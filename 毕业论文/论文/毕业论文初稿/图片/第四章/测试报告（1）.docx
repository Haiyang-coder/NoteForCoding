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2979996">
      <w:pPr>
        <w:ind w:left="4340" w:leftChars="2000" w:hanging="140" w:hangingChars="50"/>
        <w:jc w:val="right"/>
        <w:rPr>
          <w:rFonts w:hint="eastAsia" w:ascii="华文中宋" w:hAnsi="华文中宋" w:eastAsia="华文中宋"/>
          <w:sz w:val="28"/>
          <w:szCs w:val="28"/>
        </w:rPr>
      </w:pPr>
      <w:r>
        <w:rPr>
          <w:rFonts w:hint="eastAsia" w:ascii="华文中宋" w:hAnsi="华文中宋" w:eastAsia="华文中宋"/>
          <w:sz w:val="28"/>
          <w:szCs w:val="28"/>
        </w:rPr>
        <w:t>报告</w:t>
      </w:r>
      <w:r>
        <w:rPr>
          <w:rFonts w:ascii="华文中宋" w:hAnsi="华文中宋" w:eastAsia="华文中宋"/>
          <w:sz w:val="28"/>
          <w:szCs w:val="28"/>
        </w:rPr>
        <w:t>编号：</w:t>
      </w:r>
      <w:r>
        <w:rPr>
          <w:rFonts w:eastAsia="华文中宋"/>
          <w:sz w:val="28"/>
        </w:rPr>
        <w:t>SICSTC/TR-</w:t>
      </w:r>
      <w:r>
        <w:rPr>
          <w:rFonts w:hint="eastAsia" w:eastAsia="Arial Unicode MS"/>
          <w:sz w:val="28"/>
        </w:rPr>
        <w:t>ZJM20240006</w:t>
      </w:r>
    </w:p>
    <w:p w14:paraId="2CEBE13E">
      <w:pPr>
        <w:ind w:left="4340" w:leftChars="2000" w:hanging="140" w:hangingChars="50"/>
        <w:jc w:val="right"/>
        <w:rPr>
          <w:rFonts w:eastAsia="黑体"/>
          <w:sz w:val="28"/>
          <w:szCs w:val="28"/>
        </w:rPr>
      </w:pPr>
    </w:p>
    <w:p w14:paraId="702CC184"/>
    <w:p w14:paraId="0008D56D">
      <w:pPr>
        <w:tabs>
          <w:tab w:val="left" w:pos="5415"/>
        </w:tabs>
      </w:pPr>
    </w:p>
    <w:p w14:paraId="6DF05C6F"/>
    <w:p w14:paraId="3917041D"/>
    <w:p w14:paraId="4305A27A">
      <w:pPr>
        <w:jc w:val="center"/>
      </w:pPr>
    </w:p>
    <w:p w14:paraId="4A370946">
      <w:pPr>
        <w:jc w:val="center"/>
      </w:pPr>
    </w:p>
    <w:p w14:paraId="3C6B8BEF">
      <w:pPr>
        <w:jc w:val="center"/>
      </w:pPr>
    </w:p>
    <w:p w14:paraId="04E430EF">
      <w:pPr>
        <w:jc w:val="center"/>
        <w:rPr>
          <w:rFonts w:eastAsia="华文中宋"/>
          <w:b/>
          <w:sz w:val="72"/>
          <w:szCs w:val="72"/>
        </w:rPr>
      </w:pPr>
      <w:r>
        <w:rPr>
          <w:rFonts w:hint="eastAsia" w:eastAsia="华文中宋"/>
          <w:b/>
          <w:sz w:val="72"/>
          <w:szCs w:val="72"/>
        </w:rPr>
        <w:t xml:space="preserve">验 收 评 测 </w:t>
      </w:r>
      <w:r>
        <w:rPr>
          <w:rFonts w:eastAsia="华文中宋"/>
          <w:b/>
          <w:sz w:val="72"/>
          <w:szCs w:val="72"/>
        </w:rPr>
        <w:t>报 告</w:t>
      </w:r>
    </w:p>
    <w:p w14:paraId="413603E3">
      <w:pPr>
        <w:jc w:val="center"/>
      </w:pPr>
    </w:p>
    <w:p w14:paraId="503FE4BE">
      <w:pPr>
        <w:jc w:val="center"/>
      </w:pPr>
    </w:p>
    <w:p w14:paraId="3E373F97">
      <w:pPr>
        <w:jc w:val="center"/>
      </w:pPr>
    </w:p>
    <w:p w14:paraId="688F5347">
      <w:pPr>
        <w:jc w:val="center"/>
      </w:pPr>
    </w:p>
    <w:p w14:paraId="5D7AB950">
      <w:pPr>
        <w:jc w:val="center"/>
      </w:pPr>
    </w:p>
    <w:p w14:paraId="482408D4">
      <w:pPr>
        <w:jc w:val="center"/>
      </w:pPr>
    </w:p>
    <w:p w14:paraId="297393E5">
      <w:pPr>
        <w:jc w:val="center"/>
      </w:pPr>
    </w:p>
    <w:p w14:paraId="51FD7ABA">
      <w:pPr>
        <w:jc w:val="center"/>
      </w:pPr>
    </w:p>
    <w:tbl>
      <w:tblPr>
        <w:tblStyle w:val="36"/>
        <w:tblW w:w="76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4"/>
        <w:gridCol w:w="5670"/>
      </w:tblGrid>
      <w:tr w14:paraId="4519E6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jc w:val="center"/>
        </w:trPr>
        <w:tc>
          <w:tcPr>
            <w:tcW w:w="1954" w:type="dxa"/>
            <w:tcBorders>
              <w:top w:val="nil"/>
              <w:left w:val="nil"/>
              <w:bottom w:val="nil"/>
              <w:right w:val="nil"/>
            </w:tcBorders>
            <w:shd w:val="clear" w:color="auto" w:fill="auto"/>
            <w:vAlign w:val="bottom"/>
          </w:tcPr>
          <w:p w14:paraId="045A16CD">
            <w:pPr>
              <w:spacing w:after="100" w:afterAutospacing="1" w:line="0" w:lineRule="atLeast"/>
              <w:rPr>
                <w:rFonts w:hint="eastAsia" w:ascii="华文中宋" w:hAnsi="华文中宋" w:eastAsia="华文中宋"/>
                <w:b/>
                <w:sz w:val="32"/>
                <w:szCs w:val="32"/>
              </w:rPr>
            </w:pPr>
            <w:r>
              <w:rPr>
                <w:rFonts w:hint="eastAsia" w:ascii="华文中宋" w:hAnsi="华文中宋" w:eastAsia="华文中宋"/>
                <w:b/>
                <w:sz w:val="32"/>
                <w:szCs w:val="32"/>
              </w:rPr>
              <w:t>项目名称：</w:t>
            </w:r>
          </w:p>
        </w:tc>
        <w:tc>
          <w:tcPr>
            <w:tcW w:w="5670" w:type="dxa"/>
            <w:tcBorders>
              <w:top w:val="nil"/>
              <w:left w:val="nil"/>
              <w:bottom w:val="single" w:color="auto" w:sz="12" w:space="0"/>
              <w:right w:val="nil"/>
            </w:tcBorders>
            <w:shd w:val="clear" w:color="auto" w:fill="auto"/>
            <w:vAlign w:val="bottom"/>
          </w:tcPr>
          <w:p w14:paraId="0F29792A">
            <w:pPr>
              <w:spacing w:after="100" w:afterAutospacing="1" w:line="0" w:lineRule="atLeast"/>
              <w:jc w:val="center"/>
              <w:rPr>
                <w:rFonts w:hint="eastAsia" w:ascii="华文中宋" w:hAnsi="华文中宋" w:eastAsia="华文中宋"/>
                <w:b/>
                <w:sz w:val="32"/>
                <w:szCs w:val="32"/>
              </w:rPr>
            </w:pPr>
            <w:r>
              <w:rPr>
                <w:rFonts w:hint="eastAsia" w:ascii="华文中宋" w:hAnsi="华文中宋" w:eastAsia="华文中宋"/>
                <w:b/>
                <w:sz w:val="32"/>
                <w:szCs w:val="32"/>
              </w:rPr>
              <w:t>个人权益保障监管关键技术研究     软件测试项目</w:t>
            </w:r>
          </w:p>
        </w:tc>
      </w:tr>
      <w:tr w14:paraId="6C2F5A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jc w:val="center"/>
        </w:trPr>
        <w:tc>
          <w:tcPr>
            <w:tcW w:w="1954" w:type="dxa"/>
            <w:tcBorders>
              <w:top w:val="nil"/>
              <w:left w:val="nil"/>
              <w:bottom w:val="nil"/>
              <w:right w:val="nil"/>
            </w:tcBorders>
            <w:shd w:val="clear" w:color="auto" w:fill="auto"/>
            <w:vAlign w:val="bottom"/>
          </w:tcPr>
          <w:p w14:paraId="0DB41B7A">
            <w:pPr>
              <w:spacing w:after="100" w:afterAutospacing="1" w:line="0" w:lineRule="atLeast"/>
              <w:rPr>
                <w:rFonts w:hint="eastAsia" w:ascii="华文中宋" w:hAnsi="华文中宋" w:eastAsia="华文中宋"/>
                <w:b/>
                <w:sz w:val="32"/>
                <w:szCs w:val="32"/>
              </w:rPr>
            </w:pPr>
            <w:r>
              <w:rPr>
                <w:rFonts w:hint="eastAsia" w:ascii="华文中宋" w:hAnsi="华文中宋" w:eastAsia="华文中宋"/>
                <w:b/>
                <w:sz w:val="32"/>
                <w:szCs w:val="32"/>
              </w:rPr>
              <w:t>委托单位：</w:t>
            </w:r>
          </w:p>
        </w:tc>
        <w:tc>
          <w:tcPr>
            <w:tcW w:w="5670" w:type="dxa"/>
            <w:tcBorders>
              <w:top w:val="single" w:color="auto" w:sz="12" w:space="0"/>
              <w:left w:val="nil"/>
              <w:bottom w:val="single" w:color="auto" w:sz="12" w:space="0"/>
              <w:right w:val="nil"/>
            </w:tcBorders>
            <w:shd w:val="clear" w:color="auto" w:fill="auto"/>
            <w:vAlign w:val="bottom"/>
          </w:tcPr>
          <w:p w14:paraId="518EBE82">
            <w:pPr>
              <w:spacing w:after="100" w:afterAutospacing="1" w:line="0" w:lineRule="atLeast"/>
              <w:jc w:val="center"/>
              <w:rPr>
                <w:rFonts w:hint="eastAsia" w:ascii="华文中宋" w:hAnsi="华文中宋" w:eastAsia="华文中宋"/>
                <w:b/>
                <w:sz w:val="32"/>
                <w:szCs w:val="32"/>
              </w:rPr>
            </w:pPr>
            <w:r>
              <w:rPr>
                <w:rFonts w:hint="eastAsia" w:ascii="华文中宋" w:hAnsi="华文中宋" w:eastAsia="华文中宋"/>
                <w:b/>
                <w:sz w:val="32"/>
                <w:szCs w:val="32"/>
              </w:rPr>
              <w:t>中国电信股份有限公司上海研究院</w:t>
            </w:r>
          </w:p>
        </w:tc>
      </w:tr>
      <w:tr w14:paraId="49F8DA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jc w:val="center"/>
        </w:trPr>
        <w:tc>
          <w:tcPr>
            <w:tcW w:w="1954" w:type="dxa"/>
            <w:tcBorders>
              <w:top w:val="nil"/>
              <w:left w:val="nil"/>
              <w:bottom w:val="nil"/>
              <w:right w:val="nil"/>
            </w:tcBorders>
            <w:shd w:val="clear" w:color="auto" w:fill="auto"/>
            <w:vAlign w:val="bottom"/>
          </w:tcPr>
          <w:p w14:paraId="6FC28CF9">
            <w:pPr>
              <w:spacing w:after="100" w:afterAutospacing="1" w:line="0" w:lineRule="atLeast"/>
              <w:rPr>
                <w:rFonts w:hint="eastAsia" w:ascii="华文中宋" w:hAnsi="华文中宋" w:eastAsia="华文中宋"/>
                <w:b/>
                <w:sz w:val="32"/>
                <w:szCs w:val="32"/>
              </w:rPr>
            </w:pPr>
            <w:r>
              <w:rPr>
                <w:rFonts w:hint="eastAsia" w:ascii="华文中宋" w:hAnsi="华文中宋" w:eastAsia="华文中宋"/>
                <w:b/>
                <w:sz w:val="32"/>
                <w:szCs w:val="32"/>
              </w:rPr>
              <w:t>报告时间：</w:t>
            </w:r>
          </w:p>
        </w:tc>
        <w:tc>
          <w:tcPr>
            <w:tcW w:w="5670" w:type="dxa"/>
            <w:tcBorders>
              <w:top w:val="single" w:color="auto" w:sz="12" w:space="0"/>
              <w:left w:val="nil"/>
              <w:bottom w:val="single" w:color="auto" w:sz="12" w:space="0"/>
              <w:right w:val="nil"/>
            </w:tcBorders>
            <w:shd w:val="clear" w:color="auto" w:fill="auto"/>
            <w:vAlign w:val="bottom"/>
          </w:tcPr>
          <w:p w14:paraId="15A73069">
            <w:pPr>
              <w:spacing w:after="100" w:afterAutospacing="1" w:line="0" w:lineRule="atLeast"/>
              <w:jc w:val="center"/>
              <w:rPr>
                <w:rFonts w:hint="eastAsia" w:ascii="华文中宋" w:hAnsi="华文中宋" w:eastAsia="华文中宋"/>
                <w:b/>
                <w:sz w:val="32"/>
                <w:szCs w:val="32"/>
              </w:rPr>
            </w:pPr>
            <w:r>
              <w:rPr>
                <w:rFonts w:hint="eastAsia" w:ascii="华文中宋" w:hAnsi="华文中宋" w:eastAsia="华文中宋"/>
                <w:b/>
                <w:sz w:val="32"/>
                <w:szCs w:val="32"/>
              </w:rPr>
              <w:t>2025年01月16日</w:t>
            </w:r>
          </w:p>
        </w:tc>
      </w:tr>
    </w:tbl>
    <w:p w14:paraId="6AE9F0F7">
      <w:pPr>
        <w:jc w:val="center"/>
      </w:pPr>
    </w:p>
    <w:p w14:paraId="2BCE36EE">
      <w:pPr>
        <w:jc w:val="center"/>
      </w:pPr>
    </w:p>
    <w:p w14:paraId="211E2466">
      <w:pPr>
        <w:jc w:val="center"/>
      </w:pPr>
    </w:p>
    <w:p w14:paraId="1C673207">
      <w:pPr>
        <w:jc w:val="center"/>
      </w:pPr>
    </w:p>
    <w:p w14:paraId="3DF6E945">
      <w:pPr>
        <w:jc w:val="center"/>
      </w:pPr>
    </w:p>
    <w:p w14:paraId="445FD4C8">
      <w:pPr>
        <w:jc w:val="center"/>
      </w:pPr>
    </w:p>
    <w:p w14:paraId="2B72D8E5">
      <w:pPr>
        <w:jc w:val="center"/>
        <w:rPr>
          <w:rFonts w:hint="eastAsia" w:ascii="微软雅黑" w:hAnsi="微软雅黑" w:eastAsia="微软雅黑"/>
          <w:sz w:val="36"/>
        </w:rPr>
      </w:pPr>
    </w:p>
    <w:p w14:paraId="6FF793AB">
      <w:pPr>
        <w:jc w:val="center"/>
        <w:rPr>
          <w:rFonts w:hint="eastAsia" w:ascii="微软雅黑" w:hAnsi="微软雅黑" w:eastAsia="微软雅黑"/>
          <w:sz w:val="28"/>
        </w:rPr>
      </w:pPr>
      <w:r>
        <w:rPr>
          <w:rFonts w:hint="eastAsia" w:ascii="微软雅黑" w:hAnsi="微软雅黑" w:eastAsia="微软雅黑"/>
          <w:sz w:val="28"/>
        </w:rPr>
        <w:t>严谨 • 高效 • 公正 • 科学</w:t>
      </w:r>
    </w:p>
    <w:p w14:paraId="07E8F618"/>
    <w:p w14:paraId="0F35AAA6">
      <w:pPr>
        <w:jc w:val="center"/>
        <w:sectPr>
          <w:footerReference r:id="rId3" w:type="even"/>
          <w:pgSz w:w="11906" w:h="16838"/>
          <w:pgMar w:top="1440" w:right="1080" w:bottom="1440" w:left="1080" w:header="851" w:footer="992" w:gutter="0"/>
          <w:pgNumType w:start="1"/>
          <w:cols w:space="425" w:num="1"/>
          <w:docGrid w:type="lines" w:linePitch="312" w:charSpace="0"/>
        </w:sectPr>
      </w:pPr>
    </w:p>
    <w:p w14:paraId="18E05110">
      <w:pPr>
        <w:spacing w:before="240" w:after="240"/>
        <w:jc w:val="center"/>
        <w:rPr>
          <w:b/>
          <w:sz w:val="52"/>
          <w:szCs w:val="52"/>
        </w:rPr>
      </w:pPr>
      <w:r>
        <w:rPr>
          <w:rFonts w:hint="eastAsia"/>
          <w:b/>
          <w:sz w:val="52"/>
          <w:szCs w:val="52"/>
        </w:rPr>
        <w:t>声 明</w:t>
      </w:r>
    </w:p>
    <w:p w14:paraId="70929379">
      <w:pPr>
        <w:numPr>
          <w:ilvl w:val="0"/>
          <w:numId w:val="3"/>
        </w:numPr>
        <w:spacing w:line="480" w:lineRule="auto"/>
        <w:rPr>
          <w:rFonts w:hint="eastAsia" w:ascii="宋体" w:hAnsi="宋体"/>
          <w:sz w:val="28"/>
        </w:rPr>
      </w:pPr>
      <w:r>
        <w:rPr>
          <w:rFonts w:hint="eastAsia" w:ascii="宋体" w:hAnsi="宋体"/>
          <w:sz w:val="28"/>
        </w:rPr>
        <w:t>本报告无本评测中心评测专用章和骑缝章无效；</w:t>
      </w:r>
    </w:p>
    <w:p w14:paraId="42307FCB">
      <w:pPr>
        <w:numPr>
          <w:ilvl w:val="0"/>
          <w:numId w:val="3"/>
        </w:numPr>
        <w:spacing w:line="480" w:lineRule="auto"/>
        <w:rPr>
          <w:rFonts w:hint="eastAsia" w:ascii="宋体" w:hAnsi="宋体"/>
          <w:sz w:val="28"/>
        </w:rPr>
      </w:pPr>
      <w:r>
        <w:rPr>
          <w:rFonts w:hint="eastAsia" w:ascii="宋体" w:hAnsi="宋体"/>
          <w:sz w:val="28"/>
        </w:rPr>
        <w:t>本报告无审核人员和授权签字人签字无效；</w:t>
      </w:r>
    </w:p>
    <w:p w14:paraId="59A36BE1">
      <w:pPr>
        <w:numPr>
          <w:ilvl w:val="0"/>
          <w:numId w:val="3"/>
        </w:numPr>
        <w:spacing w:line="480" w:lineRule="auto"/>
        <w:rPr>
          <w:rFonts w:hint="eastAsia" w:ascii="宋体" w:hAnsi="宋体"/>
          <w:sz w:val="28"/>
        </w:rPr>
      </w:pPr>
      <w:r>
        <w:rPr>
          <w:rFonts w:hint="eastAsia" w:ascii="宋体" w:hAnsi="宋体"/>
          <w:sz w:val="28"/>
        </w:rPr>
        <w:t>本报告涂改无效；</w:t>
      </w:r>
    </w:p>
    <w:p w14:paraId="6D6E8E79">
      <w:pPr>
        <w:numPr>
          <w:ilvl w:val="0"/>
          <w:numId w:val="3"/>
        </w:numPr>
        <w:spacing w:line="480" w:lineRule="auto"/>
        <w:rPr>
          <w:rFonts w:hint="eastAsia" w:ascii="宋体" w:hAnsi="宋体"/>
          <w:sz w:val="28"/>
        </w:rPr>
      </w:pPr>
      <w:r>
        <w:rPr>
          <w:rFonts w:hint="eastAsia" w:ascii="宋体" w:hAnsi="宋体"/>
          <w:sz w:val="28"/>
        </w:rPr>
        <w:t>未经本评测中心书面批准，不得复制报告（完整复制除外）；</w:t>
      </w:r>
    </w:p>
    <w:p w14:paraId="455C9BD6">
      <w:pPr>
        <w:numPr>
          <w:ilvl w:val="0"/>
          <w:numId w:val="3"/>
        </w:numPr>
        <w:spacing w:line="480" w:lineRule="auto"/>
        <w:rPr>
          <w:rFonts w:hint="eastAsia" w:ascii="宋体" w:hAnsi="宋体"/>
          <w:sz w:val="28"/>
        </w:rPr>
      </w:pPr>
      <w:r>
        <w:rPr>
          <w:rFonts w:hint="eastAsia" w:ascii="宋体" w:hAnsi="宋体"/>
          <w:sz w:val="28"/>
        </w:rPr>
        <w:t>本报告结果数据仅对报告中指定的测试环境条件及被测样品版本的测试有效。当被测样品出现型号/版本更新或其他任何改变，或测试环境条件出现任何改变时，本报告测试结果不再适用。不得将本报告测试结果应用于其他型号/版本的软件产品/信息系统。</w:t>
      </w:r>
    </w:p>
    <w:p w14:paraId="0CD33F88">
      <w:pPr>
        <w:numPr>
          <w:ilvl w:val="0"/>
          <w:numId w:val="3"/>
        </w:numPr>
        <w:spacing w:line="480" w:lineRule="auto"/>
        <w:rPr>
          <w:rFonts w:hint="eastAsia" w:ascii="宋体" w:hAnsi="宋体"/>
          <w:sz w:val="28"/>
        </w:rPr>
      </w:pPr>
      <w:r>
        <w:rPr>
          <w:rFonts w:hint="eastAsia" w:ascii="宋体" w:hAnsi="宋体"/>
          <w:sz w:val="28"/>
        </w:rPr>
        <w:t>本报告结论的有效性建立在委托单位提供材料的真实性基础上。</w:t>
      </w:r>
    </w:p>
    <w:p w14:paraId="1F38EF44">
      <w:pPr>
        <w:spacing w:line="360" w:lineRule="auto"/>
        <w:rPr>
          <w:rFonts w:hint="eastAsia" w:ascii="宋体" w:hAnsi="宋体"/>
          <w:sz w:val="24"/>
        </w:rPr>
      </w:pPr>
    </w:p>
    <w:p w14:paraId="663FD9A5">
      <w:pPr>
        <w:spacing w:line="360" w:lineRule="auto"/>
        <w:rPr>
          <w:rFonts w:hint="eastAsia" w:ascii="宋体" w:hAnsi="宋体"/>
          <w:sz w:val="24"/>
        </w:rPr>
      </w:pPr>
    </w:p>
    <w:p w14:paraId="3A8D75E5">
      <w:pPr>
        <w:spacing w:line="360" w:lineRule="auto"/>
        <w:rPr>
          <w:rFonts w:hint="eastAsia" w:ascii="宋体" w:hAnsi="宋体"/>
          <w:sz w:val="24"/>
        </w:rPr>
      </w:pPr>
    </w:p>
    <w:p w14:paraId="5FF09BB2">
      <w:pPr>
        <w:spacing w:line="360" w:lineRule="auto"/>
        <w:rPr>
          <w:rFonts w:hint="eastAsia" w:ascii="宋体" w:hAnsi="宋体"/>
          <w:sz w:val="24"/>
        </w:rPr>
      </w:pPr>
    </w:p>
    <w:p w14:paraId="2C91DCC6">
      <w:pPr>
        <w:spacing w:line="360" w:lineRule="auto"/>
        <w:rPr>
          <w:rFonts w:hint="eastAsia" w:ascii="宋体" w:hAnsi="宋体"/>
          <w:sz w:val="24"/>
        </w:rPr>
      </w:pPr>
    </w:p>
    <w:p w14:paraId="72CF5AFD">
      <w:pPr>
        <w:spacing w:line="360" w:lineRule="auto"/>
        <w:rPr>
          <w:rFonts w:hint="eastAsia" w:ascii="宋体" w:hAnsi="宋体"/>
          <w:sz w:val="24"/>
        </w:rPr>
      </w:pPr>
    </w:p>
    <w:p w14:paraId="17E28B8E">
      <w:pPr>
        <w:spacing w:line="360" w:lineRule="auto"/>
        <w:rPr>
          <w:rFonts w:hint="eastAsia" w:ascii="宋体" w:hAnsi="宋体"/>
          <w:sz w:val="24"/>
        </w:rPr>
      </w:pPr>
    </w:p>
    <w:p w14:paraId="691092F0">
      <w:pPr>
        <w:spacing w:line="360" w:lineRule="auto"/>
        <w:rPr>
          <w:rFonts w:hint="eastAsia" w:ascii="宋体" w:hAnsi="宋体"/>
          <w:sz w:val="24"/>
        </w:rPr>
      </w:pPr>
    </w:p>
    <w:p w14:paraId="3BE1DE8C">
      <w:pPr>
        <w:autoSpaceDE w:val="0"/>
        <w:rPr>
          <w:szCs w:val="21"/>
        </w:rPr>
      </w:pPr>
      <w:r>
        <w:rPr>
          <w:szCs w:val="21"/>
        </w:rPr>
        <w:t>==========================================================================</w:t>
      </w:r>
    </w:p>
    <w:p w14:paraId="63238722">
      <w:pPr>
        <w:numPr>
          <w:ilvl w:val="0"/>
          <w:numId w:val="4"/>
        </w:numPr>
        <w:autoSpaceDE w:val="0"/>
        <w:rPr>
          <w:sz w:val="18"/>
          <w:szCs w:val="18"/>
        </w:rPr>
      </w:pPr>
      <w:r>
        <w:rPr>
          <w:rFonts w:hAnsi="宋体"/>
          <w:sz w:val="18"/>
          <w:szCs w:val="18"/>
        </w:rPr>
        <w:t>评测中心全称：国家信息中心软件评测中心</w:t>
      </w:r>
    </w:p>
    <w:p w14:paraId="6504213B">
      <w:pPr>
        <w:numPr>
          <w:ilvl w:val="0"/>
          <w:numId w:val="4"/>
        </w:numPr>
        <w:autoSpaceDE w:val="0"/>
        <w:rPr>
          <w:sz w:val="18"/>
          <w:szCs w:val="18"/>
        </w:rPr>
      </w:pPr>
      <w:r>
        <w:rPr>
          <w:rFonts w:hAnsi="宋体"/>
          <w:sz w:val="18"/>
          <w:szCs w:val="18"/>
        </w:rPr>
        <w:t>中心地址：</w:t>
      </w:r>
      <w:r>
        <w:rPr>
          <w:rFonts w:hint="eastAsia" w:hAnsi="宋体"/>
          <w:sz w:val="18"/>
          <w:szCs w:val="18"/>
        </w:rPr>
        <w:t>北京市西城区广安</w:t>
      </w:r>
      <w:r>
        <w:rPr>
          <w:rFonts w:hAnsi="宋体"/>
          <w:sz w:val="18"/>
          <w:szCs w:val="18"/>
        </w:rPr>
        <w:t>门内信息大厦B1-101</w:t>
      </w:r>
    </w:p>
    <w:p w14:paraId="6A7BB444">
      <w:pPr>
        <w:numPr>
          <w:ilvl w:val="0"/>
          <w:numId w:val="4"/>
        </w:numPr>
        <w:autoSpaceDE w:val="0"/>
        <w:rPr>
          <w:sz w:val="18"/>
          <w:szCs w:val="18"/>
        </w:rPr>
      </w:pPr>
      <w:r>
        <w:rPr>
          <w:rFonts w:hAnsi="宋体"/>
          <w:sz w:val="18"/>
          <w:szCs w:val="18"/>
        </w:rPr>
        <w:t>邮编：</w:t>
      </w:r>
      <w:r>
        <w:rPr>
          <w:sz w:val="18"/>
          <w:szCs w:val="18"/>
        </w:rPr>
        <w:t>100053</w:t>
      </w:r>
    </w:p>
    <w:p w14:paraId="26BF7AC2">
      <w:pPr>
        <w:numPr>
          <w:ilvl w:val="0"/>
          <w:numId w:val="4"/>
        </w:numPr>
        <w:autoSpaceDE w:val="0"/>
        <w:rPr>
          <w:sz w:val="18"/>
          <w:szCs w:val="18"/>
        </w:rPr>
      </w:pPr>
      <w:r>
        <w:rPr>
          <w:rFonts w:hAnsi="宋体"/>
          <w:sz w:val="18"/>
          <w:szCs w:val="18"/>
        </w:rPr>
        <w:t>电话：</w:t>
      </w:r>
      <w:r>
        <w:rPr>
          <w:sz w:val="18"/>
          <w:szCs w:val="18"/>
        </w:rPr>
        <w:t>010-63691155</w:t>
      </w:r>
    </w:p>
    <w:p w14:paraId="1AD52717">
      <w:pPr>
        <w:numPr>
          <w:ilvl w:val="0"/>
          <w:numId w:val="4"/>
        </w:numPr>
        <w:autoSpaceDE w:val="0"/>
        <w:rPr>
          <w:sz w:val="18"/>
          <w:szCs w:val="18"/>
        </w:rPr>
      </w:pPr>
      <w:r>
        <w:rPr>
          <w:rFonts w:hAnsi="宋体"/>
          <w:sz w:val="18"/>
          <w:szCs w:val="18"/>
        </w:rPr>
        <w:t>网址：</w:t>
      </w:r>
      <w:r>
        <w:rPr>
          <w:sz w:val="18"/>
          <w:szCs w:val="18"/>
        </w:rPr>
        <w:t>http://www.stc.sic.gov.cn</w:t>
      </w:r>
    </w:p>
    <w:p w14:paraId="7E49632F">
      <w:pPr>
        <w:autoSpaceDE w:val="0"/>
        <w:sectPr>
          <w:headerReference r:id="rId4" w:type="default"/>
          <w:footerReference r:id="rId5" w:type="default"/>
          <w:pgSz w:w="11906" w:h="16838"/>
          <w:pgMar w:top="1440" w:right="1080" w:bottom="1440" w:left="1080" w:header="765" w:footer="709" w:gutter="0"/>
          <w:cols w:space="720" w:num="1"/>
          <w:docGrid w:type="lines" w:linePitch="312" w:charSpace="0"/>
        </w:sectPr>
      </w:pPr>
      <w:r>
        <w:rPr>
          <w:szCs w:val="21"/>
        </w:rPr>
        <w:t>=========================================================================</w:t>
      </w:r>
    </w:p>
    <w:p w14:paraId="606F0D5D">
      <w:pPr>
        <w:jc w:val="center"/>
        <w:rPr>
          <w:rFonts w:eastAsia="仿宋_GB2312"/>
          <w:b/>
          <w:bCs/>
          <w:sz w:val="36"/>
          <w:szCs w:val="36"/>
        </w:rPr>
      </w:pPr>
      <w:r>
        <w:rPr>
          <w:rFonts w:hint="eastAsia" w:hAnsi="Arial" w:eastAsia="仿宋_GB2312"/>
          <w:b/>
          <w:bCs/>
          <w:sz w:val="36"/>
          <w:szCs w:val="36"/>
        </w:rPr>
        <w:t>报告属性信息</w:t>
      </w:r>
    </w:p>
    <w:p w14:paraId="1F609C67">
      <w:pPr>
        <w:jc w:val="center"/>
        <w:rPr>
          <w:rFonts w:eastAsia="仿宋_GB2312"/>
          <w:b/>
          <w:bCs/>
          <w:sz w:val="28"/>
          <w:szCs w:val="28"/>
        </w:rPr>
      </w:pPr>
      <w:r>
        <w:rPr>
          <w:rFonts w:eastAsia="仿宋_GB2312"/>
          <w:b/>
          <w:bCs/>
          <w:sz w:val="28"/>
          <w:szCs w:val="28"/>
        </w:rPr>
        <w:t>(</w:t>
      </w:r>
      <w:r>
        <w:rPr>
          <w:rFonts w:hint="eastAsia" w:eastAsia="仿宋_GB2312"/>
          <w:b/>
          <w:bCs/>
          <w:sz w:val="28"/>
          <w:szCs w:val="28"/>
        </w:rPr>
        <w:t xml:space="preserve">Report </w:t>
      </w:r>
      <w:r>
        <w:rPr>
          <w:rFonts w:eastAsia="仿宋_GB2312"/>
          <w:b/>
          <w:bCs/>
          <w:sz w:val="28"/>
          <w:szCs w:val="28"/>
        </w:rPr>
        <w:t>Properties</w:t>
      </w:r>
      <w:r>
        <w:rPr>
          <w:rFonts w:hint="eastAsia" w:eastAsia="仿宋_GB2312"/>
          <w:b/>
          <w:bCs/>
          <w:sz w:val="28"/>
          <w:szCs w:val="28"/>
        </w:rPr>
        <w:t xml:space="preserve"> Information</w:t>
      </w:r>
      <w:r>
        <w:rPr>
          <w:rFonts w:eastAsia="仿宋_GB2312"/>
          <w:b/>
          <w:bCs/>
          <w:sz w:val="28"/>
          <w:szCs w:val="28"/>
        </w:rPr>
        <w:t>)</w:t>
      </w:r>
    </w:p>
    <w:tbl>
      <w:tblPr>
        <w:tblStyle w:val="36"/>
        <w:tblW w:w="9162"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126"/>
        <w:gridCol w:w="1126"/>
        <w:gridCol w:w="419"/>
        <w:gridCol w:w="246"/>
        <w:gridCol w:w="38"/>
        <w:gridCol w:w="1301"/>
        <w:gridCol w:w="79"/>
        <w:gridCol w:w="179"/>
        <w:gridCol w:w="6"/>
        <w:gridCol w:w="135"/>
        <w:gridCol w:w="716"/>
        <w:gridCol w:w="307"/>
        <w:gridCol w:w="588"/>
        <w:gridCol w:w="53"/>
        <w:gridCol w:w="37"/>
        <w:gridCol w:w="310"/>
        <w:gridCol w:w="1496"/>
      </w:tblGrid>
      <w:tr w14:paraId="1ECEBA4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103" w:hRule="atLeast"/>
          <w:jc w:val="center"/>
        </w:trPr>
        <w:tc>
          <w:tcPr>
            <w:tcW w:w="2126" w:type="dxa"/>
            <w:tcBorders>
              <w:top w:val="single" w:color="auto" w:sz="12" w:space="0"/>
              <w:left w:val="single" w:color="000000" w:sz="12" w:space="0"/>
              <w:bottom w:val="single" w:color="000000" w:sz="4" w:space="0"/>
            </w:tcBorders>
            <w:shd w:val="clear" w:color="auto" w:fill="F2F2F2"/>
            <w:vAlign w:val="center"/>
          </w:tcPr>
          <w:p w14:paraId="585CD94F">
            <w:pPr>
              <w:spacing w:line="360" w:lineRule="auto"/>
              <w:ind w:left="1054" w:hanging="1054" w:hangingChars="500"/>
              <w:jc w:val="center"/>
              <w:rPr>
                <w:b/>
                <w:kern w:val="0"/>
                <w:szCs w:val="21"/>
              </w:rPr>
            </w:pPr>
            <w:r>
              <w:rPr>
                <w:rFonts w:hint="eastAsia"/>
                <w:b/>
                <w:kern w:val="0"/>
                <w:szCs w:val="21"/>
              </w:rPr>
              <w:t>项目</w:t>
            </w:r>
            <w:r>
              <w:rPr>
                <w:b/>
                <w:kern w:val="0"/>
                <w:szCs w:val="21"/>
              </w:rPr>
              <w:t>名称</w:t>
            </w:r>
          </w:p>
          <w:p w14:paraId="7D0986E2">
            <w:pPr>
              <w:spacing w:line="360" w:lineRule="auto"/>
              <w:ind w:firstLine="105" w:firstLineChars="50"/>
              <w:jc w:val="center"/>
              <w:rPr>
                <w:rFonts w:eastAsia="仿宋_GB2312"/>
                <w:b/>
                <w:kern w:val="0"/>
                <w:sz w:val="24"/>
              </w:rPr>
            </w:pPr>
            <w:r>
              <w:rPr>
                <w:rFonts w:hint="eastAsia" w:eastAsia="仿宋_GB2312"/>
                <w:b/>
                <w:szCs w:val="21"/>
              </w:rPr>
              <w:t>Project</w:t>
            </w:r>
            <w:r>
              <w:rPr>
                <w:rFonts w:eastAsia="仿宋_GB2312"/>
                <w:b/>
                <w:szCs w:val="21"/>
              </w:rPr>
              <w:t xml:space="preserve"> Name</w:t>
            </w:r>
          </w:p>
        </w:tc>
        <w:tc>
          <w:tcPr>
            <w:tcW w:w="7036" w:type="dxa"/>
            <w:gridSpan w:val="16"/>
            <w:tcBorders>
              <w:top w:val="single" w:color="auto" w:sz="12" w:space="0"/>
              <w:bottom w:val="single" w:color="000000" w:sz="4" w:space="0"/>
              <w:right w:val="single" w:color="000000" w:sz="12" w:space="0"/>
            </w:tcBorders>
            <w:vAlign w:val="center"/>
          </w:tcPr>
          <w:p w14:paraId="71888E79">
            <w:pPr>
              <w:spacing w:line="360" w:lineRule="auto"/>
              <w:rPr>
                <w:kern w:val="0"/>
                <w:szCs w:val="21"/>
              </w:rPr>
            </w:pPr>
            <w:r>
              <w:rPr>
                <w:rFonts w:hint="eastAsia"/>
                <w:kern w:val="0"/>
                <w:szCs w:val="21"/>
              </w:rPr>
              <w:t>个人权益保障监管关键技术研究软件测试项目</w:t>
            </w:r>
          </w:p>
        </w:tc>
      </w:tr>
      <w:tr w14:paraId="6BD41C4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559" w:hRule="atLeast"/>
          <w:jc w:val="center"/>
        </w:trPr>
        <w:tc>
          <w:tcPr>
            <w:tcW w:w="2126" w:type="dxa"/>
            <w:vMerge w:val="restart"/>
            <w:tcBorders>
              <w:top w:val="single" w:color="000000" w:sz="4" w:space="0"/>
              <w:left w:val="single" w:color="000000" w:sz="12" w:space="0"/>
            </w:tcBorders>
            <w:shd w:val="clear" w:color="auto" w:fill="F2F2F2"/>
            <w:vAlign w:val="center"/>
          </w:tcPr>
          <w:p w14:paraId="7BCC4B04">
            <w:pPr>
              <w:spacing w:line="360" w:lineRule="auto"/>
              <w:ind w:left="1054" w:hanging="1054" w:hangingChars="500"/>
              <w:jc w:val="center"/>
              <w:rPr>
                <w:b/>
                <w:kern w:val="0"/>
                <w:szCs w:val="21"/>
              </w:rPr>
            </w:pPr>
            <w:r>
              <w:rPr>
                <w:rFonts w:hint="eastAsia"/>
                <w:b/>
                <w:kern w:val="0"/>
                <w:szCs w:val="21"/>
              </w:rPr>
              <w:t>软件</w:t>
            </w:r>
            <w:r>
              <w:rPr>
                <w:b/>
                <w:kern w:val="0"/>
                <w:szCs w:val="21"/>
              </w:rPr>
              <w:t>名称</w:t>
            </w:r>
          </w:p>
          <w:p w14:paraId="6766DEDF">
            <w:pPr>
              <w:spacing w:line="360" w:lineRule="auto"/>
              <w:ind w:firstLine="105" w:firstLineChars="50"/>
              <w:jc w:val="center"/>
              <w:rPr>
                <w:rFonts w:eastAsia="仿宋_GB2312"/>
                <w:b/>
                <w:szCs w:val="21"/>
              </w:rPr>
            </w:pPr>
            <w:r>
              <w:rPr>
                <w:rFonts w:hint="eastAsia" w:eastAsia="仿宋_GB2312"/>
                <w:b/>
                <w:szCs w:val="21"/>
              </w:rPr>
              <w:t xml:space="preserve">Software </w:t>
            </w:r>
            <w:r>
              <w:rPr>
                <w:rFonts w:eastAsia="仿宋_GB2312"/>
                <w:b/>
                <w:szCs w:val="21"/>
              </w:rPr>
              <w:t>Name</w:t>
            </w:r>
          </w:p>
        </w:tc>
        <w:tc>
          <w:tcPr>
            <w:tcW w:w="3388" w:type="dxa"/>
            <w:gridSpan w:val="7"/>
            <w:tcBorders>
              <w:top w:val="single" w:color="000000" w:sz="4" w:space="0"/>
            </w:tcBorders>
          </w:tcPr>
          <w:p w14:paraId="70810C1E">
            <w:pPr>
              <w:spacing w:line="360" w:lineRule="auto"/>
              <w:rPr>
                <w:kern w:val="0"/>
                <w:szCs w:val="21"/>
              </w:rPr>
            </w:pPr>
            <w:r>
              <w:rPr>
                <w:rFonts w:hint="eastAsia"/>
              </w:rPr>
              <w:t>异常操作汇聚存储系统</w:t>
            </w:r>
          </w:p>
        </w:tc>
        <w:tc>
          <w:tcPr>
            <w:tcW w:w="2152" w:type="dxa"/>
            <w:gridSpan w:val="8"/>
            <w:vMerge w:val="restart"/>
            <w:tcBorders>
              <w:top w:val="single" w:color="000000" w:sz="4" w:space="0"/>
            </w:tcBorders>
            <w:shd w:val="clear" w:color="auto" w:fill="F2F2F2"/>
            <w:vAlign w:val="center"/>
          </w:tcPr>
          <w:p w14:paraId="21BAC573">
            <w:pPr>
              <w:spacing w:line="360" w:lineRule="auto"/>
              <w:ind w:left="1054" w:hanging="1054" w:hangingChars="500"/>
              <w:jc w:val="center"/>
              <w:rPr>
                <w:b/>
                <w:kern w:val="0"/>
                <w:szCs w:val="21"/>
              </w:rPr>
            </w:pPr>
            <w:r>
              <w:rPr>
                <w:rFonts w:hint="eastAsia"/>
                <w:b/>
                <w:kern w:val="0"/>
                <w:szCs w:val="21"/>
              </w:rPr>
              <w:t>版本号（封样版本）</w:t>
            </w:r>
          </w:p>
          <w:p w14:paraId="15358BA5">
            <w:pPr>
              <w:spacing w:line="360" w:lineRule="auto"/>
              <w:jc w:val="center"/>
              <w:rPr>
                <w:rFonts w:eastAsia="仿宋_GB2312"/>
                <w:b/>
                <w:szCs w:val="21"/>
              </w:rPr>
            </w:pPr>
            <w:r>
              <w:rPr>
                <w:rFonts w:eastAsia="仿宋_GB2312"/>
                <w:b/>
                <w:szCs w:val="21"/>
              </w:rPr>
              <w:t>Version Number</w:t>
            </w:r>
          </w:p>
        </w:tc>
        <w:tc>
          <w:tcPr>
            <w:tcW w:w="1496" w:type="dxa"/>
            <w:tcBorders>
              <w:top w:val="single" w:color="000000" w:sz="4" w:space="0"/>
              <w:right w:val="single" w:color="000000" w:sz="12" w:space="0"/>
            </w:tcBorders>
            <w:vAlign w:val="center"/>
          </w:tcPr>
          <w:p w14:paraId="423AFBA1">
            <w:pPr>
              <w:spacing w:line="360" w:lineRule="auto"/>
              <w:rPr>
                <w:kern w:val="0"/>
                <w:szCs w:val="21"/>
              </w:rPr>
            </w:pPr>
            <w:r>
              <w:rPr>
                <w:rFonts w:hint="eastAsia"/>
                <w:kern w:val="0"/>
                <w:szCs w:val="21"/>
              </w:rPr>
              <w:t>V1.0</w:t>
            </w:r>
          </w:p>
        </w:tc>
      </w:tr>
      <w:tr w14:paraId="34B66E2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559" w:hRule="atLeast"/>
          <w:jc w:val="center"/>
        </w:trPr>
        <w:tc>
          <w:tcPr>
            <w:tcW w:w="2126" w:type="dxa"/>
            <w:vMerge w:val="continue"/>
            <w:tcBorders>
              <w:left w:val="single" w:color="000000" w:sz="12" w:space="0"/>
            </w:tcBorders>
            <w:shd w:val="clear" w:color="auto" w:fill="F2F2F2"/>
            <w:vAlign w:val="center"/>
          </w:tcPr>
          <w:p w14:paraId="434E23B1">
            <w:pPr>
              <w:spacing w:line="360" w:lineRule="auto"/>
              <w:ind w:left="1054" w:hanging="1054" w:hangingChars="500"/>
              <w:jc w:val="center"/>
              <w:rPr>
                <w:b/>
                <w:kern w:val="0"/>
                <w:szCs w:val="21"/>
              </w:rPr>
            </w:pPr>
          </w:p>
        </w:tc>
        <w:tc>
          <w:tcPr>
            <w:tcW w:w="3388" w:type="dxa"/>
            <w:gridSpan w:val="7"/>
            <w:tcBorders>
              <w:top w:val="single" w:color="000000" w:sz="4" w:space="0"/>
            </w:tcBorders>
          </w:tcPr>
          <w:p w14:paraId="27BC0ADA">
            <w:pPr>
              <w:spacing w:line="360" w:lineRule="auto"/>
              <w:rPr>
                <w:kern w:val="0"/>
                <w:szCs w:val="21"/>
              </w:rPr>
            </w:pPr>
            <w:r>
              <w:rPr>
                <w:rFonts w:hint="eastAsia"/>
              </w:rPr>
              <w:t>异常操作融合分析系统</w:t>
            </w:r>
          </w:p>
        </w:tc>
        <w:tc>
          <w:tcPr>
            <w:tcW w:w="2152" w:type="dxa"/>
            <w:gridSpan w:val="8"/>
            <w:vMerge w:val="continue"/>
            <w:shd w:val="clear" w:color="auto" w:fill="F2F2F2"/>
            <w:vAlign w:val="center"/>
          </w:tcPr>
          <w:p w14:paraId="73F926F5">
            <w:pPr>
              <w:spacing w:line="360" w:lineRule="auto"/>
              <w:ind w:left="1054" w:hanging="1054" w:hangingChars="500"/>
              <w:jc w:val="center"/>
              <w:rPr>
                <w:b/>
                <w:kern w:val="0"/>
                <w:szCs w:val="21"/>
              </w:rPr>
            </w:pPr>
          </w:p>
        </w:tc>
        <w:tc>
          <w:tcPr>
            <w:tcW w:w="1496" w:type="dxa"/>
            <w:tcBorders>
              <w:right w:val="single" w:color="000000" w:sz="12" w:space="0"/>
            </w:tcBorders>
            <w:vAlign w:val="center"/>
          </w:tcPr>
          <w:p w14:paraId="38587612">
            <w:pPr>
              <w:spacing w:line="360" w:lineRule="auto"/>
              <w:rPr>
                <w:kern w:val="0"/>
                <w:szCs w:val="21"/>
              </w:rPr>
            </w:pPr>
            <w:r>
              <w:rPr>
                <w:rFonts w:hint="eastAsia"/>
                <w:kern w:val="0"/>
                <w:szCs w:val="21"/>
              </w:rPr>
              <w:t>V1.0</w:t>
            </w:r>
          </w:p>
        </w:tc>
      </w:tr>
      <w:tr w14:paraId="3342BE2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559" w:hRule="atLeast"/>
          <w:jc w:val="center"/>
        </w:trPr>
        <w:tc>
          <w:tcPr>
            <w:tcW w:w="2126" w:type="dxa"/>
            <w:vMerge w:val="continue"/>
            <w:tcBorders>
              <w:left w:val="single" w:color="000000" w:sz="12" w:space="0"/>
            </w:tcBorders>
            <w:shd w:val="clear" w:color="auto" w:fill="F2F2F2"/>
            <w:vAlign w:val="center"/>
          </w:tcPr>
          <w:p w14:paraId="55AB9671">
            <w:pPr>
              <w:spacing w:line="360" w:lineRule="auto"/>
              <w:ind w:left="1054" w:hanging="1054" w:hangingChars="500"/>
              <w:jc w:val="center"/>
              <w:rPr>
                <w:b/>
                <w:kern w:val="0"/>
                <w:szCs w:val="21"/>
              </w:rPr>
            </w:pPr>
          </w:p>
        </w:tc>
        <w:tc>
          <w:tcPr>
            <w:tcW w:w="3388" w:type="dxa"/>
            <w:gridSpan w:val="7"/>
            <w:tcBorders>
              <w:top w:val="single" w:color="000000" w:sz="4" w:space="0"/>
            </w:tcBorders>
          </w:tcPr>
          <w:p w14:paraId="32B75E91">
            <w:pPr>
              <w:spacing w:line="360" w:lineRule="auto"/>
              <w:rPr>
                <w:kern w:val="0"/>
                <w:szCs w:val="21"/>
              </w:rPr>
            </w:pPr>
            <w:r>
              <w:rPr>
                <w:rFonts w:hint="eastAsia"/>
              </w:rPr>
              <w:t>侵权事件溯源系统</w:t>
            </w:r>
          </w:p>
        </w:tc>
        <w:tc>
          <w:tcPr>
            <w:tcW w:w="2152" w:type="dxa"/>
            <w:gridSpan w:val="8"/>
            <w:vMerge w:val="continue"/>
            <w:shd w:val="clear" w:color="auto" w:fill="F2F2F2"/>
            <w:vAlign w:val="center"/>
          </w:tcPr>
          <w:p w14:paraId="3FB3C1A2">
            <w:pPr>
              <w:spacing w:line="360" w:lineRule="auto"/>
              <w:ind w:left="1054" w:hanging="1054" w:hangingChars="500"/>
              <w:jc w:val="center"/>
              <w:rPr>
                <w:b/>
                <w:kern w:val="0"/>
                <w:szCs w:val="21"/>
              </w:rPr>
            </w:pPr>
          </w:p>
        </w:tc>
        <w:tc>
          <w:tcPr>
            <w:tcW w:w="1496" w:type="dxa"/>
            <w:tcBorders>
              <w:right w:val="single" w:color="000000" w:sz="12" w:space="0"/>
            </w:tcBorders>
            <w:vAlign w:val="center"/>
          </w:tcPr>
          <w:p w14:paraId="6E183F56">
            <w:pPr>
              <w:spacing w:line="360" w:lineRule="auto"/>
              <w:rPr>
                <w:kern w:val="0"/>
                <w:szCs w:val="21"/>
              </w:rPr>
            </w:pPr>
            <w:r>
              <w:rPr>
                <w:rFonts w:hint="eastAsia"/>
                <w:kern w:val="0"/>
                <w:szCs w:val="21"/>
              </w:rPr>
              <w:t>V1.0</w:t>
            </w:r>
          </w:p>
        </w:tc>
      </w:tr>
      <w:tr w14:paraId="4B0E61E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559" w:hRule="atLeast"/>
          <w:jc w:val="center"/>
        </w:trPr>
        <w:tc>
          <w:tcPr>
            <w:tcW w:w="2126" w:type="dxa"/>
            <w:vMerge w:val="continue"/>
            <w:tcBorders>
              <w:left w:val="single" w:color="000000" w:sz="12" w:space="0"/>
              <w:bottom w:val="single" w:color="auto" w:sz="4" w:space="0"/>
            </w:tcBorders>
            <w:shd w:val="clear" w:color="auto" w:fill="F2F2F2"/>
            <w:vAlign w:val="center"/>
          </w:tcPr>
          <w:p w14:paraId="2284C371">
            <w:pPr>
              <w:spacing w:line="360" w:lineRule="auto"/>
              <w:ind w:left="1054" w:hanging="1054" w:hangingChars="500"/>
              <w:jc w:val="center"/>
              <w:rPr>
                <w:b/>
                <w:kern w:val="0"/>
                <w:szCs w:val="21"/>
              </w:rPr>
            </w:pPr>
          </w:p>
        </w:tc>
        <w:tc>
          <w:tcPr>
            <w:tcW w:w="3388" w:type="dxa"/>
            <w:gridSpan w:val="7"/>
            <w:tcBorders>
              <w:top w:val="single" w:color="000000" w:sz="4" w:space="0"/>
            </w:tcBorders>
          </w:tcPr>
          <w:p w14:paraId="5A4A9C84">
            <w:pPr>
              <w:spacing w:line="360" w:lineRule="auto"/>
              <w:rPr>
                <w:kern w:val="0"/>
                <w:szCs w:val="21"/>
              </w:rPr>
            </w:pPr>
            <w:r>
              <w:rPr>
                <w:rFonts w:hint="eastAsia"/>
              </w:rPr>
              <w:t>权益保障监管与处置系统</w:t>
            </w:r>
          </w:p>
        </w:tc>
        <w:tc>
          <w:tcPr>
            <w:tcW w:w="2152" w:type="dxa"/>
            <w:gridSpan w:val="8"/>
            <w:vMerge w:val="continue"/>
            <w:tcBorders>
              <w:bottom w:val="single" w:color="auto" w:sz="4" w:space="0"/>
            </w:tcBorders>
            <w:shd w:val="clear" w:color="auto" w:fill="F2F2F2"/>
            <w:vAlign w:val="center"/>
          </w:tcPr>
          <w:p w14:paraId="7B636551">
            <w:pPr>
              <w:spacing w:line="360" w:lineRule="auto"/>
              <w:ind w:left="1054" w:hanging="1054" w:hangingChars="500"/>
              <w:jc w:val="center"/>
              <w:rPr>
                <w:b/>
                <w:kern w:val="0"/>
                <w:szCs w:val="21"/>
              </w:rPr>
            </w:pPr>
          </w:p>
        </w:tc>
        <w:tc>
          <w:tcPr>
            <w:tcW w:w="1496" w:type="dxa"/>
            <w:tcBorders>
              <w:right w:val="single" w:color="000000" w:sz="12" w:space="0"/>
            </w:tcBorders>
            <w:vAlign w:val="center"/>
          </w:tcPr>
          <w:p w14:paraId="2F32CDD0">
            <w:pPr>
              <w:spacing w:line="360" w:lineRule="auto"/>
              <w:rPr>
                <w:kern w:val="0"/>
                <w:szCs w:val="21"/>
              </w:rPr>
            </w:pPr>
            <w:r>
              <w:rPr>
                <w:rFonts w:hint="eastAsia"/>
                <w:kern w:val="0"/>
                <w:szCs w:val="21"/>
              </w:rPr>
              <w:t>V1.0</w:t>
            </w:r>
          </w:p>
        </w:tc>
      </w:tr>
      <w:tr w14:paraId="0DA5589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281" w:hRule="atLeast"/>
          <w:jc w:val="center"/>
        </w:trPr>
        <w:tc>
          <w:tcPr>
            <w:tcW w:w="2126" w:type="dxa"/>
            <w:tcBorders>
              <w:top w:val="single" w:color="auto" w:sz="4" w:space="0"/>
              <w:left w:val="single" w:color="000000" w:sz="12" w:space="0"/>
              <w:bottom w:val="single" w:color="auto" w:sz="4" w:space="0"/>
            </w:tcBorders>
            <w:shd w:val="clear" w:color="auto" w:fill="F2F2F2"/>
            <w:vAlign w:val="center"/>
          </w:tcPr>
          <w:p w14:paraId="01CFB83D">
            <w:pPr>
              <w:spacing w:line="360" w:lineRule="auto"/>
              <w:ind w:left="1054" w:hanging="1054" w:hangingChars="500"/>
              <w:jc w:val="center"/>
              <w:rPr>
                <w:b/>
                <w:kern w:val="0"/>
                <w:szCs w:val="21"/>
              </w:rPr>
            </w:pPr>
            <w:r>
              <w:rPr>
                <w:rFonts w:hint="eastAsia"/>
                <w:b/>
                <w:kern w:val="0"/>
                <w:szCs w:val="21"/>
              </w:rPr>
              <w:t>委托</w:t>
            </w:r>
            <w:r>
              <w:rPr>
                <w:b/>
                <w:kern w:val="0"/>
                <w:szCs w:val="21"/>
              </w:rPr>
              <w:t>单位名称</w:t>
            </w:r>
          </w:p>
          <w:p w14:paraId="18DBA84C">
            <w:pPr>
              <w:spacing w:line="360" w:lineRule="auto"/>
              <w:ind w:firstLine="105" w:firstLineChars="50"/>
              <w:jc w:val="center"/>
              <w:rPr>
                <w:rFonts w:eastAsia="仿宋_GB2312"/>
                <w:b/>
                <w:sz w:val="24"/>
              </w:rPr>
            </w:pPr>
            <w:r>
              <w:rPr>
                <w:rFonts w:hint="eastAsia" w:eastAsia="仿宋_GB2312"/>
                <w:b/>
                <w:szCs w:val="21"/>
              </w:rPr>
              <w:t>Client</w:t>
            </w:r>
            <w:r>
              <w:rPr>
                <w:rFonts w:eastAsia="仿宋_GB2312"/>
                <w:b/>
                <w:szCs w:val="21"/>
              </w:rPr>
              <w:t xml:space="preserve"> Name</w:t>
            </w:r>
          </w:p>
        </w:tc>
        <w:tc>
          <w:tcPr>
            <w:tcW w:w="7036" w:type="dxa"/>
            <w:gridSpan w:val="16"/>
            <w:tcBorders>
              <w:right w:val="single" w:color="000000" w:sz="12" w:space="0"/>
            </w:tcBorders>
            <w:vAlign w:val="center"/>
          </w:tcPr>
          <w:p w14:paraId="3DD41E90">
            <w:pPr>
              <w:spacing w:line="360" w:lineRule="auto"/>
              <w:ind w:left="1050" w:hanging="1050" w:hangingChars="500"/>
              <w:jc w:val="left"/>
              <w:rPr>
                <w:kern w:val="0"/>
                <w:szCs w:val="21"/>
              </w:rPr>
            </w:pPr>
            <w:r>
              <w:rPr>
                <w:rFonts w:hint="eastAsia"/>
                <w:kern w:val="0"/>
                <w:szCs w:val="21"/>
              </w:rPr>
              <w:t>中国电信股份有限公司上海研究院</w:t>
            </w:r>
          </w:p>
        </w:tc>
      </w:tr>
      <w:tr w14:paraId="109B565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103" w:hRule="atLeast"/>
          <w:jc w:val="center"/>
        </w:trPr>
        <w:tc>
          <w:tcPr>
            <w:tcW w:w="2126" w:type="dxa"/>
            <w:tcBorders>
              <w:top w:val="single" w:color="auto" w:sz="4" w:space="0"/>
              <w:left w:val="single" w:color="000000" w:sz="12" w:space="0"/>
              <w:bottom w:val="single" w:color="auto" w:sz="4" w:space="0"/>
            </w:tcBorders>
            <w:shd w:val="clear" w:color="auto" w:fill="F2F2F2"/>
            <w:vAlign w:val="center"/>
          </w:tcPr>
          <w:p w14:paraId="1B43C636">
            <w:pPr>
              <w:spacing w:line="360" w:lineRule="auto"/>
              <w:ind w:left="1054" w:hanging="1054" w:hangingChars="500"/>
              <w:jc w:val="center"/>
              <w:rPr>
                <w:b/>
                <w:kern w:val="0"/>
                <w:szCs w:val="21"/>
              </w:rPr>
            </w:pPr>
            <w:r>
              <w:rPr>
                <w:rFonts w:hint="eastAsia"/>
                <w:b/>
                <w:kern w:val="0"/>
                <w:szCs w:val="21"/>
              </w:rPr>
              <w:t>委托</w:t>
            </w:r>
            <w:r>
              <w:rPr>
                <w:b/>
                <w:kern w:val="0"/>
                <w:szCs w:val="21"/>
              </w:rPr>
              <w:t>单位地址</w:t>
            </w:r>
          </w:p>
          <w:p w14:paraId="1217D20C">
            <w:pPr>
              <w:spacing w:line="360" w:lineRule="auto"/>
              <w:ind w:firstLine="105" w:firstLineChars="50"/>
              <w:jc w:val="center"/>
              <w:rPr>
                <w:rFonts w:eastAsia="仿宋_GB2312"/>
                <w:b/>
                <w:kern w:val="0"/>
                <w:sz w:val="24"/>
              </w:rPr>
            </w:pPr>
            <w:r>
              <w:rPr>
                <w:rFonts w:hint="eastAsia" w:eastAsia="仿宋_GB2312"/>
                <w:b/>
                <w:szCs w:val="21"/>
              </w:rPr>
              <w:t>Client</w:t>
            </w:r>
            <w:r>
              <w:rPr>
                <w:rFonts w:eastAsia="仿宋_GB2312"/>
                <w:b/>
                <w:szCs w:val="21"/>
              </w:rPr>
              <w:t xml:space="preserve"> Address</w:t>
            </w:r>
          </w:p>
        </w:tc>
        <w:tc>
          <w:tcPr>
            <w:tcW w:w="7036" w:type="dxa"/>
            <w:gridSpan w:val="16"/>
            <w:tcBorders>
              <w:right w:val="single" w:color="000000" w:sz="12" w:space="0"/>
            </w:tcBorders>
            <w:vAlign w:val="center"/>
          </w:tcPr>
          <w:p w14:paraId="36E1D453">
            <w:pPr>
              <w:spacing w:line="360" w:lineRule="auto"/>
              <w:rPr>
                <w:kern w:val="0"/>
                <w:szCs w:val="21"/>
              </w:rPr>
            </w:pPr>
            <w:r>
              <w:rPr>
                <w:rFonts w:hint="eastAsia"/>
                <w:kern w:val="0"/>
                <w:szCs w:val="21"/>
              </w:rPr>
              <w:t>上海市浦东新区秀沿西路189号</w:t>
            </w:r>
          </w:p>
        </w:tc>
      </w:tr>
      <w:tr w14:paraId="7286B9D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103" w:hRule="atLeast"/>
          <w:jc w:val="center"/>
        </w:trPr>
        <w:tc>
          <w:tcPr>
            <w:tcW w:w="2126" w:type="dxa"/>
            <w:tcBorders>
              <w:top w:val="single" w:color="auto" w:sz="4" w:space="0"/>
              <w:left w:val="single" w:color="000000" w:sz="12" w:space="0"/>
              <w:bottom w:val="single" w:color="auto" w:sz="4" w:space="0"/>
            </w:tcBorders>
            <w:shd w:val="clear" w:color="auto" w:fill="F2F2F2"/>
            <w:vAlign w:val="center"/>
          </w:tcPr>
          <w:p w14:paraId="324AEC97">
            <w:pPr>
              <w:spacing w:line="360" w:lineRule="auto"/>
              <w:ind w:left="1054" w:hanging="1054" w:hangingChars="500"/>
              <w:jc w:val="center"/>
              <w:rPr>
                <w:b/>
                <w:kern w:val="0"/>
                <w:szCs w:val="21"/>
              </w:rPr>
            </w:pPr>
            <w:r>
              <w:rPr>
                <w:b/>
                <w:kern w:val="0"/>
                <w:szCs w:val="21"/>
              </w:rPr>
              <w:t>联系人姓名</w:t>
            </w:r>
          </w:p>
          <w:p w14:paraId="7F63392A">
            <w:pPr>
              <w:spacing w:line="360" w:lineRule="auto"/>
              <w:ind w:firstLine="105" w:firstLineChars="50"/>
              <w:jc w:val="center"/>
              <w:rPr>
                <w:rFonts w:eastAsia="仿宋_GB2312"/>
                <w:b/>
                <w:kern w:val="0"/>
                <w:sz w:val="24"/>
              </w:rPr>
            </w:pPr>
            <w:r>
              <w:rPr>
                <w:rFonts w:eastAsia="仿宋_GB2312"/>
                <w:b/>
                <w:szCs w:val="21"/>
              </w:rPr>
              <w:t>Contactor Name</w:t>
            </w:r>
          </w:p>
        </w:tc>
        <w:tc>
          <w:tcPr>
            <w:tcW w:w="1829" w:type="dxa"/>
            <w:gridSpan w:val="4"/>
            <w:vAlign w:val="center"/>
          </w:tcPr>
          <w:p w14:paraId="1C94F812">
            <w:pPr>
              <w:spacing w:line="360" w:lineRule="auto"/>
              <w:rPr>
                <w:kern w:val="0"/>
                <w:szCs w:val="21"/>
              </w:rPr>
            </w:pPr>
            <w:r>
              <w:rPr>
                <w:rFonts w:hint="eastAsia"/>
                <w:kern w:val="0"/>
                <w:szCs w:val="21"/>
              </w:rPr>
              <w:t>黄磊</w:t>
            </w:r>
          </w:p>
        </w:tc>
        <w:tc>
          <w:tcPr>
            <w:tcW w:w="1301" w:type="dxa"/>
            <w:tcBorders>
              <w:top w:val="single" w:color="auto" w:sz="4" w:space="0"/>
              <w:bottom w:val="single" w:color="auto" w:sz="4" w:space="0"/>
            </w:tcBorders>
            <w:shd w:val="clear" w:color="auto" w:fill="F2F2F2"/>
            <w:vAlign w:val="center"/>
          </w:tcPr>
          <w:p w14:paraId="19FD8F1A">
            <w:pPr>
              <w:spacing w:line="360" w:lineRule="auto"/>
              <w:ind w:left="1054" w:hanging="1054" w:hangingChars="500"/>
              <w:jc w:val="center"/>
              <w:rPr>
                <w:b/>
                <w:kern w:val="0"/>
                <w:szCs w:val="21"/>
              </w:rPr>
            </w:pPr>
            <w:r>
              <w:rPr>
                <w:rFonts w:hint="eastAsia"/>
                <w:b/>
                <w:kern w:val="0"/>
                <w:szCs w:val="21"/>
              </w:rPr>
              <w:t>联系电话</w:t>
            </w:r>
          </w:p>
          <w:p w14:paraId="2F6793A4">
            <w:pPr>
              <w:spacing w:line="360" w:lineRule="auto"/>
              <w:jc w:val="center"/>
              <w:rPr>
                <w:kern w:val="0"/>
                <w:szCs w:val="21"/>
              </w:rPr>
            </w:pPr>
            <w:r>
              <w:rPr>
                <w:rFonts w:eastAsia="仿宋_GB2312"/>
                <w:b/>
                <w:szCs w:val="21"/>
              </w:rPr>
              <w:t>Phone</w:t>
            </w:r>
          </w:p>
        </w:tc>
        <w:tc>
          <w:tcPr>
            <w:tcW w:w="1422" w:type="dxa"/>
            <w:gridSpan w:val="6"/>
            <w:vAlign w:val="center"/>
          </w:tcPr>
          <w:p w14:paraId="3397C116">
            <w:pPr>
              <w:spacing w:line="360" w:lineRule="auto"/>
              <w:rPr>
                <w:kern w:val="0"/>
                <w:szCs w:val="21"/>
              </w:rPr>
            </w:pPr>
            <w:r>
              <w:rPr>
                <w:kern w:val="0"/>
                <w:szCs w:val="21"/>
              </w:rPr>
              <w:t>18901890819</w:t>
            </w:r>
          </w:p>
        </w:tc>
        <w:tc>
          <w:tcPr>
            <w:tcW w:w="988" w:type="dxa"/>
            <w:gridSpan w:val="4"/>
            <w:tcBorders>
              <w:top w:val="single" w:color="auto" w:sz="4" w:space="0"/>
              <w:bottom w:val="single" w:color="auto" w:sz="4" w:space="0"/>
            </w:tcBorders>
            <w:shd w:val="clear" w:color="auto" w:fill="F2F2F2"/>
            <w:vAlign w:val="center"/>
          </w:tcPr>
          <w:p w14:paraId="5FD73FE8">
            <w:pPr>
              <w:spacing w:line="360" w:lineRule="auto"/>
              <w:ind w:left="1054" w:hanging="1054" w:hangingChars="500"/>
              <w:jc w:val="center"/>
              <w:rPr>
                <w:b/>
                <w:kern w:val="0"/>
                <w:szCs w:val="21"/>
              </w:rPr>
            </w:pPr>
            <w:r>
              <w:rPr>
                <w:b/>
                <w:kern w:val="0"/>
                <w:szCs w:val="21"/>
              </w:rPr>
              <w:t>邮箱</w:t>
            </w:r>
          </w:p>
          <w:p w14:paraId="5FBB9C18">
            <w:pPr>
              <w:spacing w:line="360" w:lineRule="auto"/>
              <w:jc w:val="center"/>
              <w:rPr>
                <w:kern w:val="0"/>
                <w:szCs w:val="21"/>
              </w:rPr>
            </w:pPr>
            <w:r>
              <w:rPr>
                <w:rFonts w:eastAsia="仿宋_GB2312"/>
                <w:b/>
                <w:szCs w:val="21"/>
              </w:rPr>
              <w:t>E-mail</w:t>
            </w:r>
          </w:p>
        </w:tc>
        <w:tc>
          <w:tcPr>
            <w:tcW w:w="1496" w:type="dxa"/>
            <w:tcBorders>
              <w:right w:val="single" w:color="000000" w:sz="12" w:space="0"/>
            </w:tcBorders>
            <w:vAlign w:val="center"/>
          </w:tcPr>
          <w:p w14:paraId="3B602560">
            <w:pPr>
              <w:spacing w:line="360" w:lineRule="auto"/>
              <w:rPr>
                <w:kern w:val="0"/>
                <w:szCs w:val="21"/>
              </w:rPr>
            </w:pPr>
            <w:r>
              <w:rPr>
                <w:kern w:val="0"/>
                <w:szCs w:val="21"/>
              </w:rPr>
              <w:t>huanglei8@chinatelecom.cn</w:t>
            </w:r>
          </w:p>
        </w:tc>
      </w:tr>
      <w:tr w14:paraId="790353F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2126" w:type="dxa"/>
            <w:tcBorders>
              <w:top w:val="single" w:color="auto" w:sz="4" w:space="0"/>
              <w:left w:val="single" w:color="000000" w:sz="12" w:space="0"/>
              <w:bottom w:val="single" w:color="auto" w:sz="4" w:space="0"/>
            </w:tcBorders>
            <w:shd w:val="clear" w:color="auto" w:fill="F2F2F2"/>
            <w:vAlign w:val="center"/>
          </w:tcPr>
          <w:p w14:paraId="3594C234">
            <w:pPr>
              <w:spacing w:line="360" w:lineRule="auto"/>
              <w:ind w:left="1054" w:hanging="1054" w:hangingChars="500"/>
              <w:jc w:val="center"/>
              <w:rPr>
                <w:b/>
                <w:kern w:val="0"/>
                <w:szCs w:val="21"/>
              </w:rPr>
            </w:pPr>
            <w:r>
              <w:rPr>
                <w:rFonts w:hint="eastAsia"/>
                <w:b/>
                <w:kern w:val="0"/>
                <w:szCs w:val="21"/>
              </w:rPr>
              <w:t>服务</w:t>
            </w:r>
            <w:r>
              <w:rPr>
                <w:b/>
                <w:kern w:val="0"/>
                <w:szCs w:val="21"/>
              </w:rPr>
              <w:t>类型</w:t>
            </w:r>
          </w:p>
          <w:p w14:paraId="26EB0ED9">
            <w:pPr>
              <w:spacing w:line="360" w:lineRule="auto"/>
              <w:ind w:left="1054" w:hanging="1054" w:hangingChars="500"/>
              <w:jc w:val="center"/>
              <w:rPr>
                <w:b/>
                <w:kern w:val="0"/>
                <w:szCs w:val="21"/>
              </w:rPr>
            </w:pPr>
            <w:r>
              <w:rPr>
                <w:rFonts w:eastAsia="仿宋_GB2312"/>
                <w:b/>
                <w:szCs w:val="21"/>
              </w:rPr>
              <w:t>Service Type</w:t>
            </w:r>
          </w:p>
        </w:tc>
        <w:tc>
          <w:tcPr>
            <w:tcW w:w="1545" w:type="dxa"/>
            <w:gridSpan w:val="2"/>
            <w:tcBorders>
              <w:top w:val="single" w:color="auto" w:sz="4" w:space="0"/>
              <w:bottom w:val="single" w:color="auto" w:sz="4" w:space="0"/>
              <w:right w:val="nil"/>
            </w:tcBorders>
            <w:vAlign w:val="center"/>
          </w:tcPr>
          <w:p w14:paraId="22A55906">
            <w:pPr>
              <w:spacing w:line="360" w:lineRule="auto"/>
              <w:rPr>
                <w:rFonts w:hint="eastAsia" w:ascii="宋体" w:hAnsi="宋体"/>
                <w:szCs w:val="21"/>
              </w:rPr>
            </w:pPr>
            <w:r>
              <w:rPr>
                <w:rFonts w:hint="eastAsia" w:ascii="宋体" w:hAnsi="宋体"/>
                <w:szCs w:val="21"/>
              </w:rPr>
              <w:t>验收评测</w:t>
            </w:r>
            <w:r>
              <w:rPr>
                <w:rFonts w:ascii="宋体" w:hAnsi="宋体"/>
                <w:szCs w:val="21"/>
              </w:rPr>
              <w:t>[</w:t>
            </w:r>
            <w:r>
              <w:rPr>
                <w:rFonts w:hint="eastAsia" w:ascii="宋体" w:hAnsi="宋体"/>
                <w:szCs w:val="21"/>
              </w:rPr>
              <w:t>√</w:t>
            </w:r>
            <w:r>
              <w:rPr>
                <w:rFonts w:ascii="宋体" w:hAnsi="宋体"/>
                <w:szCs w:val="21"/>
              </w:rPr>
              <w:t>]</w:t>
            </w:r>
          </w:p>
        </w:tc>
        <w:tc>
          <w:tcPr>
            <w:tcW w:w="1984" w:type="dxa"/>
            <w:gridSpan w:val="7"/>
            <w:tcBorders>
              <w:top w:val="single" w:color="auto" w:sz="4" w:space="0"/>
              <w:left w:val="nil"/>
              <w:bottom w:val="single" w:color="auto" w:sz="4" w:space="0"/>
              <w:right w:val="nil"/>
            </w:tcBorders>
            <w:vAlign w:val="center"/>
          </w:tcPr>
          <w:p w14:paraId="3C550BE1">
            <w:pPr>
              <w:spacing w:line="360" w:lineRule="auto"/>
              <w:rPr>
                <w:rFonts w:hint="eastAsia" w:ascii="宋体" w:hAnsi="宋体"/>
                <w:szCs w:val="21"/>
              </w:rPr>
            </w:pPr>
            <w:r>
              <w:rPr>
                <w:rFonts w:hint="eastAsia" w:ascii="宋体" w:hAnsi="宋体"/>
                <w:szCs w:val="21"/>
              </w:rPr>
              <w:t>产品确认评测</w:t>
            </w:r>
            <w:r>
              <w:rPr>
                <w:rFonts w:ascii="宋体" w:hAnsi="宋体"/>
                <w:szCs w:val="21"/>
              </w:rPr>
              <w:t>[</w:t>
            </w:r>
            <w:r>
              <w:rPr>
                <w:rFonts w:hint="eastAsia" w:ascii="宋体" w:hAnsi="宋体"/>
                <w:szCs w:val="21"/>
              </w:rPr>
              <w:t xml:space="preserve">  </w:t>
            </w:r>
            <w:r>
              <w:rPr>
                <w:rFonts w:ascii="宋体" w:hAnsi="宋体"/>
                <w:szCs w:val="21"/>
              </w:rPr>
              <w:t>]</w:t>
            </w:r>
          </w:p>
        </w:tc>
        <w:tc>
          <w:tcPr>
            <w:tcW w:w="1701" w:type="dxa"/>
            <w:gridSpan w:val="5"/>
            <w:tcBorders>
              <w:top w:val="single" w:color="auto" w:sz="4" w:space="0"/>
              <w:left w:val="nil"/>
              <w:bottom w:val="single" w:color="auto" w:sz="4" w:space="0"/>
              <w:right w:val="nil"/>
            </w:tcBorders>
            <w:vAlign w:val="center"/>
          </w:tcPr>
          <w:p w14:paraId="25B58245">
            <w:pPr>
              <w:spacing w:line="360" w:lineRule="auto"/>
              <w:rPr>
                <w:rFonts w:hint="eastAsia" w:ascii="宋体" w:hAnsi="宋体"/>
                <w:szCs w:val="21"/>
              </w:rPr>
            </w:pPr>
            <w:r>
              <w:rPr>
                <w:rFonts w:hint="eastAsia" w:ascii="宋体" w:hAnsi="宋体"/>
                <w:szCs w:val="21"/>
              </w:rPr>
              <w:t xml:space="preserve">委托评测 </w:t>
            </w:r>
            <w:r>
              <w:rPr>
                <w:rFonts w:ascii="宋体" w:hAnsi="宋体"/>
                <w:szCs w:val="21"/>
              </w:rPr>
              <w:t>[</w:t>
            </w:r>
            <w:r>
              <w:rPr>
                <w:rFonts w:hint="eastAsia" w:ascii="宋体" w:hAnsi="宋体"/>
                <w:szCs w:val="21"/>
              </w:rPr>
              <w:t xml:space="preserve">  </w:t>
            </w:r>
            <w:r>
              <w:rPr>
                <w:rFonts w:ascii="宋体" w:hAnsi="宋体"/>
                <w:szCs w:val="21"/>
              </w:rPr>
              <w:t>]</w:t>
            </w:r>
          </w:p>
        </w:tc>
        <w:tc>
          <w:tcPr>
            <w:tcW w:w="1806" w:type="dxa"/>
            <w:gridSpan w:val="2"/>
            <w:tcBorders>
              <w:top w:val="single" w:color="auto" w:sz="4" w:space="0"/>
              <w:left w:val="nil"/>
              <w:bottom w:val="single" w:color="auto" w:sz="4" w:space="0"/>
              <w:right w:val="single" w:color="000000" w:sz="12" w:space="0"/>
            </w:tcBorders>
            <w:vAlign w:val="center"/>
          </w:tcPr>
          <w:p w14:paraId="3F534824">
            <w:pPr>
              <w:spacing w:line="360" w:lineRule="auto"/>
              <w:rPr>
                <w:rFonts w:hint="eastAsia" w:ascii="宋体" w:hAnsi="宋体"/>
                <w:szCs w:val="21"/>
              </w:rPr>
            </w:pPr>
            <w:r>
              <w:rPr>
                <w:rFonts w:hint="eastAsia" w:ascii="宋体" w:hAnsi="宋体"/>
                <w:szCs w:val="21"/>
              </w:rPr>
              <w:t>其</w:t>
            </w:r>
            <w:r>
              <w:rPr>
                <w:rFonts w:ascii="宋体" w:hAnsi="宋体"/>
                <w:szCs w:val="21"/>
              </w:rPr>
              <w:t>它</w:t>
            </w:r>
            <w:r>
              <w:rPr>
                <w:rFonts w:hint="eastAsia" w:ascii="宋体" w:hAnsi="宋体"/>
                <w:szCs w:val="21"/>
              </w:rPr>
              <w:t>________</w:t>
            </w:r>
          </w:p>
        </w:tc>
      </w:tr>
      <w:tr w14:paraId="06B5731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2126" w:type="dxa"/>
            <w:tcBorders>
              <w:top w:val="single" w:color="auto" w:sz="4" w:space="0"/>
              <w:left w:val="single" w:color="000000" w:sz="12" w:space="0"/>
              <w:bottom w:val="single" w:color="auto" w:sz="4" w:space="0"/>
            </w:tcBorders>
            <w:shd w:val="clear" w:color="auto" w:fill="F2F2F2"/>
            <w:vAlign w:val="center"/>
          </w:tcPr>
          <w:p w14:paraId="0FB8D7C4">
            <w:pPr>
              <w:spacing w:line="360" w:lineRule="auto"/>
              <w:ind w:left="1054" w:hanging="1054" w:hangingChars="500"/>
              <w:jc w:val="center"/>
              <w:rPr>
                <w:b/>
                <w:kern w:val="0"/>
                <w:szCs w:val="21"/>
              </w:rPr>
            </w:pPr>
            <w:r>
              <w:rPr>
                <w:rFonts w:hint="eastAsia"/>
                <w:b/>
                <w:kern w:val="0"/>
                <w:szCs w:val="21"/>
              </w:rPr>
              <w:t>测试机构名称</w:t>
            </w:r>
          </w:p>
          <w:p w14:paraId="413A341F">
            <w:pPr>
              <w:spacing w:line="360" w:lineRule="auto"/>
              <w:ind w:left="1054" w:hanging="1054" w:hangingChars="500"/>
              <w:jc w:val="center"/>
              <w:rPr>
                <w:b/>
                <w:kern w:val="0"/>
                <w:szCs w:val="21"/>
              </w:rPr>
            </w:pPr>
            <w:r>
              <w:rPr>
                <w:b/>
                <w:kern w:val="0"/>
                <w:szCs w:val="21"/>
              </w:rPr>
              <w:t xml:space="preserve">Organization </w:t>
            </w:r>
            <w:r>
              <w:rPr>
                <w:rFonts w:hint="eastAsia"/>
                <w:b/>
                <w:kern w:val="0"/>
                <w:szCs w:val="21"/>
              </w:rPr>
              <w:t>N</w:t>
            </w:r>
            <w:r>
              <w:rPr>
                <w:b/>
                <w:kern w:val="0"/>
                <w:szCs w:val="21"/>
              </w:rPr>
              <w:t>ame</w:t>
            </w:r>
          </w:p>
        </w:tc>
        <w:tc>
          <w:tcPr>
            <w:tcW w:w="7036" w:type="dxa"/>
            <w:gridSpan w:val="16"/>
            <w:tcBorders>
              <w:top w:val="single" w:color="auto" w:sz="4" w:space="0"/>
              <w:bottom w:val="single" w:color="auto" w:sz="4" w:space="0"/>
              <w:right w:val="single" w:color="000000" w:sz="12" w:space="0"/>
            </w:tcBorders>
            <w:vAlign w:val="center"/>
          </w:tcPr>
          <w:p w14:paraId="70EE72C2">
            <w:pPr>
              <w:spacing w:line="360" w:lineRule="auto"/>
              <w:rPr>
                <w:rFonts w:hint="eastAsia" w:ascii="宋体" w:hAnsi="宋体"/>
                <w:szCs w:val="21"/>
              </w:rPr>
            </w:pPr>
            <w:r>
              <w:rPr>
                <w:rFonts w:hint="eastAsia" w:ascii="宋体" w:hAnsi="宋体"/>
                <w:szCs w:val="21"/>
              </w:rPr>
              <w:t>国家信息中心软件评测中心</w:t>
            </w:r>
          </w:p>
        </w:tc>
      </w:tr>
      <w:tr w14:paraId="0F4F7B7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2126" w:type="dxa"/>
            <w:tcBorders>
              <w:top w:val="single" w:color="auto" w:sz="4" w:space="0"/>
              <w:left w:val="single" w:color="000000" w:sz="12" w:space="0"/>
              <w:bottom w:val="single" w:color="auto" w:sz="4" w:space="0"/>
            </w:tcBorders>
            <w:shd w:val="clear" w:color="auto" w:fill="F2F2F2"/>
            <w:vAlign w:val="center"/>
          </w:tcPr>
          <w:p w14:paraId="7A0D0182">
            <w:pPr>
              <w:spacing w:line="360" w:lineRule="auto"/>
              <w:ind w:left="1054" w:hanging="1054" w:hangingChars="500"/>
              <w:jc w:val="center"/>
              <w:rPr>
                <w:b/>
                <w:kern w:val="0"/>
                <w:szCs w:val="21"/>
              </w:rPr>
            </w:pPr>
            <w:r>
              <w:rPr>
                <w:rFonts w:hint="eastAsia"/>
                <w:b/>
                <w:kern w:val="0"/>
                <w:szCs w:val="21"/>
              </w:rPr>
              <w:t>测试地点</w:t>
            </w:r>
          </w:p>
          <w:p w14:paraId="5FFFD55B">
            <w:pPr>
              <w:spacing w:line="360" w:lineRule="auto"/>
              <w:ind w:left="1054" w:hanging="1054" w:hangingChars="500"/>
              <w:jc w:val="center"/>
              <w:rPr>
                <w:b/>
                <w:kern w:val="0"/>
                <w:szCs w:val="21"/>
              </w:rPr>
            </w:pPr>
            <w:r>
              <w:rPr>
                <w:rFonts w:eastAsia="仿宋_GB2312"/>
                <w:b/>
                <w:szCs w:val="21"/>
              </w:rPr>
              <w:t>Testing Address</w:t>
            </w:r>
          </w:p>
        </w:tc>
        <w:tc>
          <w:tcPr>
            <w:tcW w:w="7036" w:type="dxa"/>
            <w:gridSpan w:val="16"/>
            <w:tcBorders>
              <w:top w:val="single" w:color="auto" w:sz="4" w:space="0"/>
              <w:right w:val="single" w:color="000000" w:sz="12" w:space="0"/>
            </w:tcBorders>
            <w:vAlign w:val="center"/>
          </w:tcPr>
          <w:p w14:paraId="74A8EB15">
            <w:pPr>
              <w:spacing w:line="360" w:lineRule="auto"/>
              <w:rPr>
                <w:rFonts w:hint="eastAsia" w:ascii="宋体" w:hAnsi="宋体"/>
                <w:bCs/>
                <w:iCs/>
                <w:szCs w:val="21"/>
              </w:rPr>
            </w:pPr>
            <w:r>
              <w:rPr>
                <w:rFonts w:hint="eastAsia" w:ascii="宋体" w:hAnsi="宋体"/>
                <w:bCs/>
                <w:iCs/>
                <w:szCs w:val="21"/>
              </w:rPr>
              <w:t>上海市浦东新区秀沿西路189号</w:t>
            </w:r>
          </w:p>
        </w:tc>
      </w:tr>
      <w:tr w14:paraId="7B4A47A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2126" w:type="dxa"/>
            <w:tcBorders>
              <w:top w:val="single" w:color="auto" w:sz="4" w:space="0"/>
              <w:left w:val="single" w:color="000000" w:sz="12" w:space="0"/>
              <w:bottom w:val="single" w:color="auto" w:sz="4" w:space="0"/>
            </w:tcBorders>
            <w:shd w:val="clear" w:color="auto" w:fill="F2F2F2"/>
            <w:vAlign w:val="center"/>
          </w:tcPr>
          <w:p w14:paraId="7740615D">
            <w:pPr>
              <w:spacing w:line="360" w:lineRule="auto"/>
              <w:ind w:left="1054" w:hanging="1054" w:hangingChars="500"/>
              <w:jc w:val="center"/>
              <w:rPr>
                <w:rFonts w:eastAsia="仿宋_GB2312"/>
                <w:b/>
                <w:kern w:val="0"/>
                <w:sz w:val="24"/>
              </w:rPr>
            </w:pPr>
            <w:r>
              <w:rPr>
                <w:rFonts w:hint="eastAsia"/>
                <w:b/>
                <w:kern w:val="0"/>
                <w:szCs w:val="21"/>
              </w:rPr>
              <w:t>样品内容及数量</w:t>
            </w:r>
          </w:p>
          <w:p w14:paraId="7BE42484">
            <w:pPr>
              <w:spacing w:line="360" w:lineRule="auto"/>
              <w:ind w:firstLine="105" w:firstLineChars="50"/>
              <w:jc w:val="center"/>
              <w:rPr>
                <w:rFonts w:eastAsia="仿宋_GB2312"/>
                <w:b/>
                <w:sz w:val="24"/>
              </w:rPr>
            </w:pPr>
            <w:r>
              <w:rPr>
                <w:rFonts w:hint="eastAsia" w:eastAsia="仿宋_GB2312"/>
                <w:b/>
                <w:szCs w:val="21"/>
              </w:rPr>
              <w:t>Tested Sample</w:t>
            </w:r>
          </w:p>
        </w:tc>
        <w:tc>
          <w:tcPr>
            <w:tcW w:w="1545" w:type="dxa"/>
            <w:gridSpan w:val="2"/>
            <w:tcBorders>
              <w:top w:val="single" w:color="auto" w:sz="4" w:space="0"/>
              <w:bottom w:val="single" w:color="auto" w:sz="4" w:space="0"/>
              <w:right w:val="nil"/>
            </w:tcBorders>
            <w:vAlign w:val="center"/>
          </w:tcPr>
          <w:p w14:paraId="7A59E658">
            <w:pPr>
              <w:spacing w:line="360" w:lineRule="auto"/>
              <w:rPr>
                <w:rFonts w:hint="eastAsia" w:ascii="宋体" w:hAnsi="宋体"/>
                <w:szCs w:val="21"/>
              </w:rPr>
            </w:pPr>
            <w:r>
              <w:rPr>
                <w:rFonts w:hint="eastAsia" w:ascii="宋体" w:hAnsi="宋体"/>
                <w:szCs w:val="21"/>
              </w:rPr>
              <w:t>软件</w:t>
            </w:r>
            <w:r>
              <w:rPr>
                <w:rFonts w:ascii="宋体" w:hAnsi="宋体"/>
                <w:szCs w:val="21"/>
              </w:rPr>
              <w:t>[</w:t>
            </w:r>
            <w:r>
              <w:rPr>
                <w:rFonts w:hint="eastAsia" w:ascii="宋体" w:hAnsi="宋体"/>
                <w:bCs/>
                <w:iCs/>
                <w:szCs w:val="21"/>
              </w:rPr>
              <w:t>4</w:t>
            </w:r>
            <w:r>
              <w:rPr>
                <w:rFonts w:ascii="宋体" w:hAnsi="宋体"/>
                <w:szCs w:val="21"/>
              </w:rPr>
              <w:t xml:space="preserve">]         </w:t>
            </w:r>
          </w:p>
        </w:tc>
        <w:tc>
          <w:tcPr>
            <w:tcW w:w="1849" w:type="dxa"/>
            <w:gridSpan w:val="6"/>
            <w:tcBorders>
              <w:top w:val="single" w:color="auto" w:sz="4" w:space="0"/>
              <w:left w:val="nil"/>
              <w:bottom w:val="single" w:color="auto" w:sz="4" w:space="0"/>
              <w:right w:val="nil"/>
            </w:tcBorders>
            <w:vAlign w:val="center"/>
          </w:tcPr>
          <w:p w14:paraId="65E6AAB0">
            <w:pPr>
              <w:spacing w:line="360" w:lineRule="auto"/>
              <w:rPr>
                <w:rFonts w:hint="eastAsia" w:ascii="宋体" w:hAnsi="宋体"/>
                <w:szCs w:val="21"/>
              </w:rPr>
            </w:pPr>
            <w:r>
              <w:rPr>
                <w:rFonts w:ascii="宋体" w:hAnsi="宋体"/>
                <w:szCs w:val="21"/>
              </w:rPr>
              <w:t>技术文档[</w:t>
            </w:r>
            <w:r>
              <w:rPr>
                <w:rFonts w:hint="eastAsia" w:ascii="宋体" w:hAnsi="宋体"/>
                <w:bCs/>
                <w:iCs/>
                <w:szCs w:val="21"/>
              </w:rPr>
              <w:t>1</w:t>
            </w:r>
            <w:r>
              <w:rPr>
                <w:rFonts w:ascii="宋体" w:hAnsi="宋体"/>
                <w:szCs w:val="21"/>
              </w:rPr>
              <w:t>]</w:t>
            </w:r>
          </w:p>
        </w:tc>
        <w:tc>
          <w:tcPr>
            <w:tcW w:w="1799" w:type="dxa"/>
            <w:gridSpan w:val="5"/>
            <w:tcBorders>
              <w:top w:val="single" w:color="auto" w:sz="4" w:space="0"/>
              <w:left w:val="nil"/>
              <w:bottom w:val="single" w:color="auto" w:sz="4" w:space="0"/>
              <w:right w:val="nil"/>
            </w:tcBorders>
            <w:vAlign w:val="center"/>
          </w:tcPr>
          <w:p w14:paraId="5D2F115B">
            <w:pPr>
              <w:spacing w:line="360" w:lineRule="auto"/>
              <w:rPr>
                <w:rFonts w:hint="eastAsia" w:ascii="宋体" w:hAnsi="宋体"/>
                <w:szCs w:val="21"/>
              </w:rPr>
            </w:pPr>
            <w:r>
              <w:rPr>
                <w:rFonts w:hint="eastAsia" w:ascii="宋体" w:hAnsi="宋体"/>
                <w:szCs w:val="21"/>
              </w:rPr>
              <w:t>配件</w:t>
            </w:r>
            <w:r>
              <w:rPr>
                <w:rFonts w:ascii="宋体" w:hAnsi="宋体"/>
                <w:szCs w:val="21"/>
              </w:rPr>
              <w:t>[</w:t>
            </w:r>
            <w:r>
              <w:rPr>
                <w:rFonts w:hint="eastAsia" w:ascii="宋体" w:hAnsi="宋体"/>
                <w:bCs/>
                <w:iCs/>
                <w:szCs w:val="21"/>
              </w:rPr>
              <w:t>/</w:t>
            </w:r>
            <w:r>
              <w:rPr>
                <w:rFonts w:ascii="宋体" w:hAnsi="宋体"/>
                <w:szCs w:val="21"/>
              </w:rPr>
              <w:t>]</w:t>
            </w:r>
          </w:p>
        </w:tc>
        <w:tc>
          <w:tcPr>
            <w:tcW w:w="1843" w:type="dxa"/>
            <w:gridSpan w:val="3"/>
            <w:tcBorders>
              <w:top w:val="single" w:color="auto" w:sz="4" w:space="0"/>
              <w:left w:val="nil"/>
              <w:bottom w:val="single" w:color="auto" w:sz="4" w:space="0"/>
              <w:right w:val="single" w:color="000000" w:sz="12" w:space="0"/>
            </w:tcBorders>
            <w:vAlign w:val="center"/>
          </w:tcPr>
          <w:p w14:paraId="71B9ADB7">
            <w:pPr>
              <w:spacing w:line="360" w:lineRule="auto"/>
              <w:rPr>
                <w:rFonts w:hint="eastAsia" w:ascii="宋体" w:hAnsi="宋体"/>
                <w:szCs w:val="21"/>
              </w:rPr>
            </w:pPr>
            <w:r>
              <w:rPr>
                <w:rFonts w:ascii="宋体" w:hAnsi="宋体"/>
                <w:szCs w:val="21"/>
              </w:rPr>
              <w:t>其它</w:t>
            </w:r>
            <w:r>
              <w:rPr>
                <w:rFonts w:hint="eastAsia" w:ascii="宋体" w:hAnsi="宋体"/>
                <w:bCs/>
                <w:iCs/>
                <w:szCs w:val="21"/>
                <w:u w:val="single"/>
              </w:rPr>
              <w:t xml:space="preserve">   /   </w:t>
            </w:r>
          </w:p>
        </w:tc>
      </w:tr>
      <w:tr w14:paraId="2ABC503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2126" w:type="dxa"/>
            <w:tcBorders>
              <w:top w:val="single" w:color="auto" w:sz="4" w:space="0"/>
              <w:left w:val="single" w:color="000000" w:sz="12" w:space="0"/>
              <w:bottom w:val="single" w:color="auto" w:sz="4" w:space="0"/>
            </w:tcBorders>
            <w:shd w:val="clear" w:color="auto" w:fill="F2F2F2"/>
            <w:vAlign w:val="center"/>
          </w:tcPr>
          <w:p w14:paraId="6BAAD8F5">
            <w:pPr>
              <w:spacing w:line="360" w:lineRule="auto"/>
              <w:ind w:left="1054" w:hanging="1054" w:hangingChars="500"/>
              <w:jc w:val="center"/>
              <w:rPr>
                <w:b/>
                <w:kern w:val="0"/>
                <w:szCs w:val="21"/>
              </w:rPr>
            </w:pPr>
            <w:r>
              <w:rPr>
                <w:rFonts w:hint="eastAsia"/>
                <w:b/>
                <w:kern w:val="0"/>
                <w:szCs w:val="21"/>
              </w:rPr>
              <w:t>样品接收日期</w:t>
            </w:r>
          </w:p>
          <w:p w14:paraId="14521762">
            <w:pPr>
              <w:spacing w:line="360" w:lineRule="auto"/>
              <w:ind w:left="1054" w:hanging="1054" w:hangingChars="500"/>
              <w:jc w:val="center"/>
              <w:rPr>
                <w:b/>
                <w:kern w:val="0"/>
                <w:szCs w:val="21"/>
              </w:rPr>
            </w:pPr>
            <w:r>
              <w:rPr>
                <w:b/>
                <w:kern w:val="0"/>
                <w:szCs w:val="21"/>
              </w:rPr>
              <w:t xml:space="preserve">Accepted </w:t>
            </w:r>
            <w:r>
              <w:rPr>
                <w:rFonts w:hint="eastAsia"/>
                <w:b/>
                <w:kern w:val="0"/>
                <w:szCs w:val="21"/>
              </w:rPr>
              <w:t>D</w:t>
            </w:r>
            <w:r>
              <w:rPr>
                <w:b/>
                <w:kern w:val="0"/>
                <w:szCs w:val="21"/>
              </w:rPr>
              <w:t>ate</w:t>
            </w:r>
          </w:p>
        </w:tc>
        <w:tc>
          <w:tcPr>
            <w:tcW w:w="1791" w:type="dxa"/>
            <w:gridSpan w:val="3"/>
            <w:tcBorders>
              <w:top w:val="single" w:color="auto" w:sz="4" w:space="0"/>
            </w:tcBorders>
            <w:vAlign w:val="center"/>
          </w:tcPr>
          <w:p w14:paraId="2C57BF21">
            <w:pPr>
              <w:spacing w:line="360" w:lineRule="auto"/>
              <w:rPr>
                <w:rFonts w:hint="eastAsia" w:ascii="宋体" w:hAnsi="宋体"/>
                <w:bCs/>
                <w:szCs w:val="21"/>
              </w:rPr>
            </w:pPr>
            <w:r>
              <w:rPr>
                <w:rFonts w:hint="eastAsia" w:ascii="宋体" w:hAnsi="宋体"/>
                <w:bCs/>
                <w:szCs w:val="21"/>
              </w:rPr>
              <w:t>2024.12.25</w:t>
            </w:r>
          </w:p>
        </w:tc>
        <w:tc>
          <w:tcPr>
            <w:tcW w:w="1418" w:type="dxa"/>
            <w:gridSpan w:val="3"/>
            <w:tcBorders>
              <w:top w:val="single" w:color="auto" w:sz="4" w:space="0"/>
            </w:tcBorders>
            <w:shd w:val="clear" w:color="auto" w:fill="F2F2F2"/>
            <w:vAlign w:val="center"/>
          </w:tcPr>
          <w:p w14:paraId="3D4C1521">
            <w:pPr>
              <w:spacing w:line="360" w:lineRule="auto"/>
              <w:ind w:left="1054" w:hanging="1054" w:hangingChars="500"/>
              <w:jc w:val="center"/>
              <w:rPr>
                <w:b/>
                <w:kern w:val="0"/>
                <w:szCs w:val="21"/>
              </w:rPr>
            </w:pPr>
            <w:r>
              <w:rPr>
                <w:rFonts w:hint="eastAsia"/>
                <w:b/>
                <w:kern w:val="0"/>
                <w:szCs w:val="21"/>
              </w:rPr>
              <w:t>测试</w:t>
            </w:r>
            <w:r>
              <w:rPr>
                <w:b/>
                <w:kern w:val="0"/>
                <w:szCs w:val="21"/>
              </w:rPr>
              <w:t>日期</w:t>
            </w:r>
          </w:p>
          <w:p w14:paraId="2AD3590C">
            <w:pPr>
              <w:spacing w:line="360" w:lineRule="auto"/>
              <w:ind w:left="1054" w:hanging="1054" w:hangingChars="500"/>
              <w:jc w:val="center"/>
              <w:rPr>
                <w:b/>
                <w:kern w:val="0"/>
                <w:szCs w:val="21"/>
              </w:rPr>
            </w:pPr>
            <w:r>
              <w:rPr>
                <w:b/>
                <w:kern w:val="0"/>
                <w:szCs w:val="21"/>
              </w:rPr>
              <w:t>Testing Date</w:t>
            </w:r>
          </w:p>
        </w:tc>
        <w:tc>
          <w:tcPr>
            <w:tcW w:w="3827" w:type="dxa"/>
            <w:gridSpan w:val="10"/>
            <w:tcBorders>
              <w:top w:val="single" w:color="auto" w:sz="4" w:space="0"/>
              <w:right w:val="single" w:color="000000" w:sz="12" w:space="0"/>
            </w:tcBorders>
            <w:vAlign w:val="center"/>
          </w:tcPr>
          <w:p w14:paraId="090BF4D5">
            <w:pPr>
              <w:spacing w:line="360" w:lineRule="auto"/>
              <w:rPr>
                <w:rFonts w:hint="eastAsia" w:ascii="宋体" w:hAnsi="宋体"/>
                <w:bCs/>
                <w:szCs w:val="21"/>
              </w:rPr>
            </w:pPr>
            <w:r>
              <w:rPr>
                <w:rFonts w:hint="eastAsia" w:ascii="宋体" w:hAnsi="宋体"/>
                <w:bCs/>
                <w:szCs w:val="21"/>
              </w:rPr>
              <w:t>2024.12.25至2025.01.16</w:t>
            </w:r>
          </w:p>
        </w:tc>
      </w:tr>
      <w:tr w14:paraId="2FA2C02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808" w:hRule="atLeast"/>
          <w:jc w:val="center"/>
        </w:trPr>
        <w:tc>
          <w:tcPr>
            <w:tcW w:w="2126" w:type="dxa"/>
            <w:tcBorders>
              <w:top w:val="single" w:color="auto" w:sz="4" w:space="0"/>
              <w:left w:val="single" w:color="000000" w:sz="12" w:space="0"/>
            </w:tcBorders>
            <w:shd w:val="clear" w:color="auto" w:fill="F2F2F2"/>
            <w:vAlign w:val="center"/>
          </w:tcPr>
          <w:p w14:paraId="155D4637">
            <w:pPr>
              <w:ind w:firstLine="105" w:firstLineChars="50"/>
              <w:jc w:val="center"/>
              <w:rPr>
                <w:b/>
                <w:kern w:val="0"/>
                <w:szCs w:val="21"/>
              </w:rPr>
            </w:pPr>
            <w:r>
              <w:rPr>
                <w:rFonts w:hint="eastAsia"/>
                <w:b/>
                <w:kern w:val="0"/>
                <w:szCs w:val="21"/>
              </w:rPr>
              <w:t>测试</w:t>
            </w:r>
            <w:r>
              <w:rPr>
                <w:b/>
                <w:kern w:val="0"/>
                <w:szCs w:val="21"/>
              </w:rPr>
              <w:t>标准</w:t>
            </w:r>
          </w:p>
          <w:p w14:paraId="365B5A5D">
            <w:pPr>
              <w:ind w:firstLine="105" w:firstLineChars="50"/>
              <w:jc w:val="center"/>
              <w:rPr>
                <w:rFonts w:eastAsia="仿宋_GB2312"/>
                <w:b/>
                <w:sz w:val="24"/>
              </w:rPr>
            </w:pPr>
            <w:r>
              <w:rPr>
                <w:rFonts w:eastAsia="仿宋_GB2312"/>
                <w:b/>
                <w:szCs w:val="21"/>
              </w:rPr>
              <w:t>Testing Standard</w:t>
            </w:r>
          </w:p>
        </w:tc>
        <w:tc>
          <w:tcPr>
            <w:tcW w:w="7036" w:type="dxa"/>
            <w:gridSpan w:val="16"/>
            <w:tcBorders>
              <w:right w:val="single" w:color="000000" w:sz="12" w:space="0"/>
            </w:tcBorders>
            <w:vAlign w:val="center"/>
          </w:tcPr>
          <w:p w14:paraId="69A665F8">
            <w:pPr>
              <w:numPr>
                <w:ilvl w:val="0"/>
                <w:numId w:val="5"/>
              </w:numPr>
              <w:spacing w:line="360" w:lineRule="auto"/>
              <w:rPr>
                <w:bCs/>
                <w:szCs w:val="21"/>
              </w:rPr>
            </w:pPr>
            <w:r>
              <w:rPr>
                <w:rFonts w:hint="eastAsia"/>
                <w:bCs/>
                <w:szCs w:val="21"/>
              </w:rPr>
              <w:t>依据GB/T 25000.51:2016《系统与软件工程 系统与软件质量要求和评价(SQuaRE) 第51部分:就绪可用软件产品(RUSP)的质量要求和测试细则》</w:t>
            </w:r>
          </w:p>
        </w:tc>
      </w:tr>
      <w:tr w14:paraId="180C7AC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808" w:hRule="atLeast"/>
          <w:jc w:val="center"/>
        </w:trPr>
        <w:tc>
          <w:tcPr>
            <w:tcW w:w="2126" w:type="dxa"/>
            <w:tcBorders>
              <w:top w:val="single" w:color="auto" w:sz="4" w:space="0"/>
              <w:left w:val="single" w:color="000000" w:sz="12" w:space="0"/>
            </w:tcBorders>
            <w:shd w:val="clear" w:color="auto" w:fill="F2F2F2"/>
            <w:vAlign w:val="center"/>
          </w:tcPr>
          <w:p w14:paraId="11B3331A">
            <w:pPr>
              <w:ind w:firstLine="105" w:firstLineChars="50"/>
              <w:jc w:val="center"/>
              <w:rPr>
                <w:b/>
                <w:kern w:val="0"/>
                <w:szCs w:val="21"/>
              </w:rPr>
            </w:pPr>
            <w:r>
              <w:rPr>
                <w:rFonts w:hint="eastAsia"/>
                <w:b/>
                <w:kern w:val="0"/>
                <w:szCs w:val="21"/>
              </w:rPr>
              <w:t>参考文件</w:t>
            </w:r>
          </w:p>
          <w:p w14:paraId="22BC1B21">
            <w:pPr>
              <w:jc w:val="center"/>
              <w:rPr>
                <w:b/>
                <w:kern w:val="0"/>
                <w:szCs w:val="21"/>
              </w:rPr>
            </w:pPr>
            <w:r>
              <w:rPr>
                <w:rFonts w:hint="eastAsia"/>
                <w:b/>
                <w:kern w:val="0"/>
                <w:szCs w:val="21"/>
              </w:rPr>
              <w:t>Reference</w:t>
            </w:r>
          </w:p>
          <w:p w14:paraId="25697AAF">
            <w:pPr>
              <w:jc w:val="center"/>
              <w:rPr>
                <w:b/>
                <w:kern w:val="0"/>
                <w:szCs w:val="21"/>
              </w:rPr>
            </w:pPr>
            <w:r>
              <w:rPr>
                <w:b/>
                <w:kern w:val="0"/>
                <w:szCs w:val="21"/>
              </w:rPr>
              <w:t>Document</w:t>
            </w:r>
          </w:p>
        </w:tc>
        <w:tc>
          <w:tcPr>
            <w:tcW w:w="7036" w:type="dxa"/>
            <w:gridSpan w:val="16"/>
            <w:tcBorders>
              <w:right w:val="single" w:color="000000" w:sz="12" w:space="0"/>
            </w:tcBorders>
            <w:vAlign w:val="center"/>
          </w:tcPr>
          <w:p w14:paraId="5A94602B">
            <w:pPr>
              <w:numPr>
                <w:ilvl w:val="0"/>
                <w:numId w:val="5"/>
              </w:numPr>
              <w:spacing w:line="360" w:lineRule="auto"/>
              <w:rPr>
                <w:bCs/>
                <w:szCs w:val="21"/>
              </w:rPr>
            </w:pPr>
            <w:r>
              <w:rPr>
                <w:rFonts w:hint="eastAsia"/>
                <w:bCs/>
                <w:szCs w:val="21"/>
              </w:rPr>
              <w:t>参考GB/T 25000.10:2016 《系统与软件工程 系统与软件质量要求和评价(SQuaRE) 第10部分:系统与软件质量模型》</w:t>
            </w:r>
          </w:p>
          <w:p w14:paraId="093A2E3C">
            <w:pPr>
              <w:numPr>
                <w:ilvl w:val="0"/>
                <w:numId w:val="5"/>
              </w:numPr>
              <w:spacing w:line="360" w:lineRule="auto"/>
              <w:rPr>
                <w:bCs/>
                <w:szCs w:val="21"/>
              </w:rPr>
            </w:pPr>
            <w:r>
              <w:rPr>
                <w:rFonts w:hint="eastAsia"/>
                <w:bCs/>
                <w:szCs w:val="21"/>
              </w:rPr>
              <w:t>参考SICSTC/DC-01《就绪可用软件产品（RUSP）测试规范（第六版）》</w:t>
            </w:r>
          </w:p>
        </w:tc>
      </w:tr>
      <w:tr w14:paraId="3C1EEC7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808" w:hRule="atLeast"/>
          <w:jc w:val="center"/>
        </w:trPr>
        <w:tc>
          <w:tcPr>
            <w:tcW w:w="2126" w:type="dxa"/>
            <w:tcBorders>
              <w:top w:val="single" w:color="auto" w:sz="4" w:space="0"/>
              <w:left w:val="single" w:color="000000" w:sz="12" w:space="0"/>
            </w:tcBorders>
            <w:shd w:val="clear" w:color="auto" w:fill="F2F2F2"/>
            <w:vAlign w:val="center"/>
          </w:tcPr>
          <w:p w14:paraId="31CE187A">
            <w:pPr>
              <w:ind w:firstLine="105" w:firstLineChars="50"/>
              <w:jc w:val="center"/>
              <w:rPr>
                <w:b/>
                <w:kern w:val="0"/>
                <w:szCs w:val="21"/>
              </w:rPr>
            </w:pPr>
            <w:r>
              <w:rPr>
                <w:rFonts w:hint="eastAsia" w:cs="宋体"/>
                <w:b/>
                <w:kern w:val="0"/>
                <w:szCs w:val="21"/>
                <w:lang w:bidi="ar"/>
              </w:rPr>
              <w:t>需求依据</w:t>
            </w:r>
          </w:p>
          <w:p w14:paraId="4A8DDC68">
            <w:pPr>
              <w:ind w:firstLine="105" w:firstLineChars="50"/>
              <w:jc w:val="center"/>
              <w:rPr>
                <w:rFonts w:eastAsia="仿宋_GB2312"/>
                <w:b/>
                <w:szCs w:val="21"/>
              </w:rPr>
            </w:pPr>
            <w:r>
              <w:rPr>
                <w:b/>
                <w:kern w:val="0"/>
                <w:szCs w:val="21"/>
                <w:lang w:bidi="ar"/>
              </w:rPr>
              <w:t>Requirement</w:t>
            </w:r>
            <w:r>
              <w:rPr>
                <w:rFonts w:eastAsia="仿宋_GB2312"/>
                <w:b/>
                <w:szCs w:val="21"/>
                <w:lang w:bidi="ar"/>
              </w:rPr>
              <w:t>s</w:t>
            </w:r>
          </w:p>
          <w:p w14:paraId="3F4D64B0">
            <w:pPr>
              <w:widowControl/>
              <w:jc w:val="center"/>
              <w:rPr>
                <w:rFonts w:eastAsia="仿宋_GB2312"/>
                <w:b/>
                <w:szCs w:val="21"/>
              </w:rPr>
            </w:pPr>
            <w:r>
              <w:rPr>
                <w:rFonts w:eastAsia="仿宋_GB2312"/>
                <w:b/>
                <w:szCs w:val="21"/>
                <w:lang w:bidi="ar"/>
              </w:rPr>
              <w:t>Standard</w:t>
            </w:r>
          </w:p>
        </w:tc>
        <w:tc>
          <w:tcPr>
            <w:tcW w:w="7036" w:type="dxa"/>
            <w:gridSpan w:val="16"/>
            <w:tcBorders>
              <w:right w:val="single" w:color="000000" w:sz="12" w:space="0"/>
            </w:tcBorders>
            <w:vAlign w:val="center"/>
          </w:tcPr>
          <w:p w14:paraId="171C84CA">
            <w:pPr>
              <w:numPr>
                <w:ilvl w:val="0"/>
                <w:numId w:val="5"/>
              </w:numPr>
              <w:rPr>
                <w:bCs/>
                <w:szCs w:val="21"/>
              </w:rPr>
            </w:pPr>
            <w:r>
              <w:rPr>
                <w:rFonts w:hint="eastAsia"/>
                <w:bCs/>
                <w:szCs w:val="21"/>
              </w:rPr>
              <w:t>《“个人权益保障监管关键技术研究”测试方案》V1.1</w:t>
            </w:r>
          </w:p>
        </w:tc>
      </w:tr>
      <w:tr w14:paraId="2B777E2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1624" w:hRule="atLeast"/>
          <w:jc w:val="center"/>
        </w:trPr>
        <w:tc>
          <w:tcPr>
            <w:tcW w:w="2126" w:type="dxa"/>
            <w:tcBorders>
              <w:top w:val="single" w:color="auto" w:sz="4" w:space="0"/>
              <w:left w:val="single" w:color="000000" w:sz="12" w:space="0"/>
            </w:tcBorders>
            <w:shd w:val="clear" w:color="auto" w:fill="F2F2F2"/>
            <w:vAlign w:val="center"/>
          </w:tcPr>
          <w:p w14:paraId="0963263E">
            <w:pPr>
              <w:spacing w:line="360" w:lineRule="auto"/>
              <w:ind w:firstLine="105" w:firstLineChars="50"/>
              <w:jc w:val="center"/>
              <w:rPr>
                <w:b/>
                <w:kern w:val="0"/>
                <w:szCs w:val="21"/>
              </w:rPr>
            </w:pPr>
            <w:r>
              <w:rPr>
                <w:rFonts w:hint="eastAsia"/>
                <w:b/>
                <w:kern w:val="0"/>
                <w:szCs w:val="21"/>
              </w:rPr>
              <w:t>测试结论</w:t>
            </w:r>
          </w:p>
          <w:p w14:paraId="3BBEE028">
            <w:pPr>
              <w:spacing w:line="360" w:lineRule="auto"/>
              <w:ind w:firstLine="105" w:firstLineChars="50"/>
              <w:jc w:val="center"/>
              <w:rPr>
                <w:b/>
                <w:kern w:val="0"/>
                <w:szCs w:val="21"/>
              </w:rPr>
            </w:pPr>
            <w:r>
              <w:rPr>
                <w:b/>
                <w:kern w:val="0"/>
                <w:szCs w:val="21"/>
              </w:rPr>
              <w:t xml:space="preserve">Test </w:t>
            </w:r>
            <w:r>
              <w:rPr>
                <w:rFonts w:hint="eastAsia"/>
                <w:b/>
                <w:kern w:val="0"/>
                <w:szCs w:val="21"/>
              </w:rPr>
              <w:t>C</w:t>
            </w:r>
            <w:r>
              <w:rPr>
                <w:b/>
                <w:kern w:val="0"/>
                <w:szCs w:val="21"/>
              </w:rPr>
              <w:t>onclusion</w:t>
            </w:r>
          </w:p>
        </w:tc>
        <w:tc>
          <w:tcPr>
            <w:tcW w:w="7036" w:type="dxa"/>
            <w:gridSpan w:val="16"/>
            <w:tcBorders>
              <w:right w:val="single" w:color="000000" w:sz="12" w:space="0"/>
            </w:tcBorders>
            <w:vAlign w:val="center"/>
          </w:tcPr>
          <w:p w14:paraId="24AA2AE3">
            <w:pPr>
              <w:spacing w:line="276" w:lineRule="auto"/>
              <w:ind w:firstLine="420" w:firstLineChars="200"/>
              <w:rPr>
                <w:rFonts w:hint="eastAsia" w:ascii="宋体" w:hAnsi="宋体"/>
                <w:bCs/>
                <w:iCs/>
                <w:szCs w:val="21"/>
              </w:rPr>
            </w:pPr>
            <w:r>
              <w:rPr>
                <w:rFonts w:hint="eastAsia" w:ascii="宋体" w:hAnsi="宋体"/>
                <w:bCs/>
                <w:iCs/>
                <w:szCs w:val="21"/>
              </w:rPr>
              <w:t>在中国电信股份有限公司上海研究院、中国科学院信息工程研究所提供的测试环境和条件下，对个人权益保障监管关键技术研究软件测试项目的异常操作汇聚存储系统V1.0、异常操作融合分析系统V1.0、侵权事件溯源系统V1.0和权益保障监管与处置系统V1.0进行功能性和性能效率测试，测试结果符合需求依据中相关文档的要求。</w:t>
            </w:r>
          </w:p>
          <w:p w14:paraId="2F3BFD77">
            <w:pPr>
              <w:spacing w:line="276" w:lineRule="auto"/>
              <w:ind w:firstLine="420" w:firstLineChars="200"/>
              <w:rPr>
                <w:rFonts w:hint="eastAsia" w:ascii="宋体" w:hAnsi="宋体"/>
                <w:bCs/>
                <w:i/>
                <w:szCs w:val="21"/>
              </w:rPr>
            </w:pPr>
            <w:r>
              <w:rPr>
                <w:rFonts w:hint="eastAsia" w:ascii="宋体" w:hAnsi="宋体"/>
                <w:bCs/>
                <w:iCs/>
                <w:szCs w:val="21"/>
              </w:rPr>
              <w:t xml:space="preserve">                                          2025年01月16日</w:t>
            </w:r>
          </w:p>
        </w:tc>
      </w:tr>
      <w:tr w14:paraId="155DCC91">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774" w:hRule="atLeast"/>
          <w:jc w:val="center"/>
        </w:trPr>
        <w:tc>
          <w:tcPr>
            <w:tcW w:w="2126" w:type="dxa"/>
            <w:tcBorders>
              <w:top w:val="single" w:color="000000" w:sz="8" w:space="0"/>
              <w:bottom w:val="single" w:color="000000" w:sz="8" w:space="0"/>
              <w:right w:val="single" w:color="000000" w:sz="8" w:space="0"/>
            </w:tcBorders>
            <w:shd w:val="clear" w:color="auto" w:fill="F2F2F2"/>
            <w:vAlign w:val="center"/>
          </w:tcPr>
          <w:p w14:paraId="222F28F6">
            <w:pPr>
              <w:spacing w:line="360" w:lineRule="auto"/>
              <w:ind w:firstLine="105" w:firstLineChars="50"/>
              <w:jc w:val="center"/>
              <w:rPr>
                <w:b/>
                <w:kern w:val="0"/>
                <w:szCs w:val="21"/>
              </w:rPr>
            </w:pPr>
            <w:r>
              <w:rPr>
                <w:rFonts w:hint="eastAsia"/>
                <w:b/>
                <w:kern w:val="0"/>
                <w:szCs w:val="21"/>
              </w:rPr>
              <w:t>起草人</w:t>
            </w:r>
          </w:p>
        </w:tc>
        <w:tc>
          <w:tcPr>
            <w:tcW w:w="1126" w:type="dxa"/>
            <w:tcBorders>
              <w:top w:val="single" w:color="000000" w:sz="8" w:space="0"/>
              <w:bottom w:val="single" w:color="000000" w:sz="8" w:space="0"/>
              <w:right w:val="single" w:color="auto" w:sz="4" w:space="0"/>
            </w:tcBorders>
            <w:vAlign w:val="center"/>
          </w:tcPr>
          <w:p w14:paraId="06431ED7">
            <w:pPr>
              <w:spacing w:line="360" w:lineRule="auto"/>
              <w:jc w:val="center"/>
              <w:rPr>
                <w:rFonts w:hint="eastAsia" w:ascii="宋体" w:hAnsi="宋体"/>
                <w:bCs/>
                <w:i/>
                <w:szCs w:val="21"/>
              </w:rPr>
            </w:pPr>
            <w:r>
              <w:t>孟桐杉</w:t>
            </w:r>
          </w:p>
        </w:tc>
        <w:tc>
          <w:tcPr>
            <w:tcW w:w="3119" w:type="dxa"/>
            <w:gridSpan w:val="9"/>
            <w:tcBorders>
              <w:top w:val="single" w:color="000000" w:sz="8" w:space="0"/>
              <w:bottom w:val="single" w:color="000000" w:sz="8" w:space="0"/>
              <w:right w:val="single" w:color="auto" w:sz="4" w:space="0"/>
            </w:tcBorders>
            <w:vAlign w:val="center"/>
          </w:tcPr>
          <w:p w14:paraId="5802DDCB">
            <w:pPr>
              <w:spacing w:line="360" w:lineRule="auto"/>
              <w:rPr>
                <w:rFonts w:hint="eastAsia" w:ascii="宋体" w:hAnsi="宋体"/>
                <w:bCs/>
                <w:i/>
                <w:szCs w:val="21"/>
              </w:rPr>
            </w:pPr>
          </w:p>
        </w:tc>
        <w:tc>
          <w:tcPr>
            <w:tcW w:w="895" w:type="dxa"/>
            <w:gridSpan w:val="2"/>
            <w:tcBorders>
              <w:top w:val="single" w:color="auto" w:sz="8" w:space="0"/>
              <w:left w:val="single" w:color="auto" w:sz="4" w:space="0"/>
              <w:bottom w:val="single" w:color="auto" w:sz="8" w:space="0"/>
              <w:right w:val="single" w:color="auto" w:sz="4" w:space="0"/>
            </w:tcBorders>
            <w:vAlign w:val="center"/>
          </w:tcPr>
          <w:p w14:paraId="01039DBA">
            <w:pPr>
              <w:jc w:val="center"/>
              <w:rPr>
                <w:b/>
                <w:kern w:val="0"/>
                <w:szCs w:val="21"/>
              </w:rPr>
            </w:pPr>
            <w:r>
              <w:rPr>
                <w:rFonts w:hint="eastAsia"/>
                <w:b/>
                <w:kern w:val="0"/>
                <w:szCs w:val="21"/>
              </w:rPr>
              <w:t>日期</w:t>
            </w:r>
          </w:p>
        </w:tc>
        <w:tc>
          <w:tcPr>
            <w:tcW w:w="1896" w:type="dxa"/>
            <w:gridSpan w:val="4"/>
            <w:tcBorders>
              <w:top w:val="single" w:color="000000" w:sz="8" w:space="0"/>
              <w:left w:val="single" w:color="auto" w:sz="4" w:space="0"/>
              <w:bottom w:val="single" w:color="000000" w:sz="8" w:space="0"/>
              <w:right w:val="single" w:color="000000" w:sz="12" w:space="0"/>
            </w:tcBorders>
            <w:vAlign w:val="center"/>
          </w:tcPr>
          <w:p w14:paraId="02C6880B">
            <w:pPr>
              <w:spacing w:line="360" w:lineRule="auto"/>
              <w:rPr>
                <w:rFonts w:hint="eastAsia" w:ascii="宋体" w:hAnsi="宋体"/>
                <w:bCs/>
                <w:szCs w:val="21"/>
              </w:rPr>
            </w:pPr>
          </w:p>
        </w:tc>
      </w:tr>
      <w:tr w14:paraId="3BD203A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774" w:hRule="atLeast"/>
          <w:jc w:val="center"/>
        </w:trPr>
        <w:tc>
          <w:tcPr>
            <w:tcW w:w="2126" w:type="dxa"/>
            <w:tcBorders>
              <w:top w:val="single" w:color="000000" w:sz="8" w:space="0"/>
              <w:bottom w:val="single" w:color="000000" w:sz="8" w:space="0"/>
              <w:right w:val="single" w:color="000000" w:sz="8" w:space="0"/>
            </w:tcBorders>
            <w:shd w:val="clear" w:color="auto" w:fill="F2F2F2"/>
            <w:vAlign w:val="center"/>
          </w:tcPr>
          <w:p w14:paraId="4A7D88FD">
            <w:pPr>
              <w:spacing w:line="360" w:lineRule="auto"/>
              <w:ind w:firstLine="105" w:firstLineChars="50"/>
              <w:jc w:val="center"/>
              <w:rPr>
                <w:b/>
                <w:kern w:val="0"/>
                <w:szCs w:val="21"/>
              </w:rPr>
            </w:pPr>
            <w:r>
              <w:rPr>
                <w:rFonts w:hint="eastAsia"/>
                <w:b/>
                <w:kern w:val="0"/>
                <w:szCs w:val="21"/>
              </w:rPr>
              <w:t>审核人</w:t>
            </w:r>
          </w:p>
        </w:tc>
        <w:tc>
          <w:tcPr>
            <w:tcW w:w="1126" w:type="dxa"/>
            <w:tcBorders>
              <w:top w:val="single" w:color="000000" w:sz="8" w:space="0"/>
              <w:bottom w:val="single" w:color="000000" w:sz="8" w:space="0"/>
              <w:right w:val="single" w:color="auto" w:sz="4" w:space="0"/>
            </w:tcBorders>
            <w:vAlign w:val="center"/>
          </w:tcPr>
          <w:p w14:paraId="4CFD26D7">
            <w:pPr>
              <w:spacing w:line="360" w:lineRule="auto"/>
              <w:jc w:val="center"/>
              <w:rPr>
                <w:rFonts w:hint="eastAsia" w:ascii="宋体" w:hAnsi="宋体"/>
                <w:bCs/>
                <w:i/>
                <w:szCs w:val="21"/>
              </w:rPr>
            </w:pPr>
            <w:r>
              <w:rPr>
                <w:rFonts w:hint="eastAsia"/>
                <w:bCs/>
                <w:szCs w:val="21"/>
              </w:rPr>
              <w:t>吴五发</w:t>
            </w:r>
          </w:p>
        </w:tc>
        <w:tc>
          <w:tcPr>
            <w:tcW w:w="3119" w:type="dxa"/>
            <w:gridSpan w:val="9"/>
            <w:tcBorders>
              <w:top w:val="single" w:color="000000" w:sz="8" w:space="0"/>
              <w:bottom w:val="single" w:color="000000" w:sz="8" w:space="0"/>
              <w:right w:val="single" w:color="auto" w:sz="4" w:space="0"/>
            </w:tcBorders>
            <w:vAlign w:val="center"/>
          </w:tcPr>
          <w:p w14:paraId="26C7EEDB">
            <w:pPr>
              <w:spacing w:line="360" w:lineRule="auto"/>
              <w:rPr>
                <w:rFonts w:hint="eastAsia" w:ascii="宋体" w:hAnsi="宋体"/>
                <w:bCs/>
                <w:i/>
                <w:szCs w:val="21"/>
              </w:rPr>
            </w:pPr>
          </w:p>
        </w:tc>
        <w:tc>
          <w:tcPr>
            <w:tcW w:w="895" w:type="dxa"/>
            <w:gridSpan w:val="2"/>
            <w:tcBorders>
              <w:top w:val="single" w:color="auto" w:sz="4" w:space="0"/>
              <w:left w:val="single" w:color="auto" w:sz="4" w:space="0"/>
              <w:bottom w:val="single" w:color="auto" w:sz="8" w:space="0"/>
              <w:right w:val="single" w:color="auto" w:sz="4" w:space="0"/>
            </w:tcBorders>
            <w:vAlign w:val="center"/>
          </w:tcPr>
          <w:p w14:paraId="5F231ED9">
            <w:pPr>
              <w:jc w:val="center"/>
            </w:pPr>
            <w:r>
              <w:rPr>
                <w:rFonts w:hint="eastAsia"/>
                <w:b/>
                <w:kern w:val="0"/>
                <w:szCs w:val="21"/>
              </w:rPr>
              <w:t>日期</w:t>
            </w:r>
          </w:p>
        </w:tc>
        <w:tc>
          <w:tcPr>
            <w:tcW w:w="1896" w:type="dxa"/>
            <w:gridSpan w:val="4"/>
            <w:tcBorders>
              <w:top w:val="single" w:color="000000" w:sz="8" w:space="0"/>
              <w:left w:val="single" w:color="auto" w:sz="4" w:space="0"/>
              <w:bottom w:val="single" w:color="000000" w:sz="8" w:space="0"/>
              <w:right w:val="single" w:color="000000" w:sz="12" w:space="0"/>
            </w:tcBorders>
            <w:vAlign w:val="center"/>
          </w:tcPr>
          <w:p w14:paraId="61635C1F">
            <w:pPr>
              <w:spacing w:line="360" w:lineRule="auto"/>
              <w:rPr>
                <w:rFonts w:hint="eastAsia" w:ascii="宋体" w:hAnsi="宋体"/>
                <w:bCs/>
                <w:szCs w:val="21"/>
              </w:rPr>
            </w:pPr>
          </w:p>
        </w:tc>
      </w:tr>
      <w:tr w14:paraId="4E27B6C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774" w:hRule="atLeast"/>
          <w:jc w:val="center"/>
        </w:trPr>
        <w:tc>
          <w:tcPr>
            <w:tcW w:w="2126" w:type="dxa"/>
            <w:tcBorders>
              <w:top w:val="single" w:color="000000" w:sz="8" w:space="0"/>
              <w:right w:val="single" w:color="000000" w:sz="8" w:space="0"/>
            </w:tcBorders>
            <w:shd w:val="clear" w:color="auto" w:fill="F2F2F2"/>
            <w:vAlign w:val="center"/>
          </w:tcPr>
          <w:p w14:paraId="02E3EBB4">
            <w:pPr>
              <w:spacing w:line="360" w:lineRule="auto"/>
              <w:ind w:firstLine="105" w:firstLineChars="50"/>
              <w:jc w:val="center"/>
              <w:rPr>
                <w:b/>
                <w:kern w:val="0"/>
                <w:szCs w:val="21"/>
              </w:rPr>
            </w:pPr>
            <w:r>
              <w:rPr>
                <w:rFonts w:hint="eastAsia"/>
                <w:b/>
                <w:kern w:val="0"/>
                <w:szCs w:val="21"/>
              </w:rPr>
              <w:t>批准人</w:t>
            </w:r>
          </w:p>
        </w:tc>
        <w:tc>
          <w:tcPr>
            <w:tcW w:w="1126" w:type="dxa"/>
            <w:tcBorders>
              <w:top w:val="single" w:color="000000" w:sz="8" w:space="0"/>
              <w:right w:val="single" w:color="auto" w:sz="4" w:space="0"/>
            </w:tcBorders>
            <w:vAlign w:val="center"/>
          </w:tcPr>
          <w:p w14:paraId="7CD6026C">
            <w:pPr>
              <w:spacing w:line="360" w:lineRule="auto"/>
              <w:jc w:val="center"/>
              <w:rPr>
                <w:rFonts w:hint="eastAsia" w:ascii="宋体" w:hAnsi="宋体"/>
                <w:bCs/>
                <w:i/>
                <w:szCs w:val="21"/>
              </w:rPr>
            </w:pPr>
            <w:r>
              <w:rPr>
                <w:bCs/>
                <w:szCs w:val="21"/>
              </w:rPr>
              <w:t>苏文铮</w:t>
            </w:r>
          </w:p>
        </w:tc>
        <w:tc>
          <w:tcPr>
            <w:tcW w:w="3119" w:type="dxa"/>
            <w:gridSpan w:val="9"/>
            <w:tcBorders>
              <w:top w:val="single" w:color="000000" w:sz="8" w:space="0"/>
              <w:right w:val="single" w:color="auto" w:sz="4" w:space="0"/>
            </w:tcBorders>
            <w:vAlign w:val="center"/>
          </w:tcPr>
          <w:p w14:paraId="3927E59E">
            <w:pPr>
              <w:spacing w:line="360" w:lineRule="auto"/>
              <w:rPr>
                <w:rFonts w:hint="eastAsia" w:ascii="宋体" w:hAnsi="宋体"/>
                <w:bCs/>
                <w:i/>
                <w:szCs w:val="21"/>
              </w:rPr>
            </w:pPr>
          </w:p>
        </w:tc>
        <w:tc>
          <w:tcPr>
            <w:tcW w:w="895" w:type="dxa"/>
            <w:gridSpan w:val="2"/>
            <w:tcBorders>
              <w:top w:val="single" w:color="auto" w:sz="8" w:space="0"/>
              <w:left w:val="single" w:color="auto" w:sz="4" w:space="0"/>
              <w:right w:val="single" w:color="auto" w:sz="4" w:space="0"/>
            </w:tcBorders>
            <w:vAlign w:val="center"/>
          </w:tcPr>
          <w:p w14:paraId="4AA0BD08">
            <w:pPr>
              <w:jc w:val="center"/>
            </w:pPr>
            <w:r>
              <w:rPr>
                <w:rFonts w:hint="eastAsia"/>
                <w:b/>
                <w:kern w:val="0"/>
                <w:szCs w:val="21"/>
              </w:rPr>
              <w:t>日期</w:t>
            </w:r>
          </w:p>
        </w:tc>
        <w:tc>
          <w:tcPr>
            <w:tcW w:w="1896" w:type="dxa"/>
            <w:gridSpan w:val="4"/>
            <w:tcBorders>
              <w:top w:val="single" w:color="000000" w:sz="8" w:space="0"/>
              <w:left w:val="single" w:color="auto" w:sz="4" w:space="0"/>
              <w:right w:val="single" w:color="000000" w:sz="12" w:space="0"/>
            </w:tcBorders>
            <w:vAlign w:val="center"/>
          </w:tcPr>
          <w:p w14:paraId="1380C58F">
            <w:pPr>
              <w:spacing w:line="360" w:lineRule="auto"/>
              <w:rPr>
                <w:rFonts w:hint="eastAsia" w:ascii="宋体" w:hAnsi="宋体"/>
                <w:bCs/>
                <w:szCs w:val="21"/>
              </w:rPr>
            </w:pPr>
          </w:p>
        </w:tc>
      </w:tr>
    </w:tbl>
    <w:p w14:paraId="649B89C4">
      <w:pPr>
        <w:widowControl/>
        <w:jc w:val="left"/>
        <w:rPr>
          <w:rFonts w:eastAsia="楷体_GB2312"/>
          <w:b/>
          <w:sz w:val="44"/>
        </w:rPr>
      </w:pPr>
    </w:p>
    <w:p w14:paraId="3E011B1D">
      <w:pPr>
        <w:jc w:val="center"/>
        <w:rPr>
          <w:rFonts w:eastAsia="楷体_GB2312"/>
          <w:b/>
          <w:sz w:val="44"/>
        </w:rPr>
      </w:pPr>
      <w:r>
        <w:rPr>
          <w:rFonts w:eastAsia="楷体_GB2312"/>
          <w:b/>
          <w:sz w:val="44"/>
        </w:rPr>
        <w:br w:type="page"/>
      </w:r>
    </w:p>
    <w:p w14:paraId="4B7A0B7D">
      <w:pPr>
        <w:jc w:val="center"/>
        <w:rPr>
          <w:rFonts w:eastAsia="楷体_GB2312"/>
          <w:b/>
          <w:sz w:val="44"/>
        </w:rPr>
      </w:pPr>
      <w:r>
        <w:rPr>
          <w:rFonts w:eastAsia="楷体_GB2312"/>
          <w:b/>
          <w:sz w:val="44"/>
        </w:rPr>
        <w:t>目  录</w:t>
      </w:r>
    </w:p>
    <w:p w14:paraId="2417A017">
      <w:pPr>
        <w:pStyle w:val="26"/>
        <w:tabs>
          <w:tab w:val="right" w:leader="dot" w:pos="9736"/>
        </w:tabs>
        <w:spacing w:line="276" w:lineRule="auto"/>
        <w:rPr>
          <w:rFonts w:ascii="Times New Roman" w:hAnsi="Times New Roman" w:eastAsiaTheme="minorEastAsia"/>
          <w:b w:val="0"/>
          <w:bCs w:val="0"/>
          <w:caps w:val="0"/>
          <w:sz w:val="24"/>
          <w:szCs w:val="24"/>
          <w14:ligatures w14:val="standardContextual"/>
        </w:rPr>
      </w:pPr>
      <w:r>
        <w:rPr>
          <w:rFonts w:ascii="Times New Roman" w:hAnsi="Times New Roman"/>
          <w:b w:val="0"/>
          <w:bCs w:val="0"/>
          <w:sz w:val="24"/>
          <w:szCs w:val="24"/>
        </w:rPr>
        <w:fldChar w:fldCharType="begin"/>
      </w:r>
      <w:r>
        <w:rPr>
          <w:rFonts w:ascii="Times New Roman" w:hAnsi="Times New Roman"/>
          <w:b w:val="0"/>
          <w:bCs w:val="0"/>
          <w:sz w:val="24"/>
          <w:szCs w:val="24"/>
        </w:rPr>
        <w:instrText xml:space="preserve"> TOC \o "1-3" \h \z \u </w:instrText>
      </w:r>
      <w:r>
        <w:rPr>
          <w:rFonts w:ascii="Times New Roman" w:hAnsi="Times New Roman"/>
          <w:b w:val="0"/>
          <w:bCs w:val="0"/>
          <w:sz w:val="24"/>
          <w:szCs w:val="24"/>
        </w:rPr>
        <w:fldChar w:fldCharType="separate"/>
      </w:r>
      <w:r>
        <w:fldChar w:fldCharType="begin"/>
      </w:r>
      <w:r>
        <w:instrText xml:space="preserve"> HYPERLINK \l "_Toc187759968" </w:instrText>
      </w:r>
      <w:r>
        <w:fldChar w:fldCharType="separate"/>
      </w:r>
      <w:r>
        <w:rPr>
          <w:rStyle w:val="42"/>
          <w:rFonts w:ascii="Times New Roman" w:hAnsi="Times New Roman"/>
          <w:color w:val="auto"/>
          <w:sz w:val="24"/>
          <w:szCs w:val="24"/>
        </w:rPr>
        <w:t>结 论 描 述</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_Toc187759968 \h </w:instrText>
      </w:r>
      <w:r>
        <w:rPr>
          <w:rFonts w:ascii="Times New Roman" w:hAnsi="Times New Roman"/>
          <w:sz w:val="24"/>
          <w:szCs w:val="24"/>
        </w:rPr>
        <w:fldChar w:fldCharType="separate"/>
      </w:r>
      <w:r>
        <w:rPr>
          <w:rFonts w:ascii="Times New Roman" w:hAnsi="Times New Roman"/>
          <w:sz w:val="24"/>
          <w:szCs w:val="24"/>
        </w:rPr>
        <w:t>1</w:t>
      </w:r>
      <w:r>
        <w:rPr>
          <w:rFonts w:ascii="Times New Roman" w:hAnsi="Times New Roman"/>
          <w:sz w:val="24"/>
          <w:szCs w:val="24"/>
        </w:rPr>
        <w:fldChar w:fldCharType="end"/>
      </w:r>
      <w:r>
        <w:rPr>
          <w:rFonts w:ascii="Times New Roman" w:hAnsi="Times New Roman"/>
          <w:sz w:val="24"/>
          <w:szCs w:val="24"/>
        </w:rPr>
        <w:fldChar w:fldCharType="end"/>
      </w:r>
    </w:p>
    <w:p w14:paraId="3965587D">
      <w:pPr>
        <w:pStyle w:val="26"/>
        <w:tabs>
          <w:tab w:val="left" w:pos="420"/>
          <w:tab w:val="right" w:leader="dot" w:pos="9736"/>
        </w:tabs>
        <w:spacing w:line="276" w:lineRule="auto"/>
        <w:rPr>
          <w:rFonts w:ascii="Times New Roman" w:hAnsi="Times New Roman" w:eastAsiaTheme="minorEastAsia"/>
          <w:b w:val="0"/>
          <w:bCs w:val="0"/>
          <w:caps w:val="0"/>
          <w:sz w:val="24"/>
          <w:szCs w:val="24"/>
          <w14:ligatures w14:val="standardContextual"/>
        </w:rPr>
      </w:pPr>
      <w:r>
        <w:fldChar w:fldCharType="begin"/>
      </w:r>
      <w:r>
        <w:instrText xml:space="preserve"> HYPERLINK \l "_Toc187759969" </w:instrText>
      </w:r>
      <w:r>
        <w:fldChar w:fldCharType="separate"/>
      </w:r>
      <w:r>
        <w:rPr>
          <w:rStyle w:val="42"/>
          <w:rFonts w:ascii="Times New Roman" w:hAnsi="Times New Roman"/>
          <w:color w:val="auto"/>
          <w:sz w:val="24"/>
          <w:szCs w:val="24"/>
        </w:rPr>
        <w:t>1</w:t>
      </w:r>
      <w:r>
        <w:rPr>
          <w:rFonts w:ascii="Times New Roman" w:hAnsi="Times New Roman" w:eastAsiaTheme="minorEastAsia"/>
          <w:b w:val="0"/>
          <w:bCs w:val="0"/>
          <w:caps w:val="0"/>
          <w:sz w:val="24"/>
          <w:szCs w:val="24"/>
          <w14:ligatures w14:val="standardContextual"/>
        </w:rPr>
        <w:tab/>
      </w:r>
      <w:r>
        <w:rPr>
          <w:rStyle w:val="42"/>
          <w:rFonts w:ascii="Times New Roman" w:hAnsi="Times New Roman"/>
          <w:color w:val="auto"/>
          <w:sz w:val="24"/>
          <w:szCs w:val="24"/>
        </w:rPr>
        <w:t>测试结果</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_Toc187759969 \h </w:instrText>
      </w:r>
      <w:r>
        <w:rPr>
          <w:rFonts w:ascii="Times New Roman" w:hAnsi="Times New Roman"/>
          <w:sz w:val="24"/>
          <w:szCs w:val="24"/>
        </w:rPr>
        <w:fldChar w:fldCharType="separate"/>
      </w:r>
      <w:r>
        <w:rPr>
          <w:rFonts w:ascii="Times New Roman" w:hAnsi="Times New Roman"/>
          <w:sz w:val="24"/>
          <w:szCs w:val="24"/>
        </w:rPr>
        <w:t>4</w:t>
      </w:r>
      <w:r>
        <w:rPr>
          <w:rFonts w:ascii="Times New Roman" w:hAnsi="Times New Roman"/>
          <w:sz w:val="24"/>
          <w:szCs w:val="24"/>
        </w:rPr>
        <w:fldChar w:fldCharType="end"/>
      </w:r>
      <w:r>
        <w:rPr>
          <w:rFonts w:ascii="Times New Roman" w:hAnsi="Times New Roman"/>
          <w:sz w:val="24"/>
          <w:szCs w:val="24"/>
        </w:rPr>
        <w:fldChar w:fldCharType="end"/>
      </w:r>
    </w:p>
    <w:p w14:paraId="00008DDA">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"_Toc187759970" </w:instrText>
      </w:r>
      <w:r>
        <w:fldChar w:fldCharType="separate"/>
      </w:r>
      <w:r>
        <w:rPr>
          <w:rStyle w:val="42"/>
          <w:rFonts w:ascii="Times New Roman" w:hAnsi="Times New Roman"/>
          <w:color w:val="auto"/>
          <w:sz w:val="24"/>
          <w:szCs w:val="24"/>
        </w:rPr>
        <w:t>1.1</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功能性测试结果</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_Toc187759970 \h </w:instrText>
      </w:r>
      <w:r>
        <w:rPr>
          <w:rFonts w:ascii="Times New Roman" w:hAnsi="Times New Roman"/>
          <w:sz w:val="24"/>
          <w:szCs w:val="24"/>
        </w:rPr>
        <w:fldChar w:fldCharType="separate"/>
      </w:r>
      <w:r>
        <w:rPr>
          <w:rFonts w:ascii="Times New Roman" w:hAnsi="Times New Roman"/>
          <w:sz w:val="24"/>
          <w:szCs w:val="24"/>
        </w:rPr>
        <w:t>4</w:t>
      </w:r>
      <w:r>
        <w:rPr>
          <w:rFonts w:ascii="Times New Roman" w:hAnsi="Times New Roman"/>
          <w:sz w:val="24"/>
          <w:szCs w:val="24"/>
        </w:rPr>
        <w:fldChar w:fldCharType="end"/>
      </w:r>
      <w:r>
        <w:rPr>
          <w:rFonts w:ascii="Times New Roman" w:hAnsi="Times New Roman"/>
          <w:sz w:val="24"/>
          <w:szCs w:val="24"/>
        </w:rPr>
        <w:fldChar w:fldCharType="end"/>
      </w:r>
    </w:p>
    <w:p w14:paraId="304EA0E3">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"_Toc187759971" </w:instrText>
      </w:r>
      <w:r>
        <w:fldChar w:fldCharType="separate"/>
      </w:r>
      <w:r>
        <w:rPr>
          <w:rStyle w:val="42"/>
          <w:rFonts w:ascii="Times New Roman" w:hAnsi="Times New Roman"/>
          <w:i w:val="0"/>
          <w:iCs w:val="0"/>
          <w:color w:val="auto"/>
          <w:sz w:val="24"/>
          <w:szCs w:val="24"/>
        </w:rPr>
        <w:t>1.1.1</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异常操作汇聚存储系统</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_Toc187759971 \h </w:instrText>
      </w:r>
      <w:r>
        <w:rPr>
          <w:rFonts w:ascii="Times New Roman" w:hAnsi="Times New Roman"/>
          <w:i w:val="0"/>
          <w:iCs w:val="0"/>
          <w:sz w:val="24"/>
          <w:szCs w:val="24"/>
        </w:rPr>
        <w:fldChar w:fldCharType="separate"/>
      </w:r>
      <w:r>
        <w:rPr>
          <w:rFonts w:ascii="Times New Roman" w:hAnsi="Times New Roman"/>
          <w:i w:val="0"/>
          <w:iCs w:val="0"/>
          <w:sz w:val="24"/>
          <w:szCs w:val="24"/>
        </w:rPr>
        <w:t>4</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537F0340">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"_Toc187759972" </w:instrText>
      </w:r>
      <w:r>
        <w:fldChar w:fldCharType="separate"/>
      </w:r>
      <w:r>
        <w:rPr>
          <w:rStyle w:val="42"/>
          <w:rFonts w:ascii="Times New Roman" w:hAnsi="Times New Roman"/>
          <w:i w:val="0"/>
          <w:iCs w:val="0"/>
          <w:color w:val="auto"/>
          <w:sz w:val="24"/>
          <w:szCs w:val="24"/>
        </w:rPr>
        <w:t>1.1.2</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异常操作融合分析系统</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_Toc187759972 \h </w:instrText>
      </w:r>
      <w:r>
        <w:rPr>
          <w:rFonts w:ascii="Times New Roman" w:hAnsi="Times New Roman"/>
          <w:i w:val="0"/>
          <w:iCs w:val="0"/>
          <w:sz w:val="24"/>
          <w:szCs w:val="24"/>
        </w:rPr>
        <w:fldChar w:fldCharType="separate"/>
      </w:r>
      <w:r>
        <w:rPr>
          <w:rFonts w:ascii="Times New Roman" w:hAnsi="Times New Roman"/>
          <w:i w:val="0"/>
          <w:iCs w:val="0"/>
          <w:sz w:val="24"/>
          <w:szCs w:val="24"/>
        </w:rPr>
        <w:t>5</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4AAC8D42">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"_Toc187759973" </w:instrText>
      </w:r>
      <w:r>
        <w:fldChar w:fldCharType="separate"/>
      </w:r>
      <w:r>
        <w:rPr>
          <w:rStyle w:val="42"/>
          <w:rFonts w:ascii="Times New Roman" w:hAnsi="Times New Roman"/>
          <w:i w:val="0"/>
          <w:iCs w:val="0"/>
          <w:color w:val="auto"/>
          <w:sz w:val="24"/>
          <w:szCs w:val="24"/>
        </w:rPr>
        <w:t>1.1.3</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侵权事件溯源系统</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_Toc187759973 \h </w:instrText>
      </w:r>
      <w:r>
        <w:rPr>
          <w:rFonts w:ascii="Times New Roman" w:hAnsi="Times New Roman"/>
          <w:i w:val="0"/>
          <w:iCs w:val="0"/>
          <w:sz w:val="24"/>
          <w:szCs w:val="24"/>
        </w:rPr>
        <w:fldChar w:fldCharType="separate"/>
      </w:r>
      <w:r>
        <w:rPr>
          <w:rFonts w:ascii="Times New Roman" w:hAnsi="Times New Roman"/>
          <w:i w:val="0"/>
          <w:iCs w:val="0"/>
          <w:sz w:val="24"/>
          <w:szCs w:val="24"/>
        </w:rPr>
        <w:t>6</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58B4031A">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"_Toc187759974" </w:instrText>
      </w:r>
      <w:r>
        <w:fldChar w:fldCharType="separate"/>
      </w:r>
      <w:r>
        <w:rPr>
          <w:rStyle w:val="42"/>
          <w:rFonts w:ascii="Times New Roman" w:hAnsi="Times New Roman"/>
          <w:i w:val="0"/>
          <w:iCs w:val="0"/>
          <w:color w:val="auto"/>
          <w:sz w:val="24"/>
          <w:szCs w:val="24"/>
        </w:rPr>
        <w:t>1.1.4</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权益保障监管与处置系统</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_Toc187759974 \h </w:instrText>
      </w:r>
      <w:r>
        <w:rPr>
          <w:rFonts w:ascii="Times New Roman" w:hAnsi="Times New Roman"/>
          <w:i w:val="0"/>
          <w:iCs w:val="0"/>
          <w:sz w:val="24"/>
          <w:szCs w:val="24"/>
        </w:rPr>
        <w:fldChar w:fldCharType="separate"/>
      </w:r>
      <w:r>
        <w:rPr>
          <w:rFonts w:ascii="Times New Roman" w:hAnsi="Times New Roman"/>
          <w:i w:val="0"/>
          <w:iCs w:val="0"/>
          <w:sz w:val="24"/>
          <w:szCs w:val="24"/>
        </w:rPr>
        <w:t>7</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0CE7EC64">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"_Toc187759975" </w:instrText>
      </w:r>
      <w:r>
        <w:fldChar w:fldCharType="separate"/>
      </w:r>
      <w:r>
        <w:rPr>
          <w:rStyle w:val="42"/>
          <w:rFonts w:ascii="Times New Roman" w:hAnsi="Times New Roman"/>
          <w:color w:val="auto"/>
          <w:sz w:val="24"/>
          <w:szCs w:val="24"/>
        </w:rPr>
        <w:t>1.2</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性能效率测试结果</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_Toc187759975 \h </w:instrText>
      </w:r>
      <w:r>
        <w:rPr>
          <w:rFonts w:ascii="Times New Roman" w:hAnsi="Times New Roman"/>
          <w:sz w:val="24"/>
          <w:szCs w:val="24"/>
        </w:rPr>
        <w:fldChar w:fldCharType="separate"/>
      </w:r>
      <w:r>
        <w:rPr>
          <w:rFonts w:ascii="Times New Roman" w:hAnsi="Times New Roman"/>
          <w:sz w:val="24"/>
          <w:szCs w:val="24"/>
        </w:rPr>
        <w:t>9</w:t>
      </w:r>
      <w:r>
        <w:rPr>
          <w:rFonts w:ascii="Times New Roman" w:hAnsi="Times New Roman"/>
          <w:sz w:val="24"/>
          <w:szCs w:val="24"/>
        </w:rPr>
        <w:fldChar w:fldCharType="end"/>
      </w:r>
      <w:r>
        <w:rPr>
          <w:rFonts w:ascii="Times New Roman" w:hAnsi="Times New Roman"/>
          <w:sz w:val="24"/>
          <w:szCs w:val="24"/>
        </w:rPr>
        <w:fldChar w:fldCharType="end"/>
      </w:r>
    </w:p>
    <w:p w14:paraId="38647A0B">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"_Toc187759976" </w:instrText>
      </w:r>
      <w:r>
        <w:fldChar w:fldCharType="separate"/>
      </w:r>
      <w:r>
        <w:rPr>
          <w:rStyle w:val="42"/>
          <w:rFonts w:ascii="Times New Roman" w:hAnsi="Times New Roman"/>
          <w:i w:val="0"/>
          <w:iCs w:val="0"/>
          <w:color w:val="auto"/>
          <w:sz w:val="24"/>
          <w:szCs w:val="24"/>
        </w:rPr>
        <w:t>1.2.1</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异常操作汇聚存储系统</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_Toc187759976 \h </w:instrText>
      </w:r>
      <w:r>
        <w:rPr>
          <w:rFonts w:ascii="Times New Roman" w:hAnsi="Times New Roman"/>
          <w:i w:val="0"/>
          <w:iCs w:val="0"/>
          <w:sz w:val="24"/>
          <w:szCs w:val="24"/>
        </w:rPr>
        <w:fldChar w:fldCharType="separate"/>
      </w:r>
      <w:r>
        <w:rPr>
          <w:rFonts w:ascii="Times New Roman" w:hAnsi="Times New Roman"/>
          <w:i w:val="0"/>
          <w:iCs w:val="0"/>
          <w:sz w:val="24"/>
          <w:szCs w:val="24"/>
        </w:rPr>
        <w:t>9</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01AAB6F1">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"_Toc187759977" </w:instrText>
      </w:r>
      <w:r>
        <w:fldChar w:fldCharType="separate"/>
      </w:r>
      <w:r>
        <w:rPr>
          <w:rStyle w:val="42"/>
          <w:rFonts w:ascii="Times New Roman" w:hAnsi="Times New Roman"/>
          <w:i w:val="0"/>
          <w:iCs w:val="0"/>
          <w:color w:val="auto"/>
          <w:sz w:val="24"/>
          <w:szCs w:val="24"/>
        </w:rPr>
        <w:t>1.2.2</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异常操作融合分析系统</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_Toc187759977 \h </w:instrText>
      </w:r>
      <w:r>
        <w:rPr>
          <w:rFonts w:ascii="Times New Roman" w:hAnsi="Times New Roman"/>
          <w:i w:val="0"/>
          <w:iCs w:val="0"/>
          <w:sz w:val="24"/>
          <w:szCs w:val="24"/>
        </w:rPr>
        <w:fldChar w:fldCharType="separate"/>
      </w:r>
      <w:r>
        <w:rPr>
          <w:rFonts w:ascii="Times New Roman" w:hAnsi="Times New Roman"/>
          <w:i w:val="0"/>
          <w:iCs w:val="0"/>
          <w:sz w:val="24"/>
          <w:szCs w:val="24"/>
        </w:rPr>
        <w:t>18</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0D38DED8">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"_Toc187759978" </w:instrText>
      </w:r>
      <w:r>
        <w:fldChar w:fldCharType="separate"/>
      </w:r>
      <w:r>
        <w:rPr>
          <w:rStyle w:val="42"/>
          <w:rFonts w:ascii="Times New Roman" w:hAnsi="Times New Roman"/>
          <w:i w:val="0"/>
          <w:iCs w:val="0"/>
          <w:color w:val="auto"/>
          <w:sz w:val="24"/>
          <w:szCs w:val="24"/>
        </w:rPr>
        <w:t>1.2.3</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侵权事件溯源系统</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_Toc187759978 \h </w:instrText>
      </w:r>
      <w:r>
        <w:rPr>
          <w:rFonts w:ascii="Times New Roman" w:hAnsi="Times New Roman"/>
          <w:i w:val="0"/>
          <w:iCs w:val="0"/>
          <w:sz w:val="24"/>
          <w:szCs w:val="24"/>
        </w:rPr>
        <w:fldChar w:fldCharType="separate"/>
      </w:r>
      <w:r>
        <w:rPr>
          <w:rFonts w:ascii="Times New Roman" w:hAnsi="Times New Roman"/>
          <w:i w:val="0"/>
          <w:iCs w:val="0"/>
          <w:sz w:val="24"/>
          <w:szCs w:val="24"/>
        </w:rPr>
        <w:t>24</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59C9CD26">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"_Toc187759979" </w:instrText>
      </w:r>
      <w:r>
        <w:fldChar w:fldCharType="separate"/>
      </w:r>
      <w:r>
        <w:rPr>
          <w:rStyle w:val="42"/>
          <w:rFonts w:ascii="Times New Roman" w:hAnsi="Times New Roman"/>
          <w:i w:val="0"/>
          <w:iCs w:val="0"/>
          <w:color w:val="auto"/>
          <w:sz w:val="24"/>
          <w:szCs w:val="24"/>
        </w:rPr>
        <w:t>1.2.4</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权益保障监管与处置系统</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_Toc187759979 \h </w:instrText>
      </w:r>
      <w:r>
        <w:rPr>
          <w:rFonts w:ascii="Times New Roman" w:hAnsi="Times New Roman"/>
          <w:i w:val="0"/>
          <w:iCs w:val="0"/>
          <w:sz w:val="24"/>
          <w:szCs w:val="24"/>
        </w:rPr>
        <w:fldChar w:fldCharType="separate"/>
      </w:r>
      <w:r>
        <w:rPr>
          <w:rFonts w:ascii="Times New Roman" w:hAnsi="Times New Roman"/>
          <w:i w:val="0"/>
          <w:iCs w:val="0"/>
          <w:sz w:val="24"/>
          <w:szCs w:val="24"/>
        </w:rPr>
        <w:t>24</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2DD022FB">
      <w:pPr>
        <w:pStyle w:val="26"/>
        <w:tabs>
          <w:tab w:val="left" w:pos="420"/>
          <w:tab w:val="right" w:leader="dot" w:pos="9736"/>
        </w:tabs>
        <w:spacing w:line="276" w:lineRule="auto"/>
        <w:rPr>
          <w:rFonts w:ascii="Times New Roman" w:hAnsi="Times New Roman" w:eastAsiaTheme="minorEastAsia"/>
          <w:b w:val="0"/>
          <w:bCs w:val="0"/>
          <w:caps w:val="0"/>
          <w:sz w:val="24"/>
          <w:szCs w:val="24"/>
          <w14:ligatures w14:val="standardContextual"/>
        </w:rPr>
      </w:pPr>
      <w:r>
        <w:fldChar w:fldCharType="begin"/>
      </w:r>
      <w:r>
        <w:instrText xml:space="preserve"> HYPERLINK \l "_Toc187759980" </w:instrText>
      </w:r>
      <w:r>
        <w:fldChar w:fldCharType="separate"/>
      </w:r>
      <w:r>
        <w:rPr>
          <w:rStyle w:val="42"/>
          <w:rFonts w:ascii="Times New Roman" w:hAnsi="Times New Roman"/>
          <w:color w:val="auto"/>
          <w:sz w:val="24"/>
          <w:szCs w:val="24"/>
        </w:rPr>
        <w:t>2</w:t>
      </w:r>
      <w:r>
        <w:rPr>
          <w:rFonts w:ascii="Times New Roman" w:hAnsi="Times New Roman" w:eastAsiaTheme="minorEastAsia"/>
          <w:b w:val="0"/>
          <w:bCs w:val="0"/>
          <w:caps w:val="0"/>
          <w:sz w:val="24"/>
          <w:szCs w:val="24"/>
          <w14:ligatures w14:val="standardContextual"/>
        </w:rPr>
        <w:tab/>
      </w:r>
      <w:r>
        <w:rPr>
          <w:rStyle w:val="42"/>
          <w:rFonts w:ascii="Times New Roman" w:hAnsi="Times New Roman"/>
          <w:color w:val="auto"/>
          <w:sz w:val="24"/>
          <w:szCs w:val="24"/>
        </w:rPr>
        <w:t>概要</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_Toc187759980 \h </w:instrText>
      </w:r>
      <w:r>
        <w:rPr>
          <w:rFonts w:ascii="Times New Roman" w:hAnsi="Times New Roman"/>
          <w:sz w:val="24"/>
          <w:szCs w:val="24"/>
        </w:rPr>
        <w:fldChar w:fldCharType="separate"/>
      </w:r>
      <w:r>
        <w:rPr>
          <w:rFonts w:ascii="Times New Roman" w:hAnsi="Times New Roman"/>
          <w:sz w:val="24"/>
          <w:szCs w:val="24"/>
        </w:rPr>
        <w:t>32</w:t>
      </w:r>
      <w:r>
        <w:rPr>
          <w:rFonts w:ascii="Times New Roman" w:hAnsi="Times New Roman"/>
          <w:sz w:val="24"/>
          <w:szCs w:val="24"/>
        </w:rPr>
        <w:fldChar w:fldCharType="end"/>
      </w:r>
      <w:r>
        <w:rPr>
          <w:rFonts w:ascii="Times New Roman" w:hAnsi="Times New Roman"/>
          <w:sz w:val="24"/>
          <w:szCs w:val="24"/>
        </w:rPr>
        <w:fldChar w:fldCharType="end"/>
      </w:r>
    </w:p>
    <w:p w14:paraId="24DACF3A">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"_Toc187759981" </w:instrText>
      </w:r>
      <w:r>
        <w:fldChar w:fldCharType="separate"/>
      </w:r>
      <w:r>
        <w:rPr>
          <w:rStyle w:val="42"/>
          <w:rFonts w:ascii="Times New Roman" w:hAnsi="Times New Roman"/>
          <w:color w:val="auto"/>
          <w:sz w:val="24"/>
          <w:szCs w:val="24"/>
        </w:rPr>
        <w:t>2.1</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项目背景</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_Toc187759981 \h </w:instrText>
      </w:r>
      <w:r>
        <w:rPr>
          <w:rFonts w:ascii="Times New Roman" w:hAnsi="Times New Roman"/>
          <w:sz w:val="24"/>
          <w:szCs w:val="24"/>
        </w:rPr>
        <w:fldChar w:fldCharType="separate"/>
      </w:r>
      <w:r>
        <w:rPr>
          <w:rFonts w:ascii="Times New Roman" w:hAnsi="Times New Roman"/>
          <w:sz w:val="24"/>
          <w:szCs w:val="24"/>
        </w:rPr>
        <w:t>32</w:t>
      </w:r>
      <w:r>
        <w:rPr>
          <w:rFonts w:ascii="Times New Roman" w:hAnsi="Times New Roman"/>
          <w:sz w:val="24"/>
          <w:szCs w:val="24"/>
        </w:rPr>
        <w:fldChar w:fldCharType="end"/>
      </w:r>
      <w:r>
        <w:rPr>
          <w:rFonts w:ascii="Times New Roman" w:hAnsi="Times New Roman"/>
          <w:sz w:val="24"/>
          <w:szCs w:val="24"/>
        </w:rPr>
        <w:fldChar w:fldCharType="end"/>
      </w:r>
    </w:p>
    <w:p w14:paraId="794CA7F4">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"_Toc187759982" </w:instrText>
      </w:r>
      <w:r>
        <w:fldChar w:fldCharType="separate"/>
      </w:r>
      <w:r>
        <w:rPr>
          <w:rStyle w:val="42"/>
          <w:rFonts w:ascii="Times New Roman" w:hAnsi="Times New Roman"/>
          <w:color w:val="auto"/>
          <w:sz w:val="24"/>
          <w:szCs w:val="24"/>
        </w:rPr>
        <w:t>2.2</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测试目的</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_Toc187759982 \h </w:instrText>
      </w:r>
      <w:r>
        <w:rPr>
          <w:rFonts w:ascii="Times New Roman" w:hAnsi="Times New Roman"/>
          <w:sz w:val="24"/>
          <w:szCs w:val="24"/>
        </w:rPr>
        <w:fldChar w:fldCharType="separate"/>
      </w:r>
      <w:r>
        <w:rPr>
          <w:rFonts w:ascii="Times New Roman" w:hAnsi="Times New Roman"/>
          <w:sz w:val="24"/>
          <w:szCs w:val="24"/>
        </w:rPr>
        <w:t>32</w:t>
      </w:r>
      <w:r>
        <w:rPr>
          <w:rFonts w:ascii="Times New Roman" w:hAnsi="Times New Roman"/>
          <w:sz w:val="24"/>
          <w:szCs w:val="24"/>
        </w:rPr>
        <w:fldChar w:fldCharType="end"/>
      </w:r>
      <w:r>
        <w:rPr>
          <w:rFonts w:ascii="Times New Roman" w:hAnsi="Times New Roman"/>
          <w:sz w:val="24"/>
          <w:szCs w:val="24"/>
        </w:rPr>
        <w:fldChar w:fldCharType="end"/>
      </w:r>
    </w:p>
    <w:p w14:paraId="0CD42B36">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"_Toc187759983" </w:instrText>
      </w:r>
      <w:r>
        <w:fldChar w:fldCharType="separate"/>
      </w:r>
      <w:r>
        <w:rPr>
          <w:rStyle w:val="42"/>
          <w:rFonts w:ascii="Times New Roman" w:hAnsi="Times New Roman"/>
          <w:color w:val="auto"/>
          <w:sz w:val="24"/>
          <w:szCs w:val="24"/>
        </w:rPr>
        <w:t>2.3</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过程回顾</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_Toc187759983 \h </w:instrText>
      </w:r>
      <w:r>
        <w:rPr>
          <w:rFonts w:ascii="Times New Roman" w:hAnsi="Times New Roman"/>
          <w:sz w:val="24"/>
          <w:szCs w:val="24"/>
        </w:rPr>
        <w:fldChar w:fldCharType="separate"/>
      </w:r>
      <w:r>
        <w:rPr>
          <w:rFonts w:ascii="Times New Roman" w:hAnsi="Times New Roman"/>
          <w:sz w:val="24"/>
          <w:szCs w:val="24"/>
        </w:rPr>
        <w:t>33</w:t>
      </w:r>
      <w:r>
        <w:rPr>
          <w:rFonts w:ascii="Times New Roman" w:hAnsi="Times New Roman"/>
          <w:sz w:val="24"/>
          <w:szCs w:val="24"/>
        </w:rPr>
        <w:fldChar w:fldCharType="end"/>
      </w:r>
      <w:r>
        <w:rPr>
          <w:rFonts w:ascii="Times New Roman" w:hAnsi="Times New Roman"/>
          <w:sz w:val="24"/>
          <w:szCs w:val="24"/>
        </w:rPr>
        <w:fldChar w:fldCharType="end"/>
      </w:r>
    </w:p>
    <w:p w14:paraId="428A7BED">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"_Toc187759984" </w:instrText>
      </w:r>
      <w:r>
        <w:fldChar w:fldCharType="separate"/>
      </w:r>
      <w:r>
        <w:rPr>
          <w:rStyle w:val="42"/>
          <w:rFonts w:ascii="Times New Roman" w:hAnsi="Times New Roman"/>
          <w:color w:val="auto"/>
          <w:sz w:val="24"/>
          <w:szCs w:val="24"/>
        </w:rPr>
        <w:t>2.4</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结果判定原则</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_Toc187759984 \h </w:instrText>
      </w:r>
      <w:r>
        <w:rPr>
          <w:rFonts w:ascii="Times New Roman" w:hAnsi="Times New Roman"/>
          <w:sz w:val="24"/>
          <w:szCs w:val="24"/>
        </w:rPr>
        <w:fldChar w:fldCharType="separate"/>
      </w:r>
      <w:r>
        <w:rPr>
          <w:rFonts w:ascii="Times New Roman" w:hAnsi="Times New Roman"/>
          <w:sz w:val="24"/>
          <w:szCs w:val="24"/>
        </w:rPr>
        <w:t>34</w:t>
      </w:r>
      <w:r>
        <w:rPr>
          <w:rFonts w:ascii="Times New Roman" w:hAnsi="Times New Roman"/>
          <w:sz w:val="24"/>
          <w:szCs w:val="24"/>
        </w:rPr>
        <w:fldChar w:fldCharType="end"/>
      </w:r>
      <w:r>
        <w:rPr>
          <w:rFonts w:ascii="Times New Roman" w:hAnsi="Times New Roman"/>
          <w:sz w:val="24"/>
          <w:szCs w:val="24"/>
        </w:rPr>
        <w:fldChar w:fldCharType="end"/>
      </w:r>
    </w:p>
    <w:p w14:paraId="55C10D9C">
      <w:pPr>
        <w:pStyle w:val="26"/>
        <w:tabs>
          <w:tab w:val="left" w:pos="420"/>
          <w:tab w:val="right" w:leader="dot" w:pos="9736"/>
        </w:tabs>
        <w:spacing w:line="276" w:lineRule="auto"/>
        <w:rPr>
          <w:rFonts w:ascii="Times New Roman" w:hAnsi="Times New Roman" w:eastAsiaTheme="minorEastAsia"/>
          <w:b w:val="0"/>
          <w:bCs w:val="0"/>
          <w:caps w:val="0"/>
          <w:sz w:val="24"/>
          <w:szCs w:val="24"/>
          <w14:ligatures w14:val="standardContextual"/>
        </w:rPr>
      </w:pPr>
      <w:r>
        <w:fldChar w:fldCharType="begin"/>
      </w:r>
      <w:r>
        <w:instrText xml:space="preserve"> HYPERLINK \l "_Toc187759985" </w:instrText>
      </w:r>
      <w:r>
        <w:fldChar w:fldCharType="separate"/>
      </w:r>
      <w:r>
        <w:rPr>
          <w:rStyle w:val="42"/>
          <w:rFonts w:ascii="Times New Roman" w:hAnsi="Times New Roman"/>
          <w:color w:val="auto"/>
          <w:sz w:val="24"/>
          <w:szCs w:val="24"/>
        </w:rPr>
        <w:t>3</w:t>
      </w:r>
      <w:r>
        <w:rPr>
          <w:rFonts w:ascii="Times New Roman" w:hAnsi="Times New Roman" w:eastAsiaTheme="minorEastAsia"/>
          <w:b w:val="0"/>
          <w:bCs w:val="0"/>
          <w:caps w:val="0"/>
          <w:sz w:val="24"/>
          <w:szCs w:val="24"/>
          <w14:ligatures w14:val="standardContextual"/>
        </w:rPr>
        <w:tab/>
      </w:r>
      <w:r>
        <w:rPr>
          <w:rStyle w:val="42"/>
          <w:rFonts w:ascii="Times New Roman" w:hAnsi="Times New Roman"/>
          <w:color w:val="auto"/>
          <w:sz w:val="24"/>
          <w:szCs w:val="24"/>
        </w:rPr>
        <w:t>测试资源</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_Toc187759985 \h </w:instrText>
      </w:r>
      <w:r>
        <w:rPr>
          <w:rFonts w:ascii="Times New Roman" w:hAnsi="Times New Roman"/>
          <w:sz w:val="24"/>
          <w:szCs w:val="24"/>
        </w:rPr>
        <w:fldChar w:fldCharType="separate"/>
      </w:r>
      <w:r>
        <w:rPr>
          <w:rFonts w:ascii="Times New Roman" w:hAnsi="Times New Roman"/>
          <w:sz w:val="24"/>
          <w:szCs w:val="24"/>
        </w:rPr>
        <w:t>36</w:t>
      </w:r>
      <w:r>
        <w:rPr>
          <w:rFonts w:ascii="Times New Roman" w:hAnsi="Times New Roman"/>
          <w:sz w:val="24"/>
          <w:szCs w:val="24"/>
        </w:rPr>
        <w:fldChar w:fldCharType="end"/>
      </w:r>
      <w:r>
        <w:rPr>
          <w:rFonts w:ascii="Times New Roman" w:hAnsi="Times New Roman"/>
          <w:sz w:val="24"/>
          <w:szCs w:val="24"/>
        </w:rPr>
        <w:fldChar w:fldCharType="end"/>
      </w:r>
    </w:p>
    <w:p w14:paraId="6A3403B1">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"_Toc187759986" </w:instrText>
      </w:r>
      <w:r>
        <w:fldChar w:fldCharType="separate"/>
      </w:r>
      <w:r>
        <w:rPr>
          <w:rStyle w:val="42"/>
          <w:rFonts w:ascii="Times New Roman" w:hAnsi="Times New Roman"/>
          <w:color w:val="auto"/>
          <w:sz w:val="24"/>
          <w:szCs w:val="24"/>
        </w:rPr>
        <w:t>3.1</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测试组织</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_Toc187759986 \h </w:instrText>
      </w:r>
      <w:r>
        <w:rPr>
          <w:rFonts w:ascii="Times New Roman" w:hAnsi="Times New Roman"/>
          <w:sz w:val="24"/>
          <w:szCs w:val="24"/>
        </w:rPr>
        <w:fldChar w:fldCharType="separate"/>
      </w:r>
      <w:r>
        <w:rPr>
          <w:rFonts w:ascii="Times New Roman" w:hAnsi="Times New Roman"/>
          <w:sz w:val="24"/>
          <w:szCs w:val="24"/>
        </w:rPr>
        <w:t>36</w:t>
      </w:r>
      <w:r>
        <w:rPr>
          <w:rFonts w:ascii="Times New Roman" w:hAnsi="Times New Roman"/>
          <w:sz w:val="24"/>
          <w:szCs w:val="24"/>
        </w:rPr>
        <w:fldChar w:fldCharType="end"/>
      </w:r>
      <w:r>
        <w:rPr>
          <w:rFonts w:ascii="Times New Roman" w:hAnsi="Times New Roman"/>
          <w:sz w:val="24"/>
          <w:szCs w:val="24"/>
        </w:rPr>
        <w:fldChar w:fldCharType="end"/>
      </w:r>
    </w:p>
    <w:p w14:paraId="687E9E53">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"_Toc187759987" </w:instrText>
      </w:r>
      <w:r>
        <w:fldChar w:fldCharType="separate"/>
      </w:r>
      <w:r>
        <w:rPr>
          <w:rStyle w:val="42"/>
          <w:rFonts w:ascii="Times New Roman" w:hAnsi="Times New Roman"/>
          <w:color w:val="auto"/>
          <w:sz w:val="24"/>
          <w:szCs w:val="24"/>
        </w:rPr>
        <w:t>3.2</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测试环境拓扑</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_Toc187759987 \h </w:instrText>
      </w:r>
      <w:r>
        <w:rPr>
          <w:rFonts w:ascii="Times New Roman" w:hAnsi="Times New Roman"/>
          <w:sz w:val="24"/>
          <w:szCs w:val="24"/>
        </w:rPr>
        <w:fldChar w:fldCharType="separate"/>
      </w:r>
      <w:r>
        <w:rPr>
          <w:rFonts w:ascii="Times New Roman" w:hAnsi="Times New Roman"/>
          <w:sz w:val="24"/>
          <w:szCs w:val="24"/>
        </w:rPr>
        <w:t>37</w:t>
      </w:r>
      <w:r>
        <w:rPr>
          <w:rFonts w:ascii="Times New Roman" w:hAnsi="Times New Roman"/>
          <w:sz w:val="24"/>
          <w:szCs w:val="24"/>
        </w:rPr>
        <w:fldChar w:fldCharType="end"/>
      </w:r>
      <w:r>
        <w:rPr>
          <w:rFonts w:ascii="Times New Roman" w:hAnsi="Times New Roman"/>
          <w:sz w:val="24"/>
          <w:szCs w:val="24"/>
        </w:rPr>
        <w:fldChar w:fldCharType="end"/>
      </w:r>
    </w:p>
    <w:p w14:paraId="5C8CCE1C">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"_Toc187759988" </w:instrText>
      </w:r>
      <w:r>
        <w:fldChar w:fldCharType="separate"/>
      </w:r>
      <w:r>
        <w:rPr>
          <w:rStyle w:val="42"/>
          <w:rFonts w:ascii="Times New Roman" w:hAnsi="Times New Roman"/>
          <w:color w:val="auto"/>
          <w:sz w:val="24"/>
          <w:szCs w:val="24"/>
        </w:rPr>
        <w:t>3.3</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测试环境</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_Toc187759988 \h </w:instrText>
      </w:r>
      <w:r>
        <w:rPr>
          <w:rFonts w:ascii="Times New Roman" w:hAnsi="Times New Roman"/>
          <w:sz w:val="24"/>
          <w:szCs w:val="24"/>
        </w:rPr>
        <w:fldChar w:fldCharType="separate"/>
      </w:r>
      <w:r>
        <w:rPr>
          <w:rFonts w:ascii="Times New Roman" w:hAnsi="Times New Roman"/>
          <w:sz w:val="24"/>
          <w:szCs w:val="24"/>
        </w:rPr>
        <w:t>39</w:t>
      </w:r>
      <w:r>
        <w:rPr>
          <w:rFonts w:ascii="Times New Roman" w:hAnsi="Times New Roman"/>
          <w:sz w:val="24"/>
          <w:szCs w:val="24"/>
        </w:rPr>
        <w:fldChar w:fldCharType="end"/>
      </w:r>
      <w:r>
        <w:rPr>
          <w:rFonts w:ascii="Times New Roman" w:hAnsi="Times New Roman"/>
          <w:sz w:val="24"/>
          <w:szCs w:val="24"/>
        </w:rPr>
        <w:fldChar w:fldCharType="end"/>
      </w:r>
    </w:p>
    <w:p w14:paraId="20CC00F5">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"_Toc187759989" </w:instrText>
      </w:r>
      <w:r>
        <w:fldChar w:fldCharType="separate"/>
      </w:r>
      <w:r>
        <w:rPr>
          <w:rStyle w:val="42"/>
          <w:rFonts w:ascii="Times New Roman" w:hAnsi="Times New Roman"/>
          <w:i w:val="0"/>
          <w:iCs w:val="0"/>
          <w:color w:val="auto"/>
          <w:sz w:val="24"/>
          <w:szCs w:val="24"/>
        </w:rPr>
        <w:t>3.3.1</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异常操作汇聚存储系统测试环境</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_Toc187759989 \h </w:instrText>
      </w:r>
      <w:r>
        <w:rPr>
          <w:rFonts w:ascii="Times New Roman" w:hAnsi="Times New Roman"/>
          <w:i w:val="0"/>
          <w:iCs w:val="0"/>
          <w:sz w:val="24"/>
          <w:szCs w:val="24"/>
        </w:rPr>
        <w:fldChar w:fldCharType="separate"/>
      </w:r>
      <w:r>
        <w:rPr>
          <w:rFonts w:ascii="Times New Roman" w:hAnsi="Times New Roman"/>
          <w:i w:val="0"/>
          <w:iCs w:val="0"/>
          <w:sz w:val="24"/>
          <w:szCs w:val="24"/>
        </w:rPr>
        <w:t>39</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4D4D895A">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"_Toc187759990" </w:instrText>
      </w:r>
      <w:r>
        <w:fldChar w:fldCharType="separate"/>
      </w:r>
      <w:r>
        <w:rPr>
          <w:rStyle w:val="42"/>
          <w:rFonts w:ascii="Times New Roman" w:hAnsi="Times New Roman"/>
          <w:i w:val="0"/>
          <w:iCs w:val="0"/>
          <w:color w:val="auto"/>
          <w:sz w:val="24"/>
          <w:szCs w:val="24"/>
        </w:rPr>
        <w:t>3.3.2</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异常操作融合分析系统测试环境</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_Toc187759990 \h </w:instrText>
      </w:r>
      <w:r>
        <w:rPr>
          <w:rFonts w:ascii="Times New Roman" w:hAnsi="Times New Roman"/>
          <w:i w:val="0"/>
          <w:iCs w:val="0"/>
          <w:sz w:val="24"/>
          <w:szCs w:val="24"/>
        </w:rPr>
        <w:fldChar w:fldCharType="separate"/>
      </w:r>
      <w:r>
        <w:rPr>
          <w:rFonts w:ascii="Times New Roman" w:hAnsi="Times New Roman"/>
          <w:i w:val="0"/>
          <w:iCs w:val="0"/>
          <w:sz w:val="24"/>
          <w:szCs w:val="24"/>
        </w:rPr>
        <w:t>40</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329B0D13">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"_Toc187759991" </w:instrText>
      </w:r>
      <w:r>
        <w:fldChar w:fldCharType="separate"/>
      </w:r>
      <w:r>
        <w:rPr>
          <w:rStyle w:val="42"/>
          <w:rFonts w:ascii="Times New Roman" w:hAnsi="Times New Roman"/>
          <w:i w:val="0"/>
          <w:iCs w:val="0"/>
          <w:color w:val="auto"/>
          <w:sz w:val="24"/>
          <w:szCs w:val="24"/>
        </w:rPr>
        <w:t>3.3.3</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侵权事件溯源系统测试环境</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_Toc187759991 \h </w:instrText>
      </w:r>
      <w:r>
        <w:rPr>
          <w:rFonts w:ascii="Times New Roman" w:hAnsi="Times New Roman"/>
          <w:i w:val="0"/>
          <w:iCs w:val="0"/>
          <w:sz w:val="24"/>
          <w:szCs w:val="24"/>
        </w:rPr>
        <w:fldChar w:fldCharType="separate"/>
      </w:r>
      <w:r>
        <w:rPr>
          <w:rFonts w:ascii="Times New Roman" w:hAnsi="Times New Roman"/>
          <w:i w:val="0"/>
          <w:iCs w:val="0"/>
          <w:sz w:val="24"/>
          <w:szCs w:val="24"/>
        </w:rPr>
        <w:t>42</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01516168">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"_Toc187759992" </w:instrText>
      </w:r>
      <w:r>
        <w:fldChar w:fldCharType="separate"/>
      </w:r>
      <w:r>
        <w:rPr>
          <w:rStyle w:val="42"/>
          <w:rFonts w:ascii="Times New Roman" w:hAnsi="Times New Roman"/>
          <w:i w:val="0"/>
          <w:iCs w:val="0"/>
          <w:color w:val="auto"/>
          <w:sz w:val="24"/>
          <w:szCs w:val="24"/>
        </w:rPr>
        <w:t>3.3.4</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权益保障监管与处置系统测试环境</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_Toc187759992 \h </w:instrText>
      </w:r>
      <w:r>
        <w:rPr>
          <w:rFonts w:ascii="Times New Roman" w:hAnsi="Times New Roman"/>
          <w:i w:val="0"/>
          <w:iCs w:val="0"/>
          <w:sz w:val="24"/>
          <w:szCs w:val="24"/>
        </w:rPr>
        <w:fldChar w:fldCharType="separate"/>
      </w:r>
      <w:r>
        <w:rPr>
          <w:rFonts w:ascii="Times New Roman" w:hAnsi="Times New Roman"/>
          <w:i w:val="0"/>
          <w:iCs w:val="0"/>
          <w:sz w:val="24"/>
          <w:szCs w:val="24"/>
        </w:rPr>
        <w:t>43</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2A127B8B">
      <w:pPr>
        <w:pStyle w:val="26"/>
        <w:tabs>
          <w:tab w:val="left" w:pos="420"/>
          <w:tab w:val="right" w:leader="dot" w:pos="9736"/>
        </w:tabs>
        <w:spacing w:line="276" w:lineRule="auto"/>
        <w:rPr>
          <w:rFonts w:ascii="Times New Roman" w:hAnsi="Times New Roman" w:eastAsiaTheme="minorEastAsia"/>
          <w:b w:val="0"/>
          <w:bCs w:val="0"/>
          <w:caps w:val="0"/>
          <w:sz w:val="24"/>
          <w:szCs w:val="24"/>
          <w14:ligatures w14:val="standardContextual"/>
        </w:rPr>
      </w:pPr>
      <w:r>
        <w:fldChar w:fldCharType="begin"/>
      </w:r>
      <w:r>
        <w:instrText xml:space="preserve"> HYPERLINK \l "_Toc187759993" </w:instrText>
      </w:r>
      <w:r>
        <w:fldChar w:fldCharType="separate"/>
      </w:r>
      <w:r>
        <w:rPr>
          <w:rStyle w:val="42"/>
          <w:rFonts w:ascii="Times New Roman" w:hAnsi="Times New Roman"/>
          <w:color w:val="auto"/>
          <w:sz w:val="24"/>
          <w:szCs w:val="24"/>
        </w:rPr>
        <w:t>4</w:t>
      </w:r>
      <w:r>
        <w:rPr>
          <w:rFonts w:ascii="Times New Roman" w:hAnsi="Times New Roman" w:eastAsiaTheme="minorEastAsia"/>
          <w:b w:val="0"/>
          <w:bCs w:val="0"/>
          <w:caps w:val="0"/>
          <w:sz w:val="24"/>
          <w:szCs w:val="24"/>
          <w14:ligatures w14:val="standardContextual"/>
        </w:rPr>
        <w:tab/>
      </w:r>
      <w:r>
        <w:rPr>
          <w:rStyle w:val="42"/>
          <w:rFonts w:ascii="Times New Roman" w:hAnsi="Times New Roman"/>
          <w:color w:val="auto"/>
          <w:sz w:val="24"/>
          <w:szCs w:val="24"/>
        </w:rPr>
        <w:t>测试流程</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_Toc187759993 \h </w:instrText>
      </w:r>
      <w:r>
        <w:rPr>
          <w:rFonts w:ascii="Times New Roman" w:hAnsi="Times New Roman"/>
          <w:sz w:val="24"/>
          <w:szCs w:val="24"/>
        </w:rPr>
        <w:fldChar w:fldCharType="separate"/>
      </w:r>
      <w:r>
        <w:rPr>
          <w:rFonts w:ascii="Times New Roman" w:hAnsi="Times New Roman"/>
          <w:sz w:val="24"/>
          <w:szCs w:val="24"/>
        </w:rPr>
        <w:t>45</w:t>
      </w:r>
      <w:r>
        <w:rPr>
          <w:rFonts w:ascii="Times New Roman" w:hAnsi="Times New Roman"/>
          <w:sz w:val="24"/>
          <w:szCs w:val="24"/>
        </w:rPr>
        <w:fldChar w:fldCharType="end"/>
      </w:r>
      <w:r>
        <w:rPr>
          <w:rFonts w:ascii="Times New Roman" w:hAnsi="Times New Roman"/>
          <w:sz w:val="24"/>
          <w:szCs w:val="24"/>
        </w:rPr>
        <w:fldChar w:fldCharType="end"/>
      </w:r>
    </w:p>
    <w:p w14:paraId="221A5625">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"_Toc187759994" </w:instrText>
      </w:r>
      <w:r>
        <w:fldChar w:fldCharType="separate"/>
      </w:r>
      <w:r>
        <w:rPr>
          <w:rStyle w:val="42"/>
          <w:rFonts w:ascii="Times New Roman" w:hAnsi="Times New Roman"/>
          <w:color w:val="auto"/>
          <w:sz w:val="24"/>
          <w:szCs w:val="24"/>
        </w:rPr>
        <w:t>4.1</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测试沟通阶段</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_Toc187759994 \h </w:instrText>
      </w:r>
      <w:r>
        <w:rPr>
          <w:rFonts w:ascii="Times New Roman" w:hAnsi="Times New Roman"/>
          <w:sz w:val="24"/>
          <w:szCs w:val="24"/>
        </w:rPr>
        <w:fldChar w:fldCharType="separate"/>
      </w:r>
      <w:r>
        <w:rPr>
          <w:rFonts w:ascii="Times New Roman" w:hAnsi="Times New Roman"/>
          <w:sz w:val="24"/>
          <w:szCs w:val="24"/>
        </w:rPr>
        <w:t>45</w:t>
      </w:r>
      <w:r>
        <w:rPr>
          <w:rFonts w:ascii="Times New Roman" w:hAnsi="Times New Roman"/>
          <w:sz w:val="24"/>
          <w:szCs w:val="24"/>
        </w:rPr>
        <w:fldChar w:fldCharType="end"/>
      </w:r>
      <w:r>
        <w:rPr>
          <w:rFonts w:ascii="Times New Roman" w:hAnsi="Times New Roman"/>
          <w:sz w:val="24"/>
          <w:szCs w:val="24"/>
        </w:rPr>
        <w:fldChar w:fldCharType="end"/>
      </w:r>
    </w:p>
    <w:p w14:paraId="676795D4">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"_Toc187759995" </w:instrText>
      </w:r>
      <w:r>
        <w:fldChar w:fldCharType="separate"/>
      </w:r>
      <w:r>
        <w:rPr>
          <w:rStyle w:val="42"/>
          <w:rFonts w:ascii="Times New Roman" w:hAnsi="Times New Roman"/>
          <w:color w:val="auto"/>
          <w:sz w:val="24"/>
          <w:szCs w:val="24"/>
        </w:rPr>
        <w:t>4.2</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测试准备阶段</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_Toc187759995 \h </w:instrText>
      </w:r>
      <w:r>
        <w:rPr>
          <w:rFonts w:ascii="Times New Roman" w:hAnsi="Times New Roman"/>
          <w:sz w:val="24"/>
          <w:szCs w:val="24"/>
        </w:rPr>
        <w:fldChar w:fldCharType="separate"/>
      </w:r>
      <w:r>
        <w:rPr>
          <w:rFonts w:ascii="Times New Roman" w:hAnsi="Times New Roman"/>
          <w:sz w:val="24"/>
          <w:szCs w:val="24"/>
        </w:rPr>
        <w:t>45</w:t>
      </w:r>
      <w:r>
        <w:rPr>
          <w:rFonts w:ascii="Times New Roman" w:hAnsi="Times New Roman"/>
          <w:sz w:val="24"/>
          <w:szCs w:val="24"/>
        </w:rPr>
        <w:fldChar w:fldCharType="end"/>
      </w:r>
      <w:r>
        <w:rPr>
          <w:rFonts w:ascii="Times New Roman" w:hAnsi="Times New Roman"/>
          <w:sz w:val="24"/>
          <w:szCs w:val="24"/>
        </w:rPr>
        <w:fldChar w:fldCharType="end"/>
      </w:r>
    </w:p>
    <w:p w14:paraId="0BEBDA0C">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"_Toc187759996" </w:instrText>
      </w:r>
      <w:r>
        <w:fldChar w:fldCharType="separate"/>
      </w:r>
      <w:r>
        <w:rPr>
          <w:rStyle w:val="42"/>
          <w:rFonts w:ascii="Times New Roman" w:hAnsi="Times New Roman"/>
          <w:color w:val="auto"/>
          <w:sz w:val="24"/>
          <w:szCs w:val="24"/>
        </w:rPr>
        <w:t>4.3</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测试设计阶段</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_Toc187759996 \h </w:instrText>
      </w:r>
      <w:r>
        <w:rPr>
          <w:rFonts w:ascii="Times New Roman" w:hAnsi="Times New Roman"/>
          <w:sz w:val="24"/>
          <w:szCs w:val="24"/>
        </w:rPr>
        <w:fldChar w:fldCharType="separate"/>
      </w:r>
      <w:r>
        <w:rPr>
          <w:rFonts w:ascii="Times New Roman" w:hAnsi="Times New Roman"/>
          <w:sz w:val="24"/>
          <w:szCs w:val="24"/>
        </w:rPr>
        <w:t>46</w:t>
      </w:r>
      <w:r>
        <w:rPr>
          <w:rFonts w:ascii="Times New Roman" w:hAnsi="Times New Roman"/>
          <w:sz w:val="24"/>
          <w:szCs w:val="24"/>
        </w:rPr>
        <w:fldChar w:fldCharType="end"/>
      </w:r>
      <w:r>
        <w:rPr>
          <w:rFonts w:ascii="Times New Roman" w:hAnsi="Times New Roman"/>
          <w:sz w:val="24"/>
          <w:szCs w:val="24"/>
        </w:rPr>
        <w:fldChar w:fldCharType="end"/>
      </w:r>
    </w:p>
    <w:p w14:paraId="7218A911">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"_Toc187759997" </w:instrText>
      </w:r>
      <w:r>
        <w:fldChar w:fldCharType="separate"/>
      </w:r>
      <w:r>
        <w:rPr>
          <w:rStyle w:val="42"/>
          <w:rFonts w:ascii="Times New Roman" w:hAnsi="Times New Roman"/>
          <w:color w:val="auto"/>
          <w:sz w:val="24"/>
          <w:szCs w:val="24"/>
        </w:rPr>
        <w:t>4.4</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测试执行阶段</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_Toc187759997 \h </w:instrText>
      </w:r>
      <w:r>
        <w:rPr>
          <w:rFonts w:ascii="Times New Roman" w:hAnsi="Times New Roman"/>
          <w:sz w:val="24"/>
          <w:szCs w:val="24"/>
        </w:rPr>
        <w:fldChar w:fldCharType="separate"/>
      </w:r>
      <w:r>
        <w:rPr>
          <w:rFonts w:ascii="Times New Roman" w:hAnsi="Times New Roman"/>
          <w:sz w:val="24"/>
          <w:szCs w:val="24"/>
        </w:rPr>
        <w:t>46</w:t>
      </w:r>
      <w:r>
        <w:rPr>
          <w:rFonts w:ascii="Times New Roman" w:hAnsi="Times New Roman"/>
          <w:sz w:val="24"/>
          <w:szCs w:val="24"/>
        </w:rPr>
        <w:fldChar w:fldCharType="end"/>
      </w:r>
      <w:r>
        <w:rPr>
          <w:rFonts w:ascii="Times New Roman" w:hAnsi="Times New Roman"/>
          <w:sz w:val="24"/>
          <w:szCs w:val="24"/>
        </w:rPr>
        <w:fldChar w:fldCharType="end"/>
      </w:r>
    </w:p>
    <w:p w14:paraId="371ADF8C">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"_Toc187759998" </w:instrText>
      </w:r>
      <w:r>
        <w:fldChar w:fldCharType="separate"/>
      </w:r>
      <w:r>
        <w:rPr>
          <w:rStyle w:val="42"/>
          <w:rFonts w:ascii="Times New Roman" w:hAnsi="Times New Roman"/>
          <w:i w:val="0"/>
          <w:iCs w:val="0"/>
          <w:color w:val="auto"/>
          <w:sz w:val="24"/>
          <w:szCs w:val="24"/>
        </w:rPr>
        <w:t>4.4.1</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测试实施</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_Toc187759998 \h </w:instrText>
      </w:r>
      <w:r>
        <w:rPr>
          <w:rFonts w:ascii="Times New Roman" w:hAnsi="Times New Roman"/>
          <w:i w:val="0"/>
          <w:iCs w:val="0"/>
          <w:sz w:val="24"/>
          <w:szCs w:val="24"/>
        </w:rPr>
        <w:fldChar w:fldCharType="separate"/>
      </w:r>
      <w:r>
        <w:rPr>
          <w:rFonts w:ascii="Times New Roman" w:hAnsi="Times New Roman"/>
          <w:i w:val="0"/>
          <w:iCs w:val="0"/>
          <w:sz w:val="24"/>
          <w:szCs w:val="24"/>
        </w:rPr>
        <w:t>46</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1CFEC6C4">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"_Toc187759999" </w:instrText>
      </w:r>
      <w:r>
        <w:fldChar w:fldCharType="separate"/>
      </w:r>
      <w:r>
        <w:rPr>
          <w:rStyle w:val="42"/>
          <w:rFonts w:ascii="Times New Roman" w:hAnsi="Times New Roman"/>
          <w:color w:val="auto"/>
          <w:sz w:val="24"/>
          <w:szCs w:val="24"/>
        </w:rPr>
        <w:t>4.5</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测试收尾阶段</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_Toc187759999 \h </w:instrText>
      </w:r>
      <w:r>
        <w:rPr>
          <w:rFonts w:ascii="Times New Roman" w:hAnsi="Times New Roman"/>
          <w:sz w:val="24"/>
          <w:szCs w:val="24"/>
        </w:rPr>
        <w:fldChar w:fldCharType="separate"/>
      </w:r>
      <w:r>
        <w:rPr>
          <w:rFonts w:ascii="Times New Roman" w:hAnsi="Times New Roman"/>
          <w:sz w:val="24"/>
          <w:szCs w:val="24"/>
        </w:rPr>
        <w:t>47</w:t>
      </w:r>
      <w:r>
        <w:rPr>
          <w:rFonts w:ascii="Times New Roman" w:hAnsi="Times New Roman"/>
          <w:sz w:val="24"/>
          <w:szCs w:val="24"/>
        </w:rPr>
        <w:fldChar w:fldCharType="end"/>
      </w:r>
      <w:r>
        <w:rPr>
          <w:rFonts w:ascii="Times New Roman" w:hAnsi="Times New Roman"/>
          <w:sz w:val="24"/>
          <w:szCs w:val="24"/>
        </w:rPr>
        <w:fldChar w:fldCharType="end"/>
      </w:r>
    </w:p>
    <w:p w14:paraId="751C1CED">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"_Toc187760000" </w:instrText>
      </w:r>
      <w:r>
        <w:fldChar w:fldCharType="separate"/>
      </w:r>
      <w:r>
        <w:rPr>
          <w:rStyle w:val="42"/>
          <w:rFonts w:ascii="Times New Roman" w:hAnsi="Times New Roman"/>
          <w:i w:val="0"/>
          <w:iCs w:val="0"/>
          <w:color w:val="auto"/>
          <w:sz w:val="24"/>
          <w:szCs w:val="24"/>
        </w:rPr>
        <w:t>4.5.1</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测试结果分析</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_Toc187760000 \h </w:instrText>
      </w:r>
      <w:r>
        <w:rPr>
          <w:rFonts w:ascii="Times New Roman" w:hAnsi="Times New Roman"/>
          <w:i w:val="0"/>
          <w:iCs w:val="0"/>
          <w:sz w:val="24"/>
          <w:szCs w:val="24"/>
        </w:rPr>
        <w:fldChar w:fldCharType="separate"/>
      </w:r>
      <w:r>
        <w:rPr>
          <w:rFonts w:ascii="Times New Roman" w:hAnsi="Times New Roman"/>
          <w:i w:val="0"/>
          <w:iCs w:val="0"/>
          <w:sz w:val="24"/>
          <w:szCs w:val="24"/>
        </w:rPr>
        <w:t>47</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528E9420">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"_Toc187760001" </w:instrText>
      </w:r>
      <w:r>
        <w:fldChar w:fldCharType="separate"/>
      </w:r>
      <w:r>
        <w:rPr>
          <w:rStyle w:val="42"/>
          <w:rFonts w:ascii="Times New Roman" w:hAnsi="Times New Roman"/>
          <w:i w:val="0"/>
          <w:iCs w:val="0"/>
          <w:color w:val="auto"/>
          <w:sz w:val="24"/>
          <w:szCs w:val="24"/>
        </w:rPr>
        <w:t>4.5.2</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测试报告及评审</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_Toc187760001 \h </w:instrText>
      </w:r>
      <w:r>
        <w:rPr>
          <w:rFonts w:ascii="Times New Roman" w:hAnsi="Times New Roman"/>
          <w:i w:val="0"/>
          <w:iCs w:val="0"/>
          <w:sz w:val="24"/>
          <w:szCs w:val="24"/>
        </w:rPr>
        <w:fldChar w:fldCharType="separate"/>
      </w:r>
      <w:r>
        <w:rPr>
          <w:rFonts w:ascii="Times New Roman" w:hAnsi="Times New Roman"/>
          <w:i w:val="0"/>
          <w:iCs w:val="0"/>
          <w:sz w:val="24"/>
          <w:szCs w:val="24"/>
        </w:rPr>
        <w:t>47</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42D57C59">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"_Toc187760002" </w:instrText>
      </w:r>
      <w:r>
        <w:fldChar w:fldCharType="separate"/>
      </w:r>
      <w:r>
        <w:rPr>
          <w:rStyle w:val="42"/>
          <w:rFonts w:ascii="Times New Roman" w:hAnsi="Times New Roman"/>
          <w:i w:val="0"/>
          <w:iCs w:val="0"/>
          <w:color w:val="auto"/>
          <w:sz w:val="24"/>
          <w:szCs w:val="24"/>
        </w:rPr>
        <w:t>4.5.3</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测试工作验收</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_Toc187760002 \h </w:instrText>
      </w:r>
      <w:r>
        <w:rPr>
          <w:rFonts w:ascii="Times New Roman" w:hAnsi="Times New Roman"/>
          <w:i w:val="0"/>
          <w:iCs w:val="0"/>
          <w:sz w:val="24"/>
          <w:szCs w:val="24"/>
        </w:rPr>
        <w:fldChar w:fldCharType="separate"/>
      </w:r>
      <w:r>
        <w:rPr>
          <w:rFonts w:ascii="Times New Roman" w:hAnsi="Times New Roman"/>
          <w:i w:val="0"/>
          <w:iCs w:val="0"/>
          <w:sz w:val="24"/>
          <w:szCs w:val="24"/>
        </w:rPr>
        <w:t>48</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13102B51">
      <w:pPr>
        <w:pStyle w:val="26"/>
        <w:tabs>
          <w:tab w:val="left" w:pos="420"/>
          <w:tab w:val="right" w:leader="dot" w:pos="9736"/>
        </w:tabs>
        <w:spacing w:line="276" w:lineRule="auto"/>
        <w:rPr>
          <w:rFonts w:ascii="Times New Roman" w:hAnsi="Times New Roman" w:eastAsiaTheme="minorEastAsia"/>
          <w:b w:val="0"/>
          <w:bCs w:val="0"/>
          <w:caps w:val="0"/>
          <w:sz w:val="24"/>
          <w:szCs w:val="24"/>
          <w14:ligatures w14:val="standardContextual"/>
        </w:rPr>
      </w:pPr>
      <w:r>
        <w:fldChar w:fldCharType="begin"/>
      </w:r>
      <w:r>
        <w:instrText xml:space="preserve"> HYPERLINK \l "_Toc187760003" </w:instrText>
      </w:r>
      <w:r>
        <w:fldChar w:fldCharType="separate"/>
      </w:r>
      <w:r>
        <w:rPr>
          <w:rStyle w:val="42"/>
          <w:rFonts w:ascii="Times New Roman" w:hAnsi="Times New Roman"/>
          <w:color w:val="auto"/>
          <w:sz w:val="24"/>
          <w:szCs w:val="24"/>
        </w:rPr>
        <w:t>5</w:t>
      </w:r>
      <w:r>
        <w:rPr>
          <w:rFonts w:ascii="Times New Roman" w:hAnsi="Times New Roman" w:eastAsiaTheme="minorEastAsia"/>
          <w:b w:val="0"/>
          <w:bCs w:val="0"/>
          <w:caps w:val="0"/>
          <w:sz w:val="24"/>
          <w:szCs w:val="24"/>
          <w14:ligatures w14:val="standardContextual"/>
        </w:rPr>
        <w:tab/>
      </w:r>
      <w:r>
        <w:rPr>
          <w:rStyle w:val="42"/>
          <w:rFonts w:ascii="Times New Roman" w:hAnsi="Times New Roman"/>
          <w:color w:val="auto"/>
          <w:sz w:val="24"/>
          <w:szCs w:val="24"/>
        </w:rPr>
        <w:t>测试方法</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_Toc187760003 \h </w:instrText>
      </w:r>
      <w:r>
        <w:rPr>
          <w:rFonts w:ascii="Times New Roman" w:hAnsi="Times New Roman"/>
          <w:sz w:val="24"/>
          <w:szCs w:val="24"/>
        </w:rPr>
        <w:fldChar w:fldCharType="separate"/>
      </w:r>
      <w:r>
        <w:rPr>
          <w:rFonts w:ascii="Times New Roman" w:hAnsi="Times New Roman"/>
          <w:sz w:val="24"/>
          <w:szCs w:val="24"/>
        </w:rPr>
        <w:t>49</w:t>
      </w:r>
      <w:r>
        <w:rPr>
          <w:rFonts w:ascii="Times New Roman" w:hAnsi="Times New Roman"/>
          <w:sz w:val="24"/>
          <w:szCs w:val="24"/>
        </w:rPr>
        <w:fldChar w:fldCharType="end"/>
      </w:r>
      <w:r>
        <w:rPr>
          <w:rFonts w:ascii="Times New Roman" w:hAnsi="Times New Roman"/>
          <w:sz w:val="24"/>
          <w:szCs w:val="24"/>
        </w:rPr>
        <w:fldChar w:fldCharType="end"/>
      </w:r>
    </w:p>
    <w:p w14:paraId="6E5A72C1">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"_Toc187760004" </w:instrText>
      </w:r>
      <w:r>
        <w:fldChar w:fldCharType="separate"/>
      </w:r>
      <w:r>
        <w:rPr>
          <w:rStyle w:val="42"/>
          <w:rFonts w:ascii="Times New Roman" w:hAnsi="Times New Roman"/>
          <w:color w:val="auto"/>
          <w:sz w:val="24"/>
          <w:szCs w:val="24"/>
        </w:rPr>
        <w:t>5.1</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功能性测试</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_Toc187760004 \h </w:instrText>
      </w:r>
      <w:r>
        <w:rPr>
          <w:rFonts w:ascii="Times New Roman" w:hAnsi="Times New Roman"/>
          <w:sz w:val="24"/>
          <w:szCs w:val="24"/>
        </w:rPr>
        <w:fldChar w:fldCharType="separate"/>
      </w:r>
      <w:r>
        <w:rPr>
          <w:rFonts w:ascii="Times New Roman" w:hAnsi="Times New Roman"/>
          <w:sz w:val="24"/>
          <w:szCs w:val="24"/>
        </w:rPr>
        <w:t>49</w:t>
      </w:r>
      <w:r>
        <w:rPr>
          <w:rFonts w:ascii="Times New Roman" w:hAnsi="Times New Roman"/>
          <w:sz w:val="24"/>
          <w:szCs w:val="24"/>
        </w:rPr>
        <w:fldChar w:fldCharType="end"/>
      </w:r>
      <w:r>
        <w:rPr>
          <w:rFonts w:ascii="Times New Roman" w:hAnsi="Times New Roman"/>
          <w:sz w:val="24"/>
          <w:szCs w:val="24"/>
        </w:rPr>
        <w:fldChar w:fldCharType="end"/>
      </w:r>
    </w:p>
    <w:p w14:paraId="1EF13606">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"_Toc187760005" </w:instrText>
      </w:r>
      <w:r>
        <w:fldChar w:fldCharType="separate"/>
      </w:r>
      <w:r>
        <w:rPr>
          <w:rStyle w:val="42"/>
          <w:rFonts w:ascii="Times New Roman" w:hAnsi="Times New Roman"/>
          <w:color w:val="auto"/>
          <w:sz w:val="24"/>
          <w:szCs w:val="24"/>
        </w:rPr>
        <w:t>5.2</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性能效率测试</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_Toc187760005 \h </w:instrText>
      </w:r>
      <w:r>
        <w:rPr>
          <w:rFonts w:ascii="Times New Roman" w:hAnsi="Times New Roman"/>
          <w:sz w:val="24"/>
          <w:szCs w:val="24"/>
        </w:rPr>
        <w:fldChar w:fldCharType="separate"/>
      </w:r>
      <w:r>
        <w:rPr>
          <w:rFonts w:ascii="Times New Roman" w:hAnsi="Times New Roman"/>
          <w:sz w:val="24"/>
          <w:szCs w:val="24"/>
        </w:rPr>
        <w:t>50</w:t>
      </w:r>
      <w:r>
        <w:rPr>
          <w:rFonts w:ascii="Times New Roman" w:hAnsi="Times New Roman"/>
          <w:sz w:val="24"/>
          <w:szCs w:val="24"/>
        </w:rPr>
        <w:fldChar w:fldCharType="end"/>
      </w:r>
      <w:r>
        <w:rPr>
          <w:rFonts w:ascii="Times New Roman" w:hAnsi="Times New Roman"/>
          <w:sz w:val="24"/>
          <w:szCs w:val="24"/>
        </w:rPr>
        <w:fldChar w:fldCharType="end"/>
      </w:r>
    </w:p>
    <w:p w14:paraId="26B24AD7">
      <w:pPr>
        <w:pStyle w:val="26"/>
        <w:tabs>
          <w:tab w:val="right" w:leader="dot" w:pos="9736"/>
        </w:tabs>
        <w:spacing w:line="276" w:lineRule="auto"/>
        <w:rPr>
          <w:rFonts w:ascii="Times New Roman" w:hAnsi="Times New Roman" w:eastAsiaTheme="minorEastAsia"/>
          <w:b w:val="0"/>
          <w:bCs w:val="0"/>
          <w:caps w:val="0"/>
          <w:sz w:val="24"/>
          <w:szCs w:val="24"/>
          <w14:ligatures w14:val="standardContextual"/>
        </w:rPr>
      </w:pPr>
      <w:r>
        <w:fldChar w:fldCharType="begin"/>
      </w:r>
      <w:r>
        <w:instrText xml:space="preserve"> HYPERLINK \l "_Toc187760006" </w:instrText>
      </w:r>
      <w:r>
        <w:fldChar w:fldCharType="separate"/>
      </w:r>
      <w:r>
        <w:rPr>
          <w:rStyle w:val="42"/>
          <w:rFonts w:ascii="Times New Roman" w:hAnsi="Times New Roman"/>
          <w:color w:val="auto"/>
          <w:sz w:val="24"/>
          <w:szCs w:val="24"/>
        </w:rPr>
        <w:t>附件一 测试需求</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_Toc187760006 \h </w:instrText>
      </w:r>
      <w:r>
        <w:rPr>
          <w:rFonts w:ascii="Times New Roman" w:hAnsi="Times New Roman"/>
          <w:sz w:val="24"/>
          <w:szCs w:val="24"/>
        </w:rPr>
        <w:fldChar w:fldCharType="separate"/>
      </w:r>
      <w:r>
        <w:rPr>
          <w:rFonts w:ascii="Times New Roman" w:hAnsi="Times New Roman"/>
          <w:sz w:val="24"/>
          <w:szCs w:val="24"/>
        </w:rPr>
        <w:t>52</w:t>
      </w:r>
      <w:r>
        <w:rPr>
          <w:rFonts w:ascii="Times New Roman" w:hAnsi="Times New Roman"/>
          <w:sz w:val="24"/>
          <w:szCs w:val="24"/>
        </w:rPr>
        <w:fldChar w:fldCharType="end"/>
      </w:r>
      <w:r>
        <w:rPr>
          <w:rFonts w:ascii="Times New Roman" w:hAnsi="Times New Roman"/>
          <w:sz w:val="24"/>
          <w:szCs w:val="24"/>
        </w:rPr>
        <w:fldChar w:fldCharType="end"/>
      </w:r>
    </w:p>
    <w:p w14:paraId="20EDD899">
      <w:pPr>
        <w:pStyle w:val="26"/>
        <w:tabs>
          <w:tab w:val="right" w:leader="dot" w:pos="9736"/>
        </w:tabs>
        <w:spacing w:line="276" w:lineRule="auto"/>
        <w:rPr>
          <w:rFonts w:ascii="Times New Roman" w:hAnsi="Times New Roman" w:eastAsiaTheme="minorEastAsia"/>
          <w:b w:val="0"/>
          <w:bCs w:val="0"/>
          <w:caps w:val="0"/>
          <w:sz w:val="24"/>
          <w:szCs w:val="24"/>
          <w14:ligatures w14:val="standardContextual"/>
        </w:rPr>
      </w:pPr>
      <w:r>
        <w:fldChar w:fldCharType="begin"/>
      </w:r>
      <w:r>
        <w:instrText xml:space="preserve"> HYPERLINK \l "_Toc187760007" </w:instrText>
      </w:r>
      <w:r>
        <w:fldChar w:fldCharType="separate"/>
      </w:r>
      <w:r>
        <w:rPr>
          <w:rStyle w:val="42"/>
          <w:rFonts w:ascii="Times New Roman" w:hAnsi="Times New Roman"/>
          <w:color w:val="auto"/>
          <w:sz w:val="24"/>
          <w:szCs w:val="24"/>
        </w:rPr>
        <w:t>附件二 样品列表</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_Toc187760007 \h </w:instrText>
      </w:r>
      <w:r>
        <w:rPr>
          <w:rFonts w:ascii="Times New Roman" w:hAnsi="Times New Roman"/>
          <w:sz w:val="24"/>
          <w:szCs w:val="24"/>
        </w:rPr>
        <w:fldChar w:fldCharType="separate"/>
      </w:r>
      <w:r>
        <w:rPr>
          <w:rFonts w:ascii="Times New Roman" w:hAnsi="Times New Roman"/>
          <w:sz w:val="24"/>
          <w:szCs w:val="24"/>
        </w:rPr>
        <w:t>60</w:t>
      </w:r>
      <w:r>
        <w:rPr>
          <w:rFonts w:ascii="Times New Roman" w:hAnsi="Times New Roman"/>
          <w:sz w:val="24"/>
          <w:szCs w:val="24"/>
        </w:rPr>
        <w:fldChar w:fldCharType="end"/>
      </w:r>
      <w:r>
        <w:rPr>
          <w:rFonts w:ascii="Times New Roman" w:hAnsi="Times New Roman"/>
          <w:sz w:val="24"/>
          <w:szCs w:val="24"/>
        </w:rPr>
        <w:fldChar w:fldCharType="end"/>
      </w:r>
    </w:p>
    <w:p w14:paraId="5F9B2BCA">
      <w:pPr>
        <w:spacing w:line="276" w:lineRule="auto"/>
        <w:jc w:val="center"/>
        <w:rPr>
          <w:sz w:val="24"/>
        </w:rPr>
        <w:sectPr>
          <w:pgSz w:w="11906" w:h="16838"/>
          <w:pgMar w:top="1440" w:right="1080" w:bottom="1440" w:left="1080" w:header="765" w:footer="709" w:gutter="0"/>
          <w:cols w:space="720" w:num="1"/>
          <w:docGrid w:type="lines" w:linePitch="312" w:charSpace="0"/>
        </w:sectPr>
      </w:pPr>
      <w:r>
        <w:rPr>
          <w:sz w:val="24"/>
        </w:rPr>
        <w:fldChar w:fldCharType="end"/>
      </w:r>
      <w:bookmarkStart w:id="0" w:name="_Toc393815006"/>
      <w:bookmarkStart w:id="1" w:name="_Toc271805251"/>
      <w:bookmarkStart w:id="2" w:name="_Toc60457268"/>
      <w:bookmarkStart w:id="3" w:name="_Toc271269284"/>
      <w:bookmarkStart w:id="4" w:name="_Toc56425068"/>
      <w:bookmarkStart w:id="5" w:name="_Toc106262754"/>
      <w:bookmarkStart w:id="6" w:name="_Toc7758683"/>
      <w:bookmarkStart w:id="7" w:name="_Toc22364609"/>
      <w:bookmarkStart w:id="8" w:name="_Toc21145970"/>
      <w:bookmarkStart w:id="9" w:name="_Toc521574861"/>
      <w:bookmarkStart w:id="10" w:name="_Toc6983049"/>
      <w:bookmarkStart w:id="11" w:name="_Toc18377007"/>
      <w:bookmarkStart w:id="12" w:name="_Toc6982855"/>
    </w:p>
    <w:p w14:paraId="5EEBC5CA">
      <w:pPr>
        <w:pStyle w:val="33"/>
        <w:rPr>
          <w:rFonts w:hint="eastAsia"/>
        </w:rPr>
      </w:pPr>
      <w:bookmarkStart w:id="13" w:name="_Toc187759968"/>
      <w:r>
        <w:rPr>
          <w:rFonts w:hint="eastAsia"/>
        </w:rPr>
        <w:t xml:space="preserve">结 论 </w:t>
      </w:r>
      <w:bookmarkEnd w:id="0"/>
      <w:r>
        <w:rPr>
          <w:rFonts w:hint="eastAsia"/>
        </w:rPr>
        <w:t>描 述</w:t>
      </w:r>
      <w:bookmarkEnd w:id="13"/>
    </w:p>
    <w:p w14:paraId="160FB552">
      <w:pPr>
        <w:spacing w:line="640" w:lineRule="exact"/>
        <w:ind w:firstLine="560" w:firstLineChars="200"/>
        <w:rPr>
          <w:rFonts w:eastAsia="楷体_GB2312"/>
          <w:sz w:val="28"/>
        </w:rPr>
      </w:pPr>
      <w:r>
        <w:rPr>
          <w:rFonts w:hint="eastAsia" w:eastAsia="楷体_GB2312"/>
          <w:sz w:val="28"/>
        </w:rPr>
        <w:t>国家信息中心软件评测中心于</w:t>
      </w:r>
      <w:r>
        <w:rPr>
          <w:rFonts w:eastAsia="楷体_GB2312"/>
          <w:sz w:val="28"/>
        </w:rPr>
        <w:t>2024年12月</w:t>
      </w:r>
      <w:r>
        <w:rPr>
          <w:rFonts w:hint="eastAsia" w:eastAsia="楷体_GB2312"/>
          <w:sz w:val="28"/>
        </w:rPr>
        <w:t>25</w:t>
      </w:r>
      <w:r>
        <w:rPr>
          <w:rFonts w:eastAsia="楷体_GB2312"/>
          <w:sz w:val="28"/>
        </w:rPr>
        <w:t>日</w:t>
      </w:r>
      <w:r>
        <w:rPr>
          <w:rFonts w:hint="eastAsia" w:eastAsia="楷体_GB2312"/>
          <w:sz w:val="28"/>
        </w:rPr>
        <w:t>至</w:t>
      </w:r>
      <w:r>
        <w:rPr>
          <w:rFonts w:eastAsia="楷体_GB2312"/>
          <w:sz w:val="28"/>
        </w:rPr>
        <w:t>202</w:t>
      </w:r>
      <w:r>
        <w:rPr>
          <w:rFonts w:hint="eastAsia" w:eastAsia="楷体_GB2312"/>
          <w:sz w:val="28"/>
        </w:rPr>
        <w:t>5</w:t>
      </w:r>
      <w:r>
        <w:rPr>
          <w:rFonts w:eastAsia="楷体_GB2312"/>
          <w:sz w:val="28"/>
        </w:rPr>
        <w:t>年</w:t>
      </w:r>
      <w:r>
        <w:rPr>
          <w:rFonts w:hint="eastAsia" w:eastAsia="楷体_GB2312"/>
          <w:sz w:val="28"/>
        </w:rPr>
        <w:t>01</w:t>
      </w:r>
      <w:r>
        <w:rPr>
          <w:rFonts w:eastAsia="楷体_GB2312"/>
          <w:sz w:val="28"/>
        </w:rPr>
        <w:t>月</w:t>
      </w:r>
      <w:r>
        <w:rPr>
          <w:rFonts w:hint="eastAsia" w:eastAsia="楷体_GB2312"/>
          <w:sz w:val="28"/>
        </w:rPr>
        <w:t>16</w:t>
      </w:r>
      <w:r>
        <w:rPr>
          <w:rFonts w:eastAsia="楷体_GB2312"/>
          <w:sz w:val="28"/>
        </w:rPr>
        <w:t>日</w:t>
      </w:r>
      <w:r>
        <w:rPr>
          <w:rFonts w:hint="eastAsia" w:eastAsia="楷体_GB2312"/>
          <w:sz w:val="28"/>
        </w:rPr>
        <w:t>，受中国电信股份有限公司上海研究院的委托，对“个人权益保障监管关键技术研究软件测试项目</w:t>
      </w:r>
      <w:r>
        <w:rPr>
          <w:rFonts w:eastAsia="楷体_GB2312"/>
          <w:sz w:val="28"/>
        </w:rPr>
        <w:t>”</w:t>
      </w:r>
      <w:r>
        <w:rPr>
          <w:rFonts w:hint="eastAsia" w:eastAsia="楷体_GB2312"/>
          <w:sz w:val="28"/>
        </w:rPr>
        <w:t>进行验收评测。</w:t>
      </w:r>
    </w:p>
    <w:p w14:paraId="73ABC395">
      <w:pPr>
        <w:spacing w:line="640" w:lineRule="exact"/>
        <w:ind w:firstLine="560" w:firstLineChars="200"/>
        <w:rPr>
          <w:rFonts w:eastAsia="楷体_GB2312"/>
          <w:sz w:val="28"/>
        </w:rPr>
      </w:pPr>
      <w:r>
        <w:rPr>
          <w:rFonts w:hint="eastAsia" w:eastAsia="楷体_GB2312"/>
          <w:sz w:val="28"/>
        </w:rPr>
        <w:t>针对本次测试，国家信息中心软件评测中心遵循测试标准</w:t>
      </w:r>
      <w:r>
        <w:rPr>
          <w:rFonts w:eastAsia="楷体_GB2312"/>
          <w:sz w:val="28"/>
        </w:rPr>
        <w:t>和</w:t>
      </w:r>
      <w:r>
        <w:rPr>
          <w:rFonts w:hint="eastAsia" w:eastAsia="楷体_GB2312"/>
          <w:sz w:val="28"/>
        </w:rPr>
        <w:t>需求依据开展测试工作。</w:t>
      </w:r>
      <w:r>
        <w:rPr>
          <w:rFonts w:hint="eastAsia" w:eastAsia="楷体_GB2312"/>
          <w:sz w:val="28"/>
          <w:szCs w:val="28"/>
        </w:rPr>
        <w:t>测试过程中共设计测试用例</w:t>
      </w:r>
      <w:r>
        <w:rPr>
          <w:rFonts w:hint="eastAsia" w:eastAsia="楷体_GB2312"/>
          <w:sz w:val="28"/>
        </w:rPr>
        <w:t>92</w:t>
      </w:r>
      <w:r>
        <w:rPr>
          <w:rFonts w:hint="eastAsia" w:eastAsia="楷体_GB2312"/>
          <w:sz w:val="28"/>
          <w:szCs w:val="28"/>
        </w:rPr>
        <w:t>项，测试需求覆盖率100%，用例执行比例100%。</w:t>
      </w:r>
    </w:p>
    <w:p w14:paraId="1F7B1F32">
      <w:pPr>
        <w:spacing w:line="640" w:lineRule="exact"/>
        <w:ind w:firstLine="560" w:firstLineChars="200"/>
        <w:rPr>
          <w:rFonts w:eastAsia="楷体_GB2312"/>
          <w:i/>
          <w:sz w:val="28"/>
        </w:rPr>
      </w:pPr>
      <w:r>
        <w:rPr>
          <w:rFonts w:hint="eastAsia" w:eastAsia="楷体_GB2312"/>
          <w:sz w:val="28"/>
          <w:szCs w:val="28"/>
        </w:rPr>
        <w:t>测试过程中依据测试用例，对“个人权益保障监管关键技术研究软件测试项目”中异常操作汇聚存储系统V1.0、异常操作融合分析系统V1.0、侵权事件溯源系统V1.0和权益保障监管与处置系统V1.0进行</w:t>
      </w:r>
      <w:r>
        <w:rPr>
          <w:rFonts w:hint="eastAsia" w:eastAsia="楷体_GB2312"/>
          <w:sz w:val="28"/>
        </w:rPr>
        <w:t>功能性、性能效率</w:t>
      </w:r>
      <w:r>
        <w:rPr>
          <w:rFonts w:hint="eastAsia" w:eastAsia="楷体_GB2312"/>
          <w:sz w:val="28"/>
          <w:szCs w:val="28"/>
        </w:rPr>
        <w:t>测试</w:t>
      </w:r>
      <w:r>
        <w:rPr>
          <w:rFonts w:eastAsia="楷体_GB2312"/>
          <w:iCs/>
          <w:sz w:val="28"/>
        </w:rPr>
        <w:t>。</w:t>
      </w:r>
      <w:r>
        <w:rPr>
          <w:rFonts w:hint="eastAsia" w:eastAsia="楷体_GB2312"/>
          <w:iCs/>
          <w:sz w:val="28"/>
        </w:rPr>
        <w:t>系统具体</w:t>
      </w:r>
      <w:r>
        <w:rPr>
          <w:rFonts w:eastAsia="楷体_GB2312"/>
          <w:iCs/>
          <w:sz w:val="28"/>
        </w:rPr>
        <w:t>表现如下</w:t>
      </w:r>
      <w:r>
        <w:rPr>
          <w:rFonts w:eastAsia="楷体_GB2312"/>
          <w:sz w:val="28"/>
        </w:rPr>
        <w:t>：</w:t>
      </w:r>
    </w:p>
    <w:p w14:paraId="51688293">
      <w:pPr>
        <w:spacing w:line="640" w:lineRule="exact"/>
        <w:ind w:firstLine="562" w:firstLineChars="200"/>
        <w:rPr>
          <w:rFonts w:eastAsia="楷体_GB2312"/>
          <w:iCs/>
          <w:sz w:val="28"/>
          <w:szCs w:val="28"/>
        </w:rPr>
      </w:pPr>
      <w:r>
        <w:rPr>
          <w:rFonts w:hint="eastAsia" w:eastAsia="楷体_GB2312"/>
          <w:b/>
          <w:iCs/>
          <w:sz w:val="28"/>
          <w:szCs w:val="28"/>
        </w:rPr>
        <w:t>功能性方面</w:t>
      </w:r>
      <w:r>
        <w:rPr>
          <w:rFonts w:hint="eastAsia" w:eastAsia="楷体_GB2312"/>
          <w:iCs/>
          <w:sz w:val="28"/>
          <w:szCs w:val="28"/>
        </w:rPr>
        <w:t>，通过对异常操作汇聚存储系统、异常操作融合分析系统、侵权事件溯源系统和权益保障监管与处置系统的功能逻辑及功能数据输入方面的测试，异常操作汇聚存储系统能够实现ftp数据拉取接口、http数据拉取接口、</w:t>
      </w:r>
      <w:ins w:id="0" w:author="月诉长安" w:date="2025-03-04T11:11:25Z">
        <w:r>
          <w:rPr>
            <w:rFonts w:hint="eastAsia" w:eastAsia="楷体_GB2312"/>
            <w:iCs/>
            <w:sz w:val="28"/>
            <w:szCs w:val="28"/>
            <w:lang w:val="en-US" w:eastAsia="zh-CN"/>
          </w:rPr>
          <w:t>分类</w:t>
        </w:r>
      </w:ins>
      <w:ins w:id="1" w:author="月诉长安" w:date="2025-03-04T11:11:27Z">
        <w:r>
          <w:rPr>
            <w:rFonts w:hint="eastAsia" w:eastAsia="楷体_GB2312"/>
            <w:iCs/>
            <w:sz w:val="28"/>
            <w:szCs w:val="28"/>
            <w:lang w:val="en-US" w:eastAsia="zh-CN"/>
          </w:rPr>
          <w:t>/</w:t>
        </w:r>
      </w:ins>
      <w:ins w:id="2" w:author="月诉长安" w:date="2025-03-04T11:11:28Z">
        <w:r>
          <w:rPr>
            <w:rFonts w:hint="eastAsia" w:eastAsia="楷体_GB2312"/>
            <w:iCs/>
            <w:sz w:val="28"/>
            <w:szCs w:val="28"/>
            <w:lang w:val="en-US" w:eastAsia="zh-CN"/>
          </w:rPr>
          <w:t>分级</w:t>
        </w:r>
      </w:ins>
      <w:ins w:id="3" w:author="月诉长安" w:date="2025-03-04T11:11:29Z">
        <w:r>
          <w:rPr>
            <w:rFonts w:hint="eastAsia" w:eastAsia="楷体_GB2312"/>
            <w:iCs/>
            <w:sz w:val="28"/>
            <w:szCs w:val="28"/>
            <w:lang w:val="en-US" w:eastAsia="zh-CN"/>
          </w:rPr>
          <w:t>/</w:t>
        </w:r>
      </w:ins>
      <w:ins w:id="4" w:author="月诉长安" w:date="2025-03-04T11:11:33Z">
        <w:r>
          <w:rPr>
            <w:rFonts w:hint="eastAsia" w:eastAsia="楷体_GB2312"/>
            <w:iCs/>
            <w:sz w:val="28"/>
            <w:szCs w:val="28"/>
            <w:lang w:val="en-US" w:eastAsia="zh-CN"/>
          </w:rPr>
          <w:t>脱敏</w:t>
        </w:r>
      </w:ins>
      <w:ins w:id="5" w:author="月诉长安" w:date="2025-03-04T11:11:35Z">
        <w:r>
          <w:rPr>
            <w:rFonts w:hint="eastAsia" w:eastAsia="楷体_GB2312"/>
            <w:iCs/>
            <w:sz w:val="28"/>
            <w:szCs w:val="28"/>
            <w:lang w:val="en-US" w:eastAsia="zh-CN"/>
          </w:rPr>
          <w:t>/</w:t>
        </w:r>
      </w:ins>
      <w:ins w:id="6" w:author="月诉长安" w:date="2025-03-04T11:11:36Z">
        <w:r>
          <w:rPr>
            <w:rFonts w:hint="eastAsia" w:eastAsia="楷体_GB2312"/>
            <w:iCs/>
            <w:sz w:val="28"/>
            <w:szCs w:val="28"/>
            <w:lang w:val="en-US" w:eastAsia="zh-CN"/>
          </w:rPr>
          <w:t>删除</w:t>
        </w:r>
      </w:ins>
      <w:ins w:id="7" w:author="月诉长安" w:date="2025-03-04T11:11:43Z">
        <w:r>
          <w:rPr>
            <w:rFonts w:hint="eastAsia" w:eastAsia="楷体_GB2312"/>
            <w:iCs/>
            <w:sz w:val="28"/>
            <w:szCs w:val="28"/>
            <w:lang w:val="en-US" w:eastAsia="zh-CN"/>
          </w:rPr>
          <w:t>异常</w:t>
        </w:r>
      </w:ins>
      <w:ins w:id="8" w:author="月诉长安" w:date="2025-03-04T11:13:19Z">
        <w:r>
          <w:rPr>
            <w:rFonts w:hint="eastAsia" w:eastAsia="楷体_GB2312"/>
            <w:iCs/>
            <w:sz w:val="28"/>
            <w:szCs w:val="28"/>
            <w:lang w:val="en-US" w:eastAsia="zh-CN"/>
          </w:rPr>
          <w:t>的操作异常采集</w:t>
        </w:r>
      </w:ins>
      <w:ins w:id="9" w:author="月诉长安" w:date="2025-03-04T11:11:44Z">
        <w:r>
          <w:rPr>
            <w:rFonts w:hint="eastAsia" w:eastAsia="楷体_GB2312"/>
            <w:iCs/>
            <w:sz w:val="28"/>
            <w:szCs w:val="28"/>
            <w:lang w:val="en-US" w:eastAsia="zh-CN"/>
          </w:rPr>
          <w:t>，</w:t>
        </w:r>
      </w:ins>
      <w:ins w:id="10" w:author="月诉长安" w:date="2025-03-04T11:11:45Z">
        <w:r>
          <w:rPr>
            <w:rFonts w:hint="eastAsia" w:eastAsia="楷体_GB2312"/>
            <w:iCs/>
            <w:sz w:val="28"/>
            <w:szCs w:val="28"/>
            <w:lang w:val="en-US" w:eastAsia="zh-CN"/>
          </w:rPr>
          <w:t>脱敏</w:t>
        </w:r>
      </w:ins>
      <w:ins w:id="11" w:author="月诉长安" w:date="2025-03-04T11:12:13Z">
        <w:r>
          <w:rPr>
            <w:rFonts w:hint="eastAsia" w:eastAsia="楷体_GB2312"/>
            <w:iCs/>
            <w:sz w:val="28"/>
            <w:szCs w:val="28"/>
            <w:lang w:val="en-US" w:eastAsia="zh-CN"/>
          </w:rPr>
          <w:t>控制</w:t>
        </w:r>
      </w:ins>
      <w:ins w:id="12" w:author="月诉长安" w:date="2025-03-04T11:12:14Z">
        <w:r>
          <w:rPr>
            <w:rFonts w:hint="eastAsia" w:eastAsia="楷体_GB2312"/>
            <w:iCs/>
            <w:sz w:val="28"/>
            <w:szCs w:val="28"/>
            <w:lang w:val="en-US" w:eastAsia="zh-CN"/>
          </w:rPr>
          <w:t>异常</w:t>
        </w:r>
      </w:ins>
      <w:ins w:id="13" w:author="月诉长安" w:date="2025-03-04T11:13:31Z">
        <w:r>
          <w:rPr>
            <w:rFonts w:hint="eastAsia" w:eastAsia="楷体_GB2312"/>
            <w:iCs/>
            <w:sz w:val="28"/>
            <w:szCs w:val="28"/>
            <w:lang w:val="en-US" w:eastAsia="zh-CN"/>
          </w:rPr>
          <w:t>采集</w:t>
        </w:r>
      </w:ins>
      <w:ins w:id="14" w:author="月诉长安" w:date="2025-03-04T11:12:15Z">
        <w:r>
          <w:rPr>
            <w:rFonts w:hint="eastAsia" w:eastAsia="楷体_GB2312"/>
            <w:iCs/>
            <w:sz w:val="28"/>
            <w:szCs w:val="28"/>
            <w:lang w:val="en-US" w:eastAsia="zh-CN"/>
          </w:rPr>
          <w:t>、</w:t>
        </w:r>
      </w:ins>
      <w:ins w:id="15" w:author="月诉长安" w:date="2025-03-04T11:12:16Z">
        <w:r>
          <w:rPr>
            <w:rFonts w:hint="eastAsia" w:eastAsia="楷体_GB2312"/>
            <w:iCs/>
            <w:sz w:val="28"/>
            <w:szCs w:val="28"/>
            <w:lang w:val="en-US" w:eastAsia="zh-CN"/>
          </w:rPr>
          <w:t>脱敏</w:t>
        </w:r>
      </w:ins>
      <w:ins w:id="16" w:author="月诉长安" w:date="2025-03-04T11:12:18Z">
        <w:r>
          <w:rPr>
            <w:rFonts w:hint="eastAsia" w:eastAsia="楷体_GB2312"/>
            <w:iCs/>
            <w:sz w:val="28"/>
            <w:szCs w:val="28"/>
            <w:lang w:val="en-US" w:eastAsia="zh-CN"/>
          </w:rPr>
          <w:t>传递异常</w:t>
        </w:r>
      </w:ins>
      <w:ins w:id="17" w:author="月诉长安" w:date="2025-03-04T11:13:32Z">
        <w:r>
          <w:rPr>
            <w:rFonts w:hint="eastAsia" w:eastAsia="楷体_GB2312"/>
            <w:iCs/>
            <w:sz w:val="28"/>
            <w:szCs w:val="28"/>
            <w:lang w:val="en-US" w:eastAsia="zh-CN"/>
          </w:rPr>
          <w:t>采集</w:t>
        </w:r>
      </w:ins>
      <w:ins w:id="18" w:author="月诉长安" w:date="2025-03-04T11:12:20Z">
        <w:r>
          <w:rPr>
            <w:rFonts w:hint="eastAsia" w:eastAsia="楷体_GB2312"/>
            <w:iCs/>
            <w:sz w:val="28"/>
            <w:szCs w:val="28"/>
            <w:lang w:val="en-US" w:eastAsia="zh-CN"/>
          </w:rPr>
          <w:t>、</w:t>
        </w:r>
      </w:ins>
      <w:ins w:id="19" w:author="月诉长安" w:date="2025-03-04T11:12:23Z">
        <w:r>
          <w:rPr>
            <w:rFonts w:hint="eastAsia" w:eastAsia="楷体_GB2312"/>
            <w:iCs/>
            <w:sz w:val="28"/>
            <w:szCs w:val="28"/>
            <w:lang w:val="en-US" w:eastAsia="zh-CN"/>
          </w:rPr>
          <w:t>配置</w:t>
        </w:r>
      </w:ins>
      <w:ins w:id="20" w:author="月诉长安" w:date="2025-03-04T11:12:24Z">
        <w:r>
          <w:rPr>
            <w:rFonts w:hint="eastAsia" w:eastAsia="楷体_GB2312"/>
            <w:iCs/>
            <w:sz w:val="28"/>
            <w:szCs w:val="28"/>
            <w:lang w:val="en-US" w:eastAsia="zh-CN"/>
          </w:rPr>
          <w:t>异常</w:t>
        </w:r>
      </w:ins>
      <w:ins w:id="21" w:author="月诉长安" w:date="2025-03-04T11:13:33Z">
        <w:r>
          <w:rPr>
            <w:rFonts w:hint="eastAsia" w:eastAsia="楷体_GB2312"/>
            <w:iCs/>
            <w:sz w:val="28"/>
            <w:szCs w:val="28"/>
            <w:lang w:val="en-US" w:eastAsia="zh-CN"/>
          </w:rPr>
          <w:t>采集</w:t>
        </w:r>
      </w:ins>
      <w:ins w:id="22" w:author="月诉长安" w:date="2025-03-04T11:12:25Z">
        <w:r>
          <w:rPr>
            <w:rFonts w:hint="eastAsia" w:eastAsia="楷体_GB2312"/>
            <w:iCs/>
            <w:sz w:val="28"/>
            <w:szCs w:val="28"/>
            <w:lang w:val="en-US" w:eastAsia="zh-CN"/>
          </w:rPr>
          <w:t>、</w:t>
        </w:r>
      </w:ins>
      <w:ins w:id="23" w:author="月诉长安" w:date="2025-03-04T11:12:30Z">
        <w:r>
          <w:rPr>
            <w:rFonts w:hint="eastAsia" w:eastAsia="楷体_GB2312"/>
            <w:iCs/>
            <w:sz w:val="28"/>
            <w:szCs w:val="28"/>
            <w:lang w:val="en-US" w:eastAsia="zh-CN"/>
          </w:rPr>
          <w:t>受攻击</w:t>
        </w:r>
      </w:ins>
      <w:ins w:id="24" w:author="月诉长安" w:date="2025-03-04T11:12:31Z">
        <w:r>
          <w:rPr>
            <w:rFonts w:hint="eastAsia" w:eastAsia="楷体_GB2312"/>
            <w:iCs/>
            <w:sz w:val="28"/>
            <w:szCs w:val="28"/>
            <w:lang w:val="en-US" w:eastAsia="zh-CN"/>
          </w:rPr>
          <w:t>异常</w:t>
        </w:r>
      </w:ins>
      <w:ins w:id="25" w:author="月诉长安" w:date="2025-03-04T11:13:34Z">
        <w:r>
          <w:rPr>
            <w:rFonts w:hint="eastAsia" w:eastAsia="楷体_GB2312"/>
            <w:iCs/>
            <w:sz w:val="28"/>
            <w:szCs w:val="28"/>
            <w:lang w:val="en-US" w:eastAsia="zh-CN"/>
          </w:rPr>
          <w:t>采集</w:t>
        </w:r>
      </w:ins>
      <w:del w:id="26" w:author="月诉长安" w:date="2025-03-04T11:11:24Z">
        <w:r>
          <w:rPr>
            <w:rFonts w:hint="eastAsia" w:eastAsia="楷体_GB2312"/>
            <w:iCs/>
            <w:sz w:val="28"/>
            <w:szCs w:val="28"/>
          </w:rPr>
          <w:delText>多种异常类型的采集</w:delText>
        </w:r>
      </w:del>
      <w:r>
        <w:rPr>
          <w:rFonts w:hint="eastAsia" w:eastAsia="楷体_GB2312"/>
          <w:iCs/>
          <w:sz w:val="28"/>
          <w:szCs w:val="28"/>
        </w:rPr>
        <w:t>、跨域可控安全传输、增量差分传输、多源异常操作信息汇聚、汇聚策略管理、异常数据消冗存储、灾备管理、异常行为定义、采集点动态优化部署的功能；异常操作融合分析系统能够实现完成异常数据标注、异常级联效应分析、并联异常短板效应建模、单点侵权事件判定、多点异常行为关联分析、分类分级异常融合分析、脱敏操作异常融合分析、脱敏控制异常融合分析、控制传递异常融合分析、删除异常融合分析、异常操作行为AE模型分析、侵权风险态势分析与预警、态势可视化、分析结果导出、信息交换接口的功能；</w:t>
      </w:r>
      <w:r>
        <w:rPr>
          <w:rFonts w:hint="eastAsia" w:eastAsia="楷体_GB2312"/>
          <w:sz w:val="28"/>
          <w:szCs w:val="28"/>
        </w:rPr>
        <w:t>侵权事件溯源系统能够实现侵权事件线索收集、侵权线索关联分析、证据筛选、时空关联的证据链构建、侵权主体溯源、侵权事件场景重现、侵权事件区域判定、侵权主体身份判定、多副本侵权界定、侵权原因分析、侵权危害性评估、监管信息交付的功能；权益保障监管与处置系统能够实现监管事件获取与通报、溯源结果交换、处置场景管理（处置预案管理）、处置流程管理（含多系统联动指挥、跨域处置协作）、处置任务中心（含联动处置策略生成、处置指令解析、处置指令下发、处置指令响应、处置结果反馈、处置效果评估、处置过程可视化）、系统管理、日志管理的功能</w:t>
      </w:r>
      <w:r>
        <w:rPr>
          <w:rFonts w:hint="eastAsia" w:eastAsia="楷体_GB2312"/>
          <w:iCs/>
          <w:sz w:val="28"/>
          <w:szCs w:val="28"/>
        </w:rPr>
        <w:t>。</w:t>
      </w:r>
    </w:p>
    <w:p w14:paraId="31663132">
      <w:pPr>
        <w:spacing w:line="640" w:lineRule="exact"/>
        <w:ind w:firstLine="560" w:firstLineChars="200"/>
        <w:rPr>
          <w:rFonts w:eastAsia="楷体_GB2312"/>
          <w:iCs/>
          <w:sz w:val="28"/>
          <w:szCs w:val="28"/>
        </w:rPr>
      </w:pPr>
      <w:r>
        <w:rPr>
          <w:rFonts w:hint="eastAsia" w:eastAsia="楷体_GB2312"/>
          <w:iCs/>
          <w:sz w:val="28"/>
          <w:szCs w:val="28"/>
        </w:rPr>
        <w:t>具体测试</w:t>
      </w:r>
      <w:r>
        <w:rPr>
          <w:rFonts w:eastAsia="楷体_GB2312"/>
          <w:iCs/>
          <w:sz w:val="28"/>
          <w:szCs w:val="28"/>
        </w:rPr>
        <w:t>结果</w:t>
      </w:r>
      <w:r>
        <w:rPr>
          <w:rFonts w:hint="eastAsia" w:eastAsia="楷体_GB2312"/>
          <w:iCs/>
          <w:sz w:val="28"/>
          <w:szCs w:val="28"/>
        </w:rPr>
        <w:t>参见本报告“</w:t>
      </w:r>
      <w:r>
        <w:rPr>
          <w:rFonts w:eastAsia="楷体_GB2312"/>
          <w:iCs/>
          <w:sz w:val="28"/>
          <w:szCs w:val="28"/>
        </w:rPr>
        <w:t>1</w:t>
      </w:r>
      <w:r>
        <w:rPr>
          <w:rFonts w:hint="eastAsia" w:eastAsia="楷体_GB2312"/>
          <w:iCs/>
          <w:sz w:val="28"/>
          <w:szCs w:val="28"/>
        </w:rPr>
        <w:t>.1</w:t>
      </w:r>
      <w:r>
        <w:rPr>
          <w:rFonts w:eastAsia="楷体_GB2312"/>
          <w:iCs/>
          <w:sz w:val="28"/>
          <w:szCs w:val="28"/>
        </w:rPr>
        <w:t xml:space="preserve"> </w:t>
      </w:r>
      <w:r>
        <w:rPr>
          <w:rFonts w:hint="eastAsia" w:eastAsia="楷体_GB2312"/>
          <w:iCs/>
          <w:sz w:val="28"/>
          <w:szCs w:val="28"/>
        </w:rPr>
        <w:t>功能性</w:t>
      </w:r>
      <w:r>
        <w:rPr>
          <w:rFonts w:eastAsia="楷体_GB2312"/>
          <w:iCs/>
          <w:sz w:val="28"/>
          <w:szCs w:val="28"/>
        </w:rPr>
        <w:t>测试结果</w:t>
      </w:r>
      <w:r>
        <w:rPr>
          <w:rFonts w:hint="eastAsia" w:eastAsia="楷体_GB2312"/>
          <w:iCs/>
          <w:sz w:val="28"/>
          <w:szCs w:val="28"/>
        </w:rPr>
        <w:t>”。</w:t>
      </w:r>
    </w:p>
    <w:p w14:paraId="387A254E">
      <w:pPr>
        <w:spacing w:line="640" w:lineRule="exact"/>
        <w:ind w:firstLine="562" w:firstLineChars="200"/>
        <w:rPr>
          <w:rFonts w:eastAsia="楷体_GB2312"/>
          <w:iCs/>
          <w:sz w:val="28"/>
          <w:szCs w:val="28"/>
        </w:rPr>
      </w:pPr>
      <w:r>
        <w:rPr>
          <w:rFonts w:hint="eastAsia" w:eastAsia="楷体_GB2312"/>
          <w:b/>
          <w:iCs/>
          <w:sz w:val="28"/>
          <w:szCs w:val="28"/>
        </w:rPr>
        <w:t>性能效率方面</w:t>
      </w:r>
      <w:r>
        <w:rPr>
          <w:rFonts w:hint="eastAsia" w:eastAsia="楷体_GB2312"/>
          <w:iCs/>
          <w:sz w:val="28"/>
          <w:szCs w:val="28"/>
        </w:rPr>
        <w:t>，通过采用并发测试和容量测试</w:t>
      </w:r>
      <w:r>
        <w:rPr>
          <w:rFonts w:eastAsia="楷体_GB2312"/>
          <w:iCs/>
          <w:sz w:val="28"/>
          <w:szCs w:val="28"/>
        </w:rPr>
        <w:t>的方法</w:t>
      </w:r>
      <w:r>
        <w:rPr>
          <w:rFonts w:hint="eastAsia" w:eastAsia="楷体_GB2312"/>
          <w:iCs/>
          <w:sz w:val="28"/>
          <w:szCs w:val="28"/>
        </w:rPr>
        <w:t>。</w:t>
      </w:r>
    </w:p>
    <w:p w14:paraId="40F5E885">
      <w:pPr>
        <w:spacing w:line="640" w:lineRule="exact"/>
        <w:ind w:firstLine="560" w:firstLineChars="200"/>
        <w:rPr>
          <w:rFonts w:eastAsia="楷体_GB2312"/>
          <w:iCs/>
          <w:sz w:val="28"/>
          <w:szCs w:val="28"/>
        </w:rPr>
      </w:pPr>
      <w:r>
        <w:rPr>
          <w:rFonts w:hint="eastAsia" w:eastAsia="楷体_GB2312"/>
          <w:iCs/>
          <w:sz w:val="28"/>
          <w:szCs w:val="28"/>
        </w:rPr>
        <w:t>异常操作汇聚存储系统：</w:t>
      </w:r>
    </w:p>
    <w:p w14:paraId="34E5FF39">
      <w:pPr>
        <w:pStyle w:val="100"/>
        <w:numPr>
          <w:ilvl w:val="3"/>
          <w:numId w:val="3"/>
        </w:numPr>
        <w:spacing w:line="640" w:lineRule="exact"/>
        <w:ind w:firstLineChars="0"/>
        <w:rPr>
          <w:rFonts w:eastAsia="楷体_GB2312"/>
          <w:iCs/>
          <w:sz w:val="28"/>
          <w:szCs w:val="28"/>
        </w:rPr>
      </w:pPr>
      <w:r>
        <w:rPr>
          <w:rFonts w:hint="eastAsia" w:eastAsia="楷体_GB2312"/>
          <w:iCs/>
          <w:sz w:val="28"/>
          <w:szCs w:val="28"/>
        </w:rPr>
        <w:t>平均汇聚速率15Gbps；</w:t>
      </w:r>
      <w:r>
        <w:rPr>
          <w:rFonts w:eastAsia="楷体_GB2312"/>
          <w:iCs/>
          <w:sz w:val="28"/>
          <w:szCs w:val="28"/>
        </w:rPr>
        <w:t xml:space="preserve"> </w:t>
      </w:r>
    </w:p>
    <w:p w14:paraId="767CFD6E">
      <w:pPr>
        <w:pStyle w:val="100"/>
        <w:numPr>
          <w:ilvl w:val="3"/>
          <w:numId w:val="3"/>
        </w:numPr>
        <w:spacing w:line="640" w:lineRule="exact"/>
        <w:ind w:firstLineChars="0"/>
        <w:rPr>
          <w:rFonts w:eastAsia="楷体_GB2312"/>
          <w:iCs/>
          <w:sz w:val="28"/>
          <w:szCs w:val="28"/>
        </w:rPr>
      </w:pPr>
      <w:r>
        <w:rPr>
          <w:rFonts w:hint="eastAsia" w:eastAsia="楷体_GB2312"/>
          <w:iCs/>
          <w:sz w:val="28"/>
          <w:szCs w:val="28"/>
        </w:rPr>
        <w:t>系统数据容量</w:t>
      </w:r>
      <w:r>
        <w:rPr>
          <w:rFonts w:eastAsia="楷体_GB2312"/>
          <w:iCs/>
          <w:sz w:val="28"/>
          <w:szCs w:val="28"/>
        </w:rPr>
        <w:t>10</w:t>
      </w:r>
      <w:r>
        <w:rPr>
          <w:rFonts w:hint="eastAsia" w:eastAsia="楷体_GB2312"/>
          <w:iCs/>
          <w:sz w:val="28"/>
          <w:szCs w:val="28"/>
        </w:rPr>
        <w:t>4</w:t>
      </w:r>
      <w:r>
        <w:rPr>
          <w:rFonts w:eastAsia="楷体_GB2312"/>
          <w:iCs/>
          <w:sz w:val="28"/>
          <w:szCs w:val="28"/>
        </w:rPr>
        <w:t>,483.</w:t>
      </w:r>
      <w:r>
        <w:rPr>
          <w:rFonts w:hint="eastAsia" w:eastAsia="楷体_GB2312"/>
          <w:iCs/>
          <w:sz w:val="28"/>
          <w:szCs w:val="28"/>
        </w:rPr>
        <w:t>9</w:t>
      </w:r>
      <w:r>
        <w:rPr>
          <w:rFonts w:eastAsia="楷体_GB2312"/>
          <w:iCs/>
          <w:sz w:val="28"/>
          <w:szCs w:val="28"/>
        </w:rPr>
        <w:t>GB</w:t>
      </w:r>
      <w:r>
        <w:rPr>
          <w:rFonts w:hint="eastAsia" w:eastAsia="楷体_GB2312"/>
          <w:iCs/>
          <w:sz w:val="28"/>
          <w:szCs w:val="28"/>
        </w:rPr>
        <w:t>；</w:t>
      </w:r>
    </w:p>
    <w:p w14:paraId="341348FE">
      <w:pPr>
        <w:pStyle w:val="100"/>
        <w:numPr>
          <w:ilvl w:val="3"/>
          <w:numId w:val="3"/>
        </w:numPr>
        <w:spacing w:line="640" w:lineRule="exact"/>
        <w:ind w:firstLineChars="0"/>
        <w:rPr>
          <w:rFonts w:eastAsia="楷体_GB2312"/>
          <w:iCs/>
          <w:sz w:val="28"/>
          <w:szCs w:val="28"/>
        </w:rPr>
      </w:pPr>
      <w:r>
        <w:rPr>
          <w:rFonts w:hint="eastAsia" w:eastAsia="楷体_GB2312"/>
          <w:iCs/>
          <w:sz w:val="28"/>
          <w:szCs w:val="28"/>
        </w:rPr>
        <w:t>留存日志记录规模</w:t>
      </w:r>
      <w:r>
        <w:rPr>
          <w:rFonts w:eastAsia="楷体_GB2312"/>
          <w:iCs/>
          <w:sz w:val="28"/>
          <w:szCs w:val="28"/>
        </w:rPr>
        <w:t>1,206,016,679</w:t>
      </w:r>
      <w:r>
        <w:rPr>
          <w:rFonts w:hint="eastAsia" w:eastAsia="楷体_GB2312"/>
          <w:iCs/>
          <w:sz w:val="28"/>
          <w:szCs w:val="28"/>
        </w:rPr>
        <w:t>条。</w:t>
      </w:r>
    </w:p>
    <w:p w14:paraId="62E3FEA1">
      <w:pPr>
        <w:spacing w:line="640" w:lineRule="exact"/>
        <w:ind w:left="140" w:firstLine="420"/>
        <w:rPr>
          <w:rFonts w:eastAsia="楷体_GB2312"/>
          <w:iCs/>
          <w:sz w:val="28"/>
          <w:szCs w:val="28"/>
        </w:rPr>
      </w:pPr>
      <w:r>
        <w:rPr>
          <w:rFonts w:hint="eastAsia" w:eastAsia="楷体_GB2312"/>
          <w:iCs/>
          <w:sz w:val="28"/>
          <w:szCs w:val="28"/>
        </w:rPr>
        <w:t>异常操作融合分析系统：</w:t>
      </w:r>
    </w:p>
    <w:p w14:paraId="5FAC55D5">
      <w:pPr>
        <w:pStyle w:val="100"/>
        <w:numPr>
          <w:ilvl w:val="3"/>
          <w:numId w:val="6"/>
        </w:numPr>
        <w:spacing w:line="640" w:lineRule="exact"/>
        <w:ind w:firstLineChars="0"/>
        <w:rPr>
          <w:rFonts w:eastAsia="楷体_GB2312"/>
          <w:iCs/>
          <w:sz w:val="28"/>
          <w:szCs w:val="28"/>
        </w:rPr>
      </w:pPr>
      <w:r>
        <w:rPr>
          <w:rFonts w:hint="eastAsia" w:eastAsia="楷体_GB2312"/>
          <w:iCs/>
          <w:sz w:val="28"/>
          <w:szCs w:val="28"/>
        </w:rPr>
        <w:t>侵权事件并发处理</w:t>
      </w:r>
      <w:r>
        <w:rPr>
          <w:rFonts w:eastAsia="楷体_GB2312"/>
          <w:iCs/>
          <w:sz w:val="28"/>
          <w:szCs w:val="28"/>
        </w:rPr>
        <w:t>10201</w:t>
      </w:r>
      <w:r>
        <w:rPr>
          <w:rFonts w:hint="eastAsia" w:eastAsia="楷体_GB2312"/>
          <w:iCs/>
          <w:sz w:val="28"/>
          <w:szCs w:val="28"/>
        </w:rPr>
        <w:t>条侵权事件时，分析挖掘平均响应时间为</w:t>
      </w:r>
      <w:r>
        <w:rPr>
          <w:rFonts w:eastAsia="楷体_GB2312"/>
          <w:iCs/>
          <w:sz w:val="28"/>
          <w:szCs w:val="28"/>
        </w:rPr>
        <w:t>14.67</w:t>
      </w:r>
      <w:r>
        <w:rPr>
          <w:rFonts w:hint="eastAsia" w:eastAsia="楷体_GB2312"/>
          <w:iCs/>
          <w:sz w:val="28"/>
          <w:szCs w:val="28"/>
        </w:rPr>
        <w:t>秒；</w:t>
      </w:r>
    </w:p>
    <w:p w14:paraId="7165A311">
      <w:pPr>
        <w:pStyle w:val="100"/>
        <w:numPr>
          <w:ilvl w:val="3"/>
          <w:numId w:val="6"/>
        </w:numPr>
        <w:spacing w:line="640" w:lineRule="exact"/>
        <w:ind w:firstLineChars="0"/>
        <w:rPr>
          <w:rFonts w:eastAsia="楷体_GB2312"/>
          <w:iCs/>
          <w:sz w:val="28"/>
          <w:szCs w:val="28"/>
        </w:rPr>
      </w:pPr>
      <w:r>
        <w:rPr>
          <w:rFonts w:hint="eastAsia" w:eastAsia="楷体_GB2312"/>
          <w:iCs/>
          <w:sz w:val="28"/>
          <w:szCs w:val="28"/>
        </w:rPr>
        <w:t>融合分析监管规则匹配速率</w:t>
      </w:r>
      <w:r>
        <w:rPr>
          <w:rFonts w:eastAsia="楷体_GB2312"/>
          <w:iCs/>
          <w:sz w:val="28"/>
          <w:szCs w:val="28"/>
        </w:rPr>
        <w:t>0.95</w:t>
      </w:r>
      <w:r>
        <w:rPr>
          <w:rFonts w:hint="eastAsia" w:eastAsia="楷体_GB2312"/>
          <w:iCs/>
          <w:sz w:val="28"/>
          <w:szCs w:val="28"/>
        </w:rPr>
        <w:t>秒匹配</w:t>
      </w:r>
      <w:r>
        <w:rPr>
          <w:rFonts w:eastAsia="楷体_GB2312"/>
          <w:iCs/>
          <w:sz w:val="28"/>
          <w:szCs w:val="28"/>
        </w:rPr>
        <w:t>80076</w:t>
      </w:r>
      <w:r>
        <w:rPr>
          <w:rFonts w:hint="eastAsia" w:eastAsia="楷体_GB2312"/>
          <w:iCs/>
          <w:sz w:val="28"/>
          <w:szCs w:val="28"/>
        </w:rPr>
        <w:t>条，监管规则数目</w:t>
      </w:r>
      <w:r>
        <w:rPr>
          <w:rFonts w:eastAsia="楷体_GB2312"/>
          <w:iCs/>
          <w:sz w:val="28"/>
          <w:szCs w:val="28"/>
        </w:rPr>
        <w:t>10032</w:t>
      </w:r>
      <w:r>
        <w:rPr>
          <w:rFonts w:hint="eastAsia" w:eastAsia="楷体_GB2312"/>
          <w:iCs/>
          <w:sz w:val="28"/>
          <w:szCs w:val="28"/>
        </w:rPr>
        <w:t>条；</w:t>
      </w:r>
    </w:p>
    <w:p w14:paraId="632DC972">
      <w:pPr>
        <w:pStyle w:val="100"/>
        <w:numPr>
          <w:ilvl w:val="3"/>
          <w:numId w:val="6"/>
        </w:numPr>
        <w:spacing w:line="640" w:lineRule="exact"/>
        <w:ind w:firstLineChars="0"/>
        <w:rPr>
          <w:rFonts w:eastAsia="楷体_GB2312"/>
          <w:iCs/>
          <w:sz w:val="28"/>
          <w:szCs w:val="28"/>
        </w:rPr>
      </w:pPr>
      <w:r>
        <w:rPr>
          <w:rFonts w:hint="eastAsia" w:eastAsia="楷体_GB2312"/>
          <w:iCs/>
          <w:sz w:val="28"/>
          <w:szCs w:val="28"/>
        </w:rPr>
        <w:t>态势感知模式支持列表查询、统计图表、趋势分析图3种展示模式。</w:t>
      </w:r>
    </w:p>
    <w:p w14:paraId="6E96076F">
      <w:pPr>
        <w:pStyle w:val="100"/>
        <w:spacing w:line="640" w:lineRule="exact"/>
        <w:ind w:left="420" w:firstLine="140" w:firstLineChars="0"/>
        <w:rPr>
          <w:rFonts w:eastAsia="楷体_GB2312"/>
          <w:iCs/>
          <w:sz w:val="28"/>
          <w:szCs w:val="28"/>
        </w:rPr>
      </w:pPr>
      <w:r>
        <w:rPr>
          <w:rFonts w:hint="eastAsia" w:eastAsia="楷体_GB2312"/>
          <w:iCs/>
          <w:sz w:val="28"/>
          <w:szCs w:val="28"/>
        </w:rPr>
        <w:t>侵权事件溯源系统：</w:t>
      </w:r>
    </w:p>
    <w:p w14:paraId="0CA8122E">
      <w:pPr>
        <w:pStyle w:val="100"/>
        <w:numPr>
          <w:ilvl w:val="3"/>
          <w:numId w:val="7"/>
        </w:numPr>
        <w:spacing w:line="640" w:lineRule="exact"/>
        <w:ind w:firstLineChars="0"/>
        <w:jc w:val="left"/>
        <w:rPr>
          <w:rFonts w:eastAsia="楷体_GB2312"/>
          <w:iCs/>
          <w:sz w:val="28"/>
          <w:szCs w:val="28"/>
        </w:rPr>
      </w:pPr>
      <w:r>
        <w:rPr>
          <w:rFonts w:hint="eastAsia" w:eastAsia="楷体_GB2312"/>
          <w:iCs/>
          <w:sz w:val="28"/>
          <w:szCs w:val="28"/>
        </w:rPr>
        <w:t>系统支持</w:t>
      </w:r>
      <w:r>
        <w:rPr>
          <w:rFonts w:eastAsia="楷体_GB2312"/>
          <w:iCs/>
          <w:sz w:val="28"/>
          <w:szCs w:val="28"/>
        </w:rPr>
        <w:t>6</w:t>
      </w:r>
      <w:r>
        <w:rPr>
          <w:rFonts w:hint="eastAsia" w:eastAsia="楷体_GB2312"/>
          <w:iCs/>
          <w:sz w:val="28"/>
          <w:szCs w:val="28"/>
        </w:rPr>
        <w:t>000万人的个人的侵权事件分析。</w:t>
      </w:r>
    </w:p>
    <w:p w14:paraId="26CE3512">
      <w:pPr>
        <w:pStyle w:val="100"/>
        <w:numPr>
          <w:ilvl w:val="3"/>
          <w:numId w:val="7"/>
        </w:numPr>
        <w:spacing w:line="640" w:lineRule="exact"/>
        <w:ind w:firstLineChars="0"/>
        <w:jc w:val="left"/>
        <w:rPr>
          <w:rFonts w:eastAsia="楷体_GB2312"/>
          <w:iCs/>
          <w:sz w:val="28"/>
          <w:szCs w:val="28"/>
        </w:rPr>
      </w:pPr>
      <w:r>
        <w:rPr>
          <w:rFonts w:hint="eastAsia" w:eastAsia="楷体_GB2312"/>
          <w:iCs/>
          <w:sz w:val="28"/>
          <w:szCs w:val="28"/>
        </w:rPr>
        <w:t>系统溯源准确率98%。</w:t>
      </w:r>
    </w:p>
    <w:p w14:paraId="4FD6BC85">
      <w:pPr>
        <w:spacing w:line="640" w:lineRule="exact"/>
        <w:ind w:left="140" w:firstLine="420"/>
        <w:rPr>
          <w:rFonts w:eastAsia="楷体_GB2312"/>
          <w:iCs/>
          <w:sz w:val="28"/>
          <w:szCs w:val="28"/>
        </w:rPr>
      </w:pPr>
      <w:r>
        <w:rPr>
          <w:rFonts w:hint="eastAsia" w:eastAsia="楷体_GB2312"/>
          <w:iCs/>
          <w:sz w:val="28"/>
          <w:szCs w:val="28"/>
        </w:rPr>
        <w:t>权益保障监管与处置系统：</w:t>
      </w:r>
    </w:p>
    <w:p w14:paraId="7C0B1101">
      <w:pPr>
        <w:pStyle w:val="100"/>
        <w:numPr>
          <w:ilvl w:val="3"/>
          <w:numId w:val="8"/>
        </w:numPr>
        <w:spacing w:line="640" w:lineRule="exact"/>
        <w:ind w:firstLineChars="0"/>
        <w:rPr>
          <w:rFonts w:eastAsia="楷体_GB2312"/>
          <w:iCs/>
          <w:sz w:val="28"/>
          <w:szCs w:val="28"/>
        </w:rPr>
      </w:pPr>
      <w:r>
        <w:rPr>
          <w:rFonts w:hint="eastAsia" w:eastAsia="楷体_GB2312"/>
          <w:iCs/>
          <w:sz w:val="28"/>
          <w:szCs w:val="28"/>
        </w:rPr>
        <w:t>系统支持二级监管并发系统数11000；</w:t>
      </w:r>
    </w:p>
    <w:p w14:paraId="4F9859A2">
      <w:pPr>
        <w:pStyle w:val="100"/>
        <w:numPr>
          <w:ilvl w:val="3"/>
          <w:numId w:val="8"/>
        </w:numPr>
        <w:spacing w:line="640" w:lineRule="exact"/>
        <w:ind w:firstLineChars="0"/>
        <w:rPr>
          <w:rFonts w:eastAsia="楷体_GB2312"/>
          <w:iCs/>
          <w:sz w:val="28"/>
          <w:szCs w:val="28"/>
        </w:rPr>
      </w:pPr>
      <w:bookmarkStart w:id="14" w:name="_Hlk188094690"/>
      <w:r>
        <w:rPr>
          <w:rFonts w:hint="eastAsia" w:eastAsia="楷体_GB2312"/>
          <w:iCs/>
          <w:sz w:val="28"/>
          <w:szCs w:val="28"/>
        </w:rPr>
        <w:t>支持</w:t>
      </w:r>
      <w:r>
        <w:rPr>
          <w:rFonts w:eastAsia="楷体_GB2312"/>
          <w:iCs/>
          <w:sz w:val="28"/>
          <w:szCs w:val="28"/>
        </w:rPr>
        <w:t xml:space="preserve"> 60840000</w:t>
      </w:r>
      <w:r>
        <w:rPr>
          <w:rFonts w:hint="eastAsia" w:eastAsia="楷体_GB2312"/>
          <w:iCs/>
          <w:sz w:val="28"/>
          <w:szCs w:val="28"/>
        </w:rPr>
        <w:t>人以上的个人权益监管</w:t>
      </w:r>
      <w:bookmarkEnd w:id="14"/>
      <w:r>
        <w:rPr>
          <w:rFonts w:hint="eastAsia" w:eastAsia="楷体_GB2312"/>
          <w:iCs/>
          <w:sz w:val="28"/>
          <w:szCs w:val="28"/>
        </w:rPr>
        <w:t>；</w:t>
      </w:r>
    </w:p>
    <w:p w14:paraId="22B388E0">
      <w:pPr>
        <w:pStyle w:val="100"/>
        <w:numPr>
          <w:ilvl w:val="3"/>
          <w:numId w:val="8"/>
        </w:numPr>
        <w:spacing w:line="640" w:lineRule="exact"/>
        <w:ind w:firstLineChars="0"/>
        <w:rPr>
          <w:rFonts w:eastAsia="楷体_GB2312"/>
          <w:iCs/>
          <w:sz w:val="28"/>
          <w:szCs w:val="28"/>
        </w:rPr>
      </w:pPr>
      <w:r>
        <w:rPr>
          <w:rFonts w:hint="eastAsia" w:eastAsia="楷体_GB2312"/>
          <w:iCs/>
          <w:sz w:val="28"/>
          <w:szCs w:val="28"/>
        </w:rPr>
        <w:t>模拟产生1万个安全事件时，联动处置策略平均生成时间361.67毫秒。</w:t>
      </w:r>
    </w:p>
    <w:p w14:paraId="5C96B7DD">
      <w:pPr>
        <w:spacing w:line="640" w:lineRule="exact"/>
        <w:ind w:left="140" w:firstLine="420" w:firstLineChars="150"/>
        <w:rPr>
          <w:rFonts w:eastAsia="楷体_GB2312"/>
          <w:iCs/>
          <w:sz w:val="28"/>
          <w:szCs w:val="28"/>
        </w:rPr>
      </w:pPr>
      <w:r>
        <w:rPr>
          <w:rFonts w:hint="eastAsia" w:eastAsia="楷体_GB2312"/>
          <w:iCs/>
          <w:sz w:val="28"/>
          <w:szCs w:val="28"/>
        </w:rPr>
        <w:t>测试结果均符合需求依据</w:t>
      </w:r>
      <w:r>
        <w:rPr>
          <w:rFonts w:eastAsia="楷体_GB2312"/>
          <w:iCs/>
          <w:sz w:val="28"/>
          <w:szCs w:val="28"/>
        </w:rPr>
        <w:t>的</w:t>
      </w:r>
      <w:r>
        <w:rPr>
          <w:rFonts w:hint="eastAsia" w:eastAsia="楷体_GB2312"/>
          <w:iCs/>
          <w:sz w:val="28"/>
          <w:szCs w:val="28"/>
        </w:rPr>
        <w:t>要求。</w:t>
      </w:r>
    </w:p>
    <w:p w14:paraId="1D1885DC">
      <w:pPr>
        <w:spacing w:line="640" w:lineRule="exact"/>
        <w:ind w:firstLine="560" w:firstLineChars="200"/>
        <w:rPr>
          <w:rFonts w:eastAsia="楷体_GB2312"/>
          <w:iCs/>
          <w:sz w:val="28"/>
          <w:szCs w:val="28"/>
        </w:rPr>
      </w:pPr>
      <w:r>
        <w:rPr>
          <w:rFonts w:hint="eastAsia" w:eastAsia="楷体_GB2312"/>
          <w:iCs/>
          <w:sz w:val="28"/>
          <w:szCs w:val="28"/>
        </w:rPr>
        <w:t>具体测试</w:t>
      </w:r>
      <w:r>
        <w:rPr>
          <w:rFonts w:eastAsia="楷体_GB2312"/>
          <w:iCs/>
          <w:sz w:val="28"/>
          <w:szCs w:val="28"/>
        </w:rPr>
        <w:t>结果</w:t>
      </w:r>
      <w:r>
        <w:rPr>
          <w:rFonts w:hint="eastAsia" w:eastAsia="楷体_GB2312"/>
          <w:iCs/>
          <w:sz w:val="28"/>
          <w:szCs w:val="28"/>
        </w:rPr>
        <w:t>参见本报告“</w:t>
      </w:r>
      <w:r>
        <w:rPr>
          <w:rFonts w:eastAsia="楷体_GB2312"/>
          <w:iCs/>
          <w:sz w:val="28"/>
          <w:szCs w:val="28"/>
        </w:rPr>
        <w:t>1</w:t>
      </w:r>
      <w:r>
        <w:rPr>
          <w:rFonts w:hint="eastAsia" w:eastAsia="楷体_GB2312"/>
          <w:iCs/>
          <w:sz w:val="28"/>
          <w:szCs w:val="28"/>
        </w:rPr>
        <w:t>.</w:t>
      </w:r>
      <w:r>
        <w:rPr>
          <w:rFonts w:eastAsia="楷体_GB2312"/>
          <w:iCs/>
          <w:sz w:val="28"/>
          <w:szCs w:val="28"/>
        </w:rPr>
        <w:t xml:space="preserve"> </w:t>
      </w:r>
      <w:r>
        <w:rPr>
          <w:rFonts w:hint="eastAsia" w:eastAsia="楷体_GB2312"/>
          <w:iCs/>
          <w:sz w:val="28"/>
          <w:szCs w:val="28"/>
        </w:rPr>
        <w:t>2</w:t>
      </w:r>
      <w:r>
        <w:rPr>
          <w:rFonts w:eastAsia="楷体_GB2312"/>
          <w:iCs/>
          <w:sz w:val="28"/>
          <w:szCs w:val="28"/>
        </w:rPr>
        <w:t xml:space="preserve"> </w:t>
      </w:r>
      <w:r>
        <w:rPr>
          <w:rFonts w:hint="eastAsia" w:eastAsia="楷体_GB2312"/>
          <w:iCs/>
          <w:sz w:val="28"/>
          <w:szCs w:val="28"/>
        </w:rPr>
        <w:t>性能效率</w:t>
      </w:r>
      <w:r>
        <w:rPr>
          <w:rFonts w:eastAsia="楷体_GB2312"/>
          <w:iCs/>
          <w:sz w:val="28"/>
          <w:szCs w:val="28"/>
        </w:rPr>
        <w:t>测试结果</w:t>
      </w:r>
      <w:r>
        <w:rPr>
          <w:rFonts w:hint="eastAsia" w:eastAsia="楷体_GB2312"/>
          <w:iCs/>
          <w:sz w:val="28"/>
          <w:szCs w:val="28"/>
        </w:rPr>
        <w:t>”。</w:t>
      </w:r>
    </w:p>
    <w:p w14:paraId="50D403F7">
      <w:pPr>
        <w:spacing w:line="640" w:lineRule="exact"/>
        <w:ind w:firstLine="560" w:firstLineChars="200"/>
        <w:rPr>
          <w:rFonts w:eastAsia="楷体_GB2312"/>
          <w:iCs/>
          <w:sz w:val="28"/>
          <w:szCs w:val="28"/>
        </w:rPr>
      </w:pPr>
      <w:r>
        <w:rPr>
          <w:rFonts w:hint="eastAsia" w:eastAsia="楷体_GB2312"/>
          <w:iCs/>
          <w:sz w:val="28"/>
          <w:szCs w:val="28"/>
        </w:rPr>
        <w:t>通过本次测试及分析，</w:t>
      </w:r>
      <w:r>
        <w:rPr>
          <w:rFonts w:hint="eastAsia" w:eastAsia="楷体_GB2312"/>
          <w:iCs/>
          <w:sz w:val="28"/>
        </w:rPr>
        <w:t>“个人权益保障监管关键技术研究软件测试项目” 满足</w:t>
      </w:r>
      <w:r>
        <w:rPr>
          <w:rFonts w:hint="eastAsia" w:eastAsia="楷体_GB2312"/>
          <w:iCs/>
          <w:sz w:val="28"/>
          <w:szCs w:val="28"/>
        </w:rPr>
        <w:t>附件列表中所规定的需求（需求列表见附件一）。</w:t>
      </w:r>
    </w:p>
    <w:p w14:paraId="70A8F9A9">
      <w:pPr>
        <w:spacing w:line="360" w:lineRule="auto"/>
        <w:ind w:firstLine="560" w:firstLineChars="200"/>
        <w:rPr>
          <w:rFonts w:eastAsia="楷体_GB2312"/>
          <w:sz w:val="28"/>
        </w:rPr>
      </w:pPr>
      <w:r>
        <w:rPr>
          <w:rFonts w:hint="eastAsia" w:eastAsia="楷体_GB2312"/>
          <w:sz w:val="28"/>
          <w:szCs w:val="28"/>
        </w:rPr>
        <w:t>基于上述测试</w:t>
      </w:r>
      <w:r>
        <w:rPr>
          <w:rFonts w:eastAsia="楷体_GB2312"/>
          <w:sz w:val="28"/>
          <w:szCs w:val="28"/>
        </w:rPr>
        <w:t>结果</w:t>
      </w:r>
      <w:r>
        <w:rPr>
          <w:rFonts w:hint="eastAsia" w:eastAsia="楷体_GB2312"/>
          <w:sz w:val="28"/>
          <w:szCs w:val="28"/>
        </w:rPr>
        <w:t>，</w:t>
      </w:r>
      <w:r>
        <w:rPr>
          <w:rFonts w:hint="eastAsia" w:eastAsia="楷体_GB2312"/>
          <w:sz w:val="28"/>
        </w:rPr>
        <w:t>本次验收评测</w:t>
      </w:r>
      <w:r>
        <w:rPr>
          <w:rFonts w:eastAsia="楷体_GB2312"/>
          <w:sz w:val="28"/>
        </w:rPr>
        <w:t>的</w:t>
      </w:r>
      <w:r>
        <w:rPr>
          <w:rFonts w:hint="eastAsia" w:eastAsia="楷体_GB2312"/>
          <w:sz w:val="28"/>
        </w:rPr>
        <w:t>结论</w:t>
      </w:r>
      <w:r>
        <w:rPr>
          <w:rFonts w:eastAsia="楷体_GB2312"/>
          <w:sz w:val="28"/>
        </w:rPr>
        <w:t>为：</w:t>
      </w:r>
    </w:p>
    <w:p w14:paraId="1D7ECDEB">
      <w:pPr>
        <w:spacing w:line="360" w:lineRule="auto"/>
        <w:jc w:val="center"/>
        <w:rPr>
          <w:rFonts w:eastAsia="楷体_GB2312"/>
          <w:sz w:val="28"/>
          <w:szCs w:val="28"/>
        </w:rPr>
      </w:pPr>
      <w:r>
        <w:rPr>
          <w:rFonts w:hint="eastAsia" w:eastAsia="楷体_GB2312"/>
          <w:b/>
          <w:sz w:val="84"/>
          <w:szCs w:val="84"/>
        </w:rPr>
        <w:t>通过</w:t>
      </w:r>
    </w:p>
    <w:p w14:paraId="24AE7E39">
      <w:pPr>
        <w:ind w:firstLine="560" w:firstLineChars="200"/>
        <w:jc w:val="right"/>
        <w:rPr>
          <w:rFonts w:eastAsia="楷体_GB2312"/>
          <w:sz w:val="28"/>
        </w:rPr>
      </w:pPr>
      <w:r>
        <w:rPr>
          <w:rFonts w:eastAsia="楷体_GB2312"/>
          <w:sz w:val="28"/>
        </w:rPr>
        <w:t>国家信息中心软件评测中心</w:t>
      </w:r>
    </w:p>
    <w:p w14:paraId="552D1FFB">
      <w:pPr>
        <w:ind w:firstLine="560" w:firstLineChars="200"/>
        <w:jc w:val="right"/>
        <w:rPr>
          <w:rFonts w:eastAsia="楷体_GB2312"/>
          <w:sz w:val="28"/>
        </w:rPr>
      </w:pPr>
      <w:r>
        <w:rPr>
          <w:rFonts w:hint="eastAsia" w:eastAsia="楷体_GB2312"/>
          <w:sz w:val="28"/>
        </w:rPr>
        <w:t>2025年01月16日</w:t>
      </w:r>
      <w:bookmarkStart w:id="15" w:name="_Toc393815021"/>
      <w:bookmarkStart w:id="16" w:name="_Toc393815007"/>
    </w:p>
    <w:p w14:paraId="3F30C0C4">
      <w:pPr>
        <w:widowControl/>
        <w:jc w:val="left"/>
        <w:rPr>
          <w:rFonts w:eastAsia="楷体_GB2312"/>
          <w:sz w:val="28"/>
        </w:rPr>
      </w:pPr>
      <w:r>
        <w:rPr>
          <w:rFonts w:eastAsia="楷体_GB2312"/>
          <w:sz w:val="28"/>
        </w:rPr>
        <w:br w:type="page"/>
      </w:r>
    </w:p>
    <w:p w14:paraId="4C5FFE36">
      <w:pPr>
        <w:pStyle w:val="2"/>
      </w:pPr>
      <w:bookmarkStart w:id="17" w:name="_Toc187759969"/>
      <w:r>
        <w:t>测试</w:t>
      </w:r>
      <w:bookmarkEnd w:id="15"/>
      <w:r>
        <w:rPr>
          <w:rFonts w:hint="eastAsia"/>
        </w:rPr>
        <w:t>结果</w:t>
      </w:r>
      <w:bookmarkEnd w:id="17"/>
    </w:p>
    <w:p w14:paraId="19A843BF">
      <w:pPr>
        <w:pStyle w:val="3"/>
      </w:pPr>
      <w:bookmarkStart w:id="18" w:name="_Toc329699058"/>
      <w:bookmarkEnd w:id="18"/>
      <w:bookmarkStart w:id="19" w:name="_Toc299975259"/>
      <w:bookmarkEnd w:id="19"/>
      <w:bookmarkStart w:id="20" w:name="_Toc300152602"/>
      <w:bookmarkEnd w:id="20"/>
      <w:bookmarkStart w:id="21" w:name="_Toc329100616"/>
      <w:bookmarkEnd w:id="21"/>
      <w:bookmarkStart w:id="22" w:name="_Toc300582598"/>
      <w:bookmarkEnd w:id="22"/>
      <w:bookmarkStart w:id="23" w:name="_Toc393815025"/>
      <w:bookmarkStart w:id="24" w:name="_Toc299967097"/>
      <w:bookmarkStart w:id="25" w:name="_Toc299969909"/>
      <w:bookmarkStart w:id="26" w:name="_Toc187759970"/>
      <w:bookmarkStart w:id="27" w:name="_Toc271269298"/>
      <w:bookmarkStart w:id="28" w:name="_Toc283641857"/>
      <w:r>
        <w:t>功能</w:t>
      </w:r>
      <w:bookmarkEnd w:id="23"/>
      <w:bookmarkEnd w:id="24"/>
      <w:bookmarkEnd w:id="25"/>
      <w:r>
        <w:rPr>
          <w:rFonts w:hint="eastAsia"/>
        </w:rPr>
        <w:t>性测试</w:t>
      </w:r>
      <w:r>
        <w:t>结果</w:t>
      </w:r>
      <w:bookmarkEnd w:id="26"/>
    </w:p>
    <w:bookmarkEnd w:id="27"/>
    <w:bookmarkEnd w:id="28"/>
    <w:p w14:paraId="673BBFF7">
      <w:pPr>
        <w:pStyle w:val="4"/>
      </w:pPr>
      <w:bookmarkStart w:id="29" w:name="_Toc443555559"/>
      <w:bookmarkEnd w:id="29"/>
      <w:bookmarkStart w:id="30" w:name="_Toc444530596"/>
      <w:bookmarkEnd w:id="30"/>
      <w:bookmarkStart w:id="31" w:name="_Toc443555556"/>
      <w:bookmarkEnd w:id="31"/>
      <w:bookmarkStart w:id="32" w:name="_Toc416437543"/>
      <w:bookmarkEnd w:id="32"/>
      <w:bookmarkStart w:id="33" w:name="_Toc416437546"/>
      <w:bookmarkEnd w:id="33"/>
      <w:bookmarkStart w:id="34" w:name="_Toc444530593"/>
      <w:bookmarkEnd w:id="34"/>
      <w:bookmarkStart w:id="35" w:name="_Toc187759971"/>
      <w:bookmarkStart w:id="36" w:name="_Toc393815026"/>
      <w:r>
        <w:rPr>
          <w:rFonts w:hint="eastAsia"/>
        </w:rPr>
        <w:t>异常操作汇聚存储系统</w:t>
      </w:r>
      <w:bookmarkEnd w:id="35"/>
    </w:p>
    <w:tbl>
      <w:tblPr>
        <w:tblStyle w:val="36"/>
        <w:tblW w:w="5000" w:type="pct"/>
        <w:tblInd w:w="0" w:type="dxa"/>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Layout w:type="autofit"/>
        <w:tblCellMar>
          <w:top w:w="0" w:type="dxa"/>
          <w:left w:w="108" w:type="dxa"/>
          <w:bottom w:w="0" w:type="dxa"/>
          <w:right w:w="108" w:type="dxa"/>
        </w:tblCellMar>
      </w:tblPr>
      <w:tblGrid>
        <w:gridCol w:w="1123"/>
        <w:gridCol w:w="1610"/>
        <w:gridCol w:w="5312"/>
        <w:gridCol w:w="1917"/>
      </w:tblGrid>
      <w:tr w14:paraId="3F639C01">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blHeader/>
        </w:trPr>
        <w:tc>
          <w:tcPr>
            <w:tcW w:w="564" w:type="pct"/>
            <w:shd w:val="clear" w:color="auto" w:fill="F2F2F2"/>
            <w:vAlign w:val="center"/>
          </w:tcPr>
          <w:p w14:paraId="7A404ECD">
            <w:pPr>
              <w:jc w:val="center"/>
              <w:rPr>
                <w:b/>
                <w:szCs w:val="21"/>
              </w:rPr>
            </w:pPr>
            <w:r>
              <w:rPr>
                <w:b/>
                <w:szCs w:val="21"/>
              </w:rPr>
              <w:t>标示符</w:t>
            </w:r>
          </w:p>
        </w:tc>
        <w:tc>
          <w:tcPr>
            <w:tcW w:w="808" w:type="pct"/>
            <w:shd w:val="clear" w:color="auto" w:fill="F2F2F2"/>
            <w:vAlign w:val="center"/>
          </w:tcPr>
          <w:p w14:paraId="101C1A24">
            <w:pPr>
              <w:jc w:val="center"/>
              <w:rPr>
                <w:b/>
                <w:szCs w:val="21"/>
              </w:rPr>
            </w:pPr>
            <w:r>
              <w:rPr>
                <w:b/>
                <w:szCs w:val="21"/>
              </w:rPr>
              <w:t>测试点</w:t>
            </w:r>
          </w:p>
        </w:tc>
        <w:tc>
          <w:tcPr>
            <w:tcW w:w="2666" w:type="pct"/>
            <w:shd w:val="clear" w:color="auto" w:fill="F2F2F2"/>
            <w:vAlign w:val="center"/>
          </w:tcPr>
          <w:p w14:paraId="2123A0BC">
            <w:pPr>
              <w:jc w:val="center"/>
              <w:rPr>
                <w:b/>
                <w:szCs w:val="21"/>
              </w:rPr>
            </w:pPr>
            <w:r>
              <w:rPr>
                <w:b/>
                <w:szCs w:val="21"/>
              </w:rPr>
              <w:t>测试结果</w:t>
            </w:r>
          </w:p>
        </w:tc>
        <w:tc>
          <w:tcPr>
            <w:tcW w:w="962" w:type="pct"/>
            <w:shd w:val="clear" w:color="auto" w:fill="F2F2F2"/>
            <w:vAlign w:val="center"/>
          </w:tcPr>
          <w:p w14:paraId="6EDA14FA">
            <w:pPr>
              <w:jc w:val="center"/>
              <w:rPr>
                <w:b/>
                <w:szCs w:val="21"/>
              </w:rPr>
            </w:pPr>
            <w:r>
              <w:rPr>
                <w:b/>
                <w:szCs w:val="21"/>
              </w:rPr>
              <w:t>结果判定</w:t>
            </w:r>
          </w:p>
        </w:tc>
      </w:tr>
      <w:tr w14:paraId="5F5D25A9">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6B649C77">
            <w:pPr>
              <w:pStyle w:val="91"/>
              <w:numPr>
                <w:ilvl w:val="0"/>
                <w:numId w:val="9"/>
              </w:numPr>
              <w:ind w:firstLineChars="0"/>
              <w:jc w:val="center"/>
              <w:rPr>
                <w:b/>
                <w:szCs w:val="21"/>
              </w:rPr>
            </w:pPr>
          </w:p>
        </w:tc>
        <w:tc>
          <w:tcPr>
            <w:tcW w:w="808" w:type="pct"/>
            <w:shd w:val="clear" w:color="auto" w:fill="auto"/>
            <w:vAlign w:val="center"/>
          </w:tcPr>
          <w:p w14:paraId="0DD373B9">
            <w:pPr>
              <w:jc w:val="center"/>
              <w:rPr>
                <w:iCs/>
                <w:szCs w:val="21"/>
              </w:rPr>
            </w:pPr>
            <w:r>
              <w:rPr>
                <w:rFonts w:hint="eastAsia"/>
              </w:rPr>
              <w:t>数据拉取接口</w:t>
            </w:r>
          </w:p>
        </w:tc>
        <w:tc>
          <w:tcPr>
            <w:tcW w:w="2666" w:type="pct"/>
            <w:shd w:val="clear" w:color="auto" w:fill="auto"/>
            <w:vAlign w:val="center"/>
          </w:tcPr>
          <w:p w14:paraId="040B48AB">
            <w:pPr>
              <w:pStyle w:val="91"/>
              <w:numPr>
                <w:ilvl w:val="0"/>
                <w:numId w:val="10"/>
              </w:numPr>
              <w:ind w:firstLineChars="0"/>
              <w:jc w:val="left"/>
              <w:rPr>
                <w:iCs/>
                <w:szCs w:val="21"/>
              </w:rPr>
            </w:pPr>
            <w:r>
              <w:rPr>
                <w:rFonts w:hint="eastAsia"/>
                <w:iCs/>
                <w:szCs w:val="21"/>
              </w:rPr>
              <w:t>支持ftp协议和http协议进行文件传输下载</w:t>
            </w:r>
          </w:p>
        </w:tc>
        <w:tc>
          <w:tcPr>
            <w:tcW w:w="962" w:type="pct"/>
            <w:shd w:val="clear" w:color="auto" w:fill="auto"/>
            <w:vAlign w:val="center"/>
          </w:tcPr>
          <w:p w14:paraId="3FEF6E09">
            <w:pPr>
              <w:jc w:val="center"/>
              <w:rPr>
                <w:iCs/>
                <w:szCs w:val="21"/>
              </w:rPr>
            </w:pPr>
            <w:r>
              <w:rPr>
                <w:iCs/>
                <w:szCs w:val="21"/>
              </w:rPr>
              <w:t>通过</w:t>
            </w:r>
          </w:p>
        </w:tc>
      </w:tr>
      <w:tr w14:paraId="1B738E3C">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137AAECC">
            <w:pPr>
              <w:pStyle w:val="91"/>
              <w:numPr>
                <w:ilvl w:val="0"/>
                <w:numId w:val="9"/>
              </w:numPr>
              <w:ind w:firstLineChars="0"/>
              <w:jc w:val="center"/>
              <w:rPr>
                <w:b/>
                <w:szCs w:val="21"/>
              </w:rPr>
            </w:pPr>
          </w:p>
        </w:tc>
        <w:tc>
          <w:tcPr>
            <w:tcW w:w="808" w:type="pct"/>
            <w:shd w:val="clear" w:color="auto" w:fill="auto"/>
            <w:vAlign w:val="center"/>
          </w:tcPr>
          <w:p w14:paraId="649078E3">
            <w:pPr>
              <w:jc w:val="center"/>
            </w:pPr>
            <w:r>
              <w:rPr>
                <w:rFonts w:hint="eastAsia"/>
              </w:rPr>
              <w:t>多种异常类型的采集</w:t>
            </w:r>
          </w:p>
        </w:tc>
        <w:tc>
          <w:tcPr>
            <w:tcW w:w="2666" w:type="pct"/>
            <w:shd w:val="clear" w:color="auto" w:fill="auto"/>
            <w:vAlign w:val="center"/>
          </w:tcPr>
          <w:p w14:paraId="157A7FD3">
            <w:pPr>
              <w:pStyle w:val="91"/>
              <w:numPr>
                <w:ilvl w:val="0"/>
                <w:numId w:val="10"/>
              </w:numPr>
              <w:ind w:firstLineChars="0"/>
              <w:jc w:val="left"/>
              <w:rPr>
                <w:iCs/>
                <w:szCs w:val="21"/>
              </w:rPr>
            </w:pPr>
            <w:r>
              <w:rPr>
                <w:rFonts w:hint="eastAsia"/>
                <w:iCs/>
                <w:szCs w:val="21"/>
              </w:rPr>
              <w:t>可对</w:t>
            </w:r>
            <w:del w:id="27" w:author="月诉长安" w:date="2025-03-04T11:09:16Z">
              <w:r>
                <w:rPr>
                  <w:rFonts w:hint="default"/>
                  <w:iCs/>
                  <w:szCs w:val="21"/>
                  <w:lang w:val="en-US"/>
                </w:rPr>
                <w:delText>多副本删除异常、</w:delText>
              </w:r>
            </w:del>
            <w:del w:id="28" w:author="月诉长安" w:date="2025-03-04T11:09:16Z">
              <w:r>
                <w:rPr>
                  <w:rFonts w:hint="default"/>
                  <w:szCs w:val="21"/>
                  <w:lang w:val="en-US"/>
                </w:rPr>
                <w:delText>删除通知确认发送失败异常、未按删除指令进行删除异常、未对信息的多个副本删除异常、未按删除意图对信息进行对照删除异常、删除一致性无效异常、删除通知确认发送失败异常</w:delText>
              </w:r>
            </w:del>
            <w:ins w:id="29" w:author="月诉长安" w:date="2025-03-04T11:09:16Z">
              <w:r>
                <w:rPr>
                  <w:rFonts w:hint="eastAsia"/>
                  <w:iCs/>
                  <w:szCs w:val="21"/>
                  <w:lang w:val="en-US" w:eastAsia="zh-CN"/>
                </w:rPr>
                <w:t>分类</w:t>
              </w:r>
            </w:ins>
            <w:ins w:id="30" w:author="月诉长安" w:date="2025-03-04T11:09:18Z">
              <w:r>
                <w:rPr>
                  <w:rFonts w:hint="eastAsia"/>
                  <w:iCs/>
                  <w:szCs w:val="21"/>
                  <w:lang w:val="en-US" w:eastAsia="zh-CN"/>
                </w:rPr>
                <w:t>/</w:t>
              </w:r>
            </w:ins>
            <w:ins w:id="31" w:author="月诉长安" w:date="2025-03-04T11:09:19Z">
              <w:r>
                <w:rPr>
                  <w:rFonts w:hint="eastAsia"/>
                  <w:iCs/>
                  <w:szCs w:val="21"/>
                  <w:lang w:val="en-US" w:eastAsia="zh-CN"/>
                </w:rPr>
                <w:t>分级</w:t>
              </w:r>
            </w:ins>
            <w:ins w:id="32" w:author="月诉长安" w:date="2025-03-04T11:09:20Z">
              <w:r>
                <w:rPr>
                  <w:rFonts w:hint="eastAsia"/>
                  <w:iCs/>
                  <w:szCs w:val="21"/>
                  <w:lang w:val="en-US" w:eastAsia="zh-CN"/>
                </w:rPr>
                <w:t>/</w:t>
              </w:r>
            </w:ins>
            <w:ins w:id="33" w:author="月诉长安" w:date="2025-03-04T11:09:21Z">
              <w:r>
                <w:rPr>
                  <w:rFonts w:hint="eastAsia"/>
                  <w:iCs/>
                  <w:szCs w:val="21"/>
                  <w:lang w:val="en-US" w:eastAsia="zh-CN"/>
                </w:rPr>
                <w:t>脱敏</w:t>
              </w:r>
            </w:ins>
            <w:ins w:id="34" w:author="月诉长安" w:date="2025-03-04T11:09:22Z">
              <w:r>
                <w:rPr>
                  <w:rFonts w:hint="eastAsia"/>
                  <w:iCs/>
                  <w:szCs w:val="21"/>
                  <w:lang w:val="en-US" w:eastAsia="zh-CN"/>
                </w:rPr>
                <w:t>/</w:t>
              </w:r>
            </w:ins>
            <w:ins w:id="35" w:author="月诉长安" w:date="2025-03-04T11:09:23Z">
              <w:r>
                <w:rPr>
                  <w:rFonts w:hint="eastAsia"/>
                  <w:iCs/>
                  <w:szCs w:val="21"/>
                  <w:lang w:val="en-US" w:eastAsia="zh-CN"/>
                </w:rPr>
                <w:t>删除</w:t>
              </w:r>
            </w:ins>
            <w:ins w:id="36" w:author="月诉长安" w:date="2025-03-04T11:13:44Z">
              <w:r>
                <w:rPr>
                  <w:rFonts w:hint="eastAsia"/>
                  <w:iCs/>
                  <w:szCs w:val="21"/>
                  <w:lang w:val="en-US" w:eastAsia="zh-CN"/>
                </w:rPr>
                <w:t>的</w:t>
              </w:r>
            </w:ins>
            <w:ins w:id="37" w:author="月诉长安" w:date="2025-03-04T14:35:31Z">
              <w:r>
                <w:rPr>
                  <w:rFonts w:hint="eastAsia"/>
                  <w:iCs/>
                  <w:szCs w:val="21"/>
                  <w:lang w:val="en-US" w:eastAsia="zh-CN"/>
                </w:rPr>
                <w:t>操作</w:t>
              </w:r>
            </w:ins>
            <w:ins w:id="38" w:author="月诉长安" w:date="2025-03-04T11:09:24Z">
              <w:r>
                <w:rPr>
                  <w:rFonts w:hint="eastAsia"/>
                  <w:iCs/>
                  <w:szCs w:val="21"/>
                  <w:lang w:val="en-US" w:eastAsia="zh-CN"/>
                </w:rPr>
                <w:t>异常</w:t>
              </w:r>
            </w:ins>
            <w:r>
              <w:rPr>
                <w:rFonts w:hint="eastAsia"/>
                <w:szCs w:val="21"/>
              </w:rPr>
              <w:t>、脱敏控制异常、脱敏传递异常、配置异常、受攻击异常进行采集</w:t>
            </w:r>
          </w:p>
        </w:tc>
        <w:tc>
          <w:tcPr>
            <w:tcW w:w="962" w:type="pct"/>
            <w:shd w:val="clear" w:color="auto" w:fill="auto"/>
            <w:vAlign w:val="center"/>
          </w:tcPr>
          <w:p w14:paraId="17866F96">
            <w:pPr>
              <w:jc w:val="center"/>
              <w:rPr>
                <w:iCs/>
                <w:szCs w:val="21"/>
              </w:rPr>
            </w:pPr>
            <w:r>
              <w:rPr>
                <w:iCs/>
                <w:szCs w:val="21"/>
              </w:rPr>
              <w:t>通过</w:t>
            </w:r>
          </w:p>
        </w:tc>
      </w:tr>
      <w:tr w14:paraId="49479CE9">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3B2444E0">
            <w:pPr>
              <w:pStyle w:val="91"/>
              <w:numPr>
                <w:ilvl w:val="0"/>
                <w:numId w:val="9"/>
              </w:numPr>
              <w:ind w:firstLineChars="0"/>
              <w:jc w:val="center"/>
              <w:rPr>
                <w:bCs/>
                <w:szCs w:val="21"/>
              </w:rPr>
            </w:pPr>
          </w:p>
        </w:tc>
        <w:tc>
          <w:tcPr>
            <w:tcW w:w="808" w:type="pct"/>
            <w:shd w:val="clear" w:color="auto" w:fill="auto"/>
            <w:vAlign w:val="center"/>
          </w:tcPr>
          <w:p w14:paraId="79731E3D">
            <w:pPr>
              <w:jc w:val="center"/>
              <w:rPr>
                <w:bCs/>
              </w:rPr>
            </w:pPr>
            <w:r>
              <w:rPr>
                <w:rFonts w:hint="eastAsia"/>
              </w:rPr>
              <w:t>跨域可控安全传输</w:t>
            </w:r>
          </w:p>
        </w:tc>
        <w:tc>
          <w:tcPr>
            <w:tcW w:w="2666" w:type="pct"/>
            <w:shd w:val="clear" w:color="auto" w:fill="auto"/>
            <w:vAlign w:val="center"/>
          </w:tcPr>
          <w:p w14:paraId="505BF455">
            <w:pPr>
              <w:pStyle w:val="91"/>
              <w:numPr>
                <w:ilvl w:val="0"/>
                <w:numId w:val="10"/>
              </w:numPr>
              <w:ind w:firstLineChars="0"/>
              <w:jc w:val="left"/>
              <w:rPr>
                <w:bCs/>
                <w:iCs/>
                <w:szCs w:val="21"/>
              </w:rPr>
            </w:pPr>
            <w:r>
              <w:rPr>
                <w:rFonts w:hint="eastAsia"/>
                <w:bCs/>
                <w:iCs/>
                <w:szCs w:val="21"/>
              </w:rPr>
              <w:t>对不同网段，不同地理区域发送的异常信息，异常采集系统将异常数据进行加密后传输到</w:t>
            </w:r>
            <w:r>
              <w:rPr>
                <w:rFonts w:hint="eastAsia"/>
                <w:szCs w:val="21"/>
              </w:rPr>
              <w:t>异常操作汇聚系统， 异常操作汇聚系统成功解密数据并明文展示异常数据</w:t>
            </w:r>
          </w:p>
        </w:tc>
        <w:tc>
          <w:tcPr>
            <w:tcW w:w="962" w:type="pct"/>
            <w:shd w:val="clear" w:color="auto" w:fill="auto"/>
            <w:vAlign w:val="center"/>
          </w:tcPr>
          <w:p w14:paraId="72B9498D">
            <w:pPr>
              <w:jc w:val="center"/>
              <w:rPr>
                <w:bCs/>
                <w:i/>
                <w:szCs w:val="21"/>
              </w:rPr>
            </w:pPr>
            <w:r>
              <w:rPr>
                <w:iCs/>
                <w:szCs w:val="21"/>
              </w:rPr>
              <w:t>通过</w:t>
            </w:r>
          </w:p>
        </w:tc>
      </w:tr>
      <w:tr w14:paraId="3343E2CC">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5B5B65B1">
            <w:pPr>
              <w:pStyle w:val="91"/>
              <w:numPr>
                <w:ilvl w:val="0"/>
                <w:numId w:val="9"/>
              </w:numPr>
              <w:ind w:firstLineChars="0"/>
              <w:jc w:val="center"/>
              <w:rPr>
                <w:bCs/>
                <w:szCs w:val="21"/>
              </w:rPr>
            </w:pPr>
          </w:p>
        </w:tc>
        <w:tc>
          <w:tcPr>
            <w:tcW w:w="808" w:type="pct"/>
            <w:shd w:val="clear" w:color="auto" w:fill="auto"/>
            <w:vAlign w:val="center"/>
          </w:tcPr>
          <w:p w14:paraId="5C592957">
            <w:pPr>
              <w:jc w:val="center"/>
              <w:rPr>
                <w:bCs/>
              </w:rPr>
            </w:pPr>
            <w:r>
              <w:rPr>
                <w:rFonts w:hint="eastAsia"/>
              </w:rPr>
              <w:t>增量差分传输</w:t>
            </w:r>
          </w:p>
        </w:tc>
        <w:tc>
          <w:tcPr>
            <w:tcW w:w="2666" w:type="pct"/>
            <w:shd w:val="clear" w:color="auto" w:fill="auto"/>
            <w:vAlign w:val="center"/>
          </w:tcPr>
          <w:p w14:paraId="6393D9FA">
            <w:pPr>
              <w:pStyle w:val="91"/>
              <w:numPr>
                <w:ilvl w:val="0"/>
                <w:numId w:val="10"/>
              </w:numPr>
              <w:ind w:firstLineChars="0"/>
              <w:jc w:val="left"/>
              <w:rPr>
                <w:bCs/>
                <w:iCs/>
                <w:szCs w:val="21"/>
              </w:rPr>
            </w:pPr>
            <w:r>
              <w:rPr>
                <w:rFonts w:hint="eastAsia"/>
                <w:bCs/>
                <w:iCs/>
                <w:szCs w:val="21"/>
              </w:rPr>
              <w:t>系统整点时可将采集的异常信息以.csv的方式存储保存，每个整点只将近一个小时的增量数据发布</w:t>
            </w:r>
          </w:p>
        </w:tc>
        <w:tc>
          <w:tcPr>
            <w:tcW w:w="962" w:type="pct"/>
            <w:shd w:val="clear" w:color="auto" w:fill="auto"/>
            <w:vAlign w:val="center"/>
          </w:tcPr>
          <w:p w14:paraId="3A1E30D3">
            <w:pPr>
              <w:jc w:val="center"/>
              <w:rPr>
                <w:bCs/>
                <w:i/>
                <w:szCs w:val="21"/>
              </w:rPr>
            </w:pPr>
            <w:r>
              <w:rPr>
                <w:iCs/>
                <w:szCs w:val="21"/>
              </w:rPr>
              <w:t>通过</w:t>
            </w:r>
          </w:p>
        </w:tc>
      </w:tr>
      <w:tr w14:paraId="373EDCD7">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4E608546">
            <w:pPr>
              <w:pStyle w:val="91"/>
              <w:numPr>
                <w:ilvl w:val="0"/>
                <w:numId w:val="9"/>
              </w:numPr>
              <w:ind w:firstLineChars="0"/>
              <w:jc w:val="center"/>
              <w:rPr>
                <w:bCs/>
                <w:szCs w:val="21"/>
              </w:rPr>
            </w:pPr>
          </w:p>
        </w:tc>
        <w:tc>
          <w:tcPr>
            <w:tcW w:w="808" w:type="pct"/>
            <w:shd w:val="clear" w:color="auto" w:fill="auto"/>
            <w:vAlign w:val="center"/>
          </w:tcPr>
          <w:p w14:paraId="67E5AE1C">
            <w:pPr>
              <w:jc w:val="center"/>
              <w:rPr>
                <w:bCs/>
              </w:rPr>
            </w:pPr>
            <w:r>
              <w:rPr>
                <w:rFonts w:hint="eastAsia"/>
              </w:rPr>
              <w:t>多源异常操作信息汇聚</w:t>
            </w:r>
          </w:p>
        </w:tc>
        <w:tc>
          <w:tcPr>
            <w:tcW w:w="2666" w:type="pct"/>
            <w:shd w:val="clear" w:color="auto" w:fill="auto"/>
            <w:vAlign w:val="center"/>
          </w:tcPr>
          <w:p w14:paraId="715566A6">
            <w:pPr>
              <w:pStyle w:val="91"/>
              <w:numPr>
                <w:ilvl w:val="0"/>
                <w:numId w:val="10"/>
              </w:numPr>
              <w:ind w:firstLineChars="0"/>
              <w:jc w:val="left"/>
            </w:pPr>
            <w:r>
              <w:rPr>
                <w:rFonts w:hint="eastAsia"/>
              </w:rPr>
              <w:t>汇聚源具有</w:t>
            </w:r>
            <w:r>
              <w:rPr>
                <w:rFonts w:hint="eastAsia"/>
                <w:szCs w:val="21"/>
              </w:rPr>
              <w:t>删除异常、多副本删除异常、脱敏异常、脱敏效果不合规、分类分级异常、分类分级与结果不匹配异常</w:t>
            </w:r>
          </w:p>
        </w:tc>
        <w:tc>
          <w:tcPr>
            <w:tcW w:w="962" w:type="pct"/>
            <w:shd w:val="clear" w:color="auto" w:fill="auto"/>
            <w:vAlign w:val="center"/>
          </w:tcPr>
          <w:p w14:paraId="744FDF85">
            <w:pPr>
              <w:jc w:val="center"/>
              <w:rPr>
                <w:iCs/>
                <w:szCs w:val="21"/>
              </w:rPr>
            </w:pPr>
            <w:r>
              <w:rPr>
                <w:iCs/>
                <w:szCs w:val="21"/>
              </w:rPr>
              <w:t>通过</w:t>
            </w:r>
          </w:p>
        </w:tc>
      </w:tr>
      <w:tr w14:paraId="253866A0">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01AAF0C3">
            <w:pPr>
              <w:pStyle w:val="91"/>
              <w:numPr>
                <w:ilvl w:val="0"/>
                <w:numId w:val="9"/>
              </w:numPr>
              <w:ind w:firstLineChars="0"/>
              <w:jc w:val="center"/>
              <w:rPr>
                <w:bCs/>
                <w:szCs w:val="21"/>
              </w:rPr>
            </w:pPr>
          </w:p>
        </w:tc>
        <w:tc>
          <w:tcPr>
            <w:tcW w:w="808" w:type="pct"/>
            <w:shd w:val="clear" w:color="auto" w:fill="auto"/>
            <w:vAlign w:val="center"/>
          </w:tcPr>
          <w:p w14:paraId="15E3155A">
            <w:pPr>
              <w:jc w:val="center"/>
              <w:rPr>
                <w:bCs/>
              </w:rPr>
            </w:pPr>
            <w:r>
              <w:rPr>
                <w:rFonts w:hint="eastAsia"/>
              </w:rPr>
              <w:t>汇聚策略管理</w:t>
            </w:r>
          </w:p>
        </w:tc>
        <w:tc>
          <w:tcPr>
            <w:tcW w:w="2666" w:type="pct"/>
            <w:shd w:val="clear" w:color="auto" w:fill="auto"/>
            <w:vAlign w:val="center"/>
          </w:tcPr>
          <w:p w14:paraId="43B6CD21">
            <w:pPr>
              <w:pStyle w:val="91"/>
              <w:numPr>
                <w:ilvl w:val="0"/>
                <w:numId w:val="10"/>
              </w:numPr>
              <w:ind w:firstLineChars="0"/>
              <w:jc w:val="left"/>
              <w:rPr>
                <w:bCs/>
                <w:iCs/>
                <w:szCs w:val="21"/>
              </w:rPr>
            </w:pPr>
            <w:r>
              <w:rPr>
                <w:rFonts w:hint="eastAsia"/>
                <w:bCs/>
                <w:iCs/>
                <w:szCs w:val="21"/>
              </w:rPr>
              <w:t>汇聚结果管理具有</w:t>
            </w:r>
            <w:r>
              <w:rPr>
                <w:rFonts w:hint="eastAsia"/>
                <w:szCs w:val="21"/>
              </w:rPr>
              <w:t>多副本删除异常、</w:t>
            </w:r>
            <w:r>
              <w:rPr>
                <w:rFonts w:hint="eastAsia"/>
              </w:rPr>
              <w:t>删除通知确认发送失败异常</w:t>
            </w:r>
            <w:r>
              <w:rPr>
                <w:rFonts w:hint="eastAsia"/>
                <w:szCs w:val="21"/>
              </w:rPr>
              <w:t>、</w:t>
            </w:r>
            <w:r>
              <w:rPr>
                <w:rFonts w:hint="eastAsia"/>
              </w:rPr>
              <w:t>未按删除指令进行删除异常</w:t>
            </w:r>
            <w:r>
              <w:rPr>
                <w:rFonts w:hint="eastAsia"/>
                <w:szCs w:val="21"/>
              </w:rPr>
              <w:t>、</w:t>
            </w:r>
            <w:r>
              <w:rPr>
                <w:rFonts w:hint="eastAsia"/>
              </w:rPr>
              <w:t>未对信息的多个副本删除异常</w:t>
            </w:r>
            <w:r>
              <w:rPr>
                <w:rFonts w:hint="eastAsia"/>
                <w:szCs w:val="21"/>
              </w:rPr>
              <w:t>、</w:t>
            </w:r>
            <w:r>
              <w:rPr>
                <w:rFonts w:hint="eastAsia"/>
              </w:rPr>
              <w:t>未按删除意图对信息进行对照删除异常</w:t>
            </w:r>
            <w:r>
              <w:rPr>
                <w:rFonts w:hint="eastAsia"/>
                <w:szCs w:val="21"/>
              </w:rPr>
              <w:t>、</w:t>
            </w:r>
            <w:r>
              <w:rPr>
                <w:rFonts w:hint="eastAsia"/>
              </w:rPr>
              <w:t>删除一致性无效异常等20种异常，可以通过配置文件对接收哪些异常进行配置管理</w:t>
            </w:r>
          </w:p>
        </w:tc>
        <w:tc>
          <w:tcPr>
            <w:tcW w:w="962" w:type="pct"/>
            <w:shd w:val="clear" w:color="auto" w:fill="auto"/>
            <w:vAlign w:val="center"/>
          </w:tcPr>
          <w:p w14:paraId="56E834A4">
            <w:pPr>
              <w:jc w:val="center"/>
              <w:rPr>
                <w:bCs/>
                <w:i/>
                <w:szCs w:val="21"/>
              </w:rPr>
            </w:pPr>
            <w:r>
              <w:rPr>
                <w:iCs/>
                <w:szCs w:val="21"/>
              </w:rPr>
              <w:t>通过</w:t>
            </w:r>
          </w:p>
        </w:tc>
      </w:tr>
      <w:tr w14:paraId="390FDF96">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7FC5C2F1">
            <w:pPr>
              <w:pStyle w:val="91"/>
              <w:numPr>
                <w:ilvl w:val="0"/>
                <w:numId w:val="9"/>
              </w:numPr>
              <w:ind w:firstLineChars="0"/>
              <w:jc w:val="center"/>
              <w:rPr>
                <w:bCs/>
                <w:szCs w:val="21"/>
              </w:rPr>
            </w:pPr>
          </w:p>
        </w:tc>
        <w:tc>
          <w:tcPr>
            <w:tcW w:w="808" w:type="pct"/>
            <w:shd w:val="clear" w:color="auto" w:fill="auto"/>
            <w:vAlign w:val="center"/>
          </w:tcPr>
          <w:p w14:paraId="60D487F1">
            <w:pPr>
              <w:jc w:val="center"/>
              <w:rPr>
                <w:bCs/>
              </w:rPr>
            </w:pPr>
            <w:r>
              <w:rPr>
                <w:rFonts w:hint="eastAsia"/>
              </w:rPr>
              <w:t>异常数据消冗存储</w:t>
            </w:r>
          </w:p>
        </w:tc>
        <w:tc>
          <w:tcPr>
            <w:tcW w:w="2666" w:type="pct"/>
            <w:shd w:val="clear" w:color="auto" w:fill="auto"/>
            <w:vAlign w:val="center"/>
          </w:tcPr>
          <w:p w14:paraId="54701412">
            <w:pPr>
              <w:pStyle w:val="91"/>
              <w:numPr>
                <w:ilvl w:val="0"/>
                <w:numId w:val="10"/>
              </w:numPr>
              <w:ind w:firstLineChars="0"/>
              <w:jc w:val="left"/>
              <w:rPr>
                <w:bCs/>
                <w:iCs/>
                <w:szCs w:val="21"/>
              </w:rPr>
            </w:pPr>
            <w:r>
              <w:rPr>
                <w:rFonts w:hint="eastAsia"/>
                <w:bCs/>
                <w:iCs/>
                <w:szCs w:val="21"/>
              </w:rPr>
              <w:t>可采用提交证据id的方式对数据库中提交证据id相同的数据进行去重操作</w:t>
            </w:r>
          </w:p>
        </w:tc>
        <w:tc>
          <w:tcPr>
            <w:tcW w:w="962" w:type="pct"/>
            <w:shd w:val="clear" w:color="auto" w:fill="auto"/>
            <w:vAlign w:val="center"/>
          </w:tcPr>
          <w:p w14:paraId="6ABEE97A">
            <w:pPr>
              <w:jc w:val="center"/>
              <w:rPr>
                <w:bCs/>
                <w:i/>
                <w:szCs w:val="21"/>
              </w:rPr>
            </w:pPr>
            <w:r>
              <w:rPr>
                <w:iCs/>
                <w:szCs w:val="21"/>
              </w:rPr>
              <w:t>通过</w:t>
            </w:r>
          </w:p>
        </w:tc>
      </w:tr>
      <w:tr w14:paraId="4050A576">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31015768">
            <w:pPr>
              <w:pStyle w:val="91"/>
              <w:numPr>
                <w:ilvl w:val="0"/>
                <w:numId w:val="9"/>
              </w:numPr>
              <w:ind w:firstLineChars="0"/>
              <w:jc w:val="center"/>
              <w:rPr>
                <w:bCs/>
                <w:szCs w:val="21"/>
              </w:rPr>
            </w:pPr>
          </w:p>
        </w:tc>
        <w:tc>
          <w:tcPr>
            <w:tcW w:w="808" w:type="pct"/>
            <w:shd w:val="clear" w:color="auto" w:fill="auto"/>
            <w:vAlign w:val="center"/>
          </w:tcPr>
          <w:p w14:paraId="1B83096D">
            <w:pPr>
              <w:jc w:val="center"/>
              <w:rPr>
                <w:bCs/>
              </w:rPr>
            </w:pPr>
            <w:r>
              <w:rPr>
                <w:rFonts w:hint="eastAsia"/>
              </w:rPr>
              <w:t>灾备管理</w:t>
            </w:r>
          </w:p>
        </w:tc>
        <w:tc>
          <w:tcPr>
            <w:tcW w:w="2666" w:type="pct"/>
            <w:shd w:val="clear" w:color="auto" w:fill="auto"/>
            <w:vAlign w:val="center"/>
          </w:tcPr>
          <w:p w14:paraId="0D0D4982">
            <w:pPr>
              <w:pStyle w:val="91"/>
              <w:numPr>
                <w:ilvl w:val="0"/>
                <w:numId w:val="10"/>
              </w:numPr>
              <w:ind w:firstLineChars="0"/>
              <w:jc w:val="left"/>
              <w:rPr>
                <w:bCs/>
                <w:iCs/>
                <w:szCs w:val="21"/>
              </w:rPr>
            </w:pPr>
            <w:r>
              <w:rPr>
                <w:rFonts w:hint="eastAsia"/>
                <w:bCs/>
                <w:iCs/>
                <w:szCs w:val="21"/>
              </w:rPr>
              <w:t>可对需要进行备份的数据库，进行备份操作</w:t>
            </w:r>
          </w:p>
        </w:tc>
        <w:tc>
          <w:tcPr>
            <w:tcW w:w="962" w:type="pct"/>
            <w:shd w:val="clear" w:color="auto" w:fill="auto"/>
            <w:vAlign w:val="center"/>
          </w:tcPr>
          <w:p w14:paraId="51C9A876">
            <w:pPr>
              <w:jc w:val="center"/>
              <w:rPr>
                <w:bCs/>
                <w:i/>
                <w:szCs w:val="21"/>
              </w:rPr>
            </w:pPr>
            <w:r>
              <w:rPr>
                <w:iCs/>
                <w:szCs w:val="21"/>
              </w:rPr>
              <w:t>通过</w:t>
            </w:r>
          </w:p>
        </w:tc>
      </w:tr>
      <w:tr w14:paraId="15701170">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70E87D9A">
            <w:pPr>
              <w:pStyle w:val="91"/>
              <w:numPr>
                <w:ilvl w:val="0"/>
                <w:numId w:val="9"/>
              </w:numPr>
              <w:ind w:firstLineChars="0"/>
              <w:jc w:val="center"/>
              <w:rPr>
                <w:bCs/>
                <w:szCs w:val="21"/>
              </w:rPr>
            </w:pPr>
          </w:p>
        </w:tc>
        <w:tc>
          <w:tcPr>
            <w:tcW w:w="808" w:type="pct"/>
            <w:shd w:val="clear" w:color="auto" w:fill="auto"/>
            <w:vAlign w:val="center"/>
          </w:tcPr>
          <w:p w14:paraId="22275FB4">
            <w:pPr>
              <w:jc w:val="center"/>
              <w:rPr>
                <w:bCs/>
              </w:rPr>
            </w:pPr>
            <w:r>
              <w:rPr>
                <w:rFonts w:hint="eastAsia"/>
              </w:rPr>
              <w:t xml:space="preserve"> 异常行为定义</w:t>
            </w:r>
          </w:p>
        </w:tc>
        <w:tc>
          <w:tcPr>
            <w:tcW w:w="2666" w:type="pct"/>
            <w:shd w:val="clear" w:color="auto" w:fill="auto"/>
            <w:vAlign w:val="center"/>
          </w:tcPr>
          <w:p w14:paraId="5B8F3F73">
            <w:pPr>
              <w:pStyle w:val="91"/>
              <w:numPr>
                <w:ilvl w:val="0"/>
                <w:numId w:val="10"/>
              </w:numPr>
              <w:ind w:firstLineChars="0"/>
              <w:jc w:val="left"/>
              <w:rPr>
                <w:bCs/>
                <w:iCs/>
                <w:szCs w:val="21"/>
              </w:rPr>
            </w:pPr>
            <w:r>
              <w:rPr>
                <w:rFonts w:hint="eastAsia"/>
                <w:bCs/>
                <w:iCs/>
                <w:szCs w:val="21"/>
              </w:rPr>
              <w:t>可对异常行为进行定义，包括</w:t>
            </w:r>
            <w:r>
              <w:rPr>
                <w:rFonts w:hint="eastAsia"/>
                <w:szCs w:val="21"/>
              </w:rPr>
              <w:t>删除异常、分类分级异常、脱敏异常、受攻击异常、配置异常</w:t>
            </w:r>
          </w:p>
        </w:tc>
        <w:tc>
          <w:tcPr>
            <w:tcW w:w="962" w:type="pct"/>
            <w:shd w:val="clear" w:color="auto" w:fill="auto"/>
            <w:vAlign w:val="center"/>
          </w:tcPr>
          <w:p w14:paraId="21820E6C">
            <w:pPr>
              <w:jc w:val="center"/>
              <w:rPr>
                <w:bCs/>
                <w:i/>
                <w:szCs w:val="21"/>
              </w:rPr>
            </w:pPr>
            <w:r>
              <w:rPr>
                <w:iCs/>
                <w:szCs w:val="21"/>
              </w:rPr>
              <w:t>通过</w:t>
            </w:r>
          </w:p>
        </w:tc>
      </w:tr>
      <w:tr w14:paraId="06311CA1">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0759C51E">
            <w:pPr>
              <w:pStyle w:val="91"/>
              <w:numPr>
                <w:ilvl w:val="0"/>
                <w:numId w:val="9"/>
              </w:numPr>
              <w:ind w:firstLineChars="0"/>
              <w:jc w:val="center"/>
              <w:rPr>
                <w:bCs/>
                <w:szCs w:val="21"/>
              </w:rPr>
            </w:pPr>
          </w:p>
        </w:tc>
        <w:tc>
          <w:tcPr>
            <w:tcW w:w="808" w:type="pct"/>
            <w:shd w:val="clear" w:color="auto" w:fill="auto"/>
            <w:vAlign w:val="center"/>
          </w:tcPr>
          <w:p w14:paraId="19EBB1B2">
            <w:pPr>
              <w:jc w:val="center"/>
              <w:rPr>
                <w:bCs/>
              </w:rPr>
            </w:pPr>
            <w:r>
              <w:rPr>
                <w:rFonts w:hint="eastAsia"/>
              </w:rPr>
              <w:t xml:space="preserve"> 采集点动态优化部署</w:t>
            </w:r>
          </w:p>
        </w:tc>
        <w:tc>
          <w:tcPr>
            <w:tcW w:w="2666" w:type="pct"/>
            <w:shd w:val="clear" w:color="auto" w:fill="auto"/>
            <w:vAlign w:val="center"/>
          </w:tcPr>
          <w:p w14:paraId="020CAA12">
            <w:pPr>
              <w:pStyle w:val="91"/>
              <w:numPr>
                <w:ilvl w:val="0"/>
                <w:numId w:val="10"/>
              </w:numPr>
              <w:ind w:firstLineChars="0"/>
              <w:jc w:val="left"/>
              <w:rPr>
                <w:bCs/>
                <w:iCs/>
                <w:szCs w:val="21"/>
              </w:rPr>
            </w:pPr>
            <w:r>
              <w:rPr>
                <w:rFonts w:hint="eastAsia"/>
                <w:bCs/>
                <w:iCs/>
                <w:szCs w:val="21"/>
              </w:rPr>
              <w:t>可根据不同</w:t>
            </w:r>
            <w:r>
              <w:rPr>
                <w:rFonts w:hint="eastAsia"/>
                <w:bCs/>
                <w:szCs w:val="21"/>
              </w:rPr>
              <w:t>核心数量的部署机器环境调整监听网络线程数，适应不同性能机器</w:t>
            </w:r>
          </w:p>
        </w:tc>
        <w:tc>
          <w:tcPr>
            <w:tcW w:w="962" w:type="pct"/>
            <w:shd w:val="clear" w:color="auto" w:fill="auto"/>
            <w:vAlign w:val="center"/>
          </w:tcPr>
          <w:p w14:paraId="3AE5350E">
            <w:pPr>
              <w:jc w:val="center"/>
              <w:rPr>
                <w:bCs/>
                <w:i/>
                <w:szCs w:val="21"/>
              </w:rPr>
            </w:pPr>
            <w:r>
              <w:rPr>
                <w:iCs/>
                <w:szCs w:val="21"/>
              </w:rPr>
              <w:t>通过</w:t>
            </w:r>
          </w:p>
        </w:tc>
      </w:tr>
    </w:tbl>
    <w:p w14:paraId="2523FBFF">
      <w:pPr>
        <w:pStyle w:val="4"/>
      </w:pPr>
      <w:bookmarkStart w:id="37" w:name="_Toc187759972"/>
      <w:r>
        <w:rPr>
          <w:rFonts w:hint="eastAsia"/>
        </w:rPr>
        <w:t>异常操作融合分析系统</w:t>
      </w:r>
      <w:bookmarkEnd w:id="37"/>
    </w:p>
    <w:tbl>
      <w:tblPr>
        <w:tblStyle w:val="36"/>
        <w:tblW w:w="5000" w:type="pct"/>
        <w:tblInd w:w="0" w:type="dxa"/>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Layout w:type="autofit"/>
        <w:tblCellMar>
          <w:top w:w="0" w:type="dxa"/>
          <w:left w:w="108" w:type="dxa"/>
          <w:bottom w:w="0" w:type="dxa"/>
          <w:right w:w="108" w:type="dxa"/>
        </w:tblCellMar>
      </w:tblPr>
      <w:tblGrid>
        <w:gridCol w:w="1123"/>
        <w:gridCol w:w="1610"/>
        <w:gridCol w:w="5312"/>
        <w:gridCol w:w="1917"/>
      </w:tblGrid>
      <w:tr w14:paraId="635F76A1">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blHeader/>
        </w:trPr>
        <w:tc>
          <w:tcPr>
            <w:tcW w:w="564" w:type="pct"/>
            <w:shd w:val="clear" w:color="auto" w:fill="F2F2F2"/>
            <w:vAlign w:val="center"/>
          </w:tcPr>
          <w:p w14:paraId="70871F41">
            <w:pPr>
              <w:jc w:val="center"/>
              <w:rPr>
                <w:b/>
                <w:szCs w:val="21"/>
              </w:rPr>
            </w:pPr>
            <w:r>
              <w:rPr>
                <w:b/>
                <w:szCs w:val="21"/>
              </w:rPr>
              <w:t>标示符</w:t>
            </w:r>
          </w:p>
        </w:tc>
        <w:tc>
          <w:tcPr>
            <w:tcW w:w="808" w:type="pct"/>
            <w:shd w:val="clear" w:color="auto" w:fill="F2F2F2"/>
            <w:vAlign w:val="center"/>
          </w:tcPr>
          <w:p w14:paraId="0AC6F49B">
            <w:pPr>
              <w:jc w:val="center"/>
              <w:rPr>
                <w:b/>
                <w:szCs w:val="21"/>
              </w:rPr>
            </w:pPr>
            <w:r>
              <w:rPr>
                <w:b/>
                <w:szCs w:val="21"/>
              </w:rPr>
              <w:t>测试点</w:t>
            </w:r>
          </w:p>
        </w:tc>
        <w:tc>
          <w:tcPr>
            <w:tcW w:w="2666" w:type="pct"/>
            <w:shd w:val="clear" w:color="auto" w:fill="F2F2F2"/>
            <w:vAlign w:val="center"/>
          </w:tcPr>
          <w:p w14:paraId="0DA298AE">
            <w:pPr>
              <w:jc w:val="center"/>
              <w:rPr>
                <w:b/>
                <w:szCs w:val="21"/>
              </w:rPr>
            </w:pPr>
            <w:r>
              <w:rPr>
                <w:b/>
                <w:szCs w:val="21"/>
              </w:rPr>
              <w:t>测试结果</w:t>
            </w:r>
          </w:p>
        </w:tc>
        <w:tc>
          <w:tcPr>
            <w:tcW w:w="962" w:type="pct"/>
            <w:shd w:val="clear" w:color="auto" w:fill="F2F2F2"/>
            <w:vAlign w:val="center"/>
          </w:tcPr>
          <w:p w14:paraId="31C811CB">
            <w:pPr>
              <w:jc w:val="center"/>
              <w:rPr>
                <w:b/>
                <w:szCs w:val="21"/>
              </w:rPr>
            </w:pPr>
            <w:r>
              <w:rPr>
                <w:b/>
                <w:szCs w:val="21"/>
              </w:rPr>
              <w:t>结果判定</w:t>
            </w:r>
          </w:p>
        </w:tc>
      </w:tr>
      <w:tr w14:paraId="326565D0">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6056EF2E">
            <w:pPr>
              <w:pStyle w:val="91"/>
              <w:numPr>
                <w:ilvl w:val="0"/>
                <w:numId w:val="9"/>
              </w:numPr>
              <w:ind w:firstLineChars="0"/>
              <w:jc w:val="center"/>
              <w:rPr>
                <w:b/>
                <w:szCs w:val="21"/>
              </w:rPr>
            </w:pPr>
          </w:p>
        </w:tc>
        <w:tc>
          <w:tcPr>
            <w:tcW w:w="808" w:type="pct"/>
            <w:shd w:val="clear" w:color="auto" w:fill="auto"/>
            <w:vAlign w:val="center"/>
          </w:tcPr>
          <w:p w14:paraId="022298BF">
            <w:pPr>
              <w:jc w:val="center"/>
              <w:rPr>
                <w:iCs/>
                <w:szCs w:val="21"/>
              </w:rPr>
            </w:pPr>
            <w:r>
              <w:rPr>
                <w:rFonts w:hint="eastAsia"/>
              </w:rPr>
              <w:t>完成异常数据标注</w:t>
            </w:r>
          </w:p>
        </w:tc>
        <w:tc>
          <w:tcPr>
            <w:tcW w:w="2666" w:type="pct"/>
            <w:shd w:val="clear" w:color="auto" w:fill="auto"/>
            <w:vAlign w:val="center"/>
          </w:tcPr>
          <w:p w14:paraId="044A937C">
            <w:pPr>
              <w:pStyle w:val="91"/>
              <w:numPr>
                <w:ilvl w:val="0"/>
                <w:numId w:val="10"/>
              </w:numPr>
              <w:ind w:firstLineChars="0"/>
              <w:jc w:val="left"/>
              <w:rPr>
                <w:iCs/>
                <w:szCs w:val="21"/>
              </w:rPr>
            </w:pPr>
            <w:r>
              <w:rPr>
                <w:rFonts w:hint="eastAsia"/>
                <w:iCs/>
                <w:szCs w:val="21"/>
              </w:rPr>
              <w:t>融合分析系统从异常操作汇聚存储系统提取到异常操作记录后可进行标记融合算法计算输出异常数据标注结果</w:t>
            </w:r>
          </w:p>
        </w:tc>
        <w:tc>
          <w:tcPr>
            <w:tcW w:w="962" w:type="pct"/>
            <w:shd w:val="clear" w:color="auto" w:fill="auto"/>
            <w:vAlign w:val="center"/>
          </w:tcPr>
          <w:p w14:paraId="3C08A316">
            <w:pPr>
              <w:jc w:val="center"/>
              <w:rPr>
                <w:iCs/>
                <w:szCs w:val="21"/>
              </w:rPr>
            </w:pPr>
            <w:r>
              <w:rPr>
                <w:iCs/>
                <w:szCs w:val="21"/>
              </w:rPr>
              <w:t>通过</w:t>
            </w:r>
          </w:p>
        </w:tc>
      </w:tr>
      <w:tr w14:paraId="35D1FFBC">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76FFBD84">
            <w:pPr>
              <w:pStyle w:val="91"/>
              <w:numPr>
                <w:ilvl w:val="0"/>
                <w:numId w:val="9"/>
              </w:numPr>
              <w:ind w:firstLineChars="0"/>
              <w:jc w:val="center"/>
              <w:rPr>
                <w:b/>
                <w:szCs w:val="21"/>
              </w:rPr>
            </w:pPr>
          </w:p>
        </w:tc>
        <w:tc>
          <w:tcPr>
            <w:tcW w:w="808" w:type="pct"/>
            <w:shd w:val="clear" w:color="auto" w:fill="auto"/>
            <w:vAlign w:val="center"/>
          </w:tcPr>
          <w:p w14:paraId="4C1672CE">
            <w:pPr>
              <w:jc w:val="center"/>
            </w:pPr>
            <w:r>
              <w:rPr>
                <w:rFonts w:hint="eastAsia"/>
              </w:rPr>
              <w:t>异常级联效应分析</w:t>
            </w:r>
          </w:p>
        </w:tc>
        <w:tc>
          <w:tcPr>
            <w:tcW w:w="2666" w:type="pct"/>
            <w:shd w:val="clear" w:color="auto" w:fill="auto"/>
            <w:vAlign w:val="center"/>
          </w:tcPr>
          <w:p w14:paraId="143F1A70">
            <w:pPr>
              <w:pStyle w:val="91"/>
              <w:numPr>
                <w:ilvl w:val="0"/>
                <w:numId w:val="10"/>
              </w:numPr>
              <w:ind w:firstLineChars="0"/>
              <w:jc w:val="left"/>
              <w:rPr>
                <w:iCs/>
                <w:szCs w:val="21"/>
              </w:rPr>
            </w:pPr>
            <w:r>
              <w:rPr>
                <w:rFonts w:hint="eastAsia"/>
                <w:iCs/>
                <w:szCs w:val="21"/>
              </w:rPr>
              <w:t>融合分析系统从异常操作汇聚存储系统提取到异常操作记录后可进行数据级联分析</w:t>
            </w:r>
          </w:p>
        </w:tc>
        <w:tc>
          <w:tcPr>
            <w:tcW w:w="962" w:type="pct"/>
            <w:shd w:val="clear" w:color="auto" w:fill="auto"/>
            <w:vAlign w:val="center"/>
          </w:tcPr>
          <w:p w14:paraId="53E5E6BF">
            <w:pPr>
              <w:jc w:val="center"/>
              <w:rPr>
                <w:i/>
                <w:szCs w:val="21"/>
              </w:rPr>
            </w:pPr>
            <w:r>
              <w:rPr>
                <w:iCs/>
                <w:szCs w:val="21"/>
              </w:rPr>
              <w:t>通过</w:t>
            </w:r>
          </w:p>
        </w:tc>
      </w:tr>
      <w:tr w14:paraId="49951B0E">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544C9AAC">
            <w:pPr>
              <w:pStyle w:val="91"/>
              <w:numPr>
                <w:ilvl w:val="0"/>
                <w:numId w:val="9"/>
              </w:numPr>
              <w:ind w:firstLineChars="0"/>
              <w:jc w:val="center"/>
              <w:rPr>
                <w:b/>
                <w:szCs w:val="21"/>
              </w:rPr>
            </w:pPr>
          </w:p>
        </w:tc>
        <w:tc>
          <w:tcPr>
            <w:tcW w:w="808" w:type="pct"/>
            <w:shd w:val="clear" w:color="auto" w:fill="auto"/>
            <w:vAlign w:val="center"/>
          </w:tcPr>
          <w:p w14:paraId="19D6AE59">
            <w:pPr>
              <w:jc w:val="center"/>
            </w:pPr>
            <w:r>
              <w:rPr>
                <w:rFonts w:hint="eastAsia"/>
              </w:rPr>
              <w:t>并联异常短板效应分析</w:t>
            </w:r>
          </w:p>
        </w:tc>
        <w:tc>
          <w:tcPr>
            <w:tcW w:w="2666" w:type="pct"/>
            <w:shd w:val="clear" w:color="auto" w:fill="auto"/>
            <w:vAlign w:val="center"/>
          </w:tcPr>
          <w:p w14:paraId="5BEB5B74">
            <w:pPr>
              <w:pStyle w:val="91"/>
              <w:numPr>
                <w:ilvl w:val="0"/>
                <w:numId w:val="10"/>
              </w:numPr>
              <w:ind w:firstLineChars="0"/>
              <w:jc w:val="left"/>
              <w:rPr>
                <w:iCs/>
                <w:szCs w:val="21"/>
              </w:rPr>
            </w:pPr>
            <w:r>
              <w:rPr>
                <w:rFonts w:hint="eastAsia"/>
                <w:iCs/>
                <w:szCs w:val="21"/>
              </w:rPr>
              <w:t>融合分析系统从异常操作汇聚存储系统提取到异常操作记录后可进行</w:t>
            </w:r>
            <w:r>
              <w:rPr>
                <w:rFonts w:hint="eastAsia"/>
                <w:szCs w:val="21"/>
              </w:rPr>
              <w:t>数据并联</w:t>
            </w:r>
            <w:r>
              <w:rPr>
                <w:rFonts w:hint="eastAsia"/>
              </w:rPr>
              <w:t>异常短板效应分析</w:t>
            </w:r>
          </w:p>
        </w:tc>
        <w:tc>
          <w:tcPr>
            <w:tcW w:w="962" w:type="pct"/>
            <w:shd w:val="clear" w:color="auto" w:fill="auto"/>
            <w:vAlign w:val="center"/>
          </w:tcPr>
          <w:p w14:paraId="6F206A26">
            <w:pPr>
              <w:jc w:val="center"/>
              <w:rPr>
                <w:i/>
                <w:szCs w:val="21"/>
              </w:rPr>
            </w:pPr>
            <w:r>
              <w:rPr>
                <w:iCs/>
                <w:szCs w:val="21"/>
              </w:rPr>
              <w:t>通过</w:t>
            </w:r>
          </w:p>
        </w:tc>
      </w:tr>
      <w:tr w14:paraId="26D40D88">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783BCD9C">
            <w:pPr>
              <w:pStyle w:val="91"/>
              <w:numPr>
                <w:ilvl w:val="0"/>
                <w:numId w:val="9"/>
              </w:numPr>
              <w:ind w:firstLineChars="0"/>
              <w:jc w:val="center"/>
              <w:rPr>
                <w:b/>
                <w:szCs w:val="21"/>
              </w:rPr>
            </w:pPr>
          </w:p>
        </w:tc>
        <w:tc>
          <w:tcPr>
            <w:tcW w:w="808" w:type="pct"/>
            <w:shd w:val="clear" w:color="auto" w:fill="auto"/>
            <w:vAlign w:val="center"/>
          </w:tcPr>
          <w:p w14:paraId="294BDE99">
            <w:pPr>
              <w:jc w:val="center"/>
            </w:pPr>
            <w:r>
              <w:rPr>
                <w:rFonts w:hint="eastAsia"/>
              </w:rPr>
              <w:t>单点侵权事件判定</w:t>
            </w:r>
          </w:p>
        </w:tc>
        <w:tc>
          <w:tcPr>
            <w:tcW w:w="2666" w:type="pct"/>
            <w:shd w:val="clear" w:color="auto" w:fill="auto"/>
            <w:vAlign w:val="center"/>
          </w:tcPr>
          <w:p w14:paraId="5EA7500C">
            <w:pPr>
              <w:pStyle w:val="91"/>
              <w:numPr>
                <w:ilvl w:val="0"/>
                <w:numId w:val="10"/>
              </w:numPr>
              <w:ind w:firstLineChars="0"/>
              <w:jc w:val="left"/>
              <w:rPr>
                <w:iCs/>
                <w:szCs w:val="21"/>
              </w:rPr>
            </w:pPr>
            <w:r>
              <w:rPr>
                <w:rFonts w:hint="eastAsia"/>
                <w:iCs/>
                <w:szCs w:val="21"/>
              </w:rPr>
              <w:t>融合分析系统从异常操作汇聚存储系统提取到异常操作记录后可进行数据单点分析</w:t>
            </w:r>
          </w:p>
        </w:tc>
        <w:tc>
          <w:tcPr>
            <w:tcW w:w="962" w:type="pct"/>
            <w:shd w:val="clear" w:color="auto" w:fill="auto"/>
            <w:vAlign w:val="center"/>
          </w:tcPr>
          <w:p w14:paraId="53B6CC9A">
            <w:pPr>
              <w:jc w:val="center"/>
              <w:rPr>
                <w:i/>
                <w:szCs w:val="21"/>
              </w:rPr>
            </w:pPr>
            <w:r>
              <w:rPr>
                <w:iCs/>
                <w:szCs w:val="21"/>
              </w:rPr>
              <w:t>通过</w:t>
            </w:r>
          </w:p>
        </w:tc>
      </w:tr>
      <w:tr w14:paraId="5A6FB168">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3017EF3A">
            <w:pPr>
              <w:pStyle w:val="91"/>
              <w:numPr>
                <w:ilvl w:val="0"/>
                <w:numId w:val="9"/>
              </w:numPr>
              <w:ind w:firstLineChars="0"/>
              <w:jc w:val="center"/>
              <w:rPr>
                <w:b/>
                <w:szCs w:val="21"/>
              </w:rPr>
            </w:pPr>
          </w:p>
        </w:tc>
        <w:tc>
          <w:tcPr>
            <w:tcW w:w="808" w:type="pct"/>
            <w:shd w:val="clear" w:color="auto" w:fill="auto"/>
            <w:vAlign w:val="center"/>
          </w:tcPr>
          <w:p w14:paraId="21414F3A">
            <w:pPr>
              <w:jc w:val="center"/>
            </w:pPr>
            <w:r>
              <w:rPr>
                <w:rFonts w:hint="eastAsia"/>
              </w:rPr>
              <w:t>多点异常行为关联分析</w:t>
            </w:r>
          </w:p>
        </w:tc>
        <w:tc>
          <w:tcPr>
            <w:tcW w:w="2666" w:type="pct"/>
            <w:shd w:val="clear" w:color="auto" w:fill="auto"/>
            <w:vAlign w:val="center"/>
          </w:tcPr>
          <w:p w14:paraId="61891EAA">
            <w:pPr>
              <w:pStyle w:val="91"/>
              <w:numPr>
                <w:ilvl w:val="0"/>
                <w:numId w:val="10"/>
              </w:numPr>
              <w:ind w:firstLineChars="0"/>
              <w:jc w:val="left"/>
              <w:rPr>
                <w:iCs/>
                <w:szCs w:val="21"/>
              </w:rPr>
            </w:pPr>
            <w:r>
              <w:rPr>
                <w:rFonts w:hint="eastAsia"/>
                <w:iCs/>
                <w:szCs w:val="21"/>
              </w:rPr>
              <w:t>融合分析系统从异常操作汇聚存储系统提取到异常操作记录后可进行</w:t>
            </w:r>
            <w:r>
              <w:rPr>
                <w:rFonts w:hint="eastAsia"/>
                <w:szCs w:val="21"/>
              </w:rPr>
              <w:t>数据多点分析</w:t>
            </w:r>
          </w:p>
        </w:tc>
        <w:tc>
          <w:tcPr>
            <w:tcW w:w="962" w:type="pct"/>
            <w:shd w:val="clear" w:color="auto" w:fill="auto"/>
            <w:vAlign w:val="center"/>
          </w:tcPr>
          <w:p w14:paraId="646A3B3E">
            <w:pPr>
              <w:jc w:val="center"/>
              <w:rPr>
                <w:i/>
                <w:szCs w:val="21"/>
              </w:rPr>
            </w:pPr>
            <w:r>
              <w:rPr>
                <w:iCs/>
                <w:szCs w:val="21"/>
              </w:rPr>
              <w:t>通过</w:t>
            </w:r>
          </w:p>
        </w:tc>
      </w:tr>
      <w:tr w14:paraId="35447B96">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09F5D49A">
            <w:pPr>
              <w:pStyle w:val="91"/>
              <w:numPr>
                <w:ilvl w:val="0"/>
                <w:numId w:val="9"/>
              </w:numPr>
              <w:ind w:firstLineChars="0"/>
              <w:jc w:val="center"/>
              <w:rPr>
                <w:b/>
                <w:szCs w:val="21"/>
              </w:rPr>
            </w:pPr>
          </w:p>
        </w:tc>
        <w:tc>
          <w:tcPr>
            <w:tcW w:w="808" w:type="pct"/>
            <w:shd w:val="clear" w:color="auto" w:fill="auto"/>
            <w:vAlign w:val="center"/>
          </w:tcPr>
          <w:p w14:paraId="36E9C80D">
            <w:pPr>
              <w:jc w:val="center"/>
            </w:pPr>
            <w:r>
              <w:rPr>
                <w:rFonts w:hint="eastAsia"/>
              </w:rPr>
              <w:t>分类分级异常融合分析</w:t>
            </w:r>
          </w:p>
        </w:tc>
        <w:tc>
          <w:tcPr>
            <w:tcW w:w="2666" w:type="pct"/>
            <w:shd w:val="clear" w:color="auto" w:fill="auto"/>
            <w:vAlign w:val="center"/>
          </w:tcPr>
          <w:p w14:paraId="41AC65BA">
            <w:pPr>
              <w:pStyle w:val="91"/>
              <w:numPr>
                <w:ilvl w:val="0"/>
                <w:numId w:val="10"/>
              </w:numPr>
              <w:ind w:firstLineChars="0"/>
              <w:jc w:val="left"/>
              <w:rPr>
                <w:iCs/>
                <w:szCs w:val="21"/>
              </w:rPr>
            </w:pPr>
            <w:r>
              <w:rPr>
                <w:rFonts w:hint="eastAsia"/>
                <w:iCs/>
                <w:szCs w:val="21"/>
              </w:rPr>
              <w:t>融合分析系统从异常操作汇聚存储系统提取到异常操作记录后可进行</w:t>
            </w:r>
            <w:r>
              <w:rPr>
                <w:rFonts w:hint="eastAsia"/>
                <w:szCs w:val="21"/>
              </w:rPr>
              <w:t>数据分类分级异常融合分析</w:t>
            </w:r>
          </w:p>
        </w:tc>
        <w:tc>
          <w:tcPr>
            <w:tcW w:w="962" w:type="pct"/>
            <w:shd w:val="clear" w:color="auto" w:fill="auto"/>
            <w:vAlign w:val="center"/>
          </w:tcPr>
          <w:p w14:paraId="0DC76398">
            <w:pPr>
              <w:jc w:val="center"/>
              <w:rPr>
                <w:i/>
                <w:szCs w:val="21"/>
              </w:rPr>
            </w:pPr>
            <w:r>
              <w:rPr>
                <w:iCs/>
                <w:szCs w:val="21"/>
              </w:rPr>
              <w:t>通过</w:t>
            </w:r>
          </w:p>
        </w:tc>
      </w:tr>
      <w:tr w14:paraId="3EEE6E72">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1F45FA44">
            <w:pPr>
              <w:pStyle w:val="91"/>
              <w:numPr>
                <w:ilvl w:val="0"/>
                <w:numId w:val="9"/>
              </w:numPr>
              <w:ind w:firstLineChars="0"/>
              <w:jc w:val="center"/>
              <w:rPr>
                <w:b/>
                <w:szCs w:val="21"/>
              </w:rPr>
            </w:pPr>
          </w:p>
        </w:tc>
        <w:tc>
          <w:tcPr>
            <w:tcW w:w="808" w:type="pct"/>
            <w:shd w:val="clear" w:color="auto" w:fill="auto"/>
            <w:vAlign w:val="center"/>
          </w:tcPr>
          <w:p w14:paraId="5A9ED533">
            <w:pPr>
              <w:jc w:val="center"/>
            </w:pPr>
            <w:r>
              <w:rPr>
                <w:rFonts w:hint="eastAsia"/>
              </w:rPr>
              <w:t>脱敏操作异常融合分析</w:t>
            </w:r>
          </w:p>
        </w:tc>
        <w:tc>
          <w:tcPr>
            <w:tcW w:w="2666" w:type="pct"/>
            <w:shd w:val="clear" w:color="auto" w:fill="auto"/>
            <w:vAlign w:val="center"/>
          </w:tcPr>
          <w:p w14:paraId="1A65DED8">
            <w:pPr>
              <w:pStyle w:val="91"/>
              <w:numPr>
                <w:ilvl w:val="0"/>
                <w:numId w:val="10"/>
              </w:numPr>
              <w:ind w:firstLineChars="0"/>
              <w:jc w:val="left"/>
              <w:rPr>
                <w:iCs/>
                <w:szCs w:val="21"/>
              </w:rPr>
            </w:pPr>
            <w:r>
              <w:rPr>
                <w:rFonts w:hint="eastAsia"/>
                <w:iCs/>
                <w:szCs w:val="21"/>
              </w:rPr>
              <w:t>融合分析系统从异常操作汇聚存储系统提取到异常操作记录后可进行</w:t>
            </w:r>
            <w:r>
              <w:rPr>
                <w:rFonts w:hint="eastAsia"/>
                <w:szCs w:val="21"/>
              </w:rPr>
              <w:t>数据脱敏操作异常融合分析</w:t>
            </w:r>
          </w:p>
        </w:tc>
        <w:tc>
          <w:tcPr>
            <w:tcW w:w="962" w:type="pct"/>
            <w:shd w:val="clear" w:color="auto" w:fill="auto"/>
            <w:vAlign w:val="center"/>
          </w:tcPr>
          <w:p w14:paraId="5122CBBA">
            <w:pPr>
              <w:jc w:val="center"/>
              <w:rPr>
                <w:i/>
                <w:szCs w:val="21"/>
              </w:rPr>
            </w:pPr>
            <w:r>
              <w:rPr>
                <w:iCs/>
                <w:szCs w:val="21"/>
              </w:rPr>
              <w:t>通过</w:t>
            </w:r>
          </w:p>
        </w:tc>
      </w:tr>
      <w:tr w14:paraId="23CBC7A8">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5C0FD704">
            <w:pPr>
              <w:pStyle w:val="91"/>
              <w:numPr>
                <w:ilvl w:val="0"/>
                <w:numId w:val="9"/>
              </w:numPr>
              <w:ind w:firstLineChars="0"/>
              <w:jc w:val="center"/>
              <w:rPr>
                <w:b/>
                <w:szCs w:val="21"/>
              </w:rPr>
            </w:pPr>
          </w:p>
        </w:tc>
        <w:tc>
          <w:tcPr>
            <w:tcW w:w="808" w:type="pct"/>
            <w:shd w:val="clear" w:color="auto" w:fill="auto"/>
            <w:vAlign w:val="center"/>
          </w:tcPr>
          <w:p w14:paraId="66B898DB">
            <w:pPr>
              <w:jc w:val="center"/>
            </w:pPr>
            <w:r>
              <w:rPr>
                <w:rFonts w:hint="eastAsia"/>
              </w:rPr>
              <w:t>脱敏控制异常融合分析</w:t>
            </w:r>
          </w:p>
        </w:tc>
        <w:tc>
          <w:tcPr>
            <w:tcW w:w="2666" w:type="pct"/>
            <w:shd w:val="clear" w:color="auto" w:fill="auto"/>
            <w:vAlign w:val="center"/>
          </w:tcPr>
          <w:p w14:paraId="52CCF2AF">
            <w:pPr>
              <w:pStyle w:val="91"/>
              <w:numPr>
                <w:ilvl w:val="0"/>
                <w:numId w:val="10"/>
              </w:numPr>
              <w:ind w:firstLineChars="0"/>
              <w:jc w:val="left"/>
              <w:rPr>
                <w:iCs/>
                <w:szCs w:val="21"/>
              </w:rPr>
            </w:pPr>
            <w:r>
              <w:rPr>
                <w:rFonts w:hint="eastAsia"/>
                <w:iCs/>
                <w:szCs w:val="21"/>
              </w:rPr>
              <w:t>融合分析系统从异常操作汇聚存储系统提取到异常操作记录后可进行</w:t>
            </w:r>
            <w:r>
              <w:rPr>
                <w:rFonts w:hint="eastAsia"/>
                <w:szCs w:val="21"/>
              </w:rPr>
              <w:t>数据脱敏控制异常融合分析</w:t>
            </w:r>
          </w:p>
        </w:tc>
        <w:tc>
          <w:tcPr>
            <w:tcW w:w="962" w:type="pct"/>
            <w:shd w:val="clear" w:color="auto" w:fill="auto"/>
            <w:vAlign w:val="center"/>
          </w:tcPr>
          <w:p w14:paraId="1B86F759">
            <w:pPr>
              <w:jc w:val="center"/>
              <w:rPr>
                <w:i/>
                <w:szCs w:val="21"/>
              </w:rPr>
            </w:pPr>
            <w:r>
              <w:rPr>
                <w:iCs/>
                <w:szCs w:val="21"/>
              </w:rPr>
              <w:t>通过</w:t>
            </w:r>
          </w:p>
        </w:tc>
      </w:tr>
      <w:tr w14:paraId="38691B16">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5BB745F5">
            <w:pPr>
              <w:pStyle w:val="91"/>
              <w:numPr>
                <w:ilvl w:val="0"/>
                <w:numId w:val="9"/>
              </w:numPr>
              <w:ind w:firstLineChars="0"/>
              <w:jc w:val="center"/>
              <w:rPr>
                <w:b/>
                <w:szCs w:val="21"/>
              </w:rPr>
            </w:pPr>
          </w:p>
        </w:tc>
        <w:tc>
          <w:tcPr>
            <w:tcW w:w="808" w:type="pct"/>
            <w:shd w:val="clear" w:color="auto" w:fill="auto"/>
            <w:vAlign w:val="center"/>
          </w:tcPr>
          <w:p w14:paraId="21039E40">
            <w:pPr>
              <w:jc w:val="center"/>
              <w:rPr>
                <w:szCs w:val="21"/>
              </w:rPr>
            </w:pPr>
            <w:r>
              <w:rPr>
                <w:rFonts w:hint="eastAsia"/>
              </w:rPr>
              <w:t>控制传递异常融合分析</w:t>
            </w:r>
          </w:p>
        </w:tc>
        <w:tc>
          <w:tcPr>
            <w:tcW w:w="2666" w:type="pct"/>
            <w:shd w:val="clear" w:color="auto" w:fill="auto"/>
            <w:vAlign w:val="center"/>
          </w:tcPr>
          <w:p w14:paraId="22DAB35A">
            <w:pPr>
              <w:pStyle w:val="91"/>
              <w:numPr>
                <w:ilvl w:val="0"/>
                <w:numId w:val="10"/>
              </w:numPr>
              <w:ind w:firstLineChars="0"/>
              <w:jc w:val="left"/>
              <w:rPr>
                <w:iCs/>
                <w:szCs w:val="21"/>
              </w:rPr>
            </w:pPr>
            <w:r>
              <w:rPr>
                <w:rFonts w:hint="eastAsia"/>
                <w:iCs/>
                <w:szCs w:val="21"/>
              </w:rPr>
              <w:t>融合分析系统从异常操作汇聚存储系统提取到异常操作记录后可进行</w:t>
            </w:r>
            <w:r>
              <w:rPr>
                <w:rFonts w:hint="eastAsia"/>
                <w:szCs w:val="21"/>
              </w:rPr>
              <w:t>数据控制传递异常融合分析</w:t>
            </w:r>
          </w:p>
        </w:tc>
        <w:tc>
          <w:tcPr>
            <w:tcW w:w="962" w:type="pct"/>
            <w:shd w:val="clear" w:color="auto" w:fill="auto"/>
            <w:vAlign w:val="center"/>
          </w:tcPr>
          <w:p w14:paraId="3B1F3CB7">
            <w:pPr>
              <w:jc w:val="center"/>
              <w:rPr>
                <w:iCs/>
                <w:szCs w:val="21"/>
              </w:rPr>
            </w:pPr>
            <w:r>
              <w:rPr>
                <w:iCs/>
                <w:szCs w:val="21"/>
              </w:rPr>
              <w:t>通过</w:t>
            </w:r>
          </w:p>
        </w:tc>
      </w:tr>
      <w:tr w14:paraId="1C8EB6FA">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3340F655">
            <w:pPr>
              <w:pStyle w:val="91"/>
              <w:numPr>
                <w:ilvl w:val="0"/>
                <w:numId w:val="9"/>
              </w:numPr>
              <w:ind w:firstLineChars="0"/>
              <w:jc w:val="center"/>
              <w:rPr>
                <w:b/>
                <w:szCs w:val="21"/>
              </w:rPr>
            </w:pPr>
          </w:p>
        </w:tc>
        <w:tc>
          <w:tcPr>
            <w:tcW w:w="808" w:type="pct"/>
            <w:shd w:val="clear" w:color="auto" w:fill="auto"/>
            <w:vAlign w:val="center"/>
          </w:tcPr>
          <w:p w14:paraId="5E36DE76">
            <w:pPr>
              <w:jc w:val="center"/>
              <w:rPr>
                <w:szCs w:val="21"/>
              </w:rPr>
            </w:pPr>
            <w:r>
              <w:rPr>
                <w:rFonts w:hint="eastAsia"/>
              </w:rPr>
              <w:t>删除异常融合分析</w:t>
            </w:r>
          </w:p>
        </w:tc>
        <w:tc>
          <w:tcPr>
            <w:tcW w:w="2666" w:type="pct"/>
            <w:shd w:val="clear" w:color="auto" w:fill="auto"/>
            <w:vAlign w:val="center"/>
          </w:tcPr>
          <w:p w14:paraId="7A014EEC">
            <w:pPr>
              <w:pStyle w:val="91"/>
              <w:numPr>
                <w:ilvl w:val="0"/>
                <w:numId w:val="10"/>
              </w:numPr>
              <w:ind w:firstLineChars="0"/>
              <w:jc w:val="left"/>
              <w:rPr>
                <w:iCs/>
                <w:szCs w:val="21"/>
              </w:rPr>
            </w:pPr>
            <w:r>
              <w:rPr>
                <w:rFonts w:hint="eastAsia"/>
                <w:iCs/>
                <w:szCs w:val="21"/>
              </w:rPr>
              <w:t>融合分析系统从异常操作汇聚存储系统提取到异常操作记录后可进行数据删除异常融合分析</w:t>
            </w:r>
          </w:p>
        </w:tc>
        <w:tc>
          <w:tcPr>
            <w:tcW w:w="962" w:type="pct"/>
            <w:shd w:val="clear" w:color="auto" w:fill="auto"/>
            <w:vAlign w:val="center"/>
          </w:tcPr>
          <w:p w14:paraId="1F3DAFD1">
            <w:pPr>
              <w:jc w:val="center"/>
              <w:rPr>
                <w:iCs/>
                <w:szCs w:val="21"/>
              </w:rPr>
            </w:pPr>
            <w:r>
              <w:rPr>
                <w:iCs/>
                <w:szCs w:val="21"/>
              </w:rPr>
              <w:t>通过</w:t>
            </w:r>
          </w:p>
        </w:tc>
      </w:tr>
      <w:tr w14:paraId="254760A7">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2A0E4454">
            <w:pPr>
              <w:pStyle w:val="91"/>
              <w:numPr>
                <w:ilvl w:val="0"/>
                <w:numId w:val="9"/>
              </w:numPr>
              <w:ind w:firstLineChars="0"/>
              <w:jc w:val="center"/>
              <w:rPr>
                <w:b/>
                <w:szCs w:val="21"/>
              </w:rPr>
            </w:pPr>
          </w:p>
        </w:tc>
        <w:tc>
          <w:tcPr>
            <w:tcW w:w="808" w:type="pct"/>
            <w:shd w:val="clear" w:color="auto" w:fill="auto"/>
            <w:vAlign w:val="center"/>
          </w:tcPr>
          <w:p w14:paraId="00600424">
            <w:pPr>
              <w:jc w:val="center"/>
            </w:pPr>
            <w:r>
              <w:rPr>
                <w:rFonts w:hint="eastAsia"/>
              </w:rPr>
              <w:t>异常操作行为AE模型分析</w:t>
            </w:r>
          </w:p>
        </w:tc>
        <w:tc>
          <w:tcPr>
            <w:tcW w:w="2666" w:type="pct"/>
            <w:shd w:val="clear" w:color="auto" w:fill="auto"/>
            <w:vAlign w:val="center"/>
          </w:tcPr>
          <w:p w14:paraId="7E8B8056">
            <w:pPr>
              <w:pStyle w:val="91"/>
              <w:numPr>
                <w:ilvl w:val="0"/>
                <w:numId w:val="10"/>
              </w:numPr>
              <w:ind w:firstLineChars="0"/>
              <w:jc w:val="left"/>
              <w:rPr>
                <w:iCs/>
                <w:szCs w:val="21"/>
              </w:rPr>
            </w:pPr>
            <w:r>
              <w:rPr>
                <w:rFonts w:hint="eastAsia"/>
                <w:iCs/>
                <w:szCs w:val="21"/>
              </w:rPr>
              <w:t>融合分析系统从异常操作汇聚存储系统提取到异常操作记录后可进行数据AE模型分析</w:t>
            </w:r>
          </w:p>
        </w:tc>
        <w:tc>
          <w:tcPr>
            <w:tcW w:w="962" w:type="pct"/>
            <w:shd w:val="clear" w:color="auto" w:fill="auto"/>
            <w:vAlign w:val="center"/>
          </w:tcPr>
          <w:p w14:paraId="48C76A57">
            <w:pPr>
              <w:jc w:val="center"/>
              <w:rPr>
                <w:iCs/>
                <w:szCs w:val="21"/>
              </w:rPr>
            </w:pPr>
            <w:r>
              <w:rPr>
                <w:iCs/>
                <w:szCs w:val="21"/>
              </w:rPr>
              <w:t>通过</w:t>
            </w:r>
          </w:p>
        </w:tc>
      </w:tr>
      <w:tr w14:paraId="1ADFDD9C">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3E53A05D">
            <w:pPr>
              <w:pStyle w:val="91"/>
              <w:numPr>
                <w:ilvl w:val="0"/>
                <w:numId w:val="9"/>
              </w:numPr>
              <w:ind w:firstLineChars="0"/>
              <w:jc w:val="center"/>
              <w:rPr>
                <w:b/>
                <w:szCs w:val="21"/>
              </w:rPr>
            </w:pPr>
          </w:p>
        </w:tc>
        <w:tc>
          <w:tcPr>
            <w:tcW w:w="808" w:type="pct"/>
            <w:shd w:val="clear" w:color="auto" w:fill="auto"/>
            <w:vAlign w:val="center"/>
          </w:tcPr>
          <w:p w14:paraId="293BE462">
            <w:pPr>
              <w:jc w:val="center"/>
              <w:rPr>
                <w:szCs w:val="21"/>
              </w:rPr>
            </w:pPr>
            <w:r>
              <w:rPr>
                <w:rFonts w:hint="eastAsia"/>
              </w:rPr>
              <w:t>侵权风险态势分析与预警</w:t>
            </w:r>
          </w:p>
        </w:tc>
        <w:tc>
          <w:tcPr>
            <w:tcW w:w="2666" w:type="pct"/>
            <w:shd w:val="clear" w:color="auto" w:fill="auto"/>
            <w:vAlign w:val="center"/>
          </w:tcPr>
          <w:p w14:paraId="79B539D9">
            <w:pPr>
              <w:pStyle w:val="91"/>
              <w:numPr>
                <w:ilvl w:val="0"/>
                <w:numId w:val="10"/>
              </w:numPr>
              <w:ind w:firstLineChars="0"/>
              <w:jc w:val="left"/>
              <w:rPr>
                <w:iCs/>
                <w:szCs w:val="21"/>
              </w:rPr>
            </w:pPr>
            <w:r>
              <w:rPr>
                <w:rFonts w:hint="eastAsia"/>
                <w:iCs/>
                <w:szCs w:val="21"/>
              </w:rPr>
              <w:t>对异常操作进行融合分析后根据分析结果输出预警信息</w:t>
            </w:r>
          </w:p>
        </w:tc>
        <w:tc>
          <w:tcPr>
            <w:tcW w:w="962" w:type="pct"/>
            <w:shd w:val="clear" w:color="auto" w:fill="auto"/>
            <w:vAlign w:val="center"/>
          </w:tcPr>
          <w:p w14:paraId="38792727">
            <w:pPr>
              <w:jc w:val="center"/>
              <w:rPr>
                <w:iCs/>
                <w:szCs w:val="21"/>
              </w:rPr>
            </w:pPr>
            <w:r>
              <w:rPr>
                <w:iCs/>
                <w:szCs w:val="21"/>
              </w:rPr>
              <w:t>通过</w:t>
            </w:r>
          </w:p>
        </w:tc>
      </w:tr>
      <w:tr w14:paraId="21771F1C">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1945665E">
            <w:pPr>
              <w:pStyle w:val="91"/>
              <w:numPr>
                <w:ilvl w:val="0"/>
                <w:numId w:val="9"/>
              </w:numPr>
              <w:ind w:firstLineChars="0"/>
              <w:jc w:val="center"/>
              <w:rPr>
                <w:b/>
                <w:szCs w:val="21"/>
              </w:rPr>
            </w:pPr>
          </w:p>
        </w:tc>
        <w:tc>
          <w:tcPr>
            <w:tcW w:w="808" w:type="pct"/>
            <w:shd w:val="clear" w:color="auto" w:fill="auto"/>
            <w:vAlign w:val="center"/>
          </w:tcPr>
          <w:p w14:paraId="1674DC93">
            <w:pPr>
              <w:jc w:val="center"/>
              <w:rPr>
                <w:szCs w:val="21"/>
              </w:rPr>
            </w:pPr>
            <w:r>
              <w:rPr>
                <w:rFonts w:hint="eastAsia"/>
              </w:rPr>
              <w:t>态势可视化</w:t>
            </w:r>
          </w:p>
        </w:tc>
        <w:tc>
          <w:tcPr>
            <w:tcW w:w="2666" w:type="pct"/>
            <w:shd w:val="clear" w:color="auto" w:fill="auto"/>
            <w:vAlign w:val="center"/>
          </w:tcPr>
          <w:p w14:paraId="1C3E9E44">
            <w:pPr>
              <w:pStyle w:val="91"/>
              <w:numPr>
                <w:ilvl w:val="0"/>
                <w:numId w:val="10"/>
              </w:numPr>
              <w:ind w:firstLineChars="0"/>
              <w:jc w:val="left"/>
              <w:rPr>
                <w:iCs/>
                <w:szCs w:val="21"/>
              </w:rPr>
            </w:pPr>
            <w:r>
              <w:rPr>
                <w:rFonts w:hint="eastAsia"/>
                <w:iCs/>
                <w:szCs w:val="21"/>
              </w:rPr>
              <w:t>对异常操作进行融合分析后可在前端以图表的形式进行展示</w:t>
            </w:r>
          </w:p>
        </w:tc>
        <w:tc>
          <w:tcPr>
            <w:tcW w:w="962" w:type="pct"/>
            <w:shd w:val="clear" w:color="auto" w:fill="auto"/>
            <w:vAlign w:val="center"/>
          </w:tcPr>
          <w:p w14:paraId="294A4649">
            <w:pPr>
              <w:jc w:val="center"/>
              <w:rPr>
                <w:iCs/>
                <w:szCs w:val="21"/>
              </w:rPr>
            </w:pPr>
            <w:r>
              <w:rPr>
                <w:iCs/>
                <w:szCs w:val="21"/>
              </w:rPr>
              <w:t>通过</w:t>
            </w:r>
          </w:p>
        </w:tc>
      </w:tr>
      <w:tr w14:paraId="42089EB5">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71F13EAC">
            <w:pPr>
              <w:pStyle w:val="91"/>
              <w:numPr>
                <w:ilvl w:val="0"/>
                <w:numId w:val="9"/>
              </w:numPr>
              <w:ind w:firstLineChars="0"/>
              <w:jc w:val="center"/>
              <w:rPr>
                <w:b/>
                <w:szCs w:val="21"/>
              </w:rPr>
            </w:pPr>
          </w:p>
        </w:tc>
        <w:tc>
          <w:tcPr>
            <w:tcW w:w="808" w:type="pct"/>
            <w:shd w:val="clear" w:color="auto" w:fill="auto"/>
            <w:vAlign w:val="center"/>
          </w:tcPr>
          <w:p w14:paraId="4EFE53F4">
            <w:pPr>
              <w:jc w:val="center"/>
              <w:rPr>
                <w:szCs w:val="21"/>
              </w:rPr>
            </w:pPr>
            <w:r>
              <w:rPr>
                <w:rFonts w:hint="eastAsia"/>
              </w:rPr>
              <w:t>分析结果导出</w:t>
            </w:r>
          </w:p>
        </w:tc>
        <w:tc>
          <w:tcPr>
            <w:tcW w:w="2666" w:type="pct"/>
            <w:shd w:val="clear" w:color="auto" w:fill="auto"/>
            <w:vAlign w:val="center"/>
          </w:tcPr>
          <w:p w14:paraId="0DE7A111">
            <w:pPr>
              <w:pStyle w:val="91"/>
              <w:numPr>
                <w:ilvl w:val="0"/>
                <w:numId w:val="10"/>
              </w:numPr>
              <w:ind w:firstLineChars="0"/>
              <w:jc w:val="left"/>
              <w:rPr>
                <w:iCs/>
                <w:szCs w:val="21"/>
              </w:rPr>
            </w:pPr>
            <w:r>
              <w:rPr>
                <w:rFonts w:hint="eastAsia"/>
                <w:iCs/>
                <w:szCs w:val="21"/>
              </w:rPr>
              <w:t>可对分析结果进行导出，导出格式为excel</w:t>
            </w:r>
          </w:p>
        </w:tc>
        <w:tc>
          <w:tcPr>
            <w:tcW w:w="962" w:type="pct"/>
            <w:shd w:val="clear" w:color="auto" w:fill="auto"/>
            <w:vAlign w:val="center"/>
          </w:tcPr>
          <w:p w14:paraId="0A1AD276">
            <w:pPr>
              <w:jc w:val="center"/>
              <w:rPr>
                <w:iCs/>
                <w:szCs w:val="21"/>
              </w:rPr>
            </w:pPr>
            <w:r>
              <w:rPr>
                <w:iCs/>
                <w:szCs w:val="21"/>
              </w:rPr>
              <w:t>通过</w:t>
            </w:r>
          </w:p>
        </w:tc>
      </w:tr>
      <w:tr w14:paraId="6116513E">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5FBD552D">
            <w:pPr>
              <w:pStyle w:val="91"/>
              <w:numPr>
                <w:ilvl w:val="0"/>
                <w:numId w:val="9"/>
              </w:numPr>
              <w:ind w:firstLineChars="0"/>
              <w:jc w:val="center"/>
              <w:rPr>
                <w:b/>
                <w:szCs w:val="21"/>
              </w:rPr>
            </w:pPr>
          </w:p>
        </w:tc>
        <w:tc>
          <w:tcPr>
            <w:tcW w:w="808" w:type="pct"/>
            <w:shd w:val="clear" w:color="auto" w:fill="auto"/>
            <w:vAlign w:val="center"/>
          </w:tcPr>
          <w:p w14:paraId="7D798DDD">
            <w:pPr>
              <w:jc w:val="center"/>
              <w:rPr>
                <w:szCs w:val="21"/>
              </w:rPr>
            </w:pPr>
            <w:r>
              <w:rPr>
                <w:rFonts w:hint="eastAsia"/>
              </w:rPr>
              <w:t>信息交换接口</w:t>
            </w:r>
          </w:p>
        </w:tc>
        <w:tc>
          <w:tcPr>
            <w:tcW w:w="2666" w:type="pct"/>
            <w:shd w:val="clear" w:color="auto" w:fill="auto"/>
            <w:vAlign w:val="center"/>
          </w:tcPr>
          <w:p w14:paraId="3B44546B">
            <w:pPr>
              <w:pStyle w:val="91"/>
              <w:numPr>
                <w:ilvl w:val="0"/>
                <w:numId w:val="10"/>
              </w:numPr>
              <w:ind w:firstLineChars="0"/>
              <w:jc w:val="left"/>
              <w:rPr>
                <w:iCs/>
                <w:szCs w:val="21"/>
              </w:rPr>
            </w:pPr>
            <w:r>
              <w:rPr>
                <w:rFonts w:hint="eastAsia"/>
                <w:iCs/>
                <w:szCs w:val="21"/>
              </w:rPr>
              <w:t>融合分析系统从异常操作汇聚存储系统提取异常操作记录，融合系统对数据进行分析汇总后存为json备份可转发给溯源系统，溯源系统接收socket报文</w:t>
            </w:r>
          </w:p>
        </w:tc>
        <w:tc>
          <w:tcPr>
            <w:tcW w:w="962" w:type="pct"/>
            <w:shd w:val="clear" w:color="auto" w:fill="auto"/>
            <w:vAlign w:val="center"/>
          </w:tcPr>
          <w:p w14:paraId="47674D89">
            <w:pPr>
              <w:jc w:val="center"/>
              <w:rPr>
                <w:iCs/>
                <w:szCs w:val="21"/>
              </w:rPr>
            </w:pPr>
            <w:r>
              <w:rPr>
                <w:iCs/>
                <w:szCs w:val="21"/>
              </w:rPr>
              <w:t>通过</w:t>
            </w:r>
          </w:p>
        </w:tc>
      </w:tr>
    </w:tbl>
    <w:p w14:paraId="30379483">
      <w:pPr>
        <w:widowControl/>
        <w:jc w:val="left"/>
      </w:pPr>
      <w:r>
        <w:br w:type="page"/>
      </w:r>
    </w:p>
    <w:p w14:paraId="5F492906">
      <w:pPr>
        <w:pStyle w:val="4"/>
      </w:pPr>
      <w:bookmarkStart w:id="38" w:name="_Toc187759973"/>
      <w:r>
        <w:rPr>
          <w:rFonts w:hint="eastAsia"/>
        </w:rPr>
        <w:t>侵权事件溯源系统</w:t>
      </w:r>
      <w:bookmarkEnd w:id="38"/>
    </w:p>
    <w:tbl>
      <w:tblPr>
        <w:tblStyle w:val="36"/>
        <w:tblW w:w="5000" w:type="pct"/>
        <w:tblInd w:w="0" w:type="dxa"/>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Layout w:type="autofit"/>
        <w:tblCellMar>
          <w:top w:w="0" w:type="dxa"/>
          <w:left w:w="108" w:type="dxa"/>
          <w:bottom w:w="0" w:type="dxa"/>
          <w:right w:w="108" w:type="dxa"/>
        </w:tblCellMar>
      </w:tblPr>
      <w:tblGrid>
        <w:gridCol w:w="1122"/>
        <w:gridCol w:w="1610"/>
        <w:gridCol w:w="5313"/>
        <w:gridCol w:w="1917"/>
      </w:tblGrid>
      <w:tr w14:paraId="5A1450D1">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blHeader/>
        </w:trPr>
        <w:tc>
          <w:tcPr>
            <w:tcW w:w="563" w:type="pct"/>
            <w:shd w:val="clear" w:color="auto" w:fill="F2F2F2"/>
            <w:vAlign w:val="center"/>
          </w:tcPr>
          <w:p w14:paraId="14B7B74E">
            <w:pPr>
              <w:jc w:val="center"/>
              <w:rPr>
                <w:b/>
                <w:szCs w:val="21"/>
              </w:rPr>
            </w:pPr>
            <w:r>
              <w:rPr>
                <w:b/>
                <w:szCs w:val="21"/>
              </w:rPr>
              <w:t>标示符</w:t>
            </w:r>
          </w:p>
        </w:tc>
        <w:tc>
          <w:tcPr>
            <w:tcW w:w="808" w:type="pct"/>
            <w:shd w:val="clear" w:color="auto" w:fill="F2F2F2"/>
            <w:vAlign w:val="center"/>
          </w:tcPr>
          <w:p w14:paraId="66FFE2EE">
            <w:pPr>
              <w:jc w:val="center"/>
              <w:rPr>
                <w:b/>
                <w:szCs w:val="21"/>
              </w:rPr>
            </w:pPr>
            <w:r>
              <w:rPr>
                <w:b/>
                <w:szCs w:val="21"/>
              </w:rPr>
              <w:t>测试点</w:t>
            </w:r>
          </w:p>
        </w:tc>
        <w:tc>
          <w:tcPr>
            <w:tcW w:w="2666" w:type="pct"/>
            <w:shd w:val="clear" w:color="auto" w:fill="F2F2F2"/>
            <w:vAlign w:val="center"/>
          </w:tcPr>
          <w:p w14:paraId="01B1BC20">
            <w:pPr>
              <w:jc w:val="center"/>
              <w:rPr>
                <w:b/>
                <w:szCs w:val="21"/>
              </w:rPr>
            </w:pPr>
            <w:r>
              <w:rPr>
                <w:b/>
                <w:szCs w:val="21"/>
              </w:rPr>
              <w:t>测试结果</w:t>
            </w:r>
          </w:p>
        </w:tc>
        <w:tc>
          <w:tcPr>
            <w:tcW w:w="962" w:type="pct"/>
            <w:shd w:val="clear" w:color="auto" w:fill="F2F2F2"/>
            <w:vAlign w:val="center"/>
          </w:tcPr>
          <w:p w14:paraId="1A8ACE2D">
            <w:pPr>
              <w:jc w:val="center"/>
              <w:rPr>
                <w:b/>
                <w:szCs w:val="21"/>
              </w:rPr>
            </w:pPr>
            <w:r>
              <w:rPr>
                <w:b/>
                <w:szCs w:val="21"/>
              </w:rPr>
              <w:t>结果判定</w:t>
            </w:r>
          </w:p>
        </w:tc>
      </w:tr>
      <w:tr w14:paraId="6E1FEA44">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586D42CF">
            <w:pPr>
              <w:pStyle w:val="91"/>
              <w:numPr>
                <w:ilvl w:val="0"/>
                <w:numId w:val="9"/>
              </w:numPr>
              <w:ind w:firstLineChars="0"/>
              <w:jc w:val="center"/>
              <w:rPr>
                <w:b/>
                <w:szCs w:val="21"/>
              </w:rPr>
            </w:pPr>
          </w:p>
        </w:tc>
        <w:tc>
          <w:tcPr>
            <w:tcW w:w="808" w:type="pct"/>
            <w:vMerge w:val="restart"/>
            <w:shd w:val="clear" w:color="auto" w:fill="auto"/>
            <w:vAlign w:val="center"/>
          </w:tcPr>
          <w:p w14:paraId="72A8D3B7">
            <w:pPr>
              <w:jc w:val="center"/>
              <w:rPr>
                <w:iCs/>
                <w:szCs w:val="21"/>
              </w:rPr>
            </w:pPr>
            <w:r>
              <w:rPr>
                <w:rFonts w:hint="eastAsia"/>
              </w:rPr>
              <w:t>侵权事件线索收集</w:t>
            </w:r>
          </w:p>
        </w:tc>
        <w:tc>
          <w:tcPr>
            <w:tcW w:w="2666" w:type="pct"/>
            <w:shd w:val="clear" w:color="auto" w:fill="auto"/>
            <w:vAlign w:val="center"/>
          </w:tcPr>
          <w:p w14:paraId="51CF0F7C">
            <w:pPr>
              <w:pStyle w:val="91"/>
              <w:numPr>
                <w:ilvl w:val="0"/>
                <w:numId w:val="10"/>
              </w:numPr>
              <w:ind w:firstLineChars="0"/>
              <w:jc w:val="left"/>
              <w:rPr>
                <w:iCs/>
                <w:szCs w:val="21"/>
              </w:rPr>
            </w:pPr>
            <w:r>
              <w:rPr>
                <w:rFonts w:hint="eastAsia"/>
              </w:rPr>
              <w:t>接收融合分析系统推送个人侵权事件-</w:t>
            </w:r>
            <w:r>
              <w:rPr>
                <w:rFonts w:hint="eastAsia"/>
                <w:szCs w:val="21"/>
              </w:rPr>
              <w:t>融合分析系统可以向侵权事件溯源系统发送个人侵权事件</w:t>
            </w:r>
          </w:p>
        </w:tc>
        <w:tc>
          <w:tcPr>
            <w:tcW w:w="962" w:type="pct"/>
            <w:shd w:val="clear" w:color="auto" w:fill="auto"/>
            <w:vAlign w:val="center"/>
          </w:tcPr>
          <w:p w14:paraId="0F91F991">
            <w:pPr>
              <w:jc w:val="center"/>
              <w:rPr>
                <w:iCs/>
                <w:szCs w:val="21"/>
              </w:rPr>
            </w:pPr>
            <w:r>
              <w:rPr>
                <w:iCs/>
                <w:szCs w:val="21"/>
              </w:rPr>
              <w:t>通过</w:t>
            </w:r>
          </w:p>
        </w:tc>
      </w:tr>
      <w:tr w14:paraId="687313ED">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596B348D">
            <w:pPr>
              <w:pStyle w:val="91"/>
              <w:numPr>
                <w:ilvl w:val="0"/>
                <w:numId w:val="9"/>
              </w:numPr>
              <w:ind w:firstLineChars="0"/>
              <w:jc w:val="center"/>
              <w:rPr>
                <w:b/>
                <w:szCs w:val="21"/>
              </w:rPr>
            </w:pPr>
          </w:p>
        </w:tc>
        <w:tc>
          <w:tcPr>
            <w:tcW w:w="808" w:type="pct"/>
            <w:vMerge w:val="continue"/>
            <w:shd w:val="clear" w:color="auto" w:fill="auto"/>
            <w:vAlign w:val="center"/>
          </w:tcPr>
          <w:p w14:paraId="00CBFD30">
            <w:pPr>
              <w:jc w:val="center"/>
            </w:pPr>
          </w:p>
        </w:tc>
        <w:tc>
          <w:tcPr>
            <w:tcW w:w="2666" w:type="pct"/>
            <w:shd w:val="clear" w:color="auto" w:fill="auto"/>
            <w:vAlign w:val="center"/>
          </w:tcPr>
          <w:p w14:paraId="2CBCC67F">
            <w:pPr>
              <w:pStyle w:val="91"/>
              <w:numPr>
                <w:ilvl w:val="0"/>
                <w:numId w:val="10"/>
              </w:numPr>
              <w:ind w:firstLineChars="0"/>
              <w:jc w:val="left"/>
              <w:rPr>
                <w:iCs/>
                <w:szCs w:val="21"/>
              </w:rPr>
            </w:pPr>
            <w:r>
              <w:rPr>
                <w:rFonts w:hint="eastAsia"/>
                <w:iCs/>
                <w:szCs w:val="21"/>
              </w:rPr>
              <w:t>发送查询请求-侵权事件溯源系统可以向隐私数据流转状态管理与存证系统发送查询请求</w:t>
            </w:r>
          </w:p>
        </w:tc>
        <w:tc>
          <w:tcPr>
            <w:tcW w:w="962" w:type="pct"/>
            <w:shd w:val="clear" w:color="auto" w:fill="auto"/>
            <w:vAlign w:val="center"/>
          </w:tcPr>
          <w:p w14:paraId="6117C87B">
            <w:pPr>
              <w:jc w:val="center"/>
              <w:rPr>
                <w:iCs/>
                <w:szCs w:val="21"/>
              </w:rPr>
            </w:pPr>
            <w:r>
              <w:rPr>
                <w:iCs/>
                <w:szCs w:val="21"/>
              </w:rPr>
              <w:t>通过</w:t>
            </w:r>
          </w:p>
        </w:tc>
      </w:tr>
      <w:tr w14:paraId="16E91AAC">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21D04936">
            <w:pPr>
              <w:pStyle w:val="91"/>
              <w:numPr>
                <w:ilvl w:val="0"/>
                <w:numId w:val="9"/>
              </w:numPr>
              <w:ind w:firstLineChars="0"/>
              <w:jc w:val="center"/>
              <w:rPr>
                <w:b/>
                <w:szCs w:val="21"/>
              </w:rPr>
            </w:pPr>
          </w:p>
        </w:tc>
        <w:tc>
          <w:tcPr>
            <w:tcW w:w="808" w:type="pct"/>
            <w:vMerge w:val="continue"/>
            <w:shd w:val="clear" w:color="auto" w:fill="auto"/>
            <w:vAlign w:val="center"/>
          </w:tcPr>
          <w:p w14:paraId="4E95557D">
            <w:pPr>
              <w:jc w:val="center"/>
            </w:pPr>
          </w:p>
        </w:tc>
        <w:tc>
          <w:tcPr>
            <w:tcW w:w="2666" w:type="pct"/>
            <w:shd w:val="clear" w:color="auto" w:fill="auto"/>
            <w:vAlign w:val="center"/>
          </w:tcPr>
          <w:p w14:paraId="51FD7114">
            <w:pPr>
              <w:pStyle w:val="91"/>
              <w:numPr>
                <w:ilvl w:val="0"/>
                <w:numId w:val="10"/>
              </w:numPr>
              <w:ind w:firstLineChars="0"/>
              <w:jc w:val="left"/>
              <w:rPr>
                <w:iCs/>
                <w:szCs w:val="21"/>
              </w:rPr>
            </w:pPr>
            <w:r>
              <w:rPr>
                <w:rFonts w:hint="eastAsia"/>
                <w:iCs/>
                <w:szCs w:val="21"/>
              </w:rPr>
              <w:t>接收返回的侵权线索-</w:t>
            </w:r>
            <w:r>
              <w:rPr>
                <w:rFonts w:hint="eastAsia"/>
                <w:szCs w:val="21"/>
              </w:rPr>
              <w:t>侵权事件溯源系统可接收并输出所查询的侵权线索信息</w:t>
            </w:r>
          </w:p>
        </w:tc>
        <w:tc>
          <w:tcPr>
            <w:tcW w:w="962" w:type="pct"/>
            <w:shd w:val="clear" w:color="auto" w:fill="auto"/>
            <w:vAlign w:val="center"/>
          </w:tcPr>
          <w:p w14:paraId="02E7EFD9">
            <w:pPr>
              <w:jc w:val="center"/>
              <w:rPr>
                <w:iCs/>
                <w:szCs w:val="21"/>
              </w:rPr>
            </w:pPr>
            <w:r>
              <w:rPr>
                <w:iCs/>
                <w:szCs w:val="21"/>
              </w:rPr>
              <w:t>通过</w:t>
            </w:r>
          </w:p>
        </w:tc>
      </w:tr>
      <w:tr w14:paraId="64833336">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07B0ECDE">
            <w:pPr>
              <w:pStyle w:val="91"/>
              <w:numPr>
                <w:ilvl w:val="0"/>
                <w:numId w:val="9"/>
              </w:numPr>
              <w:ind w:firstLineChars="0"/>
              <w:jc w:val="center"/>
              <w:rPr>
                <w:b/>
                <w:szCs w:val="21"/>
              </w:rPr>
            </w:pPr>
          </w:p>
        </w:tc>
        <w:tc>
          <w:tcPr>
            <w:tcW w:w="808" w:type="pct"/>
            <w:vMerge w:val="restart"/>
            <w:shd w:val="clear" w:color="auto" w:fill="auto"/>
            <w:vAlign w:val="center"/>
          </w:tcPr>
          <w:p w14:paraId="297BA37E">
            <w:pPr>
              <w:jc w:val="center"/>
            </w:pPr>
            <w:r>
              <w:rPr>
                <w:rFonts w:hint="eastAsia"/>
              </w:rPr>
              <w:t>侵权线索关联分析</w:t>
            </w:r>
          </w:p>
        </w:tc>
        <w:tc>
          <w:tcPr>
            <w:tcW w:w="2666" w:type="pct"/>
            <w:shd w:val="clear" w:color="auto" w:fill="auto"/>
            <w:vAlign w:val="center"/>
          </w:tcPr>
          <w:p w14:paraId="073BDE03">
            <w:pPr>
              <w:pStyle w:val="91"/>
              <w:numPr>
                <w:ilvl w:val="0"/>
                <w:numId w:val="10"/>
              </w:numPr>
              <w:ind w:firstLineChars="0"/>
              <w:jc w:val="left"/>
              <w:rPr>
                <w:iCs/>
                <w:szCs w:val="21"/>
              </w:rPr>
            </w:pPr>
            <w:r>
              <w:rPr>
                <w:rFonts w:hint="eastAsia"/>
              </w:rPr>
              <w:t>报警信息为单点异常报警信息-可在</w:t>
            </w:r>
            <w:r>
              <w:rPr>
                <w:rFonts w:hint="eastAsia"/>
                <w:szCs w:val="21"/>
              </w:rPr>
              <w:t>单点异常报警信息页面，查看到单点异常报警事件</w:t>
            </w:r>
          </w:p>
        </w:tc>
        <w:tc>
          <w:tcPr>
            <w:tcW w:w="962" w:type="pct"/>
            <w:shd w:val="clear" w:color="auto" w:fill="auto"/>
            <w:vAlign w:val="center"/>
          </w:tcPr>
          <w:p w14:paraId="1EC0C646">
            <w:pPr>
              <w:jc w:val="center"/>
              <w:rPr>
                <w:i/>
                <w:szCs w:val="21"/>
              </w:rPr>
            </w:pPr>
            <w:r>
              <w:rPr>
                <w:iCs/>
                <w:szCs w:val="21"/>
              </w:rPr>
              <w:t>通过</w:t>
            </w:r>
          </w:p>
        </w:tc>
      </w:tr>
      <w:tr w14:paraId="4362C56E">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185078E9">
            <w:pPr>
              <w:pStyle w:val="91"/>
              <w:numPr>
                <w:ilvl w:val="0"/>
                <w:numId w:val="9"/>
              </w:numPr>
              <w:ind w:firstLineChars="0"/>
              <w:jc w:val="center"/>
              <w:rPr>
                <w:b/>
                <w:szCs w:val="21"/>
              </w:rPr>
            </w:pPr>
          </w:p>
        </w:tc>
        <w:tc>
          <w:tcPr>
            <w:tcW w:w="808" w:type="pct"/>
            <w:vMerge w:val="continue"/>
            <w:shd w:val="clear" w:color="auto" w:fill="auto"/>
            <w:vAlign w:val="center"/>
          </w:tcPr>
          <w:p w14:paraId="623B3166">
            <w:pPr>
              <w:jc w:val="center"/>
            </w:pPr>
          </w:p>
        </w:tc>
        <w:tc>
          <w:tcPr>
            <w:tcW w:w="2666" w:type="pct"/>
            <w:shd w:val="clear" w:color="auto" w:fill="auto"/>
            <w:vAlign w:val="center"/>
          </w:tcPr>
          <w:p w14:paraId="13E2FD16">
            <w:pPr>
              <w:pStyle w:val="91"/>
              <w:numPr>
                <w:ilvl w:val="0"/>
                <w:numId w:val="10"/>
              </w:numPr>
              <w:ind w:firstLineChars="0"/>
              <w:jc w:val="left"/>
            </w:pPr>
            <w:r>
              <w:rPr>
                <w:rFonts w:hint="eastAsia"/>
              </w:rPr>
              <w:t>报警信息为多点异常报警信息-可在</w:t>
            </w:r>
            <w:r>
              <w:rPr>
                <w:rFonts w:hint="eastAsia"/>
                <w:szCs w:val="21"/>
              </w:rPr>
              <w:t>多点异常报警信息页面，查看到多点异常报警事件</w:t>
            </w:r>
          </w:p>
        </w:tc>
        <w:tc>
          <w:tcPr>
            <w:tcW w:w="962" w:type="pct"/>
            <w:shd w:val="clear" w:color="auto" w:fill="auto"/>
            <w:vAlign w:val="center"/>
          </w:tcPr>
          <w:p w14:paraId="0613DF1B">
            <w:pPr>
              <w:jc w:val="center"/>
              <w:rPr>
                <w:iCs/>
                <w:szCs w:val="21"/>
              </w:rPr>
            </w:pPr>
            <w:r>
              <w:rPr>
                <w:iCs/>
                <w:szCs w:val="21"/>
              </w:rPr>
              <w:t>通过</w:t>
            </w:r>
          </w:p>
        </w:tc>
      </w:tr>
      <w:tr w14:paraId="3DDC68A8">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3F3CF6C3">
            <w:pPr>
              <w:pStyle w:val="91"/>
              <w:numPr>
                <w:ilvl w:val="0"/>
                <w:numId w:val="9"/>
              </w:numPr>
              <w:ind w:firstLineChars="0"/>
              <w:jc w:val="center"/>
              <w:rPr>
                <w:b/>
                <w:szCs w:val="21"/>
              </w:rPr>
            </w:pPr>
          </w:p>
        </w:tc>
        <w:tc>
          <w:tcPr>
            <w:tcW w:w="808" w:type="pct"/>
            <w:vMerge w:val="continue"/>
            <w:shd w:val="clear" w:color="auto" w:fill="auto"/>
            <w:vAlign w:val="center"/>
          </w:tcPr>
          <w:p w14:paraId="20D35C9A">
            <w:pPr>
              <w:jc w:val="center"/>
            </w:pPr>
          </w:p>
        </w:tc>
        <w:tc>
          <w:tcPr>
            <w:tcW w:w="2666" w:type="pct"/>
            <w:shd w:val="clear" w:color="auto" w:fill="auto"/>
            <w:vAlign w:val="center"/>
          </w:tcPr>
          <w:p w14:paraId="6794378A">
            <w:pPr>
              <w:pStyle w:val="91"/>
              <w:numPr>
                <w:ilvl w:val="0"/>
                <w:numId w:val="10"/>
              </w:numPr>
              <w:ind w:firstLineChars="0"/>
              <w:jc w:val="left"/>
            </w:pPr>
            <w:r>
              <w:rPr>
                <w:rFonts w:hint="eastAsia"/>
              </w:rPr>
              <w:t>报警信息为级联异常报警信息-可在</w:t>
            </w:r>
            <w:r>
              <w:rPr>
                <w:rFonts w:hint="eastAsia"/>
                <w:szCs w:val="21"/>
              </w:rPr>
              <w:t>级联异常报警信息页面，查看到级联异常报警事件</w:t>
            </w:r>
          </w:p>
        </w:tc>
        <w:tc>
          <w:tcPr>
            <w:tcW w:w="962" w:type="pct"/>
            <w:shd w:val="clear" w:color="auto" w:fill="auto"/>
            <w:vAlign w:val="center"/>
          </w:tcPr>
          <w:p w14:paraId="3C23A0CB">
            <w:pPr>
              <w:jc w:val="center"/>
              <w:rPr>
                <w:iCs/>
                <w:szCs w:val="21"/>
              </w:rPr>
            </w:pPr>
            <w:r>
              <w:rPr>
                <w:iCs/>
                <w:szCs w:val="21"/>
              </w:rPr>
              <w:t>通过</w:t>
            </w:r>
          </w:p>
        </w:tc>
      </w:tr>
      <w:tr w14:paraId="3754EB89">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4BA7D7DC">
            <w:pPr>
              <w:pStyle w:val="91"/>
              <w:numPr>
                <w:ilvl w:val="0"/>
                <w:numId w:val="9"/>
              </w:numPr>
              <w:ind w:firstLineChars="0"/>
              <w:jc w:val="center"/>
              <w:rPr>
                <w:b/>
                <w:szCs w:val="21"/>
              </w:rPr>
            </w:pPr>
          </w:p>
        </w:tc>
        <w:tc>
          <w:tcPr>
            <w:tcW w:w="808" w:type="pct"/>
            <w:vMerge w:val="continue"/>
            <w:shd w:val="clear" w:color="auto" w:fill="auto"/>
            <w:vAlign w:val="center"/>
          </w:tcPr>
          <w:p w14:paraId="0111032B">
            <w:pPr>
              <w:jc w:val="center"/>
            </w:pPr>
          </w:p>
        </w:tc>
        <w:tc>
          <w:tcPr>
            <w:tcW w:w="2666" w:type="pct"/>
            <w:shd w:val="clear" w:color="auto" w:fill="auto"/>
            <w:vAlign w:val="center"/>
          </w:tcPr>
          <w:p w14:paraId="04B33FD9">
            <w:pPr>
              <w:pStyle w:val="91"/>
              <w:numPr>
                <w:ilvl w:val="0"/>
                <w:numId w:val="10"/>
              </w:numPr>
              <w:ind w:firstLineChars="0"/>
              <w:jc w:val="left"/>
            </w:pPr>
            <w:r>
              <w:rPr>
                <w:rFonts w:hint="eastAsia"/>
              </w:rPr>
              <w:t>报警信息为并联异常报警信息-可在</w:t>
            </w:r>
            <w:r>
              <w:rPr>
                <w:rFonts w:hint="eastAsia"/>
                <w:szCs w:val="21"/>
              </w:rPr>
              <w:t>并联异常报警信息页面，查看到并联异常报警事件</w:t>
            </w:r>
          </w:p>
        </w:tc>
        <w:tc>
          <w:tcPr>
            <w:tcW w:w="962" w:type="pct"/>
            <w:shd w:val="clear" w:color="auto" w:fill="auto"/>
            <w:vAlign w:val="center"/>
          </w:tcPr>
          <w:p w14:paraId="6BA51649">
            <w:pPr>
              <w:jc w:val="center"/>
              <w:rPr>
                <w:iCs/>
                <w:szCs w:val="21"/>
              </w:rPr>
            </w:pPr>
            <w:r>
              <w:rPr>
                <w:iCs/>
                <w:szCs w:val="21"/>
              </w:rPr>
              <w:t>通过</w:t>
            </w:r>
          </w:p>
        </w:tc>
      </w:tr>
      <w:tr w14:paraId="503D6D3D">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4FDCA87B">
            <w:pPr>
              <w:pStyle w:val="91"/>
              <w:numPr>
                <w:ilvl w:val="0"/>
                <w:numId w:val="9"/>
              </w:numPr>
              <w:ind w:firstLineChars="0"/>
              <w:jc w:val="center"/>
              <w:rPr>
                <w:b/>
                <w:szCs w:val="21"/>
              </w:rPr>
            </w:pPr>
          </w:p>
        </w:tc>
        <w:tc>
          <w:tcPr>
            <w:tcW w:w="808" w:type="pct"/>
            <w:vMerge w:val="restart"/>
            <w:shd w:val="clear" w:color="auto" w:fill="auto"/>
            <w:vAlign w:val="center"/>
          </w:tcPr>
          <w:p w14:paraId="5F385BFC">
            <w:pPr>
              <w:jc w:val="center"/>
            </w:pPr>
            <w:r>
              <w:rPr>
                <w:rFonts w:hint="eastAsia"/>
              </w:rPr>
              <w:t>证据筛选</w:t>
            </w:r>
          </w:p>
        </w:tc>
        <w:tc>
          <w:tcPr>
            <w:tcW w:w="2666" w:type="pct"/>
            <w:shd w:val="clear" w:color="auto" w:fill="auto"/>
            <w:vAlign w:val="center"/>
          </w:tcPr>
          <w:p w14:paraId="102DC291">
            <w:pPr>
              <w:pStyle w:val="91"/>
              <w:numPr>
                <w:ilvl w:val="0"/>
                <w:numId w:val="10"/>
              </w:numPr>
              <w:ind w:firstLineChars="0"/>
              <w:jc w:val="left"/>
              <w:rPr>
                <w:iCs/>
                <w:szCs w:val="21"/>
              </w:rPr>
            </w:pPr>
            <w:r>
              <w:rPr>
                <w:rFonts w:hint="eastAsia"/>
              </w:rPr>
              <w:t>根据时间段进行证据筛选-证据筛选可用开始时间和结束时间进行查询和展示数据</w:t>
            </w:r>
          </w:p>
        </w:tc>
        <w:tc>
          <w:tcPr>
            <w:tcW w:w="962" w:type="pct"/>
            <w:shd w:val="clear" w:color="auto" w:fill="auto"/>
            <w:vAlign w:val="center"/>
          </w:tcPr>
          <w:p w14:paraId="468DFD5B">
            <w:pPr>
              <w:jc w:val="center"/>
              <w:rPr>
                <w:i/>
                <w:szCs w:val="21"/>
              </w:rPr>
            </w:pPr>
            <w:r>
              <w:rPr>
                <w:iCs/>
                <w:szCs w:val="21"/>
              </w:rPr>
              <w:t>通过</w:t>
            </w:r>
          </w:p>
        </w:tc>
      </w:tr>
      <w:tr w14:paraId="1C81CFC5">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5F94AD8D">
            <w:pPr>
              <w:pStyle w:val="91"/>
              <w:numPr>
                <w:ilvl w:val="0"/>
                <w:numId w:val="9"/>
              </w:numPr>
              <w:ind w:firstLineChars="0"/>
              <w:jc w:val="center"/>
              <w:rPr>
                <w:b/>
                <w:szCs w:val="21"/>
              </w:rPr>
            </w:pPr>
          </w:p>
        </w:tc>
        <w:tc>
          <w:tcPr>
            <w:tcW w:w="808" w:type="pct"/>
            <w:vMerge w:val="continue"/>
            <w:shd w:val="clear" w:color="auto" w:fill="auto"/>
            <w:vAlign w:val="center"/>
          </w:tcPr>
          <w:p w14:paraId="65D2E5BE">
            <w:pPr>
              <w:jc w:val="center"/>
            </w:pPr>
          </w:p>
        </w:tc>
        <w:tc>
          <w:tcPr>
            <w:tcW w:w="2666" w:type="pct"/>
            <w:shd w:val="clear" w:color="auto" w:fill="auto"/>
            <w:vAlign w:val="center"/>
          </w:tcPr>
          <w:p w14:paraId="66C49CF6">
            <w:pPr>
              <w:pStyle w:val="91"/>
              <w:numPr>
                <w:ilvl w:val="0"/>
                <w:numId w:val="10"/>
              </w:numPr>
              <w:ind w:firstLineChars="0"/>
              <w:jc w:val="left"/>
              <w:rPr>
                <w:iCs/>
                <w:szCs w:val="21"/>
              </w:rPr>
            </w:pPr>
            <w:r>
              <w:rPr>
                <w:rFonts w:hint="eastAsia"/>
              </w:rPr>
              <w:t>根据主体进行证据筛选-证据筛选可使用主体进行查询和展示数据</w:t>
            </w:r>
          </w:p>
        </w:tc>
        <w:tc>
          <w:tcPr>
            <w:tcW w:w="962" w:type="pct"/>
            <w:shd w:val="clear" w:color="auto" w:fill="auto"/>
            <w:vAlign w:val="center"/>
          </w:tcPr>
          <w:p w14:paraId="1FC67BA3">
            <w:pPr>
              <w:jc w:val="center"/>
              <w:rPr>
                <w:iCs/>
                <w:szCs w:val="21"/>
              </w:rPr>
            </w:pPr>
            <w:r>
              <w:rPr>
                <w:iCs/>
                <w:szCs w:val="21"/>
              </w:rPr>
              <w:t>通过</w:t>
            </w:r>
          </w:p>
        </w:tc>
      </w:tr>
      <w:tr w14:paraId="79C37AC5">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3B0C6AD8">
            <w:pPr>
              <w:pStyle w:val="91"/>
              <w:numPr>
                <w:ilvl w:val="0"/>
                <w:numId w:val="9"/>
              </w:numPr>
              <w:ind w:firstLineChars="0"/>
              <w:jc w:val="center"/>
              <w:rPr>
                <w:b/>
                <w:szCs w:val="21"/>
              </w:rPr>
            </w:pPr>
          </w:p>
        </w:tc>
        <w:tc>
          <w:tcPr>
            <w:tcW w:w="808" w:type="pct"/>
            <w:vMerge w:val="continue"/>
            <w:shd w:val="clear" w:color="auto" w:fill="auto"/>
            <w:vAlign w:val="center"/>
          </w:tcPr>
          <w:p w14:paraId="666BB5BC">
            <w:pPr>
              <w:jc w:val="center"/>
            </w:pPr>
          </w:p>
        </w:tc>
        <w:tc>
          <w:tcPr>
            <w:tcW w:w="2666" w:type="pct"/>
            <w:shd w:val="clear" w:color="auto" w:fill="auto"/>
            <w:vAlign w:val="center"/>
          </w:tcPr>
          <w:p w14:paraId="4D27E242">
            <w:pPr>
              <w:pStyle w:val="91"/>
              <w:numPr>
                <w:ilvl w:val="0"/>
                <w:numId w:val="10"/>
              </w:numPr>
              <w:ind w:firstLineChars="0"/>
              <w:jc w:val="left"/>
              <w:rPr>
                <w:iCs/>
                <w:szCs w:val="21"/>
              </w:rPr>
            </w:pPr>
            <w:r>
              <w:rPr>
                <w:rFonts w:hint="eastAsia"/>
              </w:rPr>
              <w:t>根据操作类型进行证据筛选-证据筛选可使用</w:t>
            </w:r>
            <w:r>
              <w:rPr>
                <w:rFonts w:hint="eastAsia"/>
                <w:szCs w:val="21"/>
              </w:rPr>
              <w:t>操作类型</w:t>
            </w:r>
            <w:r>
              <w:rPr>
                <w:rFonts w:hint="eastAsia"/>
              </w:rPr>
              <w:t>进行查询和展示数据</w:t>
            </w:r>
          </w:p>
        </w:tc>
        <w:tc>
          <w:tcPr>
            <w:tcW w:w="962" w:type="pct"/>
            <w:shd w:val="clear" w:color="auto" w:fill="auto"/>
            <w:vAlign w:val="center"/>
          </w:tcPr>
          <w:p w14:paraId="0E1FEC93">
            <w:pPr>
              <w:jc w:val="center"/>
              <w:rPr>
                <w:iCs/>
                <w:szCs w:val="21"/>
              </w:rPr>
            </w:pPr>
            <w:r>
              <w:rPr>
                <w:iCs/>
                <w:szCs w:val="21"/>
              </w:rPr>
              <w:t>通过</w:t>
            </w:r>
          </w:p>
        </w:tc>
      </w:tr>
      <w:tr w14:paraId="4BEA76D8">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5B49E0AF">
            <w:pPr>
              <w:pStyle w:val="91"/>
              <w:numPr>
                <w:ilvl w:val="0"/>
                <w:numId w:val="9"/>
              </w:numPr>
              <w:ind w:firstLineChars="0"/>
              <w:jc w:val="center"/>
              <w:rPr>
                <w:b/>
                <w:szCs w:val="21"/>
              </w:rPr>
            </w:pPr>
          </w:p>
        </w:tc>
        <w:tc>
          <w:tcPr>
            <w:tcW w:w="808" w:type="pct"/>
            <w:vMerge w:val="continue"/>
            <w:shd w:val="clear" w:color="auto" w:fill="auto"/>
            <w:vAlign w:val="center"/>
          </w:tcPr>
          <w:p w14:paraId="3C3D8300">
            <w:pPr>
              <w:jc w:val="center"/>
            </w:pPr>
          </w:p>
        </w:tc>
        <w:tc>
          <w:tcPr>
            <w:tcW w:w="2666" w:type="pct"/>
            <w:shd w:val="clear" w:color="auto" w:fill="auto"/>
            <w:vAlign w:val="center"/>
          </w:tcPr>
          <w:p w14:paraId="1ED76048">
            <w:pPr>
              <w:pStyle w:val="91"/>
              <w:numPr>
                <w:ilvl w:val="0"/>
                <w:numId w:val="10"/>
              </w:numPr>
              <w:ind w:firstLineChars="0"/>
              <w:jc w:val="left"/>
              <w:rPr>
                <w:iCs/>
                <w:szCs w:val="21"/>
              </w:rPr>
            </w:pPr>
            <w:r>
              <w:rPr>
                <w:rFonts w:hint="eastAsia"/>
              </w:rPr>
              <w:t>显示全部证据信息-证据筛选点击显示全部信息后可展示系统名称和证据链字段信息</w:t>
            </w:r>
          </w:p>
        </w:tc>
        <w:tc>
          <w:tcPr>
            <w:tcW w:w="962" w:type="pct"/>
            <w:shd w:val="clear" w:color="auto" w:fill="auto"/>
            <w:vAlign w:val="center"/>
          </w:tcPr>
          <w:p w14:paraId="4795765C">
            <w:pPr>
              <w:jc w:val="center"/>
              <w:rPr>
                <w:iCs/>
                <w:szCs w:val="21"/>
              </w:rPr>
            </w:pPr>
            <w:r>
              <w:rPr>
                <w:iCs/>
                <w:szCs w:val="21"/>
              </w:rPr>
              <w:t>通过</w:t>
            </w:r>
          </w:p>
        </w:tc>
      </w:tr>
      <w:tr w14:paraId="47F633B0">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7CDE2AFC">
            <w:pPr>
              <w:pStyle w:val="91"/>
              <w:numPr>
                <w:ilvl w:val="0"/>
                <w:numId w:val="9"/>
              </w:numPr>
              <w:ind w:firstLineChars="0"/>
              <w:jc w:val="center"/>
              <w:rPr>
                <w:b/>
                <w:szCs w:val="21"/>
              </w:rPr>
            </w:pPr>
          </w:p>
        </w:tc>
        <w:tc>
          <w:tcPr>
            <w:tcW w:w="808" w:type="pct"/>
            <w:shd w:val="clear" w:color="auto" w:fill="auto"/>
            <w:vAlign w:val="center"/>
          </w:tcPr>
          <w:p w14:paraId="722402AD">
            <w:pPr>
              <w:jc w:val="center"/>
            </w:pPr>
            <w:r>
              <w:rPr>
                <w:rFonts w:hint="eastAsia"/>
              </w:rPr>
              <w:t>时空关联的证据链构建</w:t>
            </w:r>
          </w:p>
        </w:tc>
        <w:tc>
          <w:tcPr>
            <w:tcW w:w="2666" w:type="pct"/>
            <w:shd w:val="clear" w:color="auto" w:fill="auto"/>
            <w:vAlign w:val="center"/>
          </w:tcPr>
          <w:p w14:paraId="6A878DDF">
            <w:pPr>
              <w:pStyle w:val="91"/>
              <w:numPr>
                <w:ilvl w:val="0"/>
                <w:numId w:val="10"/>
              </w:numPr>
              <w:ind w:firstLineChars="0"/>
              <w:jc w:val="left"/>
              <w:rPr>
                <w:iCs/>
                <w:szCs w:val="21"/>
              </w:rPr>
            </w:pPr>
            <w:r>
              <w:rPr>
                <w:rFonts w:hint="eastAsia"/>
                <w:iCs/>
                <w:szCs w:val="21"/>
              </w:rPr>
              <w:t>可在侵权事件溯源系统后台查看</w:t>
            </w:r>
            <w:r>
              <w:rPr>
                <w:rFonts w:hint="eastAsia"/>
                <w:szCs w:val="21"/>
              </w:rPr>
              <w:t>每一条侵权事件构建的时空关联的证据链</w:t>
            </w:r>
          </w:p>
        </w:tc>
        <w:tc>
          <w:tcPr>
            <w:tcW w:w="962" w:type="pct"/>
            <w:shd w:val="clear" w:color="auto" w:fill="auto"/>
            <w:vAlign w:val="center"/>
          </w:tcPr>
          <w:p w14:paraId="6D5A9AEC">
            <w:pPr>
              <w:jc w:val="center"/>
              <w:rPr>
                <w:iCs/>
                <w:szCs w:val="21"/>
              </w:rPr>
            </w:pPr>
            <w:r>
              <w:rPr>
                <w:iCs/>
                <w:szCs w:val="21"/>
              </w:rPr>
              <w:t>通过</w:t>
            </w:r>
          </w:p>
        </w:tc>
      </w:tr>
      <w:tr w14:paraId="12E15D34">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4B29CCC4">
            <w:pPr>
              <w:pStyle w:val="91"/>
              <w:numPr>
                <w:ilvl w:val="0"/>
                <w:numId w:val="9"/>
              </w:numPr>
              <w:ind w:firstLineChars="0"/>
              <w:jc w:val="center"/>
              <w:rPr>
                <w:b/>
                <w:szCs w:val="21"/>
              </w:rPr>
            </w:pPr>
          </w:p>
        </w:tc>
        <w:tc>
          <w:tcPr>
            <w:tcW w:w="808" w:type="pct"/>
            <w:shd w:val="clear" w:color="auto" w:fill="auto"/>
            <w:vAlign w:val="center"/>
          </w:tcPr>
          <w:p w14:paraId="1DA14F46">
            <w:pPr>
              <w:jc w:val="center"/>
            </w:pPr>
            <w:r>
              <w:rPr>
                <w:rFonts w:hint="eastAsia"/>
              </w:rPr>
              <w:t>侵权主体溯源</w:t>
            </w:r>
          </w:p>
        </w:tc>
        <w:tc>
          <w:tcPr>
            <w:tcW w:w="2666" w:type="pct"/>
            <w:shd w:val="clear" w:color="auto" w:fill="auto"/>
            <w:vAlign w:val="center"/>
          </w:tcPr>
          <w:p w14:paraId="506B02A0">
            <w:pPr>
              <w:pStyle w:val="91"/>
              <w:numPr>
                <w:ilvl w:val="0"/>
                <w:numId w:val="10"/>
              </w:numPr>
              <w:ind w:firstLineChars="0"/>
              <w:jc w:val="left"/>
              <w:rPr>
                <w:iCs/>
                <w:szCs w:val="21"/>
              </w:rPr>
            </w:pPr>
            <w:r>
              <w:rPr>
                <w:rFonts w:hint="eastAsia"/>
                <w:iCs/>
                <w:szCs w:val="21"/>
              </w:rPr>
              <w:t>可在页面通过点击侵权溯源按钮查看侵权主体属性信息</w:t>
            </w:r>
          </w:p>
        </w:tc>
        <w:tc>
          <w:tcPr>
            <w:tcW w:w="962" w:type="pct"/>
            <w:shd w:val="clear" w:color="auto" w:fill="auto"/>
            <w:vAlign w:val="center"/>
          </w:tcPr>
          <w:p w14:paraId="345097EE">
            <w:pPr>
              <w:jc w:val="center"/>
              <w:rPr>
                <w:iCs/>
                <w:szCs w:val="21"/>
              </w:rPr>
            </w:pPr>
            <w:r>
              <w:rPr>
                <w:iCs/>
                <w:szCs w:val="21"/>
              </w:rPr>
              <w:t>通过</w:t>
            </w:r>
          </w:p>
        </w:tc>
      </w:tr>
      <w:tr w14:paraId="422469E9">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6AC16243">
            <w:pPr>
              <w:pStyle w:val="91"/>
              <w:numPr>
                <w:ilvl w:val="0"/>
                <w:numId w:val="9"/>
              </w:numPr>
              <w:ind w:firstLineChars="0"/>
              <w:jc w:val="center"/>
              <w:rPr>
                <w:b/>
                <w:szCs w:val="21"/>
              </w:rPr>
            </w:pPr>
          </w:p>
        </w:tc>
        <w:tc>
          <w:tcPr>
            <w:tcW w:w="808" w:type="pct"/>
            <w:shd w:val="clear" w:color="auto" w:fill="auto"/>
            <w:vAlign w:val="center"/>
          </w:tcPr>
          <w:p w14:paraId="17E3A465">
            <w:pPr>
              <w:jc w:val="center"/>
            </w:pPr>
            <w:r>
              <w:rPr>
                <w:rFonts w:hint="eastAsia"/>
              </w:rPr>
              <w:t>侵权事件场景重现</w:t>
            </w:r>
          </w:p>
        </w:tc>
        <w:tc>
          <w:tcPr>
            <w:tcW w:w="2666" w:type="pct"/>
            <w:shd w:val="clear" w:color="auto" w:fill="auto"/>
            <w:vAlign w:val="center"/>
          </w:tcPr>
          <w:p w14:paraId="13267A6E">
            <w:pPr>
              <w:pStyle w:val="91"/>
              <w:numPr>
                <w:ilvl w:val="0"/>
                <w:numId w:val="10"/>
              </w:numPr>
              <w:ind w:firstLineChars="0"/>
              <w:jc w:val="left"/>
              <w:rPr>
                <w:iCs/>
                <w:szCs w:val="21"/>
              </w:rPr>
            </w:pPr>
            <w:r>
              <w:rPr>
                <w:rFonts w:hint="eastAsia"/>
                <w:iCs/>
                <w:szCs w:val="21"/>
              </w:rPr>
              <w:t>通过侵权场景图按钮可重现侵权事件场景</w:t>
            </w:r>
          </w:p>
        </w:tc>
        <w:tc>
          <w:tcPr>
            <w:tcW w:w="962" w:type="pct"/>
            <w:shd w:val="clear" w:color="auto" w:fill="auto"/>
            <w:vAlign w:val="center"/>
          </w:tcPr>
          <w:p w14:paraId="4633893B">
            <w:pPr>
              <w:jc w:val="center"/>
              <w:rPr>
                <w:iCs/>
                <w:szCs w:val="21"/>
              </w:rPr>
            </w:pPr>
            <w:r>
              <w:rPr>
                <w:iCs/>
                <w:szCs w:val="21"/>
              </w:rPr>
              <w:t>通过</w:t>
            </w:r>
          </w:p>
        </w:tc>
      </w:tr>
      <w:tr w14:paraId="5FA3BC3F">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09FFE272">
            <w:pPr>
              <w:pStyle w:val="91"/>
              <w:numPr>
                <w:ilvl w:val="0"/>
                <w:numId w:val="9"/>
              </w:numPr>
              <w:ind w:firstLineChars="0"/>
              <w:jc w:val="center"/>
              <w:rPr>
                <w:b/>
                <w:szCs w:val="21"/>
              </w:rPr>
            </w:pPr>
          </w:p>
        </w:tc>
        <w:tc>
          <w:tcPr>
            <w:tcW w:w="808" w:type="pct"/>
            <w:shd w:val="clear" w:color="auto" w:fill="auto"/>
            <w:vAlign w:val="center"/>
          </w:tcPr>
          <w:p w14:paraId="389ED7E0">
            <w:pPr>
              <w:jc w:val="center"/>
            </w:pPr>
            <w:r>
              <w:rPr>
                <w:rFonts w:hint="eastAsia"/>
              </w:rPr>
              <w:t>侵权事件区域判定</w:t>
            </w:r>
          </w:p>
        </w:tc>
        <w:tc>
          <w:tcPr>
            <w:tcW w:w="2666" w:type="pct"/>
            <w:shd w:val="clear" w:color="auto" w:fill="auto"/>
            <w:vAlign w:val="center"/>
          </w:tcPr>
          <w:p w14:paraId="40CC8983">
            <w:pPr>
              <w:pStyle w:val="91"/>
              <w:numPr>
                <w:ilvl w:val="0"/>
                <w:numId w:val="10"/>
              </w:numPr>
              <w:ind w:firstLineChars="0"/>
              <w:jc w:val="left"/>
              <w:rPr>
                <w:iCs/>
                <w:szCs w:val="21"/>
              </w:rPr>
            </w:pPr>
            <w:r>
              <w:rPr>
                <w:rFonts w:hint="eastAsia"/>
                <w:iCs/>
                <w:szCs w:val="21"/>
              </w:rPr>
              <w:t>可以通过侵权场景图中的红色图标标识判定侵权事件区域</w:t>
            </w:r>
          </w:p>
        </w:tc>
        <w:tc>
          <w:tcPr>
            <w:tcW w:w="962" w:type="pct"/>
            <w:shd w:val="clear" w:color="auto" w:fill="auto"/>
            <w:vAlign w:val="center"/>
          </w:tcPr>
          <w:p w14:paraId="01C437F7">
            <w:pPr>
              <w:jc w:val="center"/>
              <w:rPr>
                <w:iCs/>
                <w:szCs w:val="21"/>
              </w:rPr>
            </w:pPr>
            <w:r>
              <w:rPr>
                <w:iCs/>
                <w:szCs w:val="21"/>
              </w:rPr>
              <w:t>通过</w:t>
            </w:r>
          </w:p>
        </w:tc>
      </w:tr>
      <w:tr w14:paraId="0DDAEFA8">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27799B9A">
            <w:pPr>
              <w:pStyle w:val="91"/>
              <w:numPr>
                <w:ilvl w:val="0"/>
                <w:numId w:val="9"/>
              </w:numPr>
              <w:ind w:firstLineChars="0"/>
              <w:jc w:val="center"/>
              <w:rPr>
                <w:b/>
                <w:szCs w:val="21"/>
              </w:rPr>
            </w:pPr>
          </w:p>
        </w:tc>
        <w:tc>
          <w:tcPr>
            <w:tcW w:w="808" w:type="pct"/>
            <w:shd w:val="clear" w:color="auto" w:fill="auto"/>
            <w:vAlign w:val="center"/>
          </w:tcPr>
          <w:p w14:paraId="7F531DD6">
            <w:pPr>
              <w:jc w:val="center"/>
            </w:pPr>
            <w:r>
              <w:rPr>
                <w:rFonts w:hint="eastAsia"/>
              </w:rPr>
              <w:t>侵权主体身份判定</w:t>
            </w:r>
          </w:p>
        </w:tc>
        <w:tc>
          <w:tcPr>
            <w:tcW w:w="2666" w:type="pct"/>
            <w:shd w:val="clear" w:color="auto" w:fill="auto"/>
            <w:vAlign w:val="center"/>
          </w:tcPr>
          <w:p w14:paraId="32AC921B">
            <w:pPr>
              <w:pStyle w:val="91"/>
              <w:numPr>
                <w:ilvl w:val="0"/>
                <w:numId w:val="10"/>
              </w:numPr>
              <w:ind w:firstLineChars="0"/>
              <w:jc w:val="left"/>
              <w:rPr>
                <w:iCs/>
                <w:szCs w:val="21"/>
              </w:rPr>
            </w:pPr>
            <w:r>
              <w:rPr>
                <w:rFonts w:hint="eastAsia"/>
                <w:iCs/>
                <w:szCs w:val="21"/>
              </w:rPr>
              <w:t>可以在侵权溯源页面通过信息所属主体判断侵权主体身份</w:t>
            </w:r>
          </w:p>
        </w:tc>
        <w:tc>
          <w:tcPr>
            <w:tcW w:w="962" w:type="pct"/>
            <w:shd w:val="clear" w:color="auto" w:fill="auto"/>
            <w:vAlign w:val="center"/>
          </w:tcPr>
          <w:p w14:paraId="216DD6EC">
            <w:pPr>
              <w:jc w:val="center"/>
              <w:rPr>
                <w:iCs/>
                <w:szCs w:val="21"/>
              </w:rPr>
            </w:pPr>
            <w:r>
              <w:rPr>
                <w:iCs/>
                <w:szCs w:val="21"/>
              </w:rPr>
              <w:t>通过</w:t>
            </w:r>
          </w:p>
        </w:tc>
      </w:tr>
      <w:tr w14:paraId="62C77C6E">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2328C44B">
            <w:pPr>
              <w:pStyle w:val="91"/>
              <w:numPr>
                <w:ilvl w:val="0"/>
                <w:numId w:val="9"/>
              </w:numPr>
              <w:ind w:firstLineChars="0"/>
              <w:jc w:val="center"/>
              <w:rPr>
                <w:b/>
                <w:szCs w:val="21"/>
              </w:rPr>
            </w:pPr>
          </w:p>
        </w:tc>
        <w:tc>
          <w:tcPr>
            <w:tcW w:w="808" w:type="pct"/>
            <w:shd w:val="clear" w:color="auto" w:fill="auto"/>
            <w:vAlign w:val="center"/>
          </w:tcPr>
          <w:p w14:paraId="6DFF36ED">
            <w:pPr>
              <w:jc w:val="center"/>
            </w:pPr>
            <w:r>
              <w:rPr>
                <w:rFonts w:hint="eastAsia"/>
              </w:rPr>
              <w:t>多副本侵权界定</w:t>
            </w:r>
          </w:p>
        </w:tc>
        <w:tc>
          <w:tcPr>
            <w:tcW w:w="2666" w:type="pct"/>
            <w:shd w:val="clear" w:color="auto" w:fill="auto"/>
            <w:vAlign w:val="center"/>
          </w:tcPr>
          <w:p w14:paraId="72EB1F73">
            <w:pPr>
              <w:pStyle w:val="91"/>
              <w:numPr>
                <w:ilvl w:val="0"/>
                <w:numId w:val="10"/>
              </w:numPr>
              <w:ind w:firstLineChars="0"/>
              <w:jc w:val="left"/>
              <w:rPr>
                <w:iCs/>
                <w:szCs w:val="21"/>
              </w:rPr>
            </w:pPr>
            <w:r>
              <w:rPr>
                <w:rFonts w:hint="eastAsia"/>
                <w:iCs/>
                <w:szCs w:val="21"/>
              </w:rPr>
              <w:t>可以通过侵权场景图中的黄色节点标识受到侵权影响的下游节点，箭头上的文字标识侵权副本的文件ID，红色箭头标识侵权副本的传播路径进行界定</w:t>
            </w:r>
          </w:p>
        </w:tc>
        <w:tc>
          <w:tcPr>
            <w:tcW w:w="962" w:type="pct"/>
            <w:shd w:val="clear" w:color="auto" w:fill="auto"/>
            <w:vAlign w:val="center"/>
          </w:tcPr>
          <w:p w14:paraId="41227AA2">
            <w:pPr>
              <w:jc w:val="center"/>
              <w:rPr>
                <w:iCs/>
                <w:szCs w:val="21"/>
              </w:rPr>
            </w:pPr>
            <w:r>
              <w:rPr>
                <w:iCs/>
                <w:szCs w:val="21"/>
              </w:rPr>
              <w:t>通过</w:t>
            </w:r>
          </w:p>
        </w:tc>
      </w:tr>
      <w:tr w14:paraId="717718B4">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19FD712A">
            <w:pPr>
              <w:pStyle w:val="91"/>
              <w:numPr>
                <w:ilvl w:val="0"/>
                <w:numId w:val="9"/>
              </w:numPr>
              <w:ind w:firstLineChars="0"/>
              <w:jc w:val="center"/>
              <w:rPr>
                <w:b/>
                <w:szCs w:val="21"/>
              </w:rPr>
            </w:pPr>
          </w:p>
        </w:tc>
        <w:tc>
          <w:tcPr>
            <w:tcW w:w="808" w:type="pct"/>
            <w:shd w:val="clear" w:color="auto" w:fill="auto"/>
            <w:vAlign w:val="center"/>
          </w:tcPr>
          <w:p w14:paraId="2AEB0CA2">
            <w:pPr>
              <w:jc w:val="center"/>
            </w:pPr>
            <w:r>
              <w:rPr>
                <w:rFonts w:hint="eastAsia"/>
              </w:rPr>
              <w:t>侵权原因分析</w:t>
            </w:r>
          </w:p>
        </w:tc>
        <w:tc>
          <w:tcPr>
            <w:tcW w:w="2666" w:type="pct"/>
            <w:shd w:val="clear" w:color="auto" w:fill="auto"/>
            <w:vAlign w:val="center"/>
          </w:tcPr>
          <w:p w14:paraId="16507B6B">
            <w:pPr>
              <w:pStyle w:val="91"/>
              <w:numPr>
                <w:ilvl w:val="0"/>
                <w:numId w:val="10"/>
              </w:numPr>
              <w:ind w:firstLineChars="0"/>
              <w:jc w:val="left"/>
              <w:rPr>
                <w:iCs/>
                <w:szCs w:val="21"/>
              </w:rPr>
            </w:pPr>
            <w:r>
              <w:rPr>
                <w:rFonts w:hint="eastAsia"/>
                <w:iCs/>
                <w:szCs w:val="21"/>
              </w:rPr>
              <w:t>可在</w:t>
            </w:r>
            <w:r>
              <w:rPr>
                <w:rFonts w:hint="eastAsia"/>
                <w:szCs w:val="21"/>
              </w:rPr>
              <w:t>侵权溯源页面查看到侵权原因分析内容</w:t>
            </w:r>
          </w:p>
        </w:tc>
        <w:tc>
          <w:tcPr>
            <w:tcW w:w="962" w:type="pct"/>
            <w:shd w:val="clear" w:color="auto" w:fill="auto"/>
            <w:vAlign w:val="center"/>
          </w:tcPr>
          <w:p w14:paraId="289B862C">
            <w:pPr>
              <w:jc w:val="center"/>
              <w:rPr>
                <w:iCs/>
                <w:szCs w:val="21"/>
              </w:rPr>
            </w:pPr>
            <w:r>
              <w:rPr>
                <w:iCs/>
                <w:szCs w:val="21"/>
              </w:rPr>
              <w:t>通过</w:t>
            </w:r>
          </w:p>
        </w:tc>
      </w:tr>
      <w:tr w14:paraId="3F7EA7A6">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00FB9F9D">
            <w:pPr>
              <w:pStyle w:val="91"/>
              <w:numPr>
                <w:ilvl w:val="0"/>
                <w:numId w:val="9"/>
              </w:numPr>
              <w:ind w:firstLineChars="0"/>
              <w:jc w:val="center"/>
              <w:rPr>
                <w:b/>
                <w:szCs w:val="21"/>
              </w:rPr>
            </w:pPr>
          </w:p>
        </w:tc>
        <w:tc>
          <w:tcPr>
            <w:tcW w:w="808" w:type="pct"/>
            <w:shd w:val="clear" w:color="auto" w:fill="auto"/>
            <w:vAlign w:val="center"/>
          </w:tcPr>
          <w:p w14:paraId="50270501">
            <w:pPr>
              <w:jc w:val="center"/>
            </w:pPr>
            <w:r>
              <w:rPr>
                <w:rFonts w:hint="eastAsia"/>
              </w:rPr>
              <w:t>侵权危害性评估</w:t>
            </w:r>
          </w:p>
        </w:tc>
        <w:tc>
          <w:tcPr>
            <w:tcW w:w="2666" w:type="pct"/>
            <w:shd w:val="clear" w:color="auto" w:fill="auto"/>
            <w:vAlign w:val="center"/>
          </w:tcPr>
          <w:p w14:paraId="03F7CF56">
            <w:pPr>
              <w:pStyle w:val="91"/>
              <w:numPr>
                <w:ilvl w:val="0"/>
                <w:numId w:val="10"/>
              </w:numPr>
              <w:ind w:firstLineChars="0"/>
              <w:jc w:val="left"/>
              <w:rPr>
                <w:iCs/>
                <w:szCs w:val="21"/>
              </w:rPr>
            </w:pPr>
            <w:r>
              <w:rPr>
                <w:rFonts w:hint="eastAsia"/>
                <w:iCs/>
                <w:szCs w:val="21"/>
              </w:rPr>
              <w:t>可在</w:t>
            </w:r>
            <w:r>
              <w:rPr>
                <w:rFonts w:hint="eastAsia"/>
                <w:szCs w:val="21"/>
              </w:rPr>
              <w:t>侵权溯源页面查看到危害性评估信息</w:t>
            </w:r>
          </w:p>
        </w:tc>
        <w:tc>
          <w:tcPr>
            <w:tcW w:w="962" w:type="pct"/>
            <w:shd w:val="clear" w:color="auto" w:fill="auto"/>
            <w:vAlign w:val="center"/>
          </w:tcPr>
          <w:p w14:paraId="54D9B842">
            <w:pPr>
              <w:jc w:val="center"/>
              <w:rPr>
                <w:iCs/>
                <w:szCs w:val="21"/>
              </w:rPr>
            </w:pPr>
            <w:r>
              <w:rPr>
                <w:iCs/>
                <w:szCs w:val="21"/>
              </w:rPr>
              <w:t>通过</w:t>
            </w:r>
          </w:p>
        </w:tc>
      </w:tr>
      <w:tr w14:paraId="3DF8C11E">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78F265D1">
            <w:pPr>
              <w:pStyle w:val="91"/>
              <w:numPr>
                <w:ilvl w:val="0"/>
                <w:numId w:val="9"/>
              </w:numPr>
              <w:ind w:firstLineChars="0"/>
              <w:jc w:val="center"/>
              <w:rPr>
                <w:b/>
                <w:szCs w:val="21"/>
              </w:rPr>
            </w:pPr>
          </w:p>
        </w:tc>
        <w:tc>
          <w:tcPr>
            <w:tcW w:w="808" w:type="pct"/>
            <w:shd w:val="clear" w:color="auto" w:fill="auto"/>
            <w:vAlign w:val="center"/>
          </w:tcPr>
          <w:p w14:paraId="0638ECF4">
            <w:pPr>
              <w:jc w:val="center"/>
            </w:pPr>
            <w:r>
              <w:rPr>
                <w:rFonts w:hint="eastAsia"/>
              </w:rPr>
              <w:t>监管信息交付</w:t>
            </w:r>
          </w:p>
        </w:tc>
        <w:tc>
          <w:tcPr>
            <w:tcW w:w="2666" w:type="pct"/>
            <w:shd w:val="clear" w:color="auto" w:fill="auto"/>
            <w:vAlign w:val="center"/>
          </w:tcPr>
          <w:p w14:paraId="50E70104">
            <w:pPr>
              <w:pStyle w:val="91"/>
              <w:numPr>
                <w:ilvl w:val="0"/>
                <w:numId w:val="10"/>
              </w:numPr>
              <w:ind w:firstLineChars="0"/>
              <w:jc w:val="left"/>
              <w:rPr>
                <w:iCs/>
                <w:szCs w:val="21"/>
              </w:rPr>
            </w:pPr>
            <w:r>
              <w:rPr>
                <w:rFonts w:hint="eastAsia"/>
                <w:iCs/>
                <w:szCs w:val="21"/>
              </w:rPr>
              <w:t>可通过溯源系统的处置按钮发送处置信息到处置系统并接收到返回信息</w:t>
            </w:r>
          </w:p>
        </w:tc>
        <w:tc>
          <w:tcPr>
            <w:tcW w:w="962" w:type="pct"/>
            <w:shd w:val="clear" w:color="auto" w:fill="auto"/>
            <w:vAlign w:val="center"/>
          </w:tcPr>
          <w:p w14:paraId="491ECF05">
            <w:pPr>
              <w:jc w:val="center"/>
              <w:rPr>
                <w:iCs/>
                <w:szCs w:val="21"/>
              </w:rPr>
            </w:pPr>
            <w:r>
              <w:rPr>
                <w:iCs/>
                <w:szCs w:val="21"/>
              </w:rPr>
              <w:t>通过</w:t>
            </w:r>
          </w:p>
        </w:tc>
      </w:tr>
    </w:tbl>
    <w:p w14:paraId="0B156E9F">
      <w:pPr>
        <w:pStyle w:val="4"/>
      </w:pPr>
      <w:bookmarkStart w:id="39" w:name="_Toc187759974"/>
      <w:r>
        <w:rPr>
          <w:rFonts w:hint="eastAsia"/>
        </w:rPr>
        <w:t>权益保障监管与处置系统</w:t>
      </w:r>
      <w:bookmarkEnd w:id="39"/>
    </w:p>
    <w:tbl>
      <w:tblPr>
        <w:tblStyle w:val="36"/>
        <w:tblW w:w="5000" w:type="pct"/>
        <w:jc w:val="center"/>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Layout w:type="autofit"/>
        <w:tblCellMar>
          <w:top w:w="0" w:type="dxa"/>
          <w:left w:w="108" w:type="dxa"/>
          <w:bottom w:w="0" w:type="dxa"/>
          <w:right w:w="108" w:type="dxa"/>
        </w:tblCellMar>
      </w:tblPr>
      <w:tblGrid>
        <w:gridCol w:w="1123"/>
        <w:gridCol w:w="1610"/>
        <w:gridCol w:w="5312"/>
        <w:gridCol w:w="1917"/>
      </w:tblGrid>
      <w:tr w14:paraId="0836CCD1">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blHeader/>
          <w:jc w:val="center"/>
        </w:trPr>
        <w:tc>
          <w:tcPr>
            <w:tcW w:w="564" w:type="pct"/>
            <w:shd w:val="clear" w:color="auto" w:fill="F2F2F2"/>
            <w:vAlign w:val="center"/>
          </w:tcPr>
          <w:p w14:paraId="5041919E">
            <w:pPr>
              <w:jc w:val="center"/>
              <w:rPr>
                <w:b/>
                <w:szCs w:val="21"/>
              </w:rPr>
            </w:pPr>
            <w:r>
              <w:rPr>
                <w:b/>
                <w:szCs w:val="21"/>
              </w:rPr>
              <w:t>标示符</w:t>
            </w:r>
          </w:p>
        </w:tc>
        <w:tc>
          <w:tcPr>
            <w:tcW w:w="808" w:type="pct"/>
            <w:shd w:val="clear" w:color="auto" w:fill="F2F2F2"/>
            <w:vAlign w:val="center"/>
          </w:tcPr>
          <w:p w14:paraId="7E7C3BA7">
            <w:pPr>
              <w:jc w:val="center"/>
              <w:rPr>
                <w:b/>
                <w:szCs w:val="21"/>
              </w:rPr>
            </w:pPr>
            <w:r>
              <w:rPr>
                <w:b/>
                <w:szCs w:val="21"/>
              </w:rPr>
              <w:t>测试点</w:t>
            </w:r>
          </w:p>
        </w:tc>
        <w:tc>
          <w:tcPr>
            <w:tcW w:w="2666" w:type="pct"/>
            <w:shd w:val="clear" w:color="auto" w:fill="F2F2F2"/>
            <w:vAlign w:val="center"/>
          </w:tcPr>
          <w:p w14:paraId="7F096D06">
            <w:pPr>
              <w:jc w:val="center"/>
              <w:rPr>
                <w:b/>
                <w:szCs w:val="21"/>
              </w:rPr>
            </w:pPr>
            <w:r>
              <w:rPr>
                <w:b/>
                <w:szCs w:val="21"/>
              </w:rPr>
              <w:t>测试结果</w:t>
            </w:r>
          </w:p>
        </w:tc>
        <w:tc>
          <w:tcPr>
            <w:tcW w:w="962" w:type="pct"/>
            <w:shd w:val="clear" w:color="auto" w:fill="F2F2F2"/>
            <w:vAlign w:val="center"/>
          </w:tcPr>
          <w:p w14:paraId="27A88D05">
            <w:pPr>
              <w:jc w:val="center"/>
              <w:rPr>
                <w:b/>
                <w:szCs w:val="21"/>
              </w:rPr>
            </w:pPr>
            <w:r>
              <w:rPr>
                <w:b/>
                <w:szCs w:val="21"/>
              </w:rPr>
              <w:t>结果判定</w:t>
            </w:r>
          </w:p>
        </w:tc>
      </w:tr>
      <w:tr w14:paraId="01D7F7D6">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395C12CB">
            <w:pPr>
              <w:pStyle w:val="91"/>
              <w:numPr>
                <w:ilvl w:val="0"/>
                <w:numId w:val="9"/>
              </w:numPr>
              <w:ind w:firstLineChars="0"/>
              <w:jc w:val="center"/>
              <w:rPr>
                <w:b/>
                <w:szCs w:val="21"/>
              </w:rPr>
            </w:pPr>
          </w:p>
        </w:tc>
        <w:tc>
          <w:tcPr>
            <w:tcW w:w="808" w:type="pct"/>
            <w:vMerge w:val="restart"/>
            <w:shd w:val="clear" w:color="auto" w:fill="auto"/>
            <w:vAlign w:val="center"/>
          </w:tcPr>
          <w:p w14:paraId="1C49B750">
            <w:pPr>
              <w:jc w:val="center"/>
              <w:rPr>
                <w:iCs/>
                <w:szCs w:val="21"/>
              </w:rPr>
            </w:pPr>
            <w:r>
              <w:rPr>
                <w:rFonts w:hint="eastAsia"/>
              </w:rPr>
              <w:t>监管事件获取与通报</w:t>
            </w:r>
          </w:p>
        </w:tc>
        <w:tc>
          <w:tcPr>
            <w:tcW w:w="2666" w:type="pct"/>
            <w:shd w:val="clear" w:color="auto" w:fill="auto"/>
            <w:vAlign w:val="center"/>
          </w:tcPr>
          <w:p w14:paraId="530A2911">
            <w:pPr>
              <w:pStyle w:val="91"/>
              <w:numPr>
                <w:ilvl w:val="0"/>
                <w:numId w:val="10"/>
              </w:numPr>
              <w:ind w:firstLineChars="0"/>
              <w:jc w:val="left"/>
              <w:rPr>
                <w:iCs/>
                <w:szCs w:val="21"/>
              </w:rPr>
            </w:pPr>
            <w:r>
              <w:rPr>
                <w:rFonts w:hint="eastAsia"/>
                <w:iCs/>
                <w:szCs w:val="21"/>
              </w:rPr>
              <w:t>监管事件获取-可在认领列表中查看到新增监管事件信息</w:t>
            </w:r>
          </w:p>
        </w:tc>
        <w:tc>
          <w:tcPr>
            <w:tcW w:w="962" w:type="pct"/>
            <w:shd w:val="clear" w:color="auto" w:fill="auto"/>
            <w:vAlign w:val="center"/>
          </w:tcPr>
          <w:p w14:paraId="47D64312">
            <w:pPr>
              <w:jc w:val="center"/>
              <w:rPr>
                <w:iCs/>
                <w:szCs w:val="21"/>
              </w:rPr>
            </w:pPr>
            <w:r>
              <w:rPr>
                <w:iCs/>
                <w:szCs w:val="21"/>
              </w:rPr>
              <w:t>通过</w:t>
            </w:r>
          </w:p>
        </w:tc>
      </w:tr>
      <w:tr w14:paraId="3DA107B3">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554B8E9A">
            <w:pPr>
              <w:pStyle w:val="91"/>
              <w:numPr>
                <w:ilvl w:val="0"/>
                <w:numId w:val="9"/>
              </w:numPr>
              <w:ind w:firstLineChars="0"/>
              <w:jc w:val="center"/>
              <w:rPr>
                <w:b/>
                <w:szCs w:val="21"/>
              </w:rPr>
            </w:pPr>
          </w:p>
        </w:tc>
        <w:tc>
          <w:tcPr>
            <w:tcW w:w="808" w:type="pct"/>
            <w:vMerge w:val="continue"/>
            <w:shd w:val="clear" w:color="auto" w:fill="auto"/>
            <w:vAlign w:val="center"/>
          </w:tcPr>
          <w:p w14:paraId="4EAA9D30">
            <w:pPr>
              <w:jc w:val="center"/>
            </w:pPr>
          </w:p>
        </w:tc>
        <w:tc>
          <w:tcPr>
            <w:tcW w:w="2666" w:type="pct"/>
            <w:shd w:val="clear" w:color="auto" w:fill="auto"/>
            <w:vAlign w:val="center"/>
          </w:tcPr>
          <w:p w14:paraId="025D12DB">
            <w:pPr>
              <w:pStyle w:val="91"/>
              <w:numPr>
                <w:ilvl w:val="0"/>
                <w:numId w:val="10"/>
              </w:numPr>
              <w:ind w:firstLineChars="0"/>
              <w:jc w:val="left"/>
              <w:rPr>
                <w:iCs/>
                <w:szCs w:val="21"/>
              </w:rPr>
            </w:pPr>
            <w:r>
              <w:rPr>
                <w:rFonts w:hint="eastAsia"/>
                <w:iCs/>
                <w:szCs w:val="21"/>
              </w:rPr>
              <w:t>监管事件查看-认领列表中的数据可通过点击编辑按钮查看具体信息</w:t>
            </w:r>
          </w:p>
        </w:tc>
        <w:tc>
          <w:tcPr>
            <w:tcW w:w="962" w:type="pct"/>
            <w:shd w:val="clear" w:color="auto" w:fill="auto"/>
            <w:vAlign w:val="center"/>
          </w:tcPr>
          <w:p w14:paraId="47A91BEC">
            <w:pPr>
              <w:jc w:val="center"/>
              <w:rPr>
                <w:iCs/>
                <w:szCs w:val="21"/>
              </w:rPr>
            </w:pPr>
            <w:r>
              <w:rPr>
                <w:iCs/>
                <w:szCs w:val="21"/>
              </w:rPr>
              <w:t>通过</w:t>
            </w:r>
          </w:p>
        </w:tc>
      </w:tr>
      <w:tr w14:paraId="280D30F9">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65B13C23">
            <w:pPr>
              <w:pStyle w:val="91"/>
              <w:numPr>
                <w:ilvl w:val="0"/>
                <w:numId w:val="9"/>
              </w:numPr>
              <w:ind w:firstLineChars="0"/>
              <w:jc w:val="center"/>
              <w:rPr>
                <w:b/>
                <w:szCs w:val="21"/>
              </w:rPr>
            </w:pPr>
          </w:p>
        </w:tc>
        <w:tc>
          <w:tcPr>
            <w:tcW w:w="808" w:type="pct"/>
            <w:vMerge w:val="continue"/>
            <w:shd w:val="clear" w:color="auto" w:fill="auto"/>
            <w:vAlign w:val="center"/>
          </w:tcPr>
          <w:p w14:paraId="5B5CE9F3">
            <w:pPr>
              <w:jc w:val="center"/>
            </w:pPr>
          </w:p>
        </w:tc>
        <w:tc>
          <w:tcPr>
            <w:tcW w:w="2666" w:type="pct"/>
            <w:shd w:val="clear" w:color="auto" w:fill="auto"/>
            <w:vAlign w:val="center"/>
          </w:tcPr>
          <w:p w14:paraId="1687E3F3">
            <w:pPr>
              <w:pStyle w:val="91"/>
              <w:numPr>
                <w:ilvl w:val="0"/>
                <w:numId w:val="10"/>
              </w:numPr>
              <w:ind w:firstLineChars="0"/>
              <w:jc w:val="left"/>
              <w:rPr>
                <w:iCs/>
                <w:szCs w:val="21"/>
              </w:rPr>
            </w:pPr>
            <w:r>
              <w:rPr>
                <w:rFonts w:hint="eastAsia"/>
                <w:iCs/>
                <w:szCs w:val="21"/>
              </w:rPr>
              <w:t>监管事件查看-认领列表中的数据可通过点击认领按钮进行认领，并可在待办任务中查看认领的任务</w:t>
            </w:r>
          </w:p>
        </w:tc>
        <w:tc>
          <w:tcPr>
            <w:tcW w:w="962" w:type="pct"/>
            <w:shd w:val="clear" w:color="auto" w:fill="auto"/>
            <w:vAlign w:val="center"/>
          </w:tcPr>
          <w:p w14:paraId="76409E7E">
            <w:pPr>
              <w:jc w:val="center"/>
              <w:rPr>
                <w:iCs/>
                <w:szCs w:val="21"/>
              </w:rPr>
            </w:pPr>
            <w:r>
              <w:rPr>
                <w:iCs/>
                <w:szCs w:val="21"/>
              </w:rPr>
              <w:t>通过</w:t>
            </w:r>
          </w:p>
        </w:tc>
      </w:tr>
      <w:tr w14:paraId="45CFD30B">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1D1C9B33">
            <w:pPr>
              <w:pStyle w:val="91"/>
              <w:numPr>
                <w:ilvl w:val="0"/>
                <w:numId w:val="9"/>
              </w:numPr>
              <w:ind w:firstLineChars="0"/>
              <w:jc w:val="center"/>
              <w:rPr>
                <w:b/>
                <w:szCs w:val="21"/>
              </w:rPr>
            </w:pPr>
          </w:p>
        </w:tc>
        <w:tc>
          <w:tcPr>
            <w:tcW w:w="808" w:type="pct"/>
            <w:vMerge w:val="restart"/>
            <w:shd w:val="clear" w:color="auto" w:fill="auto"/>
            <w:vAlign w:val="center"/>
          </w:tcPr>
          <w:p w14:paraId="6D7AA5BA">
            <w:pPr>
              <w:jc w:val="center"/>
            </w:pPr>
            <w:r>
              <w:rPr>
                <w:rFonts w:hint="eastAsia"/>
              </w:rPr>
              <w:t>溯源结果交换</w:t>
            </w:r>
          </w:p>
        </w:tc>
        <w:tc>
          <w:tcPr>
            <w:tcW w:w="2666" w:type="pct"/>
            <w:shd w:val="clear" w:color="auto" w:fill="auto"/>
            <w:vAlign w:val="center"/>
          </w:tcPr>
          <w:p w14:paraId="1534C53D">
            <w:pPr>
              <w:pStyle w:val="91"/>
              <w:numPr>
                <w:ilvl w:val="0"/>
                <w:numId w:val="10"/>
              </w:numPr>
              <w:ind w:firstLineChars="0"/>
              <w:jc w:val="left"/>
              <w:rPr>
                <w:iCs/>
                <w:szCs w:val="21"/>
              </w:rPr>
            </w:pPr>
            <w:r>
              <w:rPr>
                <w:rFonts w:hint="eastAsia"/>
              </w:rPr>
              <w:t>溯源结果获取-</w:t>
            </w:r>
            <w:r>
              <w:rPr>
                <w:rFonts w:hint="eastAsia"/>
                <w:iCs/>
                <w:szCs w:val="21"/>
              </w:rPr>
              <w:t>可在认领列表中查看到新增工单信息</w:t>
            </w:r>
          </w:p>
        </w:tc>
        <w:tc>
          <w:tcPr>
            <w:tcW w:w="962" w:type="pct"/>
            <w:shd w:val="clear" w:color="auto" w:fill="auto"/>
            <w:vAlign w:val="center"/>
          </w:tcPr>
          <w:p w14:paraId="247F6198">
            <w:pPr>
              <w:jc w:val="center"/>
              <w:rPr>
                <w:i/>
                <w:szCs w:val="21"/>
              </w:rPr>
            </w:pPr>
            <w:r>
              <w:rPr>
                <w:iCs/>
                <w:szCs w:val="21"/>
              </w:rPr>
              <w:t>通过</w:t>
            </w:r>
          </w:p>
        </w:tc>
      </w:tr>
      <w:tr w14:paraId="505921A5">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50E02A22">
            <w:pPr>
              <w:pStyle w:val="91"/>
              <w:numPr>
                <w:ilvl w:val="0"/>
                <w:numId w:val="9"/>
              </w:numPr>
              <w:ind w:firstLineChars="0"/>
              <w:jc w:val="center"/>
              <w:rPr>
                <w:b/>
                <w:szCs w:val="21"/>
              </w:rPr>
            </w:pPr>
          </w:p>
        </w:tc>
        <w:tc>
          <w:tcPr>
            <w:tcW w:w="808" w:type="pct"/>
            <w:vMerge w:val="continue"/>
            <w:shd w:val="clear" w:color="auto" w:fill="auto"/>
            <w:vAlign w:val="center"/>
          </w:tcPr>
          <w:p w14:paraId="42BD2BB9">
            <w:pPr>
              <w:jc w:val="center"/>
            </w:pPr>
          </w:p>
        </w:tc>
        <w:tc>
          <w:tcPr>
            <w:tcW w:w="2666" w:type="pct"/>
            <w:shd w:val="clear" w:color="auto" w:fill="auto"/>
            <w:vAlign w:val="center"/>
          </w:tcPr>
          <w:p w14:paraId="6E433C15">
            <w:pPr>
              <w:pStyle w:val="91"/>
              <w:numPr>
                <w:ilvl w:val="0"/>
                <w:numId w:val="10"/>
              </w:numPr>
              <w:ind w:firstLineChars="0"/>
              <w:jc w:val="left"/>
              <w:rPr>
                <w:iCs/>
                <w:szCs w:val="21"/>
              </w:rPr>
            </w:pPr>
            <w:r>
              <w:rPr>
                <w:rFonts w:hint="eastAsia"/>
              </w:rPr>
              <w:t>溯源结果查看-</w:t>
            </w:r>
            <w:r>
              <w:rPr>
                <w:rFonts w:hint="eastAsia"/>
                <w:iCs/>
                <w:szCs w:val="21"/>
              </w:rPr>
              <w:t>认领列表中的数据可通过点击编辑按钮查看到工单的溯源结果具体信息</w:t>
            </w:r>
          </w:p>
        </w:tc>
        <w:tc>
          <w:tcPr>
            <w:tcW w:w="962" w:type="pct"/>
            <w:shd w:val="clear" w:color="auto" w:fill="auto"/>
            <w:vAlign w:val="center"/>
          </w:tcPr>
          <w:p w14:paraId="2464F6B4">
            <w:pPr>
              <w:jc w:val="center"/>
              <w:rPr>
                <w:iCs/>
                <w:szCs w:val="21"/>
              </w:rPr>
            </w:pPr>
            <w:r>
              <w:rPr>
                <w:iCs/>
                <w:szCs w:val="21"/>
              </w:rPr>
              <w:t>通过</w:t>
            </w:r>
          </w:p>
        </w:tc>
      </w:tr>
      <w:tr w14:paraId="5E198016">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066C9102">
            <w:pPr>
              <w:pStyle w:val="91"/>
              <w:numPr>
                <w:ilvl w:val="0"/>
                <w:numId w:val="9"/>
              </w:numPr>
              <w:ind w:firstLineChars="0"/>
              <w:jc w:val="center"/>
              <w:rPr>
                <w:b/>
                <w:szCs w:val="21"/>
              </w:rPr>
            </w:pPr>
          </w:p>
        </w:tc>
        <w:tc>
          <w:tcPr>
            <w:tcW w:w="808" w:type="pct"/>
            <w:vMerge w:val="restart"/>
            <w:shd w:val="clear" w:color="auto" w:fill="auto"/>
            <w:vAlign w:val="center"/>
          </w:tcPr>
          <w:p w14:paraId="36DA5A55">
            <w:pPr>
              <w:jc w:val="center"/>
            </w:pPr>
            <w:r>
              <w:rPr>
                <w:rFonts w:hint="eastAsia"/>
              </w:rPr>
              <w:t>处置场景管理</w:t>
            </w:r>
          </w:p>
          <w:p w14:paraId="0E03B9F2">
            <w:pPr>
              <w:jc w:val="center"/>
            </w:pPr>
            <w:r>
              <w:rPr>
                <w:rFonts w:hint="eastAsia"/>
              </w:rPr>
              <w:t>（处置预案管理）</w:t>
            </w:r>
          </w:p>
        </w:tc>
        <w:tc>
          <w:tcPr>
            <w:tcW w:w="2666" w:type="pct"/>
            <w:shd w:val="clear" w:color="auto" w:fill="auto"/>
            <w:vAlign w:val="center"/>
          </w:tcPr>
          <w:p w14:paraId="40011F94">
            <w:pPr>
              <w:pStyle w:val="91"/>
              <w:numPr>
                <w:ilvl w:val="0"/>
                <w:numId w:val="10"/>
              </w:numPr>
              <w:ind w:firstLineChars="0"/>
              <w:jc w:val="left"/>
              <w:rPr>
                <w:iCs/>
                <w:szCs w:val="21"/>
              </w:rPr>
            </w:pPr>
            <w:r>
              <w:rPr>
                <w:rFonts w:hint="eastAsia"/>
                <w:iCs/>
                <w:szCs w:val="21"/>
              </w:rPr>
              <w:t>处置场景新增-系统可通过场景名称、场景编码等字段完成新增场景功能</w:t>
            </w:r>
          </w:p>
        </w:tc>
        <w:tc>
          <w:tcPr>
            <w:tcW w:w="962" w:type="pct"/>
            <w:shd w:val="clear" w:color="auto" w:fill="auto"/>
            <w:vAlign w:val="center"/>
          </w:tcPr>
          <w:p w14:paraId="0625401E">
            <w:pPr>
              <w:jc w:val="center"/>
              <w:rPr>
                <w:i/>
                <w:szCs w:val="21"/>
              </w:rPr>
            </w:pPr>
            <w:r>
              <w:rPr>
                <w:iCs/>
                <w:szCs w:val="21"/>
              </w:rPr>
              <w:t>通过</w:t>
            </w:r>
          </w:p>
        </w:tc>
      </w:tr>
      <w:tr w14:paraId="09432BC3">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1353A6E2">
            <w:pPr>
              <w:pStyle w:val="91"/>
              <w:numPr>
                <w:ilvl w:val="0"/>
                <w:numId w:val="9"/>
              </w:numPr>
              <w:ind w:firstLineChars="0"/>
              <w:jc w:val="center"/>
              <w:rPr>
                <w:b/>
                <w:szCs w:val="21"/>
              </w:rPr>
            </w:pPr>
          </w:p>
        </w:tc>
        <w:tc>
          <w:tcPr>
            <w:tcW w:w="808" w:type="pct"/>
            <w:vMerge w:val="continue"/>
            <w:shd w:val="clear" w:color="auto" w:fill="auto"/>
            <w:vAlign w:val="center"/>
          </w:tcPr>
          <w:p w14:paraId="0B35EC3E">
            <w:pPr>
              <w:jc w:val="center"/>
            </w:pPr>
          </w:p>
        </w:tc>
        <w:tc>
          <w:tcPr>
            <w:tcW w:w="2666" w:type="pct"/>
            <w:shd w:val="clear" w:color="auto" w:fill="auto"/>
            <w:vAlign w:val="center"/>
          </w:tcPr>
          <w:p w14:paraId="2EB4CC95">
            <w:pPr>
              <w:pStyle w:val="91"/>
              <w:numPr>
                <w:ilvl w:val="0"/>
                <w:numId w:val="10"/>
              </w:numPr>
              <w:ind w:firstLineChars="0"/>
              <w:jc w:val="left"/>
              <w:rPr>
                <w:iCs/>
                <w:szCs w:val="21"/>
              </w:rPr>
            </w:pPr>
            <w:r>
              <w:rPr>
                <w:rFonts w:hint="eastAsia"/>
                <w:iCs/>
                <w:szCs w:val="21"/>
              </w:rPr>
              <w:t>编辑处置场景-系统可对列表数据进行编辑操作，保存后页面展示编辑后的数据内容</w:t>
            </w:r>
          </w:p>
        </w:tc>
        <w:tc>
          <w:tcPr>
            <w:tcW w:w="962" w:type="pct"/>
            <w:shd w:val="clear" w:color="auto" w:fill="auto"/>
            <w:vAlign w:val="center"/>
          </w:tcPr>
          <w:p w14:paraId="69194399">
            <w:pPr>
              <w:jc w:val="center"/>
              <w:rPr>
                <w:iCs/>
                <w:szCs w:val="21"/>
              </w:rPr>
            </w:pPr>
            <w:r>
              <w:rPr>
                <w:iCs/>
                <w:szCs w:val="21"/>
              </w:rPr>
              <w:t>通过</w:t>
            </w:r>
          </w:p>
        </w:tc>
      </w:tr>
      <w:tr w14:paraId="199F5E3B">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70F28FE2">
            <w:pPr>
              <w:pStyle w:val="91"/>
              <w:numPr>
                <w:ilvl w:val="0"/>
                <w:numId w:val="9"/>
              </w:numPr>
              <w:ind w:firstLineChars="0"/>
              <w:jc w:val="center"/>
              <w:rPr>
                <w:b/>
                <w:szCs w:val="21"/>
              </w:rPr>
            </w:pPr>
          </w:p>
        </w:tc>
        <w:tc>
          <w:tcPr>
            <w:tcW w:w="808" w:type="pct"/>
            <w:vMerge w:val="continue"/>
            <w:shd w:val="clear" w:color="auto" w:fill="auto"/>
            <w:vAlign w:val="center"/>
          </w:tcPr>
          <w:p w14:paraId="2486CC36">
            <w:pPr>
              <w:jc w:val="center"/>
            </w:pPr>
          </w:p>
        </w:tc>
        <w:tc>
          <w:tcPr>
            <w:tcW w:w="2666" w:type="pct"/>
            <w:shd w:val="clear" w:color="auto" w:fill="auto"/>
            <w:vAlign w:val="center"/>
          </w:tcPr>
          <w:p w14:paraId="6254F7E0">
            <w:pPr>
              <w:pStyle w:val="91"/>
              <w:numPr>
                <w:ilvl w:val="0"/>
                <w:numId w:val="10"/>
              </w:numPr>
              <w:ind w:firstLineChars="0"/>
              <w:jc w:val="left"/>
              <w:rPr>
                <w:iCs/>
                <w:szCs w:val="21"/>
              </w:rPr>
            </w:pPr>
            <w:r>
              <w:rPr>
                <w:rFonts w:hint="eastAsia"/>
                <w:iCs/>
                <w:szCs w:val="21"/>
              </w:rPr>
              <w:t>删除处置场景-系统可对列表数据进行删除，成功后页面查询不到已删除的数据</w:t>
            </w:r>
          </w:p>
        </w:tc>
        <w:tc>
          <w:tcPr>
            <w:tcW w:w="962" w:type="pct"/>
            <w:shd w:val="clear" w:color="auto" w:fill="auto"/>
            <w:vAlign w:val="center"/>
          </w:tcPr>
          <w:p w14:paraId="70B6386B">
            <w:pPr>
              <w:jc w:val="center"/>
              <w:rPr>
                <w:iCs/>
                <w:szCs w:val="21"/>
              </w:rPr>
            </w:pPr>
            <w:r>
              <w:rPr>
                <w:iCs/>
                <w:szCs w:val="21"/>
              </w:rPr>
              <w:t>通过</w:t>
            </w:r>
          </w:p>
        </w:tc>
      </w:tr>
      <w:tr w14:paraId="368FB085">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11EEAC91">
            <w:pPr>
              <w:pStyle w:val="91"/>
              <w:numPr>
                <w:ilvl w:val="0"/>
                <w:numId w:val="9"/>
              </w:numPr>
              <w:ind w:firstLineChars="0"/>
              <w:jc w:val="center"/>
              <w:rPr>
                <w:b/>
                <w:szCs w:val="21"/>
              </w:rPr>
            </w:pPr>
          </w:p>
        </w:tc>
        <w:tc>
          <w:tcPr>
            <w:tcW w:w="808" w:type="pct"/>
            <w:vMerge w:val="continue"/>
            <w:shd w:val="clear" w:color="auto" w:fill="auto"/>
            <w:vAlign w:val="center"/>
          </w:tcPr>
          <w:p w14:paraId="0C5EF3D2">
            <w:pPr>
              <w:jc w:val="center"/>
            </w:pPr>
          </w:p>
        </w:tc>
        <w:tc>
          <w:tcPr>
            <w:tcW w:w="2666" w:type="pct"/>
            <w:shd w:val="clear" w:color="auto" w:fill="auto"/>
            <w:vAlign w:val="center"/>
          </w:tcPr>
          <w:p w14:paraId="31BC7B28">
            <w:pPr>
              <w:pStyle w:val="91"/>
              <w:numPr>
                <w:ilvl w:val="0"/>
                <w:numId w:val="10"/>
              </w:numPr>
              <w:ind w:firstLineChars="0"/>
              <w:jc w:val="left"/>
              <w:rPr>
                <w:iCs/>
                <w:szCs w:val="21"/>
              </w:rPr>
            </w:pPr>
            <w:r>
              <w:rPr>
                <w:rFonts w:hint="eastAsia"/>
              </w:rPr>
              <w:t>查看处置场景指令信息-系统可在场景管理页面通过点击查看指令按钮，查看指令信息</w:t>
            </w:r>
          </w:p>
        </w:tc>
        <w:tc>
          <w:tcPr>
            <w:tcW w:w="962" w:type="pct"/>
            <w:shd w:val="clear" w:color="auto" w:fill="auto"/>
            <w:vAlign w:val="center"/>
          </w:tcPr>
          <w:p w14:paraId="26CD8C64">
            <w:pPr>
              <w:jc w:val="center"/>
              <w:rPr>
                <w:iCs/>
                <w:szCs w:val="21"/>
              </w:rPr>
            </w:pPr>
            <w:r>
              <w:rPr>
                <w:iCs/>
                <w:szCs w:val="21"/>
              </w:rPr>
              <w:t>通过</w:t>
            </w:r>
          </w:p>
        </w:tc>
      </w:tr>
      <w:tr w14:paraId="32ABBADF">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4173B023">
            <w:pPr>
              <w:pStyle w:val="91"/>
              <w:numPr>
                <w:ilvl w:val="0"/>
                <w:numId w:val="9"/>
              </w:numPr>
              <w:ind w:firstLineChars="0"/>
              <w:jc w:val="center"/>
              <w:rPr>
                <w:b/>
                <w:szCs w:val="21"/>
              </w:rPr>
            </w:pPr>
          </w:p>
        </w:tc>
        <w:tc>
          <w:tcPr>
            <w:tcW w:w="808" w:type="pct"/>
            <w:vMerge w:val="continue"/>
            <w:shd w:val="clear" w:color="auto" w:fill="auto"/>
            <w:vAlign w:val="center"/>
          </w:tcPr>
          <w:p w14:paraId="0E39160B">
            <w:pPr>
              <w:jc w:val="center"/>
            </w:pPr>
          </w:p>
        </w:tc>
        <w:tc>
          <w:tcPr>
            <w:tcW w:w="2666" w:type="pct"/>
            <w:shd w:val="clear" w:color="auto" w:fill="auto"/>
            <w:vAlign w:val="center"/>
          </w:tcPr>
          <w:p w14:paraId="3F0F69FB">
            <w:pPr>
              <w:pStyle w:val="91"/>
              <w:numPr>
                <w:ilvl w:val="0"/>
                <w:numId w:val="10"/>
              </w:numPr>
              <w:ind w:firstLineChars="0"/>
              <w:jc w:val="left"/>
              <w:rPr>
                <w:iCs/>
                <w:szCs w:val="21"/>
              </w:rPr>
            </w:pPr>
            <w:r>
              <w:rPr>
                <w:rFonts w:hint="eastAsia"/>
              </w:rPr>
              <w:t>查询处置场景-系统可通过场景名称、场景编码、场景状态字段，进行查询操作</w:t>
            </w:r>
          </w:p>
        </w:tc>
        <w:tc>
          <w:tcPr>
            <w:tcW w:w="962" w:type="pct"/>
            <w:shd w:val="clear" w:color="auto" w:fill="auto"/>
            <w:vAlign w:val="center"/>
          </w:tcPr>
          <w:p w14:paraId="4D618EAF">
            <w:pPr>
              <w:jc w:val="center"/>
              <w:rPr>
                <w:iCs/>
                <w:szCs w:val="21"/>
              </w:rPr>
            </w:pPr>
            <w:r>
              <w:rPr>
                <w:iCs/>
                <w:szCs w:val="21"/>
              </w:rPr>
              <w:t>通过</w:t>
            </w:r>
          </w:p>
        </w:tc>
      </w:tr>
      <w:tr w14:paraId="4D89C57C">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012CDB0D">
            <w:pPr>
              <w:pStyle w:val="91"/>
              <w:numPr>
                <w:ilvl w:val="0"/>
                <w:numId w:val="9"/>
              </w:numPr>
              <w:ind w:firstLineChars="0"/>
              <w:jc w:val="center"/>
              <w:rPr>
                <w:b/>
                <w:szCs w:val="21"/>
              </w:rPr>
            </w:pPr>
          </w:p>
        </w:tc>
        <w:tc>
          <w:tcPr>
            <w:tcW w:w="808" w:type="pct"/>
            <w:vMerge w:val="restart"/>
            <w:shd w:val="clear" w:color="auto" w:fill="auto"/>
            <w:vAlign w:val="center"/>
          </w:tcPr>
          <w:p w14:paraId="30DC33A0">
            <w:pPr>
              <w:jc w:val="center"/>
            </w:pPr>
            <w:r>
              <w:rPr>
                <w:rFonts w:hint="eastAsia"/>
              </w:rPr>
              <w:t>处置流程管理</w:t>
            </w:r>
          </w:p>
        </w:tc>
        <w:tc>
          <w:tcPr>
            <w:tcW w:w="2666" w:type="pct"/>
            <w:shd w:val="clear" w:color="auto" w:fill="auto"/>
            <w:vAlign w:val="center"/>
          </w:tcPr>
          <w:p w14:paraId="0AB559EB">
            <w:pPr>
              <w:pStyle w:val="91"/>
              <w:numPr>
                <w:ilvl w:val="0"/>
                <w:numId w:val="10"/>
              </w:numPr>
              <w:ind w:firstLineChars="0"/>
              <w:jc w:val="left"/>
              <w:rPr>
                <w:iCs/>
                <w:szCs w:val="21"/>
              </w:rPr>
            </w:pPr>
            <w:r>
              <w:rPr>
                <w:rFonts w:hint="eastAsia"/>
              </w:rPr>
              <w:t>新增处置流程-多系统联动指挥-系统可通过</w:t>
            </w:r>
            <w:r>
              <w:rPr>
                <w:rFonts w:hint="eastAsia"/>
                <w:szCs w:val="21"/>
              </w:rPr>
              <w:t>流程名称、场景列表（多选）等字段完成新增流程功能</w:t>
            </w:r>
          </w:p>
        </w:tc>
        <w:tc>
          <w:tcPr>
            <w:tcW w:w="962" w:type="pct"/>
            <w:shd w:val="clear" w:color="auto" w:fill="auto"/>
            <w:vAlign w:val="center"/>
          </w:tcPr>
          <w:p w14:paraId="6A4754B6">
            <w:pPr>
              <w:jc w:val="center"/>
              <w:rPr>
                <w:iCs/>
                <w:szCs w:val="21"/>
              </w:rPr>
            </w:pPr>
            <w:r>
              <w:rPr>
                <w:iCs/>
                <w:szCs w:val="21"/>
              </w:rPr>
              <w:t>通过</w:t>
            </w:r>
          </w:p>
        </w:tc>
      </w:tr>
      <w:tr w14:paraId="71C90B23">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396A15D7">
            <w:pPr>
              <w:pStyle w:val="91"/>
              <w:numPr>
                <w:ilvl w:val="0"/>
                <w:numId w:val="9"/>
              </w:numPr>
              <w:ind w:firstLineChars="0"/>
              <w:jc w:val="center"/>
              <w:rPr>
                <w:b/>
                <w:szCs w:val="21"/>
              </w:rPr>
            </w:pPr>
          </w:p>
        </w:tc>
        <w:tc>
          <w:tcPr>
            <w:tcW w:w="808" w:type="pct"/>
            <w:vMerge w:val="continue"/>
            <w:shd w:val="clear" w:color="auto" w:fill="auto"/>
            <w:vAlign w:val="center"/>
          </w:tcPr>
          <w:p w14:paraId="35D4B33F">
            <w:pPr>
              <w:jc w:val="center"/>
            </w:pPr>
          </w:p>
        </w:tc>
        <w:tc>
          <w:tcPr>
            <w:tcW w:w="2666" w:type="pct"/>
            <w:shd w:val="clear" w:color="auto" w:fill="auto"/>
            <w:vAlign w:val="center"/>
          </w:tcPr>
          <w:p w14:paraId="3BED3F12">
            <w:pPr>
              <w:pStyle w:val="91"/>
              <w:numPr>
                <w:ilvl w:val="0"/>
                <w:numId w:val="10"/>
              </w:numPr>
              <w:ind w:firstLineChars="0"/>
              <w:jc w:val="left"/>
              <w:rPr>
                <w:iCs/>
                <w:szCs w:val="21"/>
              </w:rPr>
            </w:pPr>
            <w:r>
              <w:rPr>
                <w:rFonts w:hint="eastAsia"/>
              </w:rPr>
              <w:t>编辑处置流程-跨域协作处置-系统可对列表数据进行编辑操作，可修改</w:t>
            </w:r>
            <w:r>
              <w:rPr>
                <w:rFonts w:hint="eastAsia"/>
                <w:szCs w:val="21"/>
              </w:rPr>
              <w:t>流程名称、场景列表（选择跨域场景处置系统）等字段</w:t>
            </w:r>
          </w:p>
        </w:tc>
        <w:tc>
          <w:tcPr>
            <w:tcW w:w="962" w:type="pct"/>
            <w:shd w:val="clear" w:color="auto" w:fill="auto"/>
            <w:vAlign w:val="center"/>
          </w:tcPr>
          <w:p w14:paraId="17995E72">
            <w:pPr>
              <w:jc w:val="center"/>
              <w:rPr>
                <w:iCs/>
                <w:szCs w:val="21"/>
              </w:rPr>
            </w:pPr>
            <w:r>
              <w:rPr>
                <w:iCs/>
                <w:szCs w:val="21"/>
              </w:rPr>
              <w:t>通过</w:t>
            </w:r>
          </w:p>
        </w:tc>
      </w:tr>
      <w:tr w14:paraId="28AD6617">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48BD21BE">
            <w:pPr>
              <w:pStyle w:val="91"/>
              <w:numPr>
                <w:ilvl w:val="0"/>
                <w:numId w:val="9"/>
              </w:numPr>
              <w:ind w:firstLineChars="0"/>
              <w:jc w:val="center"/>
              <w:rPr>
                <w:b/>
                <w:szCs w:val="21"/>
              </w:rPr>
            </w:pPr>
          </w:p>
        </w:tc>
        <w:tc>
          <w:tcPr>
            <w:tcW w:w="808" w:type="pct"/>
            <w:vMerge w:val="continue"/>
            <w:shd w:val="clear" w:color="auto" w:fill="auto"/>
            <w:vAlign w:val="center"/>
          </w:tcPr>
          <w:p w14:paraId="1AC462BF">
            <w:pPr>
              <w:jc w:val="center"/>
            </w:pPr>
          </w:p>
        </w:tc>
        <w:tc>
          <w:tcPr>
            <w:tcW w:w="2666" w:type="pct"/>
            <w:shd w:val="clear" w:color="auto" w:fill="auto"/>
            <w:vAlign w:val="center"/>
          </w:tcPr>
          <w:p w14:paraId="7B0D025D">
            <w:pPr>
              <w:pStyle w:val="91"/>
              <w:numPr>
                <w:ilvl w:val="0"/>
                <w:numId w:val="10"/>
              </w:numPr>
              <w:ind w:firstLineChars="0"/>
              <w:jc w:val="left"/>
              <w:rPr>
                <w:iCs/>
                <w:szCs w:val="21"/>
              </w:rPr>
            </w:pPr>
            <w:r>
              <w:rPr>
                <w:rFonts w:hint="eastAsia"/>
              </w:rPr>
              <w:t>删除处置流程-系统可对列表数据进行删除操作，成功后页面查询不到已删除的数据</w:t>
            </w:r>
          </w:p>
        </w:tc>
        <w:tc>
          <w:tcPr>
            <w:tcW w:w="962" w:type="pct"/>
            <w:shd w:val="clear" w:color="auto" w:fill="auto"/>
            <w:vAlign w:val="center"/>
          </w:tcPr>
          <w:p w14:paraId="3D20A6D7">
            <w:pPr>
              <w:jc w:val="center"/>
              <w:rPr>
                <w:iCs/>
                <w:szCs w:val="21"/>
              </w:rPr>
            </w:pPr>
            <w:r>
              <w:rPr>
                <w:iCs/>
                <w:szCs w:val="21"/>
              </w:rPr>
              <w:t>通过</w:t>
            </w:r>
          </w:p>
        </w:tc>
      </w:tr>
      <w:tr w14:paraId="3190EE5F">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1F324DFC">
            <w:pPr>
              <w:pStyle w:val="91"/>
              <w:numPr>
                <w:ilvl w:val="0"/>
                <w:numId w:val="9"/>
              </w:numPr>
              <w:ind w:firstLineChars="0"/>
              <w:jc w:val="center"/>
              <w:rPr>
                <w:b/>
                <w:szCs w:val="21"/>
              </w:rPr>
            </w:pPr>
          </w:p>
        </w:tc>
        <w:tc>
          <w:tcPr>
            <w:tcW w:w="808" w:type="pct"/>
            <w:vMerge w:val="continue"/>
            <w:shd w:val="clear" w:color="auto" w:fill="auto"/>
            <w:vAlign w:val="center"/>
          </w:tcPr>
          <w:p w14:paraId="67E676EA">
            <w:pPr>
              <w:jc w:val="center"/>
            </w:pPr>
          </w:p>
        </w:tc>
        <w:tc>
          <w:tcPr>
            <w:tcW w:w="2666" w:type="pct"/>
            <w:shd w:val="clear" w:color="auto" w:fill="auto"/>
            <w:vAlign w:val="center"/>
          </w:tcPr>
          <w:p w14:paraId="0F6CDBF5">
            <w:pPr>
              <w:pStyle w:val="91"/>
              <w:numPr>
                <w:ilvl w:val="0"/>
                <w:numId w:val="10"/>
              </w:numPr>
              <w:ind w:firstLineChars="0"/>
              <w:jc w:val="left"/>
              <w:rPr>
                <w:iCs/>
                <w:szCs w:val="21"/>
              </w:rPr>
            </w:pPr>
            <w:r>
              <w:rPr>
                <w:rFonts w:hint="eastAsia"/>
              </w:rPr>
              <w:t>处置流程预览-可在流程管理页面对列表数据通过点击预览按钮查看</w:t>
            </w:r>
            <w:r>
              <w:rPr>
                <w:rFonts w:hint="eastAsia"/>
                <w:szCs w:val="21"/>
              </w:rPr>
              <w:t>处置流程信息</w:t>
            </w:r>
          </w:p>
        </w:tc>
        <w:tc>
          <w:tcPr>
            <w:tcW w:w="962" w:type="pct"/>
            <w:shd w:val="clear" w:color="auto" w:fill="auto"/>
            <w:vAlign w:val="center"/>
          </w:tcPr>
          <w:p w14:paraId="5E3EFD86">
            <w:pPr>
              <w:jc w:val="center"/>
              <w:rPr>
                <w:iCs/>
                <w:szCs w:val="21"/>
              </w:rPr>
            </w:pPr>
            <w:r>
              <w:rPr>
                <w:iCs/>
                <w:szCs w:val="21"/>
              </w:rPr>
              <w:t>通过</w:t>
            </w:r>
          </w:p>
        </w:tc>
      </w:tr>
      <w:tr w14:paraId="21F7BD79">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2015938C">
            <w:pPr>
              <w:pStyle w:val="91"/>
              <w:numPr>
                <w:ilvl w:val="0"/>
                <w:numId w:val="9"/>
              </w:numPr>
              <w:ind w:firstLineChars="0"/>
              <w:jc w:val="center"/>
              <w:rPr>
                <w:b/>
                <w:szCs w:val="21"/>
              </w:rPr>
            </w:pPr>
          </w:p>
        </w:tc>
        <w:tc>
          <w:tcPr>
            <w:tcW w:w="808" w:type="pct"/>
            <w:vMerge w:val="restart"/>
            <w:shd w:val="clear" w:color="auto" w:fill="auto"/>
            <w:vAlign w:val="center"/>
          </w:tcPr>
          <w:p w14:paraId="76CA1DF3">
            <w:pPr>
              <w:jc w:val="center"/>
            </w:pPr>
            <w:r>
              <w:rPr>
                <w:rFonts w:hint="eastAsia"/>
              </w:rPr>
              <w:t>处置任务中心</w:t>
            </w:r>
          </w:p>
        </w:tc>
        <w:tc>
          <w:tcPr>
            <w:tcW w:w="2666" w:type="pct"/>
            <w:shd w:val="clear" w:color="auto" w:fill="auto"/>
            <w:vAlign w:val="center"/>
          </w:tcPr>
          <w:p w14:paraId="42EBE70B">
            <w:pPr>
              <w:pStyle w:val="91"/>
              <w:numPr>
                <w:ilvl w:val="0"/>
                <w:numId w:val="10"/>
              </w:numPr>
              <w:ind w:firstLineChars="0"/>
              <w:jc w:val="left"/>
              <w:rPr>
                <w:iCs/>
                <w:szCs w:val="21"/>
              </w:rPr>
            </w:pPr>
            <w:r>
              <w:rPr>
                <w:rFonts w:hint="eastAsia"/>
              </w:rPr>
              <w:t>新增处置工单-系统可通过</w:t>
            </w:r>
            <w:r>
              <w:rPr>
                <w:rFonts w:hint="eastAsia"/>
                <w:szCs w:val="21"/>
              </w:rPr>
              <w:t>工单信息，包括任务名称、发起单位、工单描述、工单内容完成新增操作</w:t>
            </w:r>
          </w:p>
        </w:tc>
        <w:tc>
          <w:tcPr>
            <w:tcW w:w="962" w:type="pct"/>
            <w:shd w:val="clear" w:color="auto" w:fill="auto"/>
            <w:vAlign w:val="center"/>
          </w:tcPr>
          <w:p w14:paraId="6F0B5CE5">
            <w:pPr>
              <w:jc w:val="center"/>
              <w:rPr>
                <w:iCs/>
                <w:szCs w:val="21"/>
              </w:rPr>
            </w:pPr>
            <w:r>
              <w:rPr>
                <w:iCs/>
                <w:szCs w:val="21"/>
              </w:rPr>
              <w:t>通过</w:t>
            </w:r>
          </w:p>
        </w:tc>
      </w:tr>
      <w:tr w14:paraId="66D8BA6A">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382C7D3C">
            <w:pPr>
              <w:pStyle w:val="91"/>
              <w:numPr>
                <w:ilvl w:val="0"/>
                <w:numId w:val="9"/>
              </w:numPr>
              <w:ind w:firstLineChars="0"/>
              <w:jc w:val="center"/>
              <w:rPr>
                <w:b/>
                <w:szCs w:val="21"/>
              </w:rPr>
            </w:pPr>
          </w:p>
        </w:tc>
        <w:tc>
          <w:tcPr>
            <w:tcW w:w="808" w:type="pct"/>
            <w:vMerge w:val="continue"/>
            <w:shd w:val="clear" w:color="auto" w:fill="auto"/>
            <w:vAlign w:val="center"/>
          </w:tcPr>
          <w:p w14:paraId="1DCD3C11">
            <w:pPr>
              <w:jc w:val="center"/>
            </w:pPr>
          </w:p>
        </w:tc>
        <w:tc>
          <w:tcPr>
            <w:tcW w:w="2666" w:type="pct"/>
            <w:shd w:val="clear" w:color="auto" w:fill="auto"/>
            <w:vAlign w:val="center"/>
          </w:tcPr>
          <w:p w14:paraId="658626C6">
            <w:pPr>
              <w:pStyle w:val="91"/>
              <w:numPr>
                <w:ilvl w:val="0"/>
                <w:numId w:val="10"/>
              </w:numPr>
              <w:ind w:firstLineChars="0"/>
              <w:jc w:val="left"/>
              <w:rPr>
                <w:iCs/>
                <w:szCs w:val="21"/>
              </w:rPr>
            </w:pPr>
            <w:r>
              <w:rPr>
                <w:rFonts w:hint="eastAsia"/>
              </w:rPr>
              <w:t>工单认领-认领列表中的数据点击认领按钮，可完成认领操作，并可在待办任务中</w:t>
            </w:r>
            <w:r>
              <w:rPr>
                <w:rFonts w:hint="eastAsia"/>
                <w:szCs w:val="21"/>
              </w:rPr>
              <w:t>查看到认领的工单</w:t>
            </w:r>
          </w:p>
        </w:tc>
        <w:tc>
          <w:tcPr>
            <w:tcW w:w="962" w:type="pct"/>
            <w:shd w:val="clear" w:color="auto" w:fill="auto"/>
            <w:vAlign w:val="center"/>
          </w:tcPr>
          <w:p w14:paraId="668A6886">
            <w:pPr>
              <w:jc w:val="center"/>
              <w:rPr>
                <w:iCs/>
                <w:szCs w:val="21"/>
              </w:rPr>
            </w:pPr>
            <w:r>
              <w:rPr>
                <w:iCs/>
                <w:szCs w:val="21"/>
              </w:rPr>
              <w:t>通过</w:t>
            </w:r>
          </w:p>
        </w:tc>
      </w:tr>
      <w:tr w14:paraId="42323158">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23745744">
            <w:pPr>
              <w:pStyle w:val="91"/>
              <w:numPr>
                <w:ilvl w:val="0"/>
                <w:numId w:val="9"/>
              </w:numPr>
              <w:ind w:firstLineChars="0"/>
              <w:jc w:val="center"/>
              <w:rPr>
                <w:b/>
                <w:szCs w:val="21"/>
              </w:rPr>
            </w:pPr>
          </w:p>
        </w:tc>
        <w:tc>
          <w:tcPr>
            <w:tcW w:w="808" w:type="pct"/>
            <w:vMerge w:val="continue"/>
            <w:shd w:val="clear" w:color="auto" w:fill="auto"/>
            <w:vAlign w:val="center"/>
          </w:tcPr>
          <w:p w14:paraId="41448E9D">
            <w:pPr>
              <w:jc w:val="center"/>
            </w:pPr>
          </w:p>
        </w:tc>
        <w:tc>
          <w:tcPr>
            <w:tcW w:w="2666" w:type="pct"/>
            <w:shd w:val="clear" w:color="auto" w:fill="auto"/>
            <w:vAlign w:val="center"/>
          </w:tcPr>
          <w:p w14:paraId="7E1FFEBD">
            <w:pPr>
              <w:pStyle w:val="91"/>
              <w:numPr>
                <w:ilvl w:val="0"/>
                <w:numId w:val="10"/>
              </w:numPr>
              <w:ind w:firstLineChars="0"/>
              <w:jc w:val="left"/>
              <w:rPr>
                <w:iCs/>
                <w:szCs w:val="21"/>
              </w:rPr>
            </w:pPr>
            <w:r>
              <w:rPr>
                <w:rFonts w:hint="eastAsia"/>
              </w:rPr>
              <w:t>工单认领取消-可在待办任务中通过取消认领按钮完成取消认领工地操作</w:t>
            </w:r>
          </w:p>
        </w:tc>
        <w:tc>
          <w:tcPr>
            <w:tcW w:w="962" w:type="pct"/>
            <w:shd w:val="clear" w:color="auto" w:fill="auto"/>
            <w:vAlign w:val="center"/>
          </w:tcPr>
          <w:p w14:paraId="2C7C9378">
            <w:pPr>
              <w:jc w:val="center"/>
              <w:rPr>
                <w:iCs/>
                <w:szCs w:val="21"/>
              </w:rPr>
            </w:pPr>
            <w:r>
              <w:rPr>
                <w:iCs/>
                <w:szCs w:val="21"/>
              </w:rPr>
              <w:t>通过</w:t>
            </w:r>
          </w:p>
        </w:tc>
      </w:tr>
      <w:tr w14:paraId="7192BDAF">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1A9BD324">
            <w:pPr>
              <w:pStyle w:val="91"/>
              <w:numPr>
                <w:ilvl w:val="0"/>
                <w:numId w:val="9"/>
              </w:numPr>
              <w:ind w:firstLineChars="0"/>
              <w:jc w:val="center"/>
              <w:rPr>
                <w:b/>
                <w:szCs w:val="21"/>
              </w:rPr>
            </w:pPr>
          </w:p>
        </w:tc>
        <w:tc>
          <w:tcPr>
            <w:tcW w:w="808" w:type="pct"/>
            <w:vMerge w:val="continue"/>
            <w:shd w:val="clear" w:color="auto" w:fill="auto"/>
            <w:vAlign w:val="center"/>
          </w:tcPr>
          <w:p w14:paraId="66FFBB35">
            <w:pPr>
              <w:jc w:val="center"/>
            </w:pPr>
          </w:p>
        </w:tc>
        <w:tc>
          <w:tcPr>
            <w:tcW w:w="2666" w:type="pct"/>
            <w:shd w:val="clear" w:color="auto" w:fill="auto"/>
            <w:vAlign w:val="center"/>
          </w:tcPr>
          <w:p w14:paraId="7BBDC3C1">
            <w:pPr>
              <w:pStyle w:val="91"/>
              <w:numPr>
                <w:ilvl w:val="0"/>
                <w:numId w:val="10"/>
              </w:numPr>
              <w:ind w:firstLineChars="0"/>
              <w:jc w:val="left"/>
              <w:rPr>
                <w:iCs/>
                <w:szCs w:val="21"/>
              </w:rPr>
            </w:pPr>
            <w:r>
              <w:rPr>
                <w:rFonts w:hint="eastAsia"/>
              </w:rPr>
              <w:t>工单操作-通过点击操作按钮可查看处理信息内容</w:t>
            </w:r>
          </w:p>
        </w:tc>
        <w:tc>
          <w:tcPr>
            <w:tcW w:w="962" w:type="pct"/>
            <w:shd w:val="clear" w:color="auto" w:fill="auto"/>
            <w:vAlign w:val="center"/>
          </w:tcPr>
          <w:p w14:paraId="3A0BCBB5">
            <w:pPr>
              <w:jc w:val="center"/>
              <w:rPr>
                <w:iCs/>
                <w:szCs w:val="21"/>
              </w:rPr>
            </w:pPr>
            <w:r>
              <w:rPr>
                <w:iCs/>
                <w:szCs w:val="21"/>
              </w:rPr>
              <w:t>通过</w:t>
            </w:r>
          </w:p>
        </w:tc>
      </w:tr>
      <w:tr w14:paraId="12D2DFC5">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2583E819">
            <w:pPr>
              <w:pStyle w:val="91"/>
              <w:numPr>
                <w:ilvl w:val="0"/>
                <w:numId w:val="9"/>
              </w:numPr>
              <w:ind w:firstLineChars="0"/>
              <w:jc w:val="center"/>
              <w:rPr>
                <w:b/>
                <w:szCs w:val="21"/>
              </w:rPr>
            </w:pPr>
          </w:p>
        </w:tc>
        <w:tc>
          <w:tcPr>
            <w:tcW w:w="808" w:type="pct"/>
            <w:vMerge w:val="continue"/>
            <w:shd w:val="clear" w:color="auto" w:fill="auto"/>
            <w:vAlign w:val="center"/>
          </w:tcPr>
          <w:p w14:paraId="506BD4EF">
            <w:pPr>
              <w:jc w:val="center"/>
            </w:pPr>
          </w:p>
        </w:tc>
        <w:tc>
          <w:tcPr>
            <w:tcW w:w="2666" w:type="pct"/>
            <w:shd w:val="clear" w:color="auto" w:fill="auto"/>
            <w:vAlign w:val="center"/>
          </w:tcPr>
          <w:p w14:paraId="53D4A419">
            <w:pPr>
              <w:pStyle w:val="91"/>
              <w:numPr>
                <w:ilvl w:val="0"/>
                <w:numId w:val="10"/>
              </w:numPr>
              <w:ind w:firstLineChars="0"/>
              <w:jc w:val="left"/>
              <w:rPr>
                <w:iCs/>
                <w:szCs w:val="21"/>
              </w:rPr>
            </w:pPr>
            <w:r>
              <w:rPr>
                <w:rFonts w:hint="eastAsia"/>
              </w:rPr>
              <w:t>工单处置-联动处置策略生成（人工）-待办任务中通过处置流程按钮可进行手工处置指令操作</w:t>
            </w:r>
          </w:p>
        </w:tc>
        <w:tc>
          <w:tcPr>
            <w:tcW w:w="962" w:type="pct"/>
            <w:shd w:val="clear" w:color="auto" w:fill="auto"/>
            <w:vAlign w:val="center"/>
          </w:tcPr>
          <w:p w14:paraId="1FA833AB">
            <w:pPr>
              <w:jc w:val="center"/>
              <w:rPr>
                <w:iCs/>
                <w:szCs w:val="21"/>
              </w:rPr>
            </w:pPr>
            <w:r>
              <w:rPr>
                <w:iCs/>
                <w:szCs w:val="21"/>
              </w:rPr>
              <w:t>通过</w:t>
            </w:r>
          </w:p>
        </w:tc>
      </w:tr>
      <w:tr w14:paraId="13A6B932">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3EDF4855">
            <w:pPr>
              <w:pStyle w:val="91"/>
              <w:numPr>
                <w:ilvl w:val="0"/>
                <w:numId w:val="9"/>
              </w:numPr>
              <w:ind w:firstLineChars="0"/>
              <w:jc w:val="center"/>
              <w:rPr>
                <w:b/>
                <w:szCs w:val="21"/>
              </w:rPr>
            </w:pPr>
          </w:p>
        </w:tc>
        <w:tc>
          <w:tcPr>
            <w:tcW w:w="808" w:type="pct"/>
            <w:vMerge w:val="continue"/>
            <w:shd w:val="clear" w:color="auto" w:fill="auto"/>
            <w:vAlign w:val="center"/>
          </w:tcPr>
          <w:p w14:paraId="16E6AE76">
            <w:pPr>
              <w:jc w:val="center"/>
            </w:pPr>
          </w:p>
        </w:tc>
        <w:tc>
          <w:tcPr>
            <w:tcW w:w="2666" w:type="pct"/>
            <w:shd w:val="clear" w:color="auto" w:fill="auto"/>
            <w:vAlign w:val="center"/>
          </w:tcPr>
          <w:p w14:paraId="2ABFA695">
            <w:pPr>
              <w:pStyle w:val="91"/>
              <w:numPr>
                <w:ilvl w:val="0"/>
                <w:numId w:val="10"/>
              </w:numPr>
              <w:ind w:firstLineChars="0"/>
              <w:jc w:val="left"/>
              <w:rPr>
                <w:iCs/>
                <w:szCs w:val="21"/>
              </w:rPr>
            </w:pPr>
            <w:r>
              <w:rPr>
                <w:rFonts w:hint="eastAsia"/>
              </w:rPr>
              <w:t>工单处置-联动处置策略生成（自动）-系统可根据自动处置规则，完成</w:t>
            </w:r>
            <w:r>
              <w:rPr>
                <w:rFonts w:hint="eastAsia"/>
                <w:szCs w:val="21"/>
              </w:rPr>
              <w:t>处置对象的指令下发及接收</w:t>
            </w:r>
          </w:p>
        </w:tc>
        <w:tc>
          <w:tcPr>
            <w:tcW w:w="962" w:type="pct"/>
            <w:shd w:val="clear" w:color="auto" w:fill="auto"/>
            <w:vAlign w:val="center"/>
          </w:tcPr>
          <w:p w14:paraId="15666112">
            <w:pPr>
              <w:jc w:val="center"/>
              <w:rPr>
                <w:iCs/>
                <w:szCs w:val="21"/>
              </w:rPr>
            </w:pPr>
            <w:r>
              <w:rPr>
                <w:iCs/>
                <w:szCs w:val="21"/>
              </w:rPr>
              <w:t>通过</w:t>
            </w:r>
          </w:p>
        </w:tc>
      </w:tr>
      <w:tr w14:paraId="639675C6">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7E1B7BD7">
            <w:pPr>
              <w:pStyle w:val="91"/>
              <w:numPr>
                <w:ilvl w:val="0"/>
                <w:numId w:val="9"/>
              </w:numPr>
              <w:ind w:firstLineChars="0"/>
              <w:jc w:val="center"/>
              <w:rPr>
                <w:b/>
                <w:szCs w:val="21"/>
              </w:rPr>
            </w:pPr>
          </w:p>
        </w:tc>
        <w:tc>
          <w:tcPr>
            <w:tcW w:w="808" w:type="pct"/>
            <w:vMerge w:val="continue"/>
            <w:shd w:val="clear" w:color="auto" w:fill="auto"/>
            <w:vAlign w:val="center"/>
          </w:tcPr>
          <w:p w14:paraId="7F6AEEA6">
            <w:pPr>
              <w:jc w:val="center"/>
            </w:pPr>
          </w:p>
        </w:tc>
        <w:tc>
          <w:tcPr>
            <w:tcW w:w="2666" w:type="pct"/>
            <w:shd w:val="clear" w:color="auto" w:fill="auto"/>
            <w:vAlign w:val="center"/>
          </w:tcPr>
          <w:p w14:paraId="445246C6">
            <w:pPr>
              <w:pStyle w:val="91"/>
              <w:numPr>
                <w:ilvl w:val="0"/>
                <w:numId w:val="10"/>
              </w:numPr>
              <w:ind w:firstLineChars="0"/>
              <w:jc w:val="left"/>
            </w:pPr>
            <w:r>
              <w:rPr>
                <w:rFonts w:hint="eastAsia"/>
              </w:rPr>
              <w:t>工单处置-处置指令解析-待办任务中通过处置流程按钮可完成处置指令操作</w:t>
            </w:r>
          </w:p>
        </w:tc>
        <w:tc>
          <w:tcPr>
            <w:tcW w:w="962" w:type="pct"/>
            <w:shd w:val="clear" w:color="auto" w:fill="auto"/>
            <w:vAlign w:val="center"/>
          </w:tcPr>
          <w:p w14:paraId="2371E622">
            <w:pPr>
              <w:jc w:val="center"/>
              <w:rPr>
                <w:iCs/>
                <w:szCs w:val="21"/>
              </w:rPr>
            </w:pPr>
            <w:r>
              <w:rPr>
                <w:iCs/>
                <w:szCs w:val="21"/>
              </w:rPr>
              <w:t>通过</w:t>
            </w:r>
          </w:p>
        </w:tc>
      </w:tr>
      <w:tr w14:paraId="589C4A5F">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1E311B74">
            <w:pPr>
              <w:pStyle w:val="91"/>
              <w:numPr>
                <w:ilvl w:val="0"/>
                <w:numId w:val="9"/>
              </w:numPr>
              <w:ind w:firstLineChars="0"/>
              <w:jc w:val="center"/>
              <w:rPr>
                <w:b/>
                <w:szCs w:val="21"/>
              </w:rPr>
            </w:pPr>
          </w:p>
        </w:tc>
        <w:tc>
          <w:tcPr>
            <w:tcW w:w="808" w:type="pct"/>
            <w:vMerge w:val="continue"/>
            <w:shd w:val="clear" w:color="auto" w:fill="auto"/>
            <w:vAlign w:val="center"/>
          </w:tcPr>
          <w:p w14:paraId="5CF6E18B">
            <w:pPr>
              <w:jc w:val="center"/>
            </w:pPr>
          </w:p>
        </w:tc>
        <w:tc>
          <w:tcPr>
            <w:tcW w:w="2666" w:type="pct"/>
            <w:shd w:val="clear" w:color="auto" w:fill="auto"/>
            <w:vAlign w:val="center"/>
          </w:tcPr>
          <w:p w14:paraId="06377860">
            <w:pPr>
              <w:pStyle w:val="91"/>
              <w:numPr>
                <w:ilvl w:val="0"/>
                <w:numId w:val="10"/>
              </w:numPr>
              <w:ind w:firstLineChars="0"/>
              <w:jc w:val="left"/>
              <w:rPr>
                <w:iCs/>
                <w:szCs w:val="21"/>
              </w:rPr>
            </w:pPr>
            <w:r>
              <w:rPr>
                <w:rFonts w:hint="eastAsia"/>
              </w:rPr>
              <w:t>工单处置-流程可视化查看-</w:t>
            </w:r>
            <w:r>
              <w:rPr>
                <w:rFonts w:hint="eastAsia"/>
                <w:szCs w:val="21"/>
              </w:rPr>
              <w:t>已办任务中可通过流程进展按钮查看处置流程进展信息</w:t>
            </w:r>
          </w:p>
        </w:tc>
        <w:tc>
          <w:tcPr>
            <w:tcW w:w="962" w:type="pct"/>
            <w:shd w:val="clear" w:color="auto" w:fill="auto"/>
            <w:vAlign w:val="center"/>
          </w:tcPr>
          <w:p w14:paraId="1911BD6A">
            <w:pPr>
              <w:jc w:val="center"/>
              <w:rPr>
                <w:iCs/>
                <w:szCs w:val="21"/>
              </w:rPr>
            </w:pPr>
            <w:r>
              <w:rPr>
                <w:iCs/>
                <w:szCs w:val="21"/>
              </w:rPr>
              <w:t>通过</w:t>
            </w:r>
          </w:p>
        </w:tc>
      </w:tr>
      <w:tr w14:paraId="5A8977F8">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7EDE078F">
            <w:pPr>
              <w:pStyle w:val="91"/>
              <w:numPr>
                <w:ilvl w:val="0"/>
                <w:numId w:val="9"/>
              </w:numPr>
              <w:ind w:firstLineChars="0"/>
              <w:jc w:val="center"/>
              <w:rPr>
                <w:b/>
                <w:szCs w:val="21"/>
              </w:rPr>
            </w:pPr>
          </w:p>
        </w:tc>
        <w:tc>
          <w:tcPr>
            <w:tcW w:w="808" w:type="pct"/>
            <w:vMerge w:val="continue"/>
            <w:shd w:val="clear" w:color="auto" w:fill="auto"/>
            <w:vAlign w:val="center"/>
          </w:tcPr>
          <w:p w14:paraId="26D4EC1E">
            <w:pPr>
              <w:jc w:val="center"/>
            </w:pPr>
          </w:p>
        </w:tc>
        <w:tc>
          <w:tcPr>
            <w:tcW w:w="2666" w:type="pct"/>
            <w:shd w:val="clear" w:color="auto" w:fill="auto"/>
            <w:vAlign w:val="center"/>
          </w:tcPr>
          <w:p w14:paraId="5172F56B">
            <w:pPr>
              <w:pStyle w:val="91"/>
              <w:numPr>
                <w:ilvl w:val="0"/>
                <w:numId w:val="10"/>
              </w:numPr>
              <w:ind w:firstLineChars="0"/>
              <w:jc w:val="left"/>
              <w:rPr>
                <w:iCs/>
                <w:szCs w:val="21"/>
              </w:rPr>
            </w:pPr>
            <w:r>
              <w:rPr>
                <w:rFonts w:hint="eastAsia"/>
              </w:rPr>
              <w:t>工单处置-处置指令交互（下发及响应）-系统下发指令到处置对象系统，指令交互日志可查看到交互结果</w:t>
            </w:r>
          </w:p>
        </w:tc>
        <w:tc>
          <w:tcPr>
            <w:tcW w:w="962" w:type="pct"/>
            <w:shd w:val="clear" w:color="auto" w:fill="auto"/>
            <w:vAlign w:val="center"/>
          </w:tcPr>
          <w:p w14:paraId="423DDE64">
            <w:pPr>
              <w:jc w:val="center"/>
              <w:rPr>
                <w:iCs/>
                <w:szCs w:val="21"/>
              </w:rPr>
            </w:pPr>
            <w:r>
              <w:rPr>
                <w:iCs/>
                <w:szCs w:val="21"/>
              </w:rPr>
              <w:t>通过</w:t>
            </w:r>
          </w:p>
        </w:tc>
      </w:tr>
      <w:tr w14:paraId="1FAEDA0E">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66CC5688">
            <w:pPr>
              <w:pStyle w:val="91"/>
              <w:numPr>
                <w:ilvl w:val="0"/>
                <w:numId w:val="9"/>
              </w:numPr>
              <w:ind w:firstLineChars="0"/>
              <w:jc w:val="center"/>
              <w:rPr>
                <w:b/>
                <w:szCs w:val="21"/>
              </w:rPr>
            </w:pPr>
          </w:p>
        </w:tc>
        <w:tc>
          <w:tcPr>
            <w:tcW w:w="808" w:type="pct"/>
            <w:vMerge w:val="continue"/>
            <w:shd w:val="clear" w:color="auto" w:fill="auto"/>
            <w:vAlign w:val="center"/>
          </w:tcPr>
          <w:p w14:paraId="48209FC2">
            <w:pPr>
              <w:jc w:val="center"/>
            </w:pPr>
          </w:p>
        </w:tc>
        <w:tc>
          <w:tcPr>
            <w:tcW w:w="2666" w:type="pct"/>
            <w:shd w:val="clear" w:color="auto" w:fill="auto"/>
            <w:vAlign w:val="center"/>
          </w:tcPr>
          <w:p w14:paraId="269DB516">
            <w:pPr>
              <w:pStyle w:val="91"/>
              <w:numPr>
                <w:ilvl w:val="0"/>
                <w:numId w:val="10"/>
              </w:numPr>
              <w:ind w:firstLineChars="0"/>
              <w:jc w:val="left"/>
              <w:rPr>
                <w:iCs/>
                <w:szCs w:val="21"/>
              </w:rPr>
            </w:pPr>
            <w:r>
              <w:rPr>
                <w:rFonts w:hint="eastAsia"/>
              </w:rPr>
              <w:t>工单处置-处置评估（系统评估）-已办任务中已操作的数据可查看到系统自动评估的结果内容</w:t>
            </w:r>
          </w:p>
        </w:tc>
        <w:tc>
          <w:tcPr>
            <w:tcW w:w="962" w:type="pct"/>
            <w:shd w:val="clear" w:color="auto" w:fill="auto"/>
            <w:vAlign w:val="center"/>
          </w:tcPr>
          <w:p w14:paraId="0B38DE25">
            <w:pPr>
              <w:jc w:val="center"/>
              <w:rPr>
                <w:iCs/>
                <w:szCs w:val="21"/>
              </w:rPr>
            </w:pPr>
            <w:r>
              <w:rPr>
                <w:iCs/>
                <w:szCs w:val="21"/>
              </w:rPr>
              <w:t>通过</w:t>
            </w:r>
          </w:p>
        </w:tc>
      </w:tr>
      <w:tr w14:paraId="63309147">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11F00FCC">
            <w:pPr>
              <w:pStyle w:val="91"/>
              <w:numPr>
                <w:ilvl w:val="0"/>
                <w:numId w:val="9"/>
              </w:numPr>
              <w:ind w:firstLineChars="0"/>
              <w:jc w:val="center"/>
              <w:rPr>
                <w:b/>
                <w:szCs w:val="21"/>
              </w:rPr>
            </w:pPr>
          </w:p>
        </w:tc>
        <w:tc>
          <w:tcPr>
            <w:tcW w:w="808" w:type="pct"/>
            <w:vMerge w:val="continue"/>
            <w:shd w:val="clear" w:color="auto" w:fill="auto"/>
            <w:vAlign w:val="center"/>
          </w:tcPr>
          <w:p w14:paraId="419ACE3D">
            <w:pPr>
              <w:jc w:val="center"/>
            </w:pPr>
          </w:p>
        </w:tc>
        <w:tc>
          <w:tcPr>
            <w:tcW w:w="2666" w:type="pct"/>
            <w:shd w:val="clear" w:color="auto" w:fill="auto"/>
            <w:vAlign w:val="center"/>
          </w:tcPr>
          <w:p w14:paraId="6AE6DEC9">
            <w:pPr>
              <w:pStyle w:val="91"/>
              <w:numPr>
                <w:ilvl w:val="0"/>
                <w:numId w:val="10"/>
              </w:numPr>
              <w:ind w:firstLineChars="0"/>
              <w:jc w:val="left"/>
              <w:rPr>
                <w:iCs/>
                <w:szCs w:val="21"/>
              </w:rPr>
            </w:pPr>
            <w:r>
              <w:rPr>
                <w:rFonts w:hint="eastAsia"/>
              </w:rPr>
              <w:t>工单处置-处置评估（人工评估）-</w:t>
            </w:r>
            <w:r>
              <w:rPr>
                <w:rFonts w:hint="eastAsia"/>
                <w:szCs w:val="21"/>
              </w:rPr>
              <w:t>已办任务中状态为待评估的工单通过选择与系统自评估的结果不同结果实现人工评估</w:t>
            </w:r>
          </w:p>
        </w:tc>
        <w:tc>
          <w:tcPr>
            <w:tcW w:w="962" w:type="pct"/>
            <w:shd w:val="clear" w:color="auto" w:fill="auto"/>
            <w:vAlign w:val="center"/>
          </w:tcPr>
          <w:p w14:paraId="35FDC30D">
            <w:pPr>
              <w:jc w:val="center"/>
              <w:rPr>
                <w:iCs/>
                <w:szCs w:val="21"/>
              </w:rPr>
            </w:pPr>
            <w:r>
              <w:rPr>
                <w:iCs/>
                <w:szCs w:val="21"/>
              </w:rPr>
              <w:t>通过</w:t>
            </w:r>
          </w:p>
        </w:tc>
      </w:tr>
      <w:tr w14:paraId="23E95C26">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59423C8A">
            <w:pPr>
              <w:pStyle w:val="91"/>
              <w:numPr>
                <w:ilvl w:val="0"/>
                <w:numId w:val="9"/>
              </w:numPr>
              <w:ind w:firstLineChars="0"/>
              <w:jc w:val="center"/>
              <w:rPr>
                <w:b/>
                <w:szCs w:val="21"/>
              </w:rPr>
            </w:pPr>
          </w:p>
        </w:tc>
        <w:tc>
          <w:tcPr>
            <w:tcW w:w="808" w:type="pct"/>
            <w:vMerge w:val="continue"/>
            <w:shd w:val="clear" w:color="auto" w:fill="auto"/>
            <w:vAlign w:val="center"/>
          </w:tcPr>
          <w:p w14:paraId="5D195B9D">
            <w:pPr>
              <w:jc w:val="center"/>
            </w:pPr>
          </w:p>
        </w:tc>
        <w:tc>
          <w:tcPr>
            <w:tcW w:w="2666" w:type="pct"/>
            <w:shd w:val="clear" w:color="auto" w:fill="auto"/>
            <w:vAlign w:val="center"/>
          </w:tcPr>
          <w:p w14:paraId="30DC7BF0">
            <w:pPr>
              <w:pStyle w:val="91"/>
              <w:numPr>
                <w:ilvl w:val="0"/>
                <w:numId w:val="10"/>
              </w:numPr>
              <w:ind w:firstLineChars="0"/>
              <w:jc w:val="left"/>
              <w:rPr>
                <w:iCs/>
                <w:szCs w:val="21"/>
              </w:rPr>
            </w:pPr>
            <w:r>
              <w:rPr>
                <w:rFonts w:hint="eastAsia"/>
              </w:rPr>
              <w:t>工单处置-存证上报-</w:t>
            </w:r>
            <w:r>
              <w:rPr>
                <w:rFonts w:hint="eastAsia"/>
                <w:szCs w:val="21"/>
              </w:rPr>
              <w:t>已办任务中状态为待存证的工单可通过上报按钮进行上报操作</w:t>
            </w:r>
          </w:p>
        </w:tc>
        <w:tc>
          <w:tcPr>
            <w:tcW w:w="962" w:type="pct"/>
            <w:shd w:val="clear" w:color="auto" w:fill="auto"/>
            <w:vAlign w:val="center"/>
          </w:tcPr>
          <w:p w14:paraId="158B813A">
            <w:pPr>
              <w:jc w:val="center"/>
              <w:rPr>
                <w:iCs/>
                <w:szCs w:val="21"/>
              </w:rPr>
            </w:pPr>
            <w:r>
              <w:rPr>
                <w:iCs/>
                <w:szCs w:val="21"/>
              </w:rPr>
              <w:t>通过</w:t>
            </w:r>
          </w:p>
        </w:tc>
      </w:tr>
      <w:tr w14:paraId="67673B8C">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4A80DB9F">
            <w:pPr>
              <w:pStyle w:val="91"/>
              <w:numPr>
                <w:ilvl w:val="0"/>
                <w:numId w:val="9"/>
              </w:numPr>
              <w:ind w:firstLineChars="0"/>
              <w:jc w:val="center"/>
              <w:rPr>
                <w:b/>
                <w:szCs w:val="21"/>
              </w:rPr>
            </w:pPr>
          </w:p>
        </w:tc>
        <w:tc>
          <w:tcPr>
            <w:tcW w:w="808" w:type="pct"/>
            <w:vMerge w:val="continue"/>
            <w:shd w:val="clear" w:color="auto" w:fill="auto"/>
            <w:vAlign w:val="center"/>
          </w:tcPr>
          <w:p w14:paraId="4C7636FB">
            <w:pPr>
              <w:jc w:val="center"/>
            </w:pPr>
          </w:p>
        </w:tc>
        <w:tc>
          <w:tcPr>
            <w:tcW w:w="2666" w:type="pct"/>
            <w:shd w:val="clear" w:color="auto" w:fill="auto"/>
            <w:vAlign w:val="center"/>
          </w:tcPr>
          <w:p w14:paraId="6E281B50">
            <w:pPr>
              <w:pStyle w:val="91"/>
              <w:numPr>
                <w:ilvl w:val="0"/>
                <w:numId w:val="10"/>
              </w:numPr>
              <w:ind w:firstLineChars="0"/>
              <w:jc w:val="left"/>
              <w:rPr>
                <w:iCs/>
                <w:szCs w:val="21"/>
              </w:rPr>
            </w:pPr>
            <w:r>
              <w:rPr>
                <w:rFonts w:hint="eastAsia"/>
              </w:rPr>
              <w:t>工单处置-工单状态显示-可在已办任务中查看到工单状态，包括状态、创建时间、任务用时等状态信息</w:t>
            </w:r>
          </w:p>
        </w:tc>
        <w:tc>
          <w:tcPr>
            <w:tcW w:w="962" w:type="pct"/>
            <w:shd w:val="clear" w:color="auto" w:fill="auto"/>
            <w:vAlign w:val="center"/>
          </w:tcPr>
          <w:p w14:paraId="13ACCDFE">
            <w:pPr>
              <w:jc w:val="center"/>
              <w:rPr>
                <w:iCs/>
                <w:szCs w:val="21"/>
              </w:rPr>
            </w:pPr>
            <w:r>
              <w:rPr>
                <w:iCs/>
                <w:szCs w:val="21"/>
              </w:rPr>
              <w:t>通过</w:t>
            </w:r>
          </w:p>
        </w:tc>
      </w:tr>
      <w:tr w14:paraId="5AF14E03">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7E64657D">
            <w:pPr>
              <w:pStyle w:val="91"/>
              <w:numPr>
                <w:ilvl w:val="0"/>
                <w:numId w:val="9"/>
              </w:numPr>
              <w:ind w:firstLineChars="0"/>
              <w:jc w:val="center"/>
              <w:rPr>
                <w:b/>
                <w:szCs w:val="21"/>
              </w:rPr>
            </w:pPr>
          </w:p>
        </w:tc>
        <w:tc>
          <w:tcPr>
            <w:tcW w:w="808" w:type="pct"/>
            <w:vMerge w:val="restart"/>
            <w:shd w:val="clear" w:color="auto" w:fill="auto"/>
            <w:vAlign w:val="center"/>
          </w:tcPr>
          <w:p w14:paraId="6C96615F">
            <w:pPr>
              <w:jc w:val="center"/>
            </w:pPr>
            <w:r>
              <w:rPr>
                <w:rFonts w:hint="eastAsia"/>
              </w:rPr>
              <w:t>系统管理</w:t>
            </w:r>
          </w:p>
        </w:tc>
        <w:tc>
          <w:tcPr>
            <w:tcW w:w="2666" w:type="pct"/>
            <w:shd w:val="clear" w:color="auto" w:fill="auto"/>
            <w:vAlign w:val="center"/>
          </w:tcPr>
          <w:p w14:paraId="6022682E">
            <w:pPr>
              <w:pStyle w:val="91"/>
              <w:numPr>
                <w:ilvl w:val="0"/>
                <w:numId w:val="10"/>
              </w:numPr>
              <w:ind w:firstLineChars="0"/>
              <w:jc w:val="left"/>
              <w:rPr>
                <w:iCs/>
                <w:szCs w:val="21"/>
              </w:rPr>
            </w:pPr>
            <w:r>
              <w:rPr>
                <w:rFonts w:hint="eastAsia"/>
              </w:rPr>
              <w:t>用户管理-新增-可通过</w:t>
            </w:r>
            <w:r>
              <w:rPr>
                <w:rFonts w:hint="eastAsia"/>
                <w:szCs w:val="21"/>
              </w:rPr>
              <w:t>工单信息，包括登录账号、用户密码、确认密码、用户姓名、手机号码、邮箱、用户角色、部门、备注字段完成新增操作</w:t>
            </w:r>
          </w:p>
        </w:tc>
        <w:tc>
          <w:tcPr>
            <w:tcW w:w="962" w:type="pct"/>
            <w:shd w:val="clear" w:color="auto" w:fill="auto"/>
            <w:vAlign w:val="center"/>
          </w:tcPr>
          <w:p w14:paraId="2303917E">
            <w:pPr>
              <w:jc w:val="center"/>
              <w:rPr>
                <w:iCs/>
                <w:szCs w:val="21"/>
              </w:rPr>
            </w:pPr>
            <w:r>
              <w:rPr>
                <w:iCs/>
                <w:szCs w:val="21"/>
              </w:rPr>
              <w:t>通过</w:t>
            </w:r>
          </w:p>
        </w:tc>
      </w:tr>
      <w:tr w14:paraId="46212659">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764AAE9D">
            <w:pPr>
              <w:pStyle w:val="91"/>
              <w:numPr>
                <w:ilvl w:val="0"/>
                <w:numId w:val="9"/>
              </w:numPr>
              <w:ind w:firstLineChars="0"/>
              <w:jc w:val="center"/>
              <w:rPr>
                <w:b/>
                <w:szCs w:val="21"/>
              </w:rPr>
            </w:pPr>
          </w:p>
        </w:tc>
        <w:tc>
          <w:tcPr>
            <w:tcW w:w="808" w:type="pct"/>
            <w:vMerge w:val="continue"/>
            <w:shd w:val="clear" w:color="auto" w:fill="auto"/>
            <w:vAlign w:val="center"/>
          </w:tcPr>
          <w:p w14:paraId="2A19C1F6">
            <w:pPr>
              <w:jc w:val="center"/>
            </w:pPr>
          </w:p>
        </w:tc>
        <w:tc>
          <w:tcPr>
            <w:tcW w:w="2666" w:type="pct"/>
            <w:shd w:val="clear" w:color="auto" w:fill="auto"/>
            <w:vAlign w:val="center"/>
          </w:tcPr>
          <w:p w14:paraId="3932B6D6">
            <w:pPr>
              <w:pStyle w:val="91"/>
              <w:numPr>
                <w:ilvl w:val="0"/>
                <w:numId w:val="10"/>
              </w:numPr>
              <w:ind w:firstLineChars="0"/>
              <w:jc w:val="left"/>
              <w:rPr>
                <w:iCs/>
                <w:szCs w:val="21"/>
              </w:rPr>
            </w:pPr>
            <w:r>
              <w:rPr>
                <w:rFonts w:hint="eastAsia"/>
                <w:iCs/>
                <w:szCs w:val="21"/>
              </w:rPr>
              <w:t>用户管理-修改-可对列表中数据进行编辑操作，编辑字段包括</w:t>
            </w:r>
            <w:r>
              <w:rPr>
                <w:rFonts w:hint="eastAsia"/>
                <w:szCs w:val="21"/>
              </w:rPr>
              <w:t>登录账号、用户密码、确认密码、用户姓名、手机号码、邮箱、用户角色、部门、备注</w:t>
            </w:r>
          </w:p>
        </w:tc>
        <w:tc>
          <w:tcPr>
            <w:tcW w:w="962" w:type="pct"/>
            <w:shd w:val="clear" w:color="auto" w:fill="auto"/>
            <w:vAlign w:val="center"/>
          </w:tcPr>
          <w:p w14:paraId="699CF99F">
            <w:pPr>
              <w:jc w:val="center"/>
              <w:rPr>
                <w:iCs/>
                <w:szCs w:val="21"/>
              </w:rPr>
            </w:pPr>
            <w:r>
              <w:rPr>
                <w:iCs/>
                <w:szCs w:val="21"/>
              </w:rPr>
              <w:t>通过</w:t>
            </w:r>
          </w:p>
        </w:tc>
      </w:tr>
      <w:tr w14:paraId="63CEF342">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00C8F928">
            <w:pPr>
              <w:pStyle w:val="91"/>
              <w:numPr>
                <w:ilvl w:val="0"/>
                <w:numId w:val="9"/>
              </w:numPr>
              <w:ind w:firstLineChars="0"/>
              <w:jc w:val="center"/>
              <w:rPr>
                <w:b/>
                <w:szCs w:val="21"/>
              </w:rPr>
            </w:pPr>
          </w:p>
        </w:tc>
        <w:tc>
          <w:tcPr>
            <w:tcW w:w="808" w:type="pct"/>
            <w:vMerge w:val="continue"/>
            <w:shd w:val="clear" w:color="auto" w:fill="auto"/>
            <w:vAlign w:val="center"/>
          </w:tcPr>
          <w:p w14:paraId="390B1852">
            <w:pPr>
              <w:jc w:val="center"/>
            </w:pPr>
          </w:p>
        </w:tc>
        <w:tc>
          <w:tcPr>
            <w:tcW w:w="2666" w:type="pct"/>
            <w:shd w:val="clear" w:color="auto" w:fill="auto"/>
            <w:vAlign w:val="center"/>
          </w:tcPr>
          <w:p w14:paraId="79B0E2BF">
            <w:pPr>
              <w:pStyle w:val="91"/>
              <w:numPr>
                <w:ilvl w:val="0"/>
                <w:numId w:val="10"/>
              </w:numPr>
              <w:ind w:firstLineChars="0"/>
              <w:jc w:val="left"/>
              <w:rPr>
                <w:iCs/>
                <w:szCs w:val="21"/>
              </w:rPr>
            </w:pPr>
            <w:r>
              <w:rPr>
                <w:rFonts w:hint="eastAsia"/>
                <w:iCs/>
                <w:szCs w:val="21"/>
              </w:rPr>
              <w:t>用户管理-删除-可对列表中数据进行删除操作，成功后查询不到已删除的数据</w:t>
            </w:r>
          </w:p>
        </w:tc>
        <w:tc>
          <w:tcPr>
            <w:tcW w:w="962" w:type="pct"/>
            <w:shd w:val="clear" w:color="auto" w:fill="auto"/>
            <w:vAlign w:val="center"/>
          </w:tcPr>
          <w:p w14:paraId="11F7A057">
            <w:pPr>
              <w:jc w:val="center"/>
              <w:rPr>
                <w:iCs/>
                <w:szCs w:val="21"/>
              </w:rPr>
            </w:pPr>
            <w:r>
              <w:rPr>
                <w:iCs/>
                <w:szCs w:val="21"/>
              </w:rPr>
              <w:t>通过</w:t>
            </w:r>
          </w:p>
        </w:tc>
      </w:tr>
      <w:tr w14:paraId="7DBD69C0">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15571A06">
            <w:pPr>
              <w:pStyle w:val="91"/>
              <w:numPr>
                <w:ilvl w:val="0"/>
                <w:numId w:val="9"/>
              </w:numPr>
              <w:ind w:firstLineChars="0"/>
              <w:jc w:val="center"/>
              <w:rPr>
                <w:b/>
                <w:szCs w:val="21"/>
              </w:rPr>
            </w:pPr>
          </w:p>
        </w:tc>
        <w:tc>
          <w:tcPr>
            <w:tcW w:w="808" w:type="pct"/>
            <w:vMerge w:val="continue"/>
            <w:shd w:val="clear" w:color="auto" w:fill="auto"/>
            <w:vAlign w:val="center"/>
          </w:tcPr>
          <w:p w14:paraId="498E1300">
            <w:pPr>
              <w:jc w:val="center"/>
            </w:pPr>
          </w:p>
        </w:tc>
        <w:tc>
          <w:tcPr>
            <w:tcW w:w="2666" w:type="pct"/>
            <w:shd w:val="clear" w:color="auto" w:fill="auto"/>
            <w:vAlign w:val="center"/>
          </w:tcPr>
          <w:p w14:paraId="6A7BB107">
            <w:pPr>
              <w:pStyle w:val="91"/>
              <w:numPr>
                <w:ilvl w:val="0"/>
                <w:numId w:val="10"/>
              </w:numPr>
              <w:ind w:firstLineChars="0"/>
              <w:jc w:val="left"/>
              <w:rPr>
                <w:iCs/>
                <w:szCs w:val="21"/>
              </w:rPr>
            </w:pPr>
            <w:r>
              <w:rPr>
                <w:rFonts w:hint="eastAsia"/>
                <w:iCs/>
                <w:szCs w:val="21"/>
              </w:rPr>
              <w:t>用户管理-搜索-可通过</w:t>
            </w:r>
            <w:r>
              <w:rPr>
                <w:rFonts w:hint="eastAsia"/>
                <w:szCs w:val="21"/>
              </w:rPr>
              <w:t>登录账号、用户姓名、状态字段进行检索操作</w:t>
            </w:r>
          </w:p>
        </w:tc>
        <w:tc>
          <w:tcPr>
            <w:tcW w:w="962" w:type="pct"/>
            <w:shd w:val="clear" w:color="auto" w:fill="auto"/>
            <w:vAlign w:val="center"/>
          </w:tcPr>
          <w:p w14:paraId="26434511">
            <w:pPr>
              <w:jc w:val="center"/>
              <w:rPr>
                <w:iCs/>
                <w:szCs w:val="21"/>
              </w:rPr>
            </w:pPr>
            <w:r>
              <w:rPr>
                <w:iCs/>
                <w:szCs w:val="21"/>
              </w:rPr>
              <w:t>通过</w:t>
            </w:r>
          </w:p>
        </w:tc>
      </w:tr>
      <w:tr w14:paraId="467A2178">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668EDD03">
            <w:pPr>
              <w:pStyle w:val="91"/>
              <w:numPr>
                <w:ilvl w:val="0"/>
                <w:numId w:val="9"/>
              </w:numPr>
              <w:ind w:firstLineChars="0"/>
              <w:jc w:val="center"/>
              <w:rPr>
                <w:b/>
                <w:szCs w:val="21"/>
              </w:rPr>
            </w:pPr>
          </w:p>
        </w:tc>
        <w:tc>
          <w:tcPr>
            <w:tcW w:w="808" w:type="pct"/>
            <w:vMerge w:val="continue"/>
            <w:shd w:val="clear" w:color="auto" w:fill="auto"/>
            <w:vAlign w:val="center"/>
          </w:tcPr>
          <w:p w14:paraId="11C1BC72">
            <w:pPr>
              <w:jc w:val="center"/>
            </w:pPr>
          </w:p>
        </w:tc>
        <w:tc>
          <w:tcPr>
            <w:tcW w:w="2666" w:type="pct"/>
            <w:shd w:val="clear" w:color="auto" w:fill="auto"/>
            <w:vAlign w:val="center"/>
          </w:tcPr>
          <w:p w14:paraId="50671AA9">
            <w:pPr>
              <w:pStyle w:val="91"/>
              <w:numPr>
                <w:ilvl w:val="0"/>
                <w:numId w:val="10"/>
              </w:numPr>
              <w:ind w:firstLineChars="0"/>
              <w:jc w:val="left"/>
              <w:rPr>
                <w:iCs/>
                <w:szCs w:val="21"/>
              </w:rPr>
            </w:pPr>
            <w:r>
              <w:rPr>
                <w:rFonts w:hint="eastAsia"/>
                <w:iCs/>
                <w:szCs w:val="21"/>
              </w:rPr>
              <w:t>角色管理-具备新增、编辑、删除、角色-用户关联、查看操作功能</w:t>
            </w:r>
          </w:p>
        </w:tc>
        <w:tc>
          <w:tcPr>
            <w:tcW w:w="962" w:type="pct"/>
            <w:shd w:val="clear" w:color="auto" w:fill="auto"/>
            <w:vAlign w:val="center"/>
          </w:tcPr>
          <w:p w14:paraId="1E76968B">
            <w:pPr>
              <w:jc w:val="center"/>
              <w:rPr>
                <w:iCs/>
                <w:szCs w:val="21"/>
              </w:rPr>
            </w:pPr>
            <w:r>
              <w:rPr>
                <w:iCs/>
                <w:szCs w:val="21"/>
              </w:rPr>
              <w:t>通过</w:t>
            </w:r>
          </w:p>
        </w:tc>
      </w:tr>
      <w:tr w14:paraId="4B8E4330">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5662E3AA">
            <w:pPr>
              <w:pStyle w:val="91"/>
              <w:numPr>
                <w:ilvl w:val="0"/>
                <w:numId w:val="9"/>
              </w:numPr>
              <w:ind w:firstLineChars="0"/>
              <w:jc w:val="center"/>
              <w:rPr>
                <w:b/>
                <w:szCs w:val="21"/>
              </w:rPr>
            </w:pPr>
          </w:p>
        </w:tc>
        <w:tc>
          <w:tcPr>
            <w:tcW w:w="808" w:type="pct"/>
            <w:vMerge w:val="continue"/>
            <w:shd w:val="clear" w:color="auto" w:fill="auto"/>
            <w:vAlign w:val="center"/>
          </w:tcPr>
          <w:p w14:paraId="2AC4E041">
            <w:pPr>
              <w:jc w:val="center"/>
            </w:pPr>
          </w:p>
        </w:tc>
        <w:tc>
          <w:tcPr>
            <w:tcW w:w="2666" w:type="pct"/>
            <w:shd w:val="clear" w:color="auto" w:fill="auto"/>
            <w:vAlign w:val="center"/>
          </w:tcPr>
          <w:p w14:paraId="5DDBDBE1">
            <w:pPr>
              <w:pStyle w:val="91"/>
              <w:numPr>
                <w:ilvl w:val="0"/>
                <w:numId w:val="10"/>
              </w:numPr>
              <w:ind w:firstLineChars="0"/>
              <w:jc w:val="left"/>
              <w:rPr>
                <w:iCs/>
                <w:szCs w:val="21"/>
              </w:rPr>
            </w:pPr>
            <w:r>
              <w:rPr>
                <w:rFonts w:hint="eastAsia"/>
                <w:iCs/>
                <w:szCs w:val="21"/>
              </w:rPr>
              <w:t>菜单管理-具备</w:t>
            </w:r>
            <w:r>
              <w:rPr>
                <w:rFonts w:hint="eastAsia"/>
                <w:szCs w:val="21"/>
              </w:rPr>
              <w:t>新增、编辑、删除、折叠查看、查询操作功能</w:t>
            </w:r>
          </w:p>
        </w:tc>
        <w:tc>
          <w:tcPr>
            <w:tcW w:w="962" w:type="pct"/>
            <w:shd w:val="clear" w:color="auto" w:fill="auto"/>
            <w:vAlign w:val="center"/>
          </w:tcPr>
          <w:p w14:paraId="568F1E67">
            <w:pPr>
              <w:jc w:val="center"/>
              <w:rPr>
                <w:iCs/>
                <w:szCs w:val="21"/>
              </w:rPr>
            </w:pPr>
            <w:r>
              <w:rPr>
                <w:iCs/>
                <w:szCs w:val="21"/>
              </w:rPr>
              <w:t>通过</w:t>
            </w:r>
          </w:p>
        </w:tc>
      </w:tr>
      <w:tr w14:paraId="55CFB238">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2BB46640">
            <w:pPr>
              <w:pStyle w:val="91"/>
              <w:numPr>
                <w:ilvl w:val="0"/>
                <w:numId w:val="9"/>
              </w:numPr>
              <w:ind w:firstLineChars="0"/>
              <w:jc w:val="center"/>
              <w:rPr>
                <w:b/>
                <w:szCs w:val="21"/>
              </w:rPr>
            </w:pPr>
          </w:p>
        </w:tc>
        <w:tc>
          <w:tcPr>
            <w:tcW w:w="808" w:type="pct"/>
            <w:vMerge w:val="continue"/>
            <w:shd w:val="clear" w:color="auto" w:fill="auto"/>
            <w:vAlign w:val="center"/>
          </w:tcPr>
          <w:p w14:paraId="42C3689C">
            <w:pPr>
              <w:jc w:val="center"/>
            </w:pPr>
          </w:p>
        </w:tc>
        <w:tc>
          <w:tcPr>
            <w:tcW w:w="2666" w:type="pct"/>
            <w:shd w:val="clear" w:color="auto" w:fill="auto"/>
            <w:vAlign w:val="center"/>
          </w:tcPr>
          <w:p w14:paraId="5D910DD3">
            <w:pPr>
              <w:pStyle w:val="91"/>
              <w:numPr>
                <w:ilvl w:val="0"/>
                <w:numId w:val="10"/>
              </w:numPr>
              <w:ind w:firstLineChars="0"/>
              <w:jc w:val="left"/>
              <w:rPr>
                <w:iCs/>
                <w:szCs w:val="21"/>
              </w:rPr>
            </w:pPr>
            <w:r>
              <w:rPr>
                <w:rFonts w:hint="eastAsia"/>
                <w:iCs/>
                <w:szCs w:val="21"/>
              </w:rPr>
              <w:t>部门管理-</w:t>
            </w:r>
            <w:r>
              <w:rPr>
                <w:rFonts w:hint="eastAsia"/>
                <w:szCs w:val="21"/>
              </w:rPr>
              <w:t>新增、编辑、删除、折叠查看、部门-用户关联、查询操作功能</w:t>
            </w:r>
          </w:p>
        </w:tc>
        <w:tc>
          <w:tcPr>
            <w:tcW w:w="962" w:type="pct"/>
            <w:shd w:val="clear" w:color="auto" w:fill="auto"/>
            <w:vAlign w:val="center"/>
          </w:tcPr>
          <w:p w14:paraId="20CC39BC">
            <w:pPr>
              <w:jc w:val="center"/>
              <w:rPr>
                <w:iCs/>
                <w:szCs w:val="21"/>
              </w:rPr>
            </w:pPr>
            <w:r>
              <w:rPr>
                <w:iCs/>
                <w:szCs w:val="21"/>
              </w:rPr>
              <w:t>通过</w:t>
            </w:r>
          </w:p>
        </w:tc>
      </w:tr>
      <w:tr w14:paraId="495ACE8A">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1BF4EEC7">
            <w:pPr>
              <w:pStyle w:val="91"/>
              <w:numPr>
                <w:ilvl w:val="0"/>
                <w:numId w:val="9"/>
              </w:numPr>
              <w:ind w:firstLineChars="0"/>
              <w:jc w:val="center"/>
              <w:rPr>
                <w:b/>
                <w:szCs w:val="21"/>
              </w:rPr>
            </w:pPr>
          </w:p>
        </w:tc>
        <w:tc>
          <w:tcPr>
            <w:tcW w:w="808" w:type="pct"/>
            <w:vMerge w:val="restart"/>
            <w:shd w:val="clear" w:color="auto" w:fill="auto"/>
            <w:vAlign w:val="center"/>
          </w:tcPr>
          <w:p w14:paraId="1E79195E">
            <w:pPr>
              <w:jc w:val="center"/>
            </w:pPr>
            <w:r>
              <w:rPr>
                <w:rFonts w:hint="eastAsia"/>
              </w:rPr>
              <w:t>日志管理</w:t>
            </w:r>
          </w:p>
        </w:tc>
        <w:tc>
          <w:tcPr>
            <w:tcW w:w="2666" w:type="pct"/>
            <w:shd w:val="clear" w:color="auto" w:fill="auto"/>
            <w:vAlign w:val="center"/>
          </w:tcPr>
          <w:p w14:paraId="26CEF328">
            <w:pPr>
              <w:pStyle w:val="91"/>
              <w:numPr>
                <w:ilvl w:val="0"/>
                <w:numId w:val="10"/>
              </w:numPr>
              <w:ind w:firstLineChars="0"/>
              <w:jc w:val="left"/>
              <w:rPr>
                <w:iCs/>
                <w:szCs w:val="21"/>
              </w:rPr>
            </w:pPr>
            <w:r>
              <w:rPr>
                <w:rFonts w:hint="eastAsia"/>
                <w:iCs/>
                <w:szCs w:val="21"/>
              </w:rPr>
              <w:t>日志查看-日志管理页面</w:t>
            </w:r>
            <w:r>
              <w:rPr>
                <w:rFonts w:hint="eastAsia"/>
                <w:szCs w:val="21"/>
              </w:rPr>
              <w:t>可查看日志信息，包括序号、登录账号、用户角色、时间、描述、结果信息</w:t>
            </w:r>
          </w:p>
        </w:tc>
        <w:tc>
          <w:tcPr>
            <w:tcW w:w="962" w:type="pct"/>
            <w:shd w:val="clear" w:color="auto" w:fill="auto"/>
            <w:vAlign w:val="center"/>
          </w:tcPr>
          <w:p w14:paraId="6C530E5C">
            <w:pPr>
              <w:jc w:val="center"/>
              <w:rPr>
                <w:iCs/>
                <w:szCs w:val="21"/>
              </w:rPr>
            </w:pPr>
            <w:r>
              <w:rPr>
                <w:iCs/>
                <w:szCs w:val="21"/>
              </w:rPr>
              <w:t>通过</w:t>
            </w:r>
          </w:p>
        </w:tc>
      </w:tr>
      <w:tr w14:paraId="2D03BCD5">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3BB26C5C">
            <w:pPr>
              <w:pStyle w:val="91"/>
              <w:numPr>
                <w:ilvl w:val="0"/>
                <w:numId w:val="9"/>
              </w:numPr>
              <w:ind w:firstLineChars="0"/>
              <w:jc w:val="center"/>
              <w:rPr>
                <w:b/>
                <w:szCs w:val="21"/>
              </w:rPr>
            </w:pPr>
          </w:p>
        </w:tc>
        <w:tc>
          <w:tcPr>
            <w:tcW w:w="808" w:type="pct"/>
            <w:vMerge w:val="continue"/>
            <w:shd w:val="clear" w:color="auto" w:fill="auto"/>
            <w:vAlign w:val="center"/>
          </w:tcPr>
          <w:p w14:paraId="46F3D24C">
            <w:pPr>
              <w:jc w:val="center"/>
            </w:pPr>
          </w:p>
        </w:tc>
        <w:tc>
          <w:tcPr>
            <w:tcW w:w="2666" w:type="pct"/>
            <w:shd w:val="clear" w:color="auto" w:fill="auto"/>
            <w:vAlign w:val="center"/>
          </w:tcPr>
          <w:p w14:paraId="12D79563">
            <w:pPr>
              <w:pStyle w:val="91"/>
              <w:numPr>
                <w:ilvl w:val="0"/>
                <w:numId w:val="10"/>
              </w:numPr>
              <w:ind w:firstLineChars="0"/>
              <w:jc w:val="left"/>
              <w:rPr>
                <w:iCs/>
                <w:szCs w:val="21"/>
              </w:rPr>
            </w:pPr>
            <w:r>
              <w:rPr>
                <w:rFonts w:hint="eastAsia"/>
              </w:rPr>
              <w:t>日志检索-</w:t>
            </w:r>
            <w:r>
              <w:rPr>
                <w:rFonts w:hint="eastAsia"/>
                <w:iCs/>
                <w:szCs w:val="21"/>
              </w:rPr>
              <w:t>日志管理页面可通过登录账号、</w:t>
            </w:r>
            <w:r>
              <w:rPr>
                <w:rFonts w:hint="eastAsia"/>
              </w:rPr>
              <w:t>日志结果、起始时间字段进行检索操作</w:t>
            </w:r>
          </w:p>
        </w:tc>
        <w:tc>
          <w:tcPr>
            <w:tcW w:w="962" w:type="pct"/>
            <w:shd w:val="clear" w:color="auto" w:fill="auto"/>
            <w:vAlign w:val="center"/>
          </w:tcPr>
          <w:p w14:paraId="738AC064">
            <w:pPr>
              <w:jc w:val="center"/>
              <w:rPr>
                <w:iCs/>
                <w:szCs w:val="21"/>
              </w:rPr>
            </w:pPr>
            <w:r>
              <w:rPr>
                <w:iCs/>
                <w:szCs w:val="21"/>
              </w:rPr>
              <w:t>通过</w:t>
            </w:r>
          </w:p>
        </w:tc>
      </w:tr>
    </w:tbl>
    <w:p w14:paraId="036FFEA4">
      <w:pPr>
        <w:pStyle w:val="3"/>
      </w:pPr>
      <w:bookmarkStart w:id="40" w:name="_Toc187759975"/>
      <w:r>
        <w:rPr>
          <w:rFonts w:hint="eastAsia"/>
        </w:rPr>
        <w:t>性能效率</w:t>
      </w:r>
      <w:bookmarkEnd w:id="36"/>
      <w:r>
        <w:rPr>
          <w:rFonts w:hint="eastAsia"/>
        </w:rPr>
        <w:t>测试</w:t>
      </w:r>
      <w:r>
        <w:t>结果</w:t>
      </w:r>
      <w:bookmarkEnd w:id="40"/>
    </w:p>
    <w:p w14:paraId="7A888316">
      <w:pPr>
        <w:pStyle w:val="4"/>
      </w:pPr>
      <w:bookmarkStart w:id="41" w:name="_Toc187759976"/>
      <w:bookmarkStart w:id="42" w:name="_Hlk185599326"/>
      <w:r>
        <w:rPr>
          <w:rFonts w:hint="eastAsia"/>
        </w:rPr>
        <w:t>异常操作汇聚存储系统</w:t>
      </w:r>
      <w:bookmarkEnd w:id="41"/>
    </w:p>
    <w:bookmarkEnd w:id="42"/>
    <w:p w14:paraId="6219D4F5">
      <w:pPr>
        <w:pStyle w:val="5"/>
      </w:pPr>
      <w:r>
        <w:rPr>
          <w:rFonts w:hint="eastAsia"/>
        </w:rPr>
        <w:t>汇聚速率</w:t>
      </w:r>
    </w:p>
    <w:tbl>
      <w:tblPr>
        <w:tblStyle w:val="36"/>
        <w:tblW w:w="9962" w:type="dxa"/>
        <w:tblInd w:w="0" w:type="dxa"/>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
      <w:tblGrid>
        <w:gridCol w:w="1078"/>
        <w:gridCol w:w="1774"/>
        <w:gridCol w:w="5820"/>
        <w:gridCol w:w="1290"/>
      </w:tblGrid>
      <w:tr w14:paraId="1AE33171">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078" w:type="dxa"/>
            <w:shd w:val="clear" w:color="auto" w:fill="F2F2F2"/>
            <w:vAlign w:val="center"/>
          </w:tcPr>
          <w:p w14:paraId="140B9F7C">
            <w:pPr>
              <w:jc w:val="center"/>
              <w:rPr>
                <w:b/>
                <w:szCs w:val="21"/>
              </w:rPr>
            </w:pPr>
            <w:r>
              <w:rPr>
                <w:rFonts w:hAnsi="宋体"/>
                <w:b/>
                <w:szCs w:val="21"/>
              </w:rPr>
              <w:t>标示符</w:t>
            </w:r>
          </w:p>
        </w:tc>
        <w:tc>
          <w:tcPr>
            <w:tcW w:w="1774" w:type="dxa"/>
            <w:shd w:val="clear" w:color="auto" w:fill="F2F2F2"/>
            <w:vAlign w:val="center"/>
          </w:tcPr>
          <w:p w14:paraId="1CF221C7">
            <w:pPr>
              <w:jc w:val="center"/>
              <w:rPr>
                <w:b/>
                <w:szCs w:val="21"/>
              </w:rPr>
            </w:pPr>
            <w:r>
              <w:rPr>
                <w:rFonts w:hAnsi="宋体"/>
                <w:b/>
                <w:szCs w:val="21"/>
              </w:rPr>
              <w:t>测试</w:t>
            </w:r>
            <w:r>
              <w:rPr>
                <w:rFonts w:hint="eastAsia" w:hAnsi="宋体"/>
                <w:b/>
                <w:szCs w:val="21"/>
              </w:rPr>
              <w:t>点</w:t>
            </w:r>
          </w:p>
        </w:tc>
        <w:tc>
          <w:tcPr>
            <w:tcW w:w="5820" w:type="dxa"/>
            <w:shd w:val="clear" w:color="auto" w:fill="F2F2F2"/>
            <w:vAlign w:val="center"/>
          </w:tcPr>
          <w:p w14:paraId="10069EF2">
            <w:pPr>
              <w:jc w:val="center"/>
              <w:rPr>
                <w:b/>
                <w:szCs w:val="21"/>
              </w:rPr>
            </w:pPr>
            <w:r>
              <w:rPr>
                <w:rFonts w:hint="eastAsia"/>
                <w:b/>
                <w:szCs w:val="21"/>
              </w:rPr>
              <w:t>预期结果</w:t>
            </w:r>
          </w:p>
        </w:tc>
        <w:tc>
          <w:tcPr>
            <w:tcW w:w="1290" w:type="dxa"/>
            <w:shd w:val="clear" w:color="auto" w:fill="F2F2F2"/>
            <w:vAlign w:val="center"/>
          </w:tcPr>
          <w:p w14:paraId="690C609C">
            <w:pPr>
              <w:jc w:val="center"/>
              <w:rPr>
                <w:b/>
                <w:szCs w:val="21"/>
              </w:rPr>
            </w:pPr>
            <w:r>
              <w:rPr>
                <w:rFonts w:hint="eastAsia" w:hAnsi="宋体"/>
                <w:b/>
                <w:szCs w:val="21"/>
              </w:rPr>
              <w:t>结果</w:t>
            </w:r>
            <w:r>
              <w:rPr>
                <w:rFonts w:hAnsi="宋体"/>
                <w:b/>
                <w:szCs w:val="21"/>
              </w:rPr>
              <w:t>判定</w:t>
            </w:r>
          </w:p>
        </w:tc>
      </w:tr>
      <w:tr w14:paraId="5B59ADA7">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1078" w:type="dxa"/>
            <w:vAlign w:val="center"/>
          </w:tcPr>
          <w:p w14:paraId="18EC7DB1">
            <w:pPr>
              <w:pStyle w:val="91"/>
              <w:numPr>
                <w:ilvl w:val="0"/>
                <w:numId w:val="11"/>
              </w:numPr>
              <w:ind w:firstLineChars="0"/>
              <w:jc w:val="center"/>
              <w:rPr>
                <w:b/>
                <w:szCs w:val="21"/>
              </w:rPr>
            </w:pPr>
          </w:p>
        </w:tc>
        <w:tc>
          <w:tcPr>
            <w:tcW w:w="1774" w:type="dxa"/>
            <w:shd w:val="clear" w:color="auto" w:fill="auto"/>
            <w:vAlign w:val="center"/>
          </w:tcPr>
          <w:p w14:paraId="439EA746">
            <w:pPr>
              <w:jc w:val="center"/>
              <w:rPr>
                <w:iCs/>
                <w:szCs w:val="21"/>
              </w:rPr>
            </w:pPr>
            <w:r>
              <w:rPr>
                <w:rFonts w:hint="eastAsia"/>
                <w:iCs/>
                <w:szCs w:val="21"/>
              </w:rPr>
              <w:t>汇聚速率</w:t>
            </w:r>
          </w:p>
        </w:tc>
        <w:tc>
          <w:tcPr>
            <w:tcW w:w="5820" w:type="dxa"/>
            <w:shd w:val="clear" w:color="auto" w:fill="auto"/>
            <w:vAlign w:val="center"/>
          </w:tcPr>
          <w:p w14:paraId="3883F635">
            <w:pPr>
              <w:rPr>
                <w:bCs/>
                <w:iCs/>
                <w:szCs w:val="21"/>
              </w:rPr>
            </w:pPr>
            <w:r>
              <w:rPr>
                <w:rFonts w:hint="eastAsia"/>
                <w:iCs/>
                <w:szCs w:val="21"/>
              </w:rPr>
              <w:t>检测汇聚速率≥5Gbps</w:t>
            </w:r>
          </w:p>
        </w:tc>
        <w:tc>
          <w:tcPr>
            <w:tcW w:w="1290" w:type="dxa"/>
            <w:shd w:val="clear" w:color="auto" w:fill="auto"/>
            <w:vAlign w:val="center"/>
          </w:tcPr>
          <w:p w14:paraId="3989178F">
            <w:pPr>
              <w:jc w:val="center"/>
              <w:rPr>
                <w:iCs/>
                <w:szCs w:val="21"/>
              </w:rPr>
            </w:pPr>
            <w:r>
              <w:rPr>
                <w:rFonts w:hint="eastAsia"/>
                <w:iCs/>
                <w:szCs w:val="21"/>
              </w:rPr>
              <w:t>通过</w:t>
            </w:r>
          </w:p>
        </w:tc>
      </w:tr>
      <w:tr w14:paraId="18FC79A0">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shd w:val="clear" w:color="auto" w:fill="F1F1F1" w:themeFill="background1" w:themeFillShade="F2"/>
            <w:vAlign w:val="center"/>
          </w:tcPr>
          <w:p w14:paraId="1A67BE4E">
            <w:pPr>
              <w:jc w:val="center"/>
              <w:rPr>
                <w:szCs w:val="21"/>
              </w:rPr>
            </w:pPr>
            <w:r>
              <w:rPr>
                <w:rFonts w:hint="eastAsia" w:hAnsi="宋体"/>
                <w:b/>
                <w:szCs w:val="21"/>
              </w:rPr>
              <w:t>实际结果</w:t>
            </w:r>
          </w:p>
        </w:tc>
      </w:tr>
      <w:tr w14:paraId="345B781E">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28D2A6F3">
            <w:pPr>
              <w:jc w:val="center"/>
              <w:rPr>
                <w:iCs/>
              </w:rPr>
            </w:pPr>
            <w:r>
              <w:rPr>
                <w:rFonts w:hint="eastAsia"/>
                <w:iCs/>
                <w:szCs w:val="21"/>
              </w:rPr>
              <w:t>使用iperf网络测试工具，从192.168.2.81发起对192.168.2.71服务器的网络测试，指定监听端口5001，以最大网络速率执行测试，执行3轮测试并记录测试结果，第一次：14.6Gbps；第二次：15.6Gbps；第三次：14.9Gbps，计算平均汇聚速率：</w:t>
            </w:r>
            <w:r>
              <w:rPr>
                <w:iCs/>
                <w:szCs w:val="21"/>
              </w:rPr>
              <w:t>15Gbps</w:t>
            </w:r>
          </w:p>
        </w:tc>
      </w:tr>
      <w:tr w14:paraId="5D9CBE26">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341BE773">
            <w:pPr>
              <w:adjustRightInd w:val="0"/>
              <w:snapToGrid w:val="0"/>
              <w:jc w:val="left"/>
              <w:rPr>
                <w:szCs w:val="21"/>
              </w:rPr>
            </w:pPr>
            <w:r>
              <w:rPr>
                <w:rFonts w:hint="eastAsia"/>
                <w:bCs/>
                <w:szCs w:val="21"/>
              </w:rPr>
              <w:t>第一次：14.6</w:t>
            </w:r>
            <w:r>
              <w:rPr>
                <w:rFonts w:hint="eastAsia"/>
                <w:szCs w:val="21"/>
              </w:rPr>
              <w:t>Gbps；第二次：15.6Gbps；第三次：14.9Gbps。</w:t>
            </w:r>
          </w:p>
          <w:p w14:paraId="2D8AE45F">
            <w:pPr>
              <w:jc w:val="center"/>
            </w:pPr>
            <w:r>
              <w:drawing>
                <wp:inline distT="0" distB="0" distL="0" distR="0">
                  <wp:extent cx="6188710" cy="3171190"/>
                  <wp:effectExtent l="0" t="0" r="2540" b="0"/>
                  <wp:docPr id="11965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5031"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188710" cy="3171190"/>
                          </a:xfrm>
                          <a:prstGeom prst="rect">
                            <a:avLst/>
                          </a:prstGeom>
                          <a:noFill/>
                          <a:ln>
                            <a:noFill/>
                          </a:ln>
                        </pic:spPr>
                      </pic:pic>
                    </a:graphicData>
                  </a:graphic>
                </wp:inline>
              </w:drawing>
            </w:r>
          </w:p>
          <w:p w14:paraId="4467CFD4">
            <w:pPr>
              <w:jc w:val="center"/>
            </w:pPr>
            <w:r>
              <w:drawing>
                <wp:inline distT="0" distB="0" distL="0" distR="0">
                  <wp:extent cx="6188710" cy="3199130"/>
                  <wp:effectExtent l="0" t="0" r="2540" b="1270"/>
                  <wp:docPr id="1347896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234"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188710" cy="3199130"/>
                          </a:xfrm>
                          <a:prstGeom prst="rect">
                            <a:avLst/>
                          </a:prstGeom>
                          <a:noFill/>
                          <a:ln>
                            <a:noFill/>
                          </a:ln>
                        </pic:spPr>
                      </pic:pic>
                    </a:graphicData>
                  </a:graphic>
                </wp:inline>
              </w:drawing>
            </w:r>
          </w:p>
        </w:tc>
      </w:tr>
    </w:tbl>
    <w:p w14:paraId="6137923E">
      <w:pPr>
        <w:pStyle w:val="5"/>
      </w:pPr>
      <w:r>
        <w:rPr>
          <w:rFonts w:hint="eastAsia"/>
        </w:rPr>
        <w:t>系统数据容量</w:t>
      </w:r>
    </w:p>
    <w:tbl>
      <w:tblPr>
        <w:tblStyle w:val="36"/>
        <w:tblW w:w="9962" w:type="dxa"/>
        <w:tblInd w:w="0" w:type="dxa"/>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
      <w:tblGrid>
        <w:gridCol w:w="1078"/>
        <w:gridCol w:w="1774"/>
        <w:gridCol w:w="5820"/>
        <w:gridCol w:w="1290"/>
      </w:tblGrid>
      <w:tr w14:paraId="531B0E02">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078" w:type="dxa"/>
            <w:shd w:val="clear" w:color="auto" w:fill="F2F2F2"/>
            <w:vAlign w:val="center"/>
          </w:tcPr>
          <w:p w14:paraId="2BF23795">
            <w:pPr>
              <w:jc w:val="center"/>
              <w:rPr>
                <w:b/>
                <w:szCs w:val="21"/>
              </w:rPr>
            </w:pPr>
            <w:r>
              <w:rPr>
                <w:rFonts w:hAnsi="宋体"/>
                <w:b/>
                <w:szCs w:val="21"/>
              </w:rPr>
              <w:t>标示符</w:t>
            </w:r>
          </w:p>
        </w:tc>
        <w:tc>
          <w:tcPr>
            <w:tcW w:w="1774" w:type="dxa"/>
            <w:shd w:val="clear" w:color="auto" w:fill="F2F2F2"/>
            <w:vAlign w:val="center"/>
          </w:tcPr>
          <w:p w14:paraId="064B078E">
            <w:pPr>
              <w:jc w:val="center"/>
              <w:rPr>
                <w:b/>
                <w:szCs w:val="21"/>
              </w:rPr>
            </w:pPr>
            <w:r>
              <w:rPr>
                <w:rFonts w:hAnsi="宋体"/>
                <w:b/>
                <w:szCs w:val="21"/>
              </w:rPr>
              <w:t>测试</w:t>
            </w:r>
            <w:r>
              <w:rPr>
                <w:rFonts w:hint="eastAsia" w:hAnsi="宋体"/>
                <w:b/>
                <w:szCs w:val="21"/>
              </w:rPr>
              <w:t>点</w:t>
            </w:r>
          </w:p>
        </w:tc>
        <w:tc>
          <w:tcPr>
            <w:tcW w:w="5820" w:type="dxa"/>
            <w:shd w:val="clear" w:color="auto" w:fill="F2F2F2"/>
            <w:vAlign w:val="center"/>
          </w:tcPr>
          <w:p w14:paraId="076D7D73">
            <w:pPr>
              <w:jc w:val="center"/>
              <w:rPr>
                <w:b/>
                <w:szCs w:val="21"/>
              </w:rPr>
            </w:pPr>
            <w:r>
              <w:rPr>
                <w:rFonts w:hint="eastAsia"/>
                <w:b/>
                <w:szCs w:val="21"/>
              </w:rPr>
              <w:t>预期结果</w:t>
            </w:r>
          </w:p>
        </w:tc>
        <w:tc>
          <w:tcPr>
            <w:tcW w:w="1290" w:type="dxa"/>
            <w:shd w:val="clear" w:color="auto" w:fill="F2F2F2"/>
            <w:vAlign w:val="center"/>
          </w:tcPr>
          <w:p w14:paraId="0E72545C">
            <w:pPr>
              <w:jc w:val="center"/>
              <w:rPr>
                <w:b/>
                <w:szCs w:val="21"/>
              </w:rPr>
            </w:pPr>
            <w:r>
              <w:rPr>
                <w:rFonts w:hint="eastAsia" w:hAnsi="宋体"/>
                <w:b/>
                <w:szCs w:val="21"/>
              </w:rPr>
              <w:t>结果</w:t>
            </w:r>
            <w:r>
              <w:rPr>
                <w:rFonts w:hAnsi="宋体"/>
                <w:b/>
                <w:szCs w:val="21"/>
              </w:rPr>
              <w:t>判定</w:t>
            </w:r>
          </w:p>
        </w:tc>
      </w:tr>
      <w:tr w14:paraId="22406E90">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1078" w:type="dxa"/>
            <w:vAlign w:val="center"/>
          </w:tcPr>
          <w:p w14:paraId="4FF55298">
            <w:pPr>
              <w:pStyle w:val="91"/>
              <w:numPr>
                <w:ilvl w:val="0"/>
                <w:numId w:val="11"/>
              </w:numPr>
              <w:ind w:firstLineChars="0"/>
              <w:jc w:val="center"/>
              <w:rPr>
                <w:b/>
                <w:szCs w:val="21"/>
              </w:rPr>
            </w:pPr>
          </w:p>
        </w:tc>
        <w:tc>
          <w:tcPr>
            <w:tcW w:w="1774" w:type="dxa"/>
            <w:shd w:val="clear" w:color="auto" w:fill="auto"/>
            <w:vAlign w:val="center"/>
          </w:tcPr>
          <w:p w14:paraId="116E7254">
            <w:pPr>
              <w:jc w:val="center"/>
              <w:rPr>
                <w:rFonts w:hint="eastAsia" w:ascii="宋体" w:hAnsi="宋体"/>
                <w:iCs/>
                <w:szCs w:val="21"/>
              </w:rPr>
            </w:pPr>
            <w:r>
              <w:rPr>
                <w:rFonts w:ascii="宋体" w:hAnsi="宋体"/>
                <w:iCs/>
              </w:rPr>
              <w:t>系统数据容量</w:t>
            </w:r>
          </w:p>
        </w:tc>
        <w:tc>
          <w:tcPr>
            <w:tcW w:w="5820" w:type="dxa"/>
            <w:shd w:val="clear" w:color="auto" w:fill="auto"/>
            <w:vAlign w:val="center"/>
          </w:tcPr>
          <w:p w14:paraId="5524C393">
            <w:pPr>
              <w:rPr>
                <w:bCs/>
                <w:iCs/>
                <w:szCs w:val="21"/>
              </w:rPr>
            </w:pPr>
            <w:r>
              <w:rPr>
                <w:rFonts w:hint="eastAsia"/>
                <w:iCs/>
                <w:szCs w:val="21"/>
              </w:rPr>
              <w:t>单系统数据容量≥100TB</w:t>
            </w:r>
          </w:p>
        </w:tc>
        <w:tc>
          <w:tcPr>
            <w:tcW w:w="1290" w:type="dxa"/>
            <w:shd w:val="clear" w:color="auto" w:fill="auto"/>
            <w:vAlign w:val="center"/>
          </w:tcPr>
          <w:p w14:paraId="7E6FCE0B">
            <w:pPr>
              <w:jc w:val="center"/>
              <w:rPr>
                <w:iCs/>
                <w:szCs w:val="21"/>
              </w:rPr>
            </w:pPr>
            <w:r>
              <w:rPr>
                <w:rFonts w:hint="eastAsia"/>
                <w:iCs/>
                <w:szCs w:val="21"/>
              </w:rPr>
              <w:t>通过</w:t>
            </w:r>
          </w:p>
        </w:tc>
      </w:tr>
      <w:tr w14:paraId="19284FB1">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shd w:val="clear" w:color="auto" w:fill="F1F1F1" w:themeFill="background1" w:themeFillShade="F2"/>
            <w:vAlign w:val="center"/>
          </w:tcPr>
          <w:p w14:paraId="1CDE59D0">
            <w:pPr>
              <w:jc w:val="center"/>
              <w:rPr>
                <w:szCs w:val="21"/>
              </w:rPr>
            </w:pPr>
            <w:r>
              <w:rPr>
                <w:rFonts w:hint="eastAsia" w:hAnsi="宋体"/>
                <w:b/>
                <w:szCs w:val="21"/>
              </w:rPr>
              <w:t>实际结果</w:t>
            </w:r>
          </w:p>
        </w:tc>
      </w:tr>
      <w:tr w14:paraId="3DC56C61">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3A85E596">
            <w:pPr>
              <w:jc w:val="center"/>
              <w:rPr>
                <w:iCs/>
              </w:rPr>
            </w:pPr>
            <w:r>
              <w:rPr>
                <w:rFonts w:hint="eastAsia"/>
                <w:iCs/>
                <w:szCs w:val="21"/>
              </w:rPr>
              <w:t>数据容量</w:t>
            </w:r>
            <w:bookmarkStart w:id="43" w:name="_Hlk186796234"/>
            <w:r>
              <w:rPr>
                <w:iCs/>
                <w:szCs w:val="21"/>
              </w:rPr>
              <w:t>10</w:t>
            </w:r>
            <w:r>
              <w:rPr>
                <w:rFonts w:hint="eastAsia"/>
                <w:iCs/>
                <w:szCs w:val="21"/>
              </w:rPr>
              <w:t>4</w:t>
            </w:r>
            <w:r>
              <w:rPr>
                <w:iCs/>
                <w:szCs w:val="21"/>
              </w:rPr>
              <w:t>,48</w:t>
            </w:r>
            <w:r>
              <w:rPr>
                <w:rFonts w:hint="eastAsia"/>
                <w:iCs/>
                <w:szCs w:val="21"/>
              </w:rPr>
              <w:t>3.</w:t>
            </w:r>
            <w:bookmarkEnd w:id="43"/>
            <w:r>
              <w:rPr>
                <w:rFonts w:hint="eastAsia"/>
                <w:iCs/>
                <w:szCs w:val="21"/>
              </w:rPr>
              <w:t>9</w:t>
            </w:r>
            <w:r>
              <w:rPr>
                <w:iCs/>
                <w:szCs w:val="21"/>
              </w:rPr>
              <w:t>GB</w:t>
            </w:r>
          </w:p>
        </w:tc>
      </w:tr>
      <w:tr w14:paraId="7AA77129">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59DBAA9D">
            <w:pPr>
              <w:rPr>
                <w:bCs/>
                <w:szCs w:val="21"/>
              </w:rPr>
            </w:pPr>
            <w:r>
              <w:rPr>
                <w:rFonts w:hint="eastAsia"/>
                <w:bCs/>
                <w:szCs w:val="21"/>
              </w:rPr>
              <w:t>共有7块硬盘</w:t>
            </w:r>
          </w:p>
          <w:p w14:paraId="5B2D4005">
            <w:pPr>
              <w:rPr>
                <w:bCs/>
                <w:szCs w:val="21"/>
              </w:rPr>
            </w:pPr>
            <w:r>
              <w:rPr>
                <w:rFonts w:hint="eastAsia"/>
                <w:bCs/>
                <w:szCs w:val="21"/>
              </w:rPr>
              <w:t>第一块：20,000.6GB；</w:t>
            </w:r>
          </w:p>
          <w:p w14:paraId="71FDEABD">
            <w:pPr>
              <w:rPr>
                <w:bCs/>
                <w:szCs w:val="21"/>
              </w:rPr>
            </w:pPr>
            <w:r>
              <w:rPr>
                <w:rFonts w:hint="eastAsia"/>
                <w:bCs/>
                <w:szCs w:val="21"/>
              </w:rPr>
              <w:t>第二块：20,000.6GB；</w:t>
            </w:r>
          </w:p>
          <w:p w14:paraId="35233638">
            <w:pPr>
              <w:rPr>
                <w:bCs/>
                <w:szCs w:val="21"/>
              </w:rPr>
            </w:pPr>
            <w:r>
              <w:rPr>
                <w:rFonts w:hint="eastAsia"/>
                <w:bCs/>
                <w:szCs w:val="21"/>
              </w:rPr>
              <w:t>第三块：20,000.6GB；</w:t>
            </w:r>
          </w:p>
          <w:p w14:paraId="22E3C901">
            <w:pPr>
              <w:rPr>
                <w:bCs/>
                <w:szCs w:val="21"/>
              </w:rPr>
            </w:pPr>
            <w:r>
              <w:rPr>
                <w:rFonts w:hint="eastAsia"/>
                <w:bCs/>
                <w:szCs w:val="21"/>
              </w:rPr>
              <w:t>第四块：20,000.6GB；</w:t>
            </w:r>
          </w:p>
          <w:p w14:paraId="17A2E9DB">
            <w:pPr>
              <w:rPr>
                <w:bCs/>
                <w:szCs w:val="21"/>
              </w:rPr>
            </w:pPr>
            <w:r>
              <w:rPr>
                <w:rFonts w:hint="eastAsia"/>
                <w:bCs/>
                <w:szCs w:val="21"/>
              </w:rPr>
              <w:t>第五块：20,000.6GB；</w:t>
            </w:r>
          </w:p>
          <w:p w14:paraId="5FF23CC4">
            <w:pPr>
              <w:rPr>
                <w:bCs/>
                <w:szCs w:val="21"/>
              </w:rPr>
            </w:pPr>
            <w:r>
              <w:rPr>
                <w:rFonts w:hint="eastAsia"/>
                <w:bCs/>
                <w:szCs w:val="21"/>
              </w:rPr>
              <w:t>第六块：480.1GB。</w:t>
            </w:r>
          </w:p>
          <w:p w14:paraId="6B120C9C">
            <w:pPr>
              <w:adjustRightInd w:val="0"/>
              <w:snapToGrid w:val="0"/>
              <w:rPr>
                <w:bCs/>
                <w:szCs w:val="21"/>
              </w:rPr>
            </w:pPr>
            <w:r>
              <w:rPr>
                <w:rFonts w:hint="eastAsia"/>
                <w:bCs/>
                <w:szCs w:val="21"/>
              </w:rPr>
              <w:t>第七块：4000.8GB</w:t>
            </w:r>
          </w:p>
          <w:p w14:paraId="2E7A9B9C">
            <w:pPr>
              <w:adjustRightInd w:val="0"/>
              <w:snapToGrid w:val="0"/>
              <w:rPr>
                <w:bCs/>
                <w:szCs w:val="21"/>
              </w:rPr>
            </w:pPr>
            <w:r>
              <w:rPr>
                <w:rFonts w:hint="eastAsia"/>
                <w:bCs/>
                <w:szCs w:val="21"/>
              </w:rPr>
              <w:t>共计：</w:t>
            </w:r>
            <w:r>
              <w:rPr>
                <w:bCs/>
                <w:szCs w:val="21"/>
              </w:rPr>
              <w:t>10</w:t>
            </w:r>
            <w:r>
              <w:rPr>
                <w:rFonts w:hint="eastAsia"/>
                <w:bCs/>
                <w:szCs w:val="21"/>
              </w:rPr>
              <w:t>4</w:t>
            </w:r>
            <w:r>
              <w:rPr>
                <w:bCs/>
                <w:szCs w:val="21"/>
              </w:rPr>
              <w:t>,483.</w:t>
            </w:r>
            <w:r>
              <w:rPr>
                <w:rFonts w:hint="eastAsia"/>
                <w:bCs/>
                <w:szCs w:val="21"/>
              </w:rPr>
              <w:t>9</w:t>
            </w:r>
            <w:r>
              <w:rPr>
                <w:bCs/>
                <w:szCs w:val="21"/>
              </w:rPr>
              <w:t xml:space="preserve"> </w:t>
            </w:r>
            <w:r>
              <w:rPr>
                <w:rFonts w:hint="eastAsia"/>
                <w:bCs/>
                <w:szCs w:val="21"/>
              </w:rPr>
              <w:t>GB</w:t>
            </w:r>
          </w:p>
          <w:p w14:paraId="30B0688B">
            <w:r>
              <w:rPr>
                <w:rFonts w:hint="eastAsia"/>
                <w:bCs/>
                <w:szCs w:val="21"/>
              </w:rPr>
              <w:drawing>
                <wp:inline distT="0" distB="0" distL="114300" distR="114300">
                  <wp:extent cx="6179185" cy="3361055"/>
                  <wp:effectExtent l="0" t="0" r="6350" b="6985"/>
                  <wp:docPr id="3" name="图片 3" descr="34aa4fff40a61c767855bd5f90b11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34aa4fff40a61c767855bd5f90b11b6"/>
                          <pic:cNvPicPr>
                            <a:picLocks noChangeAspect="1"/>
                          </pic:cNvPicPr>
                        </pic:nvPicPr>
                        <pic:blipFill>
                          <a:blip r:embed="rId10"/>
                          <a:stretch>
                            <a:fillRect/>
                          </a:stretch>
                        </pic:blipFill>
                        <pic:spPr>
                          <a:xfrm>
                            <a:off x="0" y="0"/>
                            <a:ext cx="6179185" cy="3361055"/>
                          </a:xfrm>
                          <a:prstGeom prst="rect">
                            <a:avLst/>
                          </a:prstGeom>
                        </pic:spPr>
                      </pic:pic>
                    </a:graphicData>
                  </a:graphic>
                </wp:inline>
              </w:drawing>
            </w:r>
          </w:p>
        </w:tc>
      </w:tr>
    </w:tbl>
    <w:p w14:paraId="04AD3BD7">
      <w:pPr>
        <w:pStyle w:val="5"/>
      </w:pPr>
      <w:r>
        <w:rPr>
          <w:rFonts w:hint="eastAsia"/>
        </w:rPr>
        <w:t>日志记录规模</w:t>
      </w:r>
    </w:p>
    <w:tbl>
      <w:tblPr>
        <w:tblStyle w:val="36"/>
        <w:tblW w:w="9962" w:type="dxa"/>
        <w:tblInd w:w="0" w:type="dxa"/>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
      <w:tblGrid>
        <w:gridCol w:w="1078"/>
        <w:gridCol w:w="1774"/>
        <w:gridCol w:w="5820"/>
        <w:gridCol w:w="1290"/>
      </w:tblGrid>
      <w:tr w14:paraId="130A835C">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078" w:type="dxa"/>
            <w:shd w:val="clear" w:color="auto" w:fill="F2F2F2"/>
            <w:vAlign w:val="center"/>
          </w:tcPr>
          <w:p w14:paraId="04DD6A05">
            <w:pPr>
              <w:jc w:val="center"/>
              <w:rPr>
                <w:b/>
                <w:szCs w:val="21"/>
              </w:rPr>
            </w:pPr>
            <w:r>
              <w:rPr>
                <w:rFonts w:hAnsi="宋体"/>
                <w:b/>
                <w:szCs w:val="21"/>
              </w:rPr>
              <w:t>标示符</w:t>
            </w:r>
          </w:p>
        </w:tc>
        <w:tc>
          <w:tcPr>
            <w:tcW w:w="1774" w:type="dxa"/>
            <w:shd w:val="clear" w:color="auto" w:fill="F2F2F2"/>
            <w:vAlign w:val="center"/>
          </w:tcPr>
          <w:p w14:paraId="3D38FD29">
            <w:pPr>
              <w:jc w:val="center"/>
              <w:rPr>
                <w:b/>
                <w:szCs w:val="21"/>
              </w:rPr>
            </w:pPr>
            <w:r>
              <w:rPr>
                <w:rFonts w:hAnsi="宋体"/>
                <w:b/>
                <w:szCs w:val="21"/>
              </w:rPr>
              <w:t>测试</w:t>
            </w:r>
            <w:r>
              <w:rPr>
                <w:rFonts w:hint="eastAsia" w:hAnsi="宋体"/>
                <w:b/>
                <w:szCs w:val="21"/>
              </w:rPr>
              <w:t>点</w:t>
            </w:r>
          </w:p>
        </w:tc>
        <w:tc>
          <w:tcPr>
            <w:tcW w:w="5820" w:type="dxa"/>
            <w:shd w:val="clear" w:color="auto" w:fill="F2F2F2"/>
            <w:vAlign w:val="center"/>
          </w:tcPr>
          <w:p w14:paraId="4E54E257">
            <w:pPr>
              <w:jc w:val="center"/>
              <w:rPr>
                <w:b/>
                <w:szCs w:val="21"/>
              </w:rPr>
            </w:pPr>
            <w:r>
              <w:rPr>
                <w:rFonts w:hint="eastAsia"/>
                <w:b/>
                <w:szCs w:val="21"/>
              </w:rPr>
              <w:t>预期结果</w:t>
            </w:r>
          </w:p>
        </w:tc>
        <w:tc>
          <w:tcPr>
            <w:tcW w:w="1290" w:type="dxa"/>
            <w:shd w:val="clear" w:color="auto" w:fill="F2F2F2"/>
            <w:vAlign w:val="center"/>
          </w:tcPr>
          <w:p w14:paraId="297BF248">
            <w:pPr>
              <w:jc w:val="center"/>
              <w:rPr>
                <w:b/>
                <w:szCs w:val="21"/>
              </w:rPr>
            </w:pPr>
            <w:r>
              <w:rPr>
                <w:rFonts w:hint="eastAsia" w:hAnsi="宋体"/>
                <w:b/>
                <w:szCs w:val="21"/>
              </w:rPr>
              <w:t>结果</w:t>
            </w:r>
            <w:r>
              <w:rPr>
                <w:rFonts w:hAnsi="宋体"/>
                <w:b/>
                <w:szCs w:val="21"/>
              </w:rPr>
              <w:t>判定</w:t>
            </w:r>
          </w:p>
        </w:tc>
      </w:tr>
      <w:tr w14:paraId="5801915D">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078" w:type="dxa"/>
            <w:vAlign w:val="center"/>
          </w:tcPr>
          <w:p w14:paraId="155E13AD">
            <w:pPr>
              <w:pStyle w:val="91"/>
              <w:numPr>
                <w:ilvl w:val="0"/>
                <w:numId w:val="11"/>
              </w:numPr>
              <w:ind w:firstLineChars="0"/>
              <w:jc w:val="center"/>
              <w:rPr>
                <w:b/>
                <w:szCs w:val="21"/>
              </w:rPr>
            </w:pPr>
          </w:p>
        </w:tc>
        <w:tc>
          <w:tcPr>
            <w:tcW w:w="1774" w:type="dxa"/>
            <w:shd w:val="clear" w:color="auto" w:fill="auto"/>
            <w:vAlign w:val="center"/>
          </w:tcPr>
          <w:p w14:paraId="5525909D">
            <w:pPr>
              <w:jc w:val="center"/>
              <w:rPr>
                <w:rFonts w:hint="eastAsia" w:ascii="宋体" w:hAnsi="宋体"/>
                <w:iCs/>
                <w:szCs w:val="21"/>
              </w:rPr>
            </w:pPr>
            <w:r>
              <w:rPr>
                <w:rFonts w:hint="eastAsia" w:ascii="宋体" w:hAnsi="宋体"/>
                <w:iCs/>
              </w:rPr>
              <w:t>日志记录规模</w:t>
            </w:r>
          </w:p>
        </w:tc>
        <w:tc>
          <w:tcPr>
            <w:tcW w:w="5820" w:type="dxa"/>
            <w:shd w:val="clear" w:color="auto" w:fill="auto"/>
            <w:vAlign w:val="center"/>
          </w:tcPr>
          <w:p w14:paraId="1D29BCCA">
            <w:pPr>
              <w:rPr>
                <w:bCs/>
                <w:iCs/>
                <w:szCs w:val="21"/>
              </w:rPr>
            </w:pPr>
            <w:r>
              <w:rPr>
                <w:rFonts w:hint="eastAsia"/>
                <w:iCs/>
                <w:szCs w:val="21"/>
              </w:rPr>
              <w:t>留存日志记录规模≥10亿条</w:t>
            </w:r>
          </w:p>
        </w:tc>
        <w:tc>
          <w:tcPr>
            <w:tcW w:w="1290" w:type="dxa"/>
            <w:shd w:val="clear" w:color="auto" w:fill="auto"/>
            <w:vAlign w:val="center"/>
          </w:tcPr>
          <w:p w14:paraId="653C5E7B">
            <w:pPr>
              <w:jc w:val="center"/>
              <w:rPr>
                <w:iCs/>
                <w:szCs w:val="21"/>
              </w:rPr>
            </w:pPr>
            <w:r>
              <w:rPr>
                <w:rFonts w:hint="eastAsia"/>
                <w:iCs/>
                <w:szCs w:val="21"/>
              </w:rPr>
              <w:t>通过</w:t>
            </w:r>
          </w:p>
        </w:tc>
      </w:tr>
      <w:tr w14:paraId="5F6D993E">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9962" w:type="dxa"/>
            <w:gridSpan w:val="4"/>
            <w:shd w:val="clear" w:color="auto" w:fill="F1F1F1" w:themeFill="background1" w:themeFillShade="F2"/>
            <w:vAlign w:val="center"/>
          </w:tcPr>
          <w:p w14:paraId="4F328037">
            <w:pPr>
              <w:jc w:val="center"/>
              <w:rPr>
                <w:szCs w:val="21"/>
              </w:rPr>
            </w:pPr>
            <w:r>
              <w:rPr>
                <w:rFonts w:hint="eastAsia" w:hAnsi="宋体"/>
                <w:b/>
                <w:szCs w:val="21"/>
              </w:rPr>
              <w:t>实际结果</w:t>
            </w:r>
          </w:p>
        </w:tc>
      </w:tr>
      <w:tr w14:paraId="3ADEA6AE">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9962" w:type="dxa"/>
            <w:gridSpan w:val="4"/>
            <w:vAlign w:val="center"/>
          </w:tcPr>
          <w:p w14:paraId="0A9CC282">
            <w:pPr>
              <w:jc w:val="center"/>
              <w:rPr>
                <w:iCs/>
              </w:rPr>
            </w:pPr>
            <w:r>
              <w:rPr>
                <w:rFonts w:hint="eastAsia"/>
                <w:iCs/>
                <w:szCs w:val="21"/>
              </w:rPr>
              <w:t>日志记录规模</w:t>
            </w:r>
            <w:r>
              <w:rPr>
                <w:iCs/>
                <w:szCs w:val="21"/>
              </w:rPr>
              <w:t>1,</w:t>
            </w:r>
            <w:r>
              <w:rPr>
                <w:rFonts w:hint="eastAsia"/>
                <w:iCs/>
                <w:szCs w:val="21"/>
              </w:rPr>
              <w:t>206</w:t>
            </w:r>
            <w:r>
              <w:rPr>
                <w:iCs/>
                <w:szCs w:val="21"/>
              </w:rPr>
              <w:t>,</w:t>
            </w:r>
            <w:r>
              <w:rPr>
                <w:rFonts w:hint="eastAsia"/>
                <w:iCs/>
                <w:szCs w:val="21"/>
              </w:rPr>
              <w:t>016</w:t>
            </w:r>
            <w:r>
              <w:rPr>
                <w:iCs/>
                <w:szCs w:val="21"/>
              </w:rPr>
              <w:t>,</w:t>
            </w:r>
            <w:r>
              <w:rPr>
                <w:rFonts w:hint="eastAsia"/>
                <w:iCs/>
                <w:szCs w:val="21"/>
              </w:rPr>
              <w:t>679</w:t>
            </w:r>
          </w:p>
        </w:tc>
      </w:tr>
      <w:tr w14:paraId="3212BB28">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9962" w:type="dxa"/>
            <w:gridSpan w:val="4"/>
            <w:vAlign w:val="center"/>
          </w:tcPr>
          <w:p w14:paraId="0AAD368F">
            <w:pPr>
              <w:jc w:val="left"/>
            </w:pPr>
            <w:r>
              <w:rPr>
                <w:rFonts w:hint="eastAsia"/>
              </w:rPr>
              <w:drawing>
                <wp:inline distT="0" distB="0" distL="114300" distR="114300">
                  <wp:extent cx="6180455" cy="2643505"/>
                  <wp:effectExtent l="0" t="0" r="5080" b="1270"/>
                  <wp:docPr id="82" name="图片 82" descr="微信截图_2025010910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微信截图_20250109105558"/>
                          <pic:cNvPicPr>
                            <a:picLocks noChangeAspect="1"/>
                          </pic:cNvPicPr>
                        </pic:nvPicPr>
                        <pic:blipFill>
                          <a:blip r:embed="rId11"/>
                          <a:stretch>
                            <a:fillRect/>
                          </a:stretch>
                        </pic:blipFill>
                        <pic:spPr>
                          <a:xfrm>
                            <a:off x="0" y="0"/>
                            <a:ext cx="6180455" cy="2643505"/>
                          </a:xfrm>
                          <a:prstGeom prst="rect">
                            <a:avLst/>
                          </a:prstGeom>
                        </pic:spPr>
                      </pic:pic>
                    </a:graphicData>
                  </a:graphic>
                </wp:inline>
              </w:drawing>
            </w:r>
            <w:r>
              <w:rPr>
                <w:rFonts w:hint="eastAsia"/>
              </w:rPr>
              <w:drawing>
                <wp:inline distT="0" distB="0" distL="114300" distR="114300">
                  <wp:extent cx="6188710" cy="2668905"/>
                  <wp:effectExtent l="0" t="0" r="7620" b="8255"/>
                  <wp:docPr id="83" name="图片 83" descr="微信截图_2025010910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微信截图_20250109105549"/>
                          <pic:cNvPicPr>
                            <a:picLocks noChangeAspect="1"/>
                          </pic:cNvPicPr>
                        </pic:nvPicPr>
                        <pic:blipFill>
                          <a:blip r:embed="rId12"/>
                          <a:stretch>
                            <a:fillRect/>
                          </a:stretch>
                        </pic:blipFill>
                        <pic:spPr>
                          <a:xfrm>
                            <a:off x="0" y="0"/>
                            <a:ext cx="6188710" cy="2668905"/>
                          </a:xfrm>
                          <a:prstGeom prst="rect">
                            <a:avLst/>
                          </a:prstGeom>
                        </pic:spPr>
                      </pic:pic>
                    </a:graphicData>
                  </a:graphic>
                </wp:inline>
              </w:drawing>
            </w:r>
            <w:r>
              <w:rPr>
                <w:rFonts w:hint="eastAsia"/>
              </w:rPr>
              <w:drawing>
                <wp:inline distT="0" distB="0" distL="114300" distR="114300">
                  <wp:extent cx="6180455" cy="2619375"/>
                  <wp:effectExtent l="0" t="0" r="5080" b="3810"/>
                  <wp:docPr id="49" name="图片 49" descr="微信截图_2025010910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微信截图_20250109105539"/>
                          <pic:cNvPicPr>
                            <a:picLocks noChangeAspect="1"/>
                          </pic:cNvPicPr>
                        </pic:nvPicPr>
                        <pic:blipFill>
                          <a:blip r:embed="rId13"/>
                          <a:stretch>
                            <a:fillRect/>
                          </a:stretch>
                        </pic:blipFill>
                        <pic:spPr>
                          <a:xfrm>
                            <a:off x="0" y="0"/>
                            <a:ext cx="6180455" cy="2619375"/>
                          </a:xfrm>
                          <a:prstGeom prst="rect">
                            <a:avLst/>
                          </a:prstGeom>
                        </pic:spPr>
                      </pic:pic>
                    </a:graphicData>
                  </a:graphic>
                </wp:inline>
              </w:drawing>
            </w:r>
            <w:r>
              <w:rPr>
                <w:rFonts w:hint="eastAsia"/>
              </w:rPr>
              <w:drawing>
                <wp:inline distT="0" distB="0" distL="114300" distR="114300">
                  <wp:extent cx="6186805" cy="2602230"/>
                  <wp:effectExtent l="0" t="0" r="9525" b="10160"/>
                  <wp:docPr id="89" name="图片 89" descr="微信截图_2025010910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微信截图_20250109105529"/>
                          <pic:cNvPicPr>
                            <a:picLocks noChangeAspect="1"/>
                          </pic:cNvPicPr>
                        </pic:nvPicPr>
                        <pic:blipFill>
                          <a:blip r:embed="rId14"/>
                          <a:stretch>
                            <a:fillRect/>
                          </a:stretch>
                        </pic:blipFill>
                        <pic:spPr>
                          <a:xfrm>
                            <a:off x="0" y="0"/>
                            <a:ext cx="6186805" cy="2602230"/>
                          </a:xfrm>
                          <a:prstGeom prst="rect">
                            <a:avLst/>
                          </a:prstGeom>
                        </pic:spPr>
                      </pic:pic>
                    </a:graphicData>
                  </a:graphic>
                </wp:inline>
              </w:drawing>
            </w:r>
            <w:r>
              <w:rPr>
                <w:rFonts w:hint="eastAsia"/>
              </w:rPr>
              <w:drawing>
                <wp:inline distT="0" distB="0" distL="114300" distR="114300">
                  <wp:extent cx="6184900" cy="2442210"/>
                  <wp:effectExtent l="0" t="0" r="635" b="8255"/>
                  <wp:docPr id="240" name="图片 240" descr="微信截图_2025010910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微信截图_20250109105521"/>
                          <pic:cNvPicPr>
                            <a:picLocks noChangeAspect="1"/>
                          </pic:cNvPicPr>
                        </pic:nvPicPr>
                        <pic:blipFill>
                          <a:blip r:embed="rId15"/>
                          <a:stretch>
                            <a:fillRect/>
                          </a:stretch>
                        </pic:blipFill>
                        <pic:spPr>
                          <a:xfrm>
                            <a:off x="0" y="0"/>
                            <a:ext cx="6184900" cy="2442210"/>
                          </a:xfrm>
                          <a:prstGeom prst="rect">
                            <a:avLst/>
                          </a:prstGeom>
                        </pic:spPr>
                      </pic:pic>
                    </a:graphicData>
                  </a:graphic>
                </wp:inline>
              </w:drawing>
            </w:r>
            <w:r>
              <w:rPr>
                <w:rFonts w:hint="eastAsia"/>
              </w:rPr>
              <w:drawing>
                <wp:inline distT="0" distB="0" distL="114300" distR="114300">
                  <wp:extent cx="6187440" cy="2226310"/>
                  <wp:effectExtent l="0" t="0" r="8890" b="8255"/>
                  <wp:docPr id="50" name="图片 50" descr="微信截图_2025010910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微信截图_20250109105512"/>
                          <pic:cNvPicPr>
                            <a:picLocks noChangeAspect="1"/>
                          </pic:cNvPicPr>
                        </pic:nvPicPr>
                        <pic:blipFill>
                          <a:blip r:embed="rId16"/>
                          <a:stretch>
                            <a:fillRect/>
                          </a:stretch>
                        </pic:blipFill>
                        <pic:spPr>
                          <a:xfrm>
                            <a:off x="0" y="0"/>
                            <a:ext cx="6187440" cy="2226310"/>
                          </a:xfrm>
                          <a:prstGeom prst="rect">
                            <a:avLst/>
                          </a:prstGeom>
                        </pic:spPr>
                      </pic:pic>
                    </a:graphicData>
                  </a:graphic>
                </wp:inline>
              </w:drawing>
            </w:r>
            <w:r>
              <w:rPr>
                <w:rFonts w:hint="eastAsia"/>
              </w:rPr>
              <w:drawing>
                <wp:inline distT="0" distB="0" distL="114300" distR="114300">
                  <wp:extent cx="6180455" cy="2535555"/>
                  <wp:effectExtent l="0" t="0" r="5080" b="1270"/>
                  <wp:docPr id="53" name="图片 53" descr="微信截图_2025010910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微信截图_20250109105502"/>
                          <pic:cNvPicPr>
                            <a:picLocks noChangeAspect="1"/>
                          </pic:cNvPicPr>
                        </pic:nvPicPr>
                        <pic:blipFill>
                          <a:blip r:embed="rId17"/>
                          <a:stretch>
                            <a:fillRect/>
                          </a:stretch>
                        </pic:blipFill>
                        <pic:spPr>
                          <a:xfrm>
                            <a:off x="0" y="0"/>
                            <a:ext cx="6180455" cy="2535555"/>
                          </a:xfrm>
                          <a:prstGeom prst="rect">
                            <a:avLst/>
                          </a:prstGeom>
                        </pic:spPr>
                      </pic:pic>
                    </a:graphicData>
                  </a:graphic>
                </wp:inline>
              </w:drawing>
            </w:r>
            <w:r>
              <w:rPr>
                <w:rFonts w:hint="eastAsia"/>
              </w:rPr>
              <w:drawing>
                <wp:inline distT="0" distB="0" distL="114300" distR="114300">
                  <wp:extent cx="6182360" cy="2512060"/>
                  <wp:effectExtent l="0" t="0" r="3175" b="3175"/>
                  <wp:docPr id="243" name="图片 243" descr="微信截图_2025010910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微信截图_20250109105453"/>
                          <pic:cNvPicPr>
                            <a:picLocks noChangeAspect="1"/>
                          </pic:cNvPicPr>
                        </pic:nvPicPr>
                        <pic:blipFill>
                          <a:blip r:embed="rId18"/>
                          <a:stretch>
                            <a:fillRect/>
                          </a:stretch>
                        </pic:blipFill>
                        <pic:spPr>
                          <a:xfrm>
                            <a:off x="0" y="0"/>
                            <a:ext cx="6182360" cy="2512060"/>
                          </a:xfrm>
                          <a:prstGeom prst="rect">
                            <a:avLst/>
                          </a:prstGeom>
                        </pic:spPr>
                      </pic:pic>
                    </a:graphicData>
                  </a:graphic>
                </wp:inline>
              </w:drawing>
            </w:r>
            <w:r>
              <w:rPr>
                <w:rFonts w:hint="eastAsia"/>
              </w:rPr>
              <w:drawing>
                <wp:inline distT="0" distB="0" distL="114300" distR="114300">
                  <wp:extent cx="6184900" cy="2536825"/>
                  <wp:effectExtent l="0" t="0" r="635" b="0"/>
                  <wp:docPr id="244" name="图片 244" descr="微信截图_20250109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微信截图_20250109105444"/>
                          <pic:cNvPicPr>
                            <a:picLocks noChangeAspect="1"/>
                          </pic:cNvPicPr>
                        </pic:nvPicPr>
                        <pic:blipFill>
                          <a:blip r:embed="rId19"/>
                          <a:stretch>
                            <a:fillRect/>
                          </a:stretch>
                        </pic:blipFill>
                        <pic:spPr>
                          <a:xfrm>
                            <a:off x="0" y="0"/>
                            <a:ext cx="6184900" cy="2536825"/>
                          </a:xfrm>
                          <a:prstGeom prst="rect">
                            <a:avLst/>
                          </a:prstGeom>
                        </pic:spPr>
                      </pic:pic>
                    </a:graphicData>
                  </a:graphic>
                </wp:inline>
              </w:drawing>
            </w:r>
            <w:r>
              <w:rPr>
                <w:rFonts w:hint="eastAsia"/>
              </w:rPr>
              <w:drawing>
                <wp:inline distT="0" distB="0" distL="114300" distR="114300">
                  <wp:extent cx="6180455" cy="2242820"/>
                  <wp:effectExtent l="0" t="0" r="5080" b="2540"/>
                  <wp:docPr id="246" name="图片 246" descr="微信截图_2025010910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微信截图_20250109105435"/>
                          <pic:cNvPicPr>
                            <a:picLocks noChangeAspect="1"/>
                          </pic:cNvPicPr>
                        </pic:nvPicPr>
                        <pic:blipFill>
                          <a:blip r:embed="rId20"/>
                          <a:stretch>
                            <a:fillRect/>
                          </a:stretch>
                        </pic:blipFill>
                        <pic:spPr>
                          <a:xfrm>
                            <a:off x="0" y="0"/>
                            <a:ext cx="6180455" cy="2242820"/>
                          </a:xfrm>
                          <a:prstGeom prst="rect">
                            <a:avLst/>
                          </a:prstGeom>
                        </pic:spPr>
                      </pic:pic>
                    </a:graphicData>
                  </a:graphic>
                </wp:inline>
              </w:drawing>
            </w:r>
            <w:r>
              <w:rPr>
                <w:rFonts w:hint="eastAsia"/>
              </w:rPr>
              <w:drawing>
                <wp:inline distT="0" distB="0" distL="114300" distR="114300">
                  <wp:extent cx="6187440" cy="2208530"/>
                  <wp:effectExtent l="0" t="0" r="8890" b="4445"/>
                  <wp:docPr id="248" name="图片 248" descr="微信截图_2025010910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微信截图_20250109105414"/>
                          <pic:cNvPicPr>
                            <a:picLocks noChangeAspect="1"/>
                          </pic:cNvPicPr>
                        </pic:nvPicPr>
                        <pic:blipFill>
                          <a:blip r:embed="rId21"/>
                          <a:stretch>
                            <a:fillRect/>
                          </a:stretch>
                        </pic:blipFill>
                        <pic:spPr>
                          <a:xfrm>
                            <a:off x="0" y="0"/>
                            <a:ext cx="6187440" cy="2208530"/>
                          </a:xfrm>
                          <a:prstGeom prst="rect">
                            <a:avLst/>
                          </a:prstGeom>
                        </pic:spPr>
                      </pic:pic>
                    </a:graphicData>
                  </a:graphic>
                </wp:inline>
              </w:drawing>
            </w:r>
            <w:r>
              <w:rPr>
                <w:rFonts w:hint="eastAsia"/>
              </w:rPr>
              <w:drawing>
                <wp:inline distT="0" distB="0" distL="114300" distR="114300">
                  <wp:extent cx="6183630" cy="2355215"/>
                  <wp:effectExtent l="0" t="0" r="1905" b="8890"/>
                  <wp:docPr id="250" name="图片 250" descr="微信截图_2025010910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微信截图_20250109105353"/>
                          <pic:cNvPicPr>
                            <a:picLocks noChangeAspect="1"/>
                          </pic:cNvPicPr>
                        </pic:nvPicPr>
                        <pic:blipFill>
                          <a:blip r:embed="rId22"/>
                          <a:stretch>
                            <a:fillRect/>
                          </a:stretch>
                        </pic:blipFill>
                        <pic:spPr>
                          <a:xfrm>
                            <a:off x="0" y="0"/>
                            <a:ext cx="6183630" cy="2355215"/>
                          </a:xfrm>
                          <a:prstGeom prst="rect">
                            <a:avLst/>
                          </a:prstGeom>
                        </pic:spPr>
                      </pic:pic>
                    </a:graphicData>
                  </a:graphic>
                </wp:inline>
              </w:drawing>
            </w:r>
            <w:r>
              <w:rPr>
                <w:rFonts w:hint="eastAsia"/>
              </w:rPr>
              <w:drawing>
                <wp:inline distT="0" distB="0" distL="114300" distR="114300">
                  <wp:extent cx="6182360" cy="2270125"/>
                  <wp:effectExtent l="0" t="0" r="3175" b="7620"/>
                  <wp:docPr id="55" name="图片 55" descr="微信截图_2025010910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微信截图_20250109105341"/>
                          <pic:cNvPicPr>
                            <a:picLocks noChangeAspect="1"/>
                          </pic:cNvPicPr>
                        </pic:nvPicPr>
                        <pic:blipFill>
                          <a:blip r:embed="rId23"/>
                          <a:stretch>
                            <a:fillRect/>
                          </a:stretch>
                        </pic:blipFill>
                        <pic:spPr>
                          <a:xfrm>
                            <a:off x="0" y="0"/>
                            <a:ext cx="6182360" cy="2270125"/>
                          </a:xfrm>
                          <a:prstGeom prst="rect">
                            <a:avLst/>
                          </a:prstGeom>
                        </pic:spPr>
                      </pic:pic>
                    </a:graphicData>
                  </a:graphic>
                </wp:inline>
              </w:drawing>
            </w:r>
            <w:r>
              <w:rPr>
                <w:rFonts w:hint="eastAsia"/>
              </w:rPr>
              <w:drawing>
                <wp:inline distT="0" distB="0" distL="114300" distR="114300">
                  <wp:extent cx="6184265" cy="2190750"/>
                  <wp:effectExtent l="0" t="0" r="1270" b="635"/>
                  <wp:docPr id="253" name="图片 253" descr="微信截图_2025010910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微信截图_20250109105329"/>
                          <pic:cNvPicPr>
                            <a:picLocks noChangeAspect="1"/>
                          </pic:cNvPicPr>
                        </pic:nvPicPr>
                        <pic:blipFill>
                          <a:blip r:embed="rId24"/>
                          <a:stretch>
                            <a:fillRect/>
                          </a:stretch>
                        </pic:blipFill>
                        <pic:spPr>
                          <a:xfrm>
                            <a:off x="0" y="0"/>
                            <a:ext cx="6184265" cy="2190750"/>
                          </a:xfrm>
                          <a:prstGeom prst="rect">
                            <a:avLst/>
                          </a:prstGeom>
                        </pic:spPr>
                      </pic:pic>
                    </a:graphicData>
                  </a:graphic>
                </wp:inline>
              </w:drawing>
            </w:r>
            <w:r>
              <w:rPr>
                <w:rFonts w:hint="eastAsia"/>
              </w:rPr>
              <w:drawing>
                <wp:inline distT="0" distB="0" distL="114300" distR="114300">
                  <wp:extent cx="6179185" cy="2156460"/>
                  <wp:effectExtent l="0" t="0" r="6350" b="2540"/>
                  <wp:docPr id="254" name="图片 254" descr="微信截图_2025010910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微信截图_20250109105315"/>
                          <pic:cNvPicPr>
                            <a:picLocks noChangeAspect="1"/>
                          </pic:cNvPicPr>
                        </pic:nvPicPr>
                        <pic:blipFill>
                          <a:blip r:embed="rId25"/>
                          <a:stretch>
                            <a:fillRect/>
                          </a:stretch>
                        </pic:blipFill>
                        <pic:spPr>
                          <a:xfrm>
                            <a:off x="0" y="0"/>
                            <a:ext cx="6179185" cy="2156460"/>
                          </a:xfrm>
                          <a:prstGeom prst="rect">
                            <a:avLst/>
                          </a:prstGeom>
                        </pic:spPr>
                      </pic:pic>
                    </a:graphicData>
                  </a:graphic>
                </wp:inline>
              </w:drawing>
            </w:r>
            <w:r>
              <w:rPr>
                <w:rFonts w:hint="eastAsia"/>
              </w:rPr>
              <w:drawing>
                <wp:inline distT="0" distB="0" distL="114300" distR="114300">
                  <wp:extent cx="6185535" cy="2968625"/>
                  <wp:effectExtent l="0" t="0" r="0" b="0"/>
                  <wp:docPr id="256" name="图片 256" descr="微信截图_2025010910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微信截图_20250109105302"/>
                          <pic:cNvPicPr>
                            <a:picLocks noChangeAspect="1"/>
                          </pic:cNvPicPr>
                        </pic:nvPicPr>
                        <pic:blipFill>
                          <a:blip r:embed="rId26"/>
                          <a:stretch>
                            <a:fillRect/>
                          </a:stretch>
                        </pic:blipFill>
                        <pic:spPr>
                          <a:xfrm>
                            <a:off x="0" y="0"/>
                            <a:ext cx="6185535" cy="2968625"/>
                          </a:xfrm>
                          <a:prstGeom prst="rect">
                            <a:avLst/>
                          </a:prstGeom>
                        </pic:spPr>
                      </pic:pic>
                    </a:graphicData>
                  </a:graphic>
                </wp:inline>
              </w:drawing>
            </w:r>
            <w:r>
              <w:rPr>
                <w:rFonts w:hint="eastAsia"/>
              </w:rPr>
              <w:drawing>
                <wp:inline distT="0" distB="0" distL="114300" distR="114300">
                  <wp:extent cx="6184265" cy="2860040"/>
                  <wp:effectExtent l="0" t="0" r="1270" b="635"/>
                  <wp:docPr id="257" name="图片 257" descr="微信截图_2025010910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微信截图_20250109105251"/>
                          <pic:cNvPicPr>
                            <a:picLocks noChangeAspect="1"/>
                          </pic:cNvPicPr>
                        </pic:nvPicPr>
                        <pic:blipFill>
                          <a:blip r:embed="rId27"/>
                          <a:stretch>
                            <a:fillRect/>
                          </a:stretch>
                        </pic:blipFill>
                        <pic:spPr>
                          <a:xfrm>
                            <a:off x="0" y="0"/>
                            <a:ext cx="6184265" cy="2860040"/>
                          </a:xfrm>
                          <a:prstGeom prst="rect">
                            <a:avLst/>
                          </a:prstGeom>
                        </pic:spPr>
                      </pic:pic>
                    </a:graphicData>
                  </a:graphic>
                </wp:inline>
              </w:drawing>
            </w:r>
            <w:r>
              <w:rPr>
                <w:rFonts w:hint="eastAsia"/>
              </w:rPr>
              <w:drawing>
                <wp:inline distT="0" distB="0" distL="114300" distR="114300">
                  <wp:extent cx="6186805" cy="2630805"/>
                  <wp:effectExtent l="0" t="0" r="9525" b="3175"/>
                  <wp:docPr id="258" name="图片 258" descr="微信截图_2025010910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微信截图_20250109105239"/>
                          <pic:cNvPicPr>
                            <a:picLocks noChangeAspect="1"/>
                          </pic:cNvPicPr>
                        </pic:nvPicPr>
                        <pic:blipFill>
                          <a:blip r:embed="rId28"/>
                          <a:stretch>
                            <a:fillRect/>
                          </a:stretch>
                        </pic:blipFill>
                        <pic:spPr>
                          <a:xfrm>
                            <a:off x="0" y="0"/>
                            <a:ext cx="6186805" cy="2630805"/>
                          </a:xfrm>
                          <a:prstGeom prst="rect">
                            <a:avLst/>
                          </a:prstGeom>
                        </pic:spPr>
                      </pic:pic>
                    </a:graphicData>
                  </a:graphic>
                </wp:inline>
              </w:drawing>
            </w:r>
            <w:r>
              <w:rPr>
                <w:rFonts w:hint="eastAsia"/>
              </w:rPr>
              <w:drawing>
                <wp:inline distT="0" distB="0" distL="114300" distR="114300">
                  <wp:extent cx="6186805" cy="2757170"/>
                  <wp:effectExtent l="0" t="0" r="9525" b="6350"/>
                  <wp:docPr id="260" name="图片 260" descr="微信截图_2025010910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微信截图_20250109105210"/>
                          <pic:cNvPicPr>
                            <a:picLocks noChangeAspect="1"/>
                          </pic:cNvPicPr>
                        </pic:nvPicPr>
                        <pic:blipFill>
                          <a:blip r:embed="rId29"/>
                          <a:stretch>
                            <a:fillRect/>
                          </a:stretch>
                        </pic:blipFill>
                        <pic:spPr>
                          <a:xfrm>
                            <a:off x="0" y="0"/>
                            <a:ext cx="6186805" cy="2757170"/>
                          </a:xfrm>
                          <a:prstGeom prst="rect">
                            <a:avLst/>
                          </a:prstGeom>
                        </pic:spPr>
                      </pic:pic>
                    </a:graphicData>
                  </a:graphic>
                </wp:inline>
              </w:drawing>
            </w:r>
            <w:r>
              <w:rPr>
                <w:rFonts w:hint="eastAsia"/>
              </w:rPr>
              <w:drawing>
                <wp:inline distT="0" distB="0" distL="114300" distR="114300">
                  <wp:extent cx="6184900" cy="2613025"/>
                  <wp:effectExtent l="0" t="0" r="635" b="10160"/>
                  <wp:docPr id="60" name="图片 60" descr="微信截图_2025010910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微信截图_20250109105154"/>
                          <pic:cNvPicPr>
                            <a:picLocks noChangeAspect="1"/>
                          </pic:cNvPicPr>
                        </pic:nvPicPr>
                        <pic:blipFill>
                          <a:blip r:embed="rId30"/>
                          <a:stretch>
                            <a:fillRect/>
                          </a:stretch>
                        </pic:blipFill>
                        <pic:spPr>
                          <a:xfrm>
                            <a:off x="0" y="0"/>
                            <a:ext cx="6184900" cy="2613025"/>
                          </a:xfrm>
                          <a:prstGeom prst="rect">
                            <a:avLst/>
                          </a:prstGeom>
                        </pic:spPr>
                      </pic:pic>
                    </a:graphicData>
                  </a:graphic>
                </wp:inline>
              </w:drawing>
            </w:r>
          </w:p>
        </w:tc>
      </w:tr>
      <w:bookmarkEnd w:id="1"/>
      <w:bookmarkEnd w:id="2"/>
      <w:bookmarkEnd w:id="3"/>
      <w:bookmarkEnd w:id="4"/>
      <w:bookmarkEnd w:id="5"/>
      <w:bookmarkEnd w:id="6"/>
      <w:bookmarkEnd w:id="7"/>
      <w:bookmarkEnd w:id="16"/>
    </w:tbl>
    <w:p w14:paraId="13A2B1A5">
      <w:pPr>
        <w:pStyle w:val="4"/>
      </w:pPr>
      <w:bookmarkStart w:id="44" w:name="_Toc187759977"/>
      <w:bookmarkStart w:id="45" w:name="_Hlk185599362"/>
      <w:r>
        <w:rPr>
          <w:rFonts w:hint="eastAsia"/>
        </w:rPr>
        <w:t>异常操作融合分析系统</w:t>
      </w:r>
      <w:bookmarkEnd w:id="44"/>
    </w:p>
    <w:bookmarkEnd w:id="45"/>
    <w:p w14:paraId="6385BEB0">
      <w:pPr>
        <w:pStyle w:val="5"/>
      </w:pPr>
      <w:r>
        <w:rPr>
          <w:rFonts w:hint="eastAsia"/>
        </w:rPr>
        <w:t>侵权事件的并发处理</w:t>
      </w:r>
    </w:p>
    <w:tbl>
      <w:tblPr>
        <w:tblStyle w:val="36"/>
        <w:tblW w:w="9962" w:type="dxa"/>
        <w:tblInd w:w="0" w:type="dxa"/>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
      <w:tblGrid>
        <w:gridCol w:w="1078"/>
        <w:gridCol w:w="1774"/>
        <w:gridCol w:w="5820"/>
        <w:gridCol w:w="1290"/>
      </w:tblGrid>
      <w:tr w14:paraId="3391E39A">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078" w:type="dxa"/>
            <w:shd w:val="clear" w:color="auto" w:fill="F2F2F2"/>
            <w:vAlign w:val="center"/>
          </w:tcPr>
          <w:p w14:paraId="1CF1452C">
            <w:pPr>
              <w:jc w:val="center"/>
              <w:rPr>
                <w:b/>
                <w:szCs w:val="21"/>
              </w:rPr>
            </w:pPr>
            <w:r>
              <w:rPr>
                <w:rFonts w:hAnsi="宋体"/>
                <w:b/>
                <w:szCs w:val="21"/>
              </w:rPr>
              <w:t>标示符</w:t>
            </w:r>
          </w:p>
        </w:tc>
        <w:tc>
          <w:tcPr>
            <w:tcW w:w="1774" w:type="dxa"/>
            <w:shd w:val="clear" w:color="auto" w:fill="F2F2F2"/>
            <w:vAlign w:val="center"/>
          </w:tcPr>
          <w:p w14:paraId="6EF77DA7">
            <w:pPr>
              <w:jc w:val="center"/>
              <w:rPr>
                <w:b/>
                <w:szCs w:val="21"/>
              </w:rPr>
            </w:pPr>
            <w:r>
              <w:rPr>
                <w:rFonts w:hAnsi="宋体"/>
                <w:b/>
                <w:szCs w:val="21"/>
              </w:rPr>
              <w:t>测试</w:t>
            </w:r>
            <w:r>
              <w:rPr>
                <w:rFonts w:hint="eastAsia" w:hAnsi="宋体"/>
                <w:b/>
                <w:szCs w:val="21"/>
              </w:rPr>
              <w:t>点</w:t>
            </w:r>
          </w:p>
        </w:tc>
        <w:tc>
          <w:tcPr>
            <w:tcW w:w="5820" w:type="dxa"/>
            <w:shd w:val="clear" w:color="auto" w:fill="F2F2F2"/>
            <w:vAlign w:val="center"/>
          </w:tcPr>
          <w:p w14:paraId="279C5340">
            <w:pPr>
              <w:jc w:val="center"/>
              <w:rPr>
                <w:b/>
                <w:szCs w:val="21"/>
              </w:rPr>
            </w:pPr>
            <w:r>
              <w:rPr>
                <w:rFonts w:hint="eastAsia"/>
                <w:b/>
                <w:szCs w:val="21"/>
              </w:rPr>
              <w:t>预期结果</w:t>
            </w:r>
          </w:p>
        </w:tc>
        <w:tc>
          <w:tcPr>
            <w:tcW w:w="1290" w:type="dxa"/>
            <w:shd w:val="clear" w:color="auto" w:fill="F2F2F2"/>
            <w:vAlign w:val="center"/>
          </w:tcPr>
          <w:p w14:paraId="33328129">
            <w:pPr>
              <w:jc w:val="center"/>
              <w:rPr>
                <w:b/>
                <w:szCs w:val="21"/>
              </w:rPr>
            </w:pPr>
            <w:r>
              <w:rPr>
                <w:rFonts w:hint="eastAsia" w:hAnsi="宋体"/>
                <w:b/>
                <w:szCs w:val="21"/>
              </w:rPr>
              <w:t>结果</w:t>
            </w:r>
            <w:r>
              <w:rPr>
                <w:rFonts w:hAnsi="宋体"/>
                <w:b/>
                <w:szCs w:val="21"/>
              </w:rPr>
              <w:t>判定</w:t>
            </w:r>
          </w:p>
        </w:tc>
      </w:tr>
      <w:tr w14:paraId="5D08B702">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1078" w:type="dxa"/>
            <w:vAlign w:val="center"/>
          </w:tcPr>
          <w:p w14:paraId="7ED55F63">
            <w:pPr>
              <w:pStyle w:val="91"/>
              <w:numPr>
                <w:ilvl w:val="0"/>
                <w:numId w:val="11"/>
              </w:numPr>
              <w:ind w:firstLineChars="0"/>
              <w:jc w:val="center"/>
              <w:rPr>
                <w:b/>
                <w:szCs w:val="21"/>
              </w:rPr>
            </w:pPr>
          </w:p>
        </w:tc>
        <w:tc>
          <w:tcPr>
            <w:tcW w:w="1774" w:type="dxa"/>
            <w:shd w:val="clear" w:color="auto" w:fill="auto"/>
            <w:vAlign w:val="center"/>
          </w:tcPr>
          <w:p w14:paraId="5AB94E00">
            <w:pPr>
              <w:jc w:val="center"/>
              <w:rPr>
                <w:iCs/>
                <w:szCs w:val="21"/>
              </w:rPr>
            </w:pPr>
            <w:r>
              <w:rPr>
                <w:rFonts w:hint="eastAsia"/>
                <w:iCs/>
                <w:szCs w:val="21"/>
              </w:rPr>
              <w:t>侵权事件的并发处理</w:t>
            </w:r>
          </w:p>
        </w:tc>
        <w:tc>
          <w:tcPr>
            <w:tcW w:w="5820" w:type="dxa"/>
            <w:shd w:val="clear" w:color="auto" w:fill="auto"/>
            <w:vAlign w:val="center"/>
          </w:tcPr>
          <w:p w14:paraId="11F24BB7">
            <w:pPr>
              <w:rPr>
                <w:bCs/>
                <w:iCs/>
                <w:szCs w:val="21"/>
              </w:rPr>
            </w:pPr>
            <w:r>
              <w:rPr>
                <w:rFonts w:hint="eastAsia"/>
                <w:iCs/>
                <w:szCs w:val="21"/>
              </w:rPr>
              <w:t>侵权事件的并发处理</w:t>
            </w:r>
            <w:r>
              <w:rPr>
                <w:iCs/>
                <w:szCs w:val="21"/>
              </w:rPr>
              <w:t>1万</w:t>
            </w:r>
            <w:r>
              <w:rPr>
                <w:rFonts w:hint="eastAsia"/>
                <w:iCs/>
                <w:szCs w:val="21"/>
              </w:rPr>
              <w:t>条侵权事件，分析挖掘响应时间为分钟级</w:t>
            </w:r>
          </w:p>
        </w:tc>
        <w:tc>
          <w:tcPr>
            <w:tcW w:w="1290" w:type="dxa"/>
            <w:shd w:val="clear" w:color="auto" w:fill="auto"/>
            <w:vAlign w:val="center"/>
          </w:tcPr>
          <w:p w14:paraId="174F6CAC">
            <w:pPr>
              <w:jc w:val="center"/>
              <w:rPr>
                <w:iCs/>
                <w:szCs w:val="21"/>
              </w:rPr>
            </w:pPr>
            <w:r>
              <w:rPr>
                <w:rFonts w:hint="eastAsia"/>
                <w:iCs/>
                <w:szCs w:val="21"/>
              </w:rPr>
              <w:t>通过</w:t>
            </w:r>
          </w:p>
        </w:tc>
      </w:tr>
      <w:tr w14:paraId="6865D37D">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shd w:val="clear" w:color="auto" w:fill="F1F1F1" w:themeFill="background1" w:themeFillShade="F2"/>
            <w:vAlign w:val="center"/>
          </w:tcPr>
          <w:p w14:paraId="3261AE3B">
            <w:pPr>
              <w:jc w:val="center"/>
              <w:rPr>
                <w:szCs w:val="21"/>
              </w:rPr>
            </w:pPr>
            <w:r>
              <w:rPr>
                <w:rFonts w:hint="eastAsia" w:hAnsi="宋体"/>
                <w:b/>
                <w:szCs w:val="21"/>
              </w:rPr>
              <w:t>实际结果</w:t>
            </w:r>
          </w:p>
        </w:tc>
      </w:tr>
      <w:tr w14:paraId="3C329DB3">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256F5C3F">
            <w:pPr>
              <w:jc w:val="center"/>
              <w:rPr>
                <w:iCs/>
              </w:rPr>
            </w:pPr>
            <w:r>
              <w:rPr>
                <w:rFonts w:hint="eastAsia"/>
                <w:iCs/>
                <w:szCs w:val="21"/>
              </w:rPr>
              <w:t>先连接数据库，连接后运行脚本触发10201条侵权事件并发，每次测试后清空记录，重复三次，第一次15.0秒，第二次15.0秒，第三次14.0秒，平均响应时间</w:t>
            </w:r>
            <w:r>
              <w:rPr>
                <w:rFonts w:hint="eastAsia"/>
              </w:rPr>
              <w:t>14.67秒</w:t>
            </w:r>
          </w:p>
        </w:tc>
      </w:tr>
      <w:tr w14:paraId="3BC6D657">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7CD8BA6F">
            <w:pPr>
              <w:jc w:val="left"/>
            </w:pPr>
            <w:r>
              <w:drawing>
                <wp:inline distT="0" distB="0" distL="114300" distR="114300">
                  <wp:extent cx="5448300" cy="17240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5448300" cy="1724025"/>
                          </a:xfrm>
                          <a:prstGeom prst="rect">
                            <a:avLst/>
                          </a:prstGeom>
                          <a:noFill/>
                          <a:ln>
                            <a:noFill/>
                          </a:ln>
                        </pic:spPr>
                      </pic:pic>
                    </a:graphicData>
                  </a:graphic>
                </wp:inline>
              </w:drawing>
            </w:r>
          </w:p>
          <w:p w14:paraId="21752F6F">
            <w:pPr>
              <w:jc w:val="left"/>
            </w:pPr>
            <w:r>
              <w:drawing>
                <wp:inline distT="0" distB="0" distL="114300" distR="114300">
                  <wp:extent cx="6184900" cy="2116455"/>
                  <wp:effectExtent l="0" t="0" r="6350" b="17145"/>
                  <wp:docPr id="2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7"/>
                          <pic:cNvPicPr>
                            <a:picLocks noChangeAspect="1"/>
                          </pic:cNvPicPr>
                        </pic:nvPicPr>
                        <pic:blipFill>
                          <a:blip r:embed="rId32"/>
                          <a:stretch>
                            <a:fillRect/>
                          </a:stretch>
                        </pic:blipFill>
                        <pic:spPr>
                          <a:xfrm>
                            <a:off x="0" y="0"/>
                            <a:ext cx="6184900" cy="2116455"/>
                          </a:xfrm>
                          <a:prstGeom prst="rect">
                            <a:avLst/>
                          </a:prstGeom>
                          <a:noFill/>
                          <a:ln>
                            <a:noFill/>
                          </a:ln>
                        </pic:spPr>
                      </pic:pic>
                    </a:graphicData>
                  </a:graphic>
                </wp:inline>
              </w:drawing>
            </w:r>
          </w:p>
          <w:p w14:paraId="27A97996">
            <w:pPr>
              <w:jc w:val="left"/>
            </w:pPr>
            <w:r>
              <w:drawing>
                <wp:inline distT="0" distB="0" distL="114300" distR="114300">
                  <wp:extent cx="6182995" cy="1965325"/>
                  <wp:effectExtent l="0" t="0" r="8255" b="15875"/>
                  <wp:docPr id="2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8"/>
                          <pic:cNvPicPr>
                            <a:picLocks noChangeAspect="1"/>
                          </pic:cNvPicPr>
                        </pic:nvPicPr>
                        <pic:blipFill>
                          <a:blip r:embed="rId33"/>
                          <a:stretch>
                            <a:fillRect/>
                          </a:stretch>
                        </pic:blipFill>
                        <pic:spPr>
                          <a:xfrm>
                            <a:off x="0" y="0"/>
                            <a:ext cx="6182995" cy="1965325"/>
                          </a:xfrm>
                          <a:prstGeom prst="rect">
                            <a:avLst/>
                          </a:prstGeom>
                          <a:noFill/>
                          <a:ln>
                            <a:noFill/>
                          </a:ln>
                        </pic:spPr>
                      </pic:pic>
                    </a:graphicData>
                  </a:graphic>
                </wp:inline>
              </w:drawing>
            </w:r>
          </w:p>
          <w:p w14:paraId="2BAA352D">
            <w:r>
              <w:drawing>
                <wp:inline distT="0" distB="0" distL="114300" distR="114300">
                  <wp:extent cx="6235700" cy="2612390"/>
                  <wp:effectExtent l="0" t="0" r="0" b="0"/>
                  <wp:docPr id="2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9"/>
                          <pic:cNvPicPr>
                            <a:picLocks noChangeAspect="1"/>
                          </pic:cNvPicPr>
                        </pic:nvPicPr>
                        <pic:blipFill>
                          <a:blip r:embed="rId34"/>
                          <a:stretch>
                            <a:fillRect/>
                          </a:stretch>
                        </pic:blipFill>
                        <pic:spPr>
                          <a:xfrm>
                            <a:off x="0" y="0"/>
                            <a:ext cx="6238514" cy="2613722"/>
                          </a:xfrm>
                          <a:prstGeom prst="rect">
                            <a:avLst/>
                          </a:prstGeom>
                          <a:noFill/>
                          <a:ln>
                            <a:noFill/>
                          </a:ln>
                        </pic:spPr>
                      </pic:pic>
                    </a:graphicData>
                  </a:graphic>
                </wp:inline>
              </w:drawing>
            </w:r>
          </w:p>
        </w:tc>
      </w:tr>
    </w:tbl>
    <w:p w14:paraId="56199D06">
      <w:pPr>
        <w:pStyle w:val="5"/>
      </w:pPr>
      <w:r>
        <w:rPr>
          <w:rFonts w:hint="eastAsia"/>
        </w:rPr>
        <w:t>监管规则匹配速率</w:t>
      </w:r>
    </w:p>
    <w:tbl>
      <w:tblPr>
        <w:tblStyle w:val="36"/>
        <w:tblW w:w="9962" w:type="dxa"/>
        <w:tblInd w:w="0" w:type="dxa"/>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
      <w:tblGrid>
        <w:gridCol w:w="1078"/>
        <w:gridCol w:w="1774"/>
        <w:gridCol w:w="5820"/>
        <w:gridCol w:w="1290"/>
      </w:tblGrid>
      <w:tr w14:paraId="6390B810">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078" w:type="dxa"/>
            <w:shd w:val="clear" w:color="auto" w:fill="F2F2F2"/>
            <w:vAlign w:val="center"/>
          </w:tcPr>
          <w:p w14:paraId="2FA9CBB8">
            <w:pPr>
              <w:jc w:val="center"/>
              <w:rPr>
                <w:b/>
                <w:szCs w:val="21"/>
              </w:rPr>
            </w:pPr>
            <w:r>
              <w:rPr>
                <w:rFonts w:hAnsi="宋体"/>
                <w:b/>
                <w:szCs w:val="21"/>
              </w:rPr>
              <w:t>标示符</w:t>
            </w:r>
          </w:p>
        </w:tc>
        <w:tc>
          <w:tcPr>
            <w:tcW w:w="1774" w:type="dxa"/>
            <w:shd w:val="clear" w:color="auto" w:fill="F2F2F2"/>
            <w:vAlign w:val="center"/>
          </w:tcPr>
          <w:p w14:paraId="1FF911D6">
            <w:pPr>
              <w:jc w:val="center"/>
              <w:rPr>
                <w:b/>
                <w:szCs w:val="21"/>
              </w:rPr>
            </w:pPr>
            <w:r>
              <w:rPr>
                <w:rFonts w:hAnsi="宋体"/>
                <w:b/>
                <w:szCs w:val="21"/>
              </w:rPr>
              <w:t>测试</w:t>
            </w:r>
            <w:r>
              <w:rPr>
                <w:rFonts w:hint="eastAsia" w:hAnsi="宋体"/>
                <w:b/>
                <w:szCs w:val="21"/>
              </w:rPr>
              <w:t>点</w:t>
            </w:r>
          </w:p>
        </w:tc>
        <w:tc>
          <w:tcPr>
            <w:tcW w:w="5820" w:type="dxa"/>
            <w:shd w:val="clear" w:color="auto" w:fill="F2F2F2"/>
            <w:vAlign w:val="center"/>
          </w:tcPr>
          <w:p w14:paraId="312DF6DD">
            <w:pPr>
              <w:jc w:val="center"/>
              <w:rPr>
                <w:b/>
                <w:szCs w:val="21"/>
              </w:rPr>
            </w:pPr>
            <w:r>
              <w:rPr>
                <w:rFonts w:hint="eastAsia"/>
                <w:b/>
                <w:szCs w:val="21"/>
              </w:rPr>
              <w:t>预期结果</w:t>
            </w:r>
          </w:p>
        </w:tc>
        <w:tc>
          <w:tcPr>
            <w:tcW w:w="1290" w:type="dxa"/>
            <w:shd w:val="clear" w:color="auto" w:fill="F2F2F2"/>
            <w:vAlign w:val="center"/>
          </w:tcPr>
          <w:p w14:paraId="4B6457FF">
            <w:pPr>
              <w:jc w:val="center"/>
              <w:rPr>
                <w:b/>
                <w:szCs w:val="21"/>
              </w:rPr>
            </w:pPr>
            <w:r>
              <w:rPr>
                <w:rFonts w:hint="eastAsia" w:hAnsi="宋体"/>
                <w:b/>
                <w:szCs w:val="21"/>
              </w:rPr>
              <w:t>结果</w:t>
            </w:r>
            <w:r>
              <w:rPr>
                <w:rFonts w:hAnsi="宋体"/>
                <w:b/>
                <w:szCs w:val="21"/>
              </w:rPr>
              <w:t>判定</w:t>
            </w:r>
          </w:p>
        </w:tc>
      </w:tr>
      <w:tr w14:paraId="524040BA">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078" w:type="dxa"/>
            <w:vAlign w:val="center"/>
          </w:tcPr>
          <w:p w14:paraId="41F22344">
            <w:pPr>
              <w:pStyle w:val="91"/>
              <w:numPr>
                <w:ilvl w:val="0"/>
                <w:numId w:val="11"/>
              </w:numPr>
              <w:ind w:firstLineChars="0"/>
              <w:jc w:val="center"/>
              <w:rPr>
                <w:b/>
                <w:szCs w:val="21"/>
              </w:rPr>
            </w:pPr>
          </w:p>
        </w:tc>
        <w:tc>
          <w:tcPr>
            <w:tcW w:w="1774" w:type="dxa"/>
            <w:shd w:val="clear" w:color="auto" w:fill="auto"/>
            <w:vAlign w:val="center"/>
          </w:tcPr>
          <w:p w14:paraId="013FBF4C">
            <w:pPr>
              <w:jc w:val="center"/>
              <w:rPr>
                <w:iCs/>
                <w:szCs w:val="21"/>
              </w:rPr>
            </w:pPr>
            <w:r>
              <w:rPr>
                <w:rFonts w:hint="eastAsia"/>
                <w:iCs/>
                <w:szCs w:val="21"/>
              </w:rPr>
              <w:t>监管规则匹配速率</w:t>
            </w:r>
          </w:p>
        </w:tc>
        <w:tc>
          <w:tcPr>
            <w:tcW w:w="5820" w:type="dxa"/>
            <w:shd w:val="clear" w:color="auto" w:fill="auto"/>
            <w:vAlign w:val="center"/>
          </w:tcPr>
          <w:p w14:paraId="059A870D">
            <w:pPr>
              <w:rPr>
                <w:bCs/>
                <w:iCs/>
                <w:szCs w:val="21"/>
              </w:rPr>
            </w:pPr>
            <w:r>
              <w:rPr>
                <w:rFonts w:hint="eastAsia"/>
                <w:iCs/>
                <w:szCs w:val="21"/>
              </w:rPr>
              <w:t>融合分析监管单个规则匹配速率≥8万/秒，监管规则数目≥1万</w:t>
            </w:r>
          </w:p>
        </w:tc>
        <w:tc>
          <w:tcPr>
            <w:tcW w:w="1290" w:type="dxa"/>
            <w:shd w:val="clear" w:color="auto" w:fill="auto"/>
            <w:vAlign w:val="center"/>
          </w:tcPr>
          <w:p w14:paraId="143BB94B">
            <w:pPr>
              <w:jc w:val="center"/>
              <w:rPr>
                <w:iCs/>
                <w:szCs w:val="21"/>
              </w:rPr>
            </w:pPr>
            <w:r>
              <w:rPr>
                <w:rFonts w:hint="eastAsia"/>
                <w:iCs/>
                <w:szCs w:val="21"/>
              </w:rPr>
              <w:t>通过</w:t>
            </w:r>
          </w:p>
        </w:tc>
      </w:tr>
      <w:tr w14:paraId="4B56A51B">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9962" w:type="dxa"/>
            <w:gridSpan w:val="4"/>
            <w:shd w:val="clear" w:color="auto" w:fill="F1F1F1" w:themeFill="background1" w:themeFillShade="F2"/>
            <w:vAlign w:val="center"/>
          </w:tcPr>
          <w:p w14:paraId="06000F46">
            <w:pPr>
              <w:jc w:val="center"/>
              <w:rPr>
                <w:szCs w:val="21"/>
              </w:rPr>
            </w:pPr>
            <w:r>
              <w:rPr>
                <w:rFonts w:hint="eastAsia" w:hAnsi="宋体"/>
                <w:b/>
                <w:szCs w:val="21"/>
              </w:rPr>
              <w:t>实际结果</w:t>
            </w:r>
          </w:p>
        </w:tc>
      </w:tr>
      <w:tr w14:paraId="2BE8B261">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9962" w:type="dxa"/>
            <w:gridSpan w:val="4"/>
            <w:vAlign w:val="center"/>
          </w:tcPr>
          <w:p w14:paraId="5608CAE2">
            <w:pPr>
              <w:jc w:val="center"/>
              <w:rPr>
                <w:iCs/>
                <w:szCs w:val="21"/>
              </w:rPr>
            </w:pPr>
            <w:r>
              <w:rPr>
                <w:rFonts w:hint="eastAsia"/>
                <w:iCs/>
                <w:szCs w:val="21"/>
              </w:rPr>
              <w:t>使用80076条异常数据，配置20个监管规则进行分别进行匹配，19秒内匹配完成，单个规则匹配速率为0.950秒，满足融合分析监管单个规则匹配速率≥8万/秒的要求。</w:t>
            </w:r>
          </w:p>
          <w:p w14:paraId="2A5C2448">
            <w:pPr>
              <w:jc w:val="center"/>
              <w:rPr>
                <w:iCs/>
              </w:rPr>
            </w:pPr>
            <w:r>
              <w:rPr>
                <w:rFonts w:hint="eastAsia"/>
                <w:iCs/>
              </w:rPr>
              <w:t>目前已有监管规则数目10032条</w:t>
            </w:r>
          </w:p>
        </w:tc>
      </w:tr>
      <w:tr w14:paraId="0349F61A">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9962" w:type="dxa"/>
            <w:gridSpan w:val="4"/>
            <w:vAlign w:val="center"/>
          </w:tcPr>
          <w:p w14:paraId="190FED03">
            <w:pPr>
              <w:jc w:val="center"/>
            </w:pPr>
            <w:r>
              <w:drawing>
                <wp:inline distT="0" distB="0" distL="0" distR="0">
                  <wp:extent cx="6188710" cy="4591685"/>
                  <wp:effectExtent l="0" t="0" r="2540" b="0"/>
                  <wp:docPr id="990301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01907" name="图片 1"/>
                          <pic:cNvPicPr>
                            <a:picLocks noChangeAspect="1"/>
                          </pic:cNvPicPr>
                        </pic:nvPicPr>
                        <pic:blipFill>
                          <a:blip r:embed="rId35"/>
                          <a:stretch>
                            <a:fillRect/>
                          </a:stretch>
                        </pic:blipFill>
                        <pic:spPr>
                          <a:xfrm>
                            <a:off x="0" y="0"/>
                            <a:ext cx="6188710" cy="4591685"/>
                          </a:xfrm>
                          <a:prstGeom prst="rect">
                            <a:avLst/>
                          </a:prstGeom>
                        </pic:spPr>
                      </pic:pic>
                    </a:graphicData>
                  </a:graphic>
                </wp:inline>
              </w:drawing>
            </w:r>
          </w:p>
          <w:p w14:paraId="1304414B">
            <w:pPr>
              <w:jc w:val="center"/>
            </w:pPr>
            <w:r>
              <w:drawing>
                <wp:inline distT="0" distB="0" distL="0" distR="0">
                  <wp:extent cx="6188710" cy="1682750"/>
                  <wp:effectExtent l="0" t="0" r="2540" b="0"/>
                  <wp:docPr id="16555015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01535" name="图片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6188710" cy="1682750"/>
                          </a:xfrm>
                          <a:prstGeom prst="rect">
                            <a:avLst/>
                          </a:prstGeom>
                          <a:noFill/>
                          <a:ln>
                            <a:noFill/>
                          </a:ln>
                        </pic:spPr>
                      </pic:pic>
                    </a:graphicData>
                  </a:graphic>
                </wp:inline>
              </w:drawing>
            </w:r>
          </w:p>
          <w:p w14:paraId="25498C60">
            <w:pPr>
              <w:jc w:val="center"/>
            </w:pPr>
            <w:r>
              <w:rPr>
                <w:highlight w:val="yellow"/>
              </w:rPr>
              <w:drawing>
                <wp:inline distT="0" distB="0" distL="114300" distR="114300">
                  <wp:extent cx="6182360" cy="1162050"/>
                  <wp:effectExtent l="0" t="0" r="889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37"/>
                          <a:stretch>
                            <a:fillRect/>
                          </a:stretch>
                        </pic:blipFill>
                        <pic:spPr>
                          <a:xfrm>
                            <a:off x="0" y="0"/>
                            <a:ext cx="6182360" cy="1162050"/>
                          </a:xfrm>
                          <a:prstGeom prst="rect">
                            <a:avLst/>
                          </a:prstGeom>
                          <a:noFill/>
                          <a:ln>
                            <a:noFill/>
                          </a:ln>
                        </pic:spPr>
                      </pic:pic>
                    </a:graphicData>
                  </a:graphic>
                </wp:inline>
              </w:drawing>
            </w:r>
          </w:p>
          <w:p w14:paraId="119B0636">
            <w:pPr>
              <w:jc w:val="center"/>
            </w:pPr>
            <w:r>
              <w:drawing>
                <wp:inline distT="0" distB="0" distL="114300" distR="114300">
                  <wp:extent cx="5956300" cy="3329305"/>
                  <wp:effectExtent l="0" t="0" r="6350" b="4445"/>
                  <wp:docPr id="2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0"/>
                          <pic:cNvPicPr>
                            <a:picLocks noChangeAspect="1"/>
                          </pic:cNvPicPr>
                        </pic:nvPicPr>
                        <pic:blipFill>
                          <a:blip r:embed="rId38"/>
                          <a:stretch>
                            <a:fillRect/>
                          </a:stretch>
                        </pic:blipFill>
                        <pic:spPr>
                          <a:xfrm>
                            <a:off x="0" y="0"/>
                            <a:ext cx="5966544" cy="3335200"/>
                          </a:xfrm>
                          <a:prstGeom prst="rect">
                            <a:avLst/>
                          </a:prstGeom>
                          <a:noFill/>
                          <a:ln>
                            <a:noFill/>
                          </a:ln>
                        </pic:spPr>
                      </pic:pic>
                    </a:graphicData>
                  </a:graphic>
                </wp:inline>
              </w:drawing>
            </w:r>
          </w:p>
        </w:tc>
      </w:tr>
    </w:tbl>
    <w:p w14:paraId="4772E490">
      <w:pPr>
        <w:pStyle w:val="5"/>
      </w:pPr>
      <w:r>
        <w:rPr>
          <w:rFonts w:hint="eastAsia"/>
        </w:rPr>
        <w:t>态势感知模式支持3种展示模式</w:t>
      </w:r>
    </w:p>
    <w:tbl>
      <w:tblPr>
        <w:tblStyle w:val="36"/>
        <w:tblW w:w="9962" w:type="dxa"/>
        <w:tblInd w:w="0" w:type="dxa"/>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
      <w:tblGrid>
        <w:gridCol w:w="1078"/>
        <w:gridCol w:w="1774"/>
        <w:gridCol w:w="5820"/>
        <w:gridCol w:w="1290"/>
      </w:tblGrid>
      <w:tr w14:paraId="5B2E03BC">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078" w:type="dxa"/>
            <w:shd w:val="clear" w:color="auto" w:fill="F2F2F2"/>
            <w:vAlign w:val="center"/>
          </w:tcPr>
          <w:p w14:paraId="1DB74D19">
            <w:pPr>
              <w:jc w:val="center"/>
              <w:rPr>
                <w:b/>
                <w:szCs w:val="21"/>
              </w:rPr>
            </w:pPr>
            <w:r>
              <w:rPr>
                <w:rFonts w:hAnsi="宋体"/>
                <w:b/>
                <w:szCs w:val="21"/>
              </w:rPr>
              <w:t>标示符</w:t>
            </w:r>
          </w:p>
        </w:tc>
        <w:tc>
          <w:tcPr>
            <w:tcW w:w="1774" w:type="dxa"/>
            <w:shd w:val="clear" w:color="auto" w:fill="F2F2F2"/>
            <w:vAlign w:val="center"/>
          </w:tcPr>
          <w:p w14:paraId="1C1567F7">
            <w:pPr>
              <w:jc w:val="center"/>
              <w:rPr>
                <w:b/>
                <w:szCs w:val="21"/>
              </w:rPr>
            </w:pPr>
            <w:r>
              <w:rPr>
                <w:rFonts w:hAnsi="宋体"/>
                <w:b/>
                <w:szCs w:val="21"/>
              </w:rPr>
              <w:t>测试</w:t>
            </w:r>
            <w:r>
              <w:rPr>
                <w:rFonts w:hint="eastAsia" w:hAnsi="宋体"/>
                <w:b/>
                <w:szCs w:val="21"/>
              </w:rPr>
              <w:t>点</w:t>
            </w:r>
          </w:p>
        </w:tc>
        <w:tc>
          <w:tcPr>
            <w:tcW w:w="5820" w:type="dxa"/>
            <w:shd w:val="clear" w:color="auto" w:fill="F2F2F2"/>
            <w:vAlign w:val="center"/>
          </w:tcPr>
          <w:p w14:paraId="7C4224D3">
            <w:pPr>
              <w:jc w:val="center"/>
              <w:rPr>
                <w:b/>
                <w:szCs w:val="21"/>
              </w:rPr>
            </w:pPr>
            <w:r>
              <w:rPr>
                <w:rFonts w:hint="eastAsia"/>
                <w:b/>
                <w:szCs w:val="21"/>
              </w:rPr>
              <w:t>预期结果</w:t>
            </w:r>
          </w:p>
        </w:tc>
        <w:tc>
          <w:tcPr>
            <w:tcW w:w="1290" w:type="dxa"/>
            <w:shd w:val="clear" w:color="auto" w:fill="F2F2F2"/>
            <w:vAlign w:val="center"/>
          </w:tcPr>
          <w:p w14:paraId="108BB867">
            <w:pPr>
              <w:jc w:val="center"/>
              <w:rPr>
                <w:b/>
                <w:szCs w:val="21"/>
              </w:rPr>
            </w:pPr>
            <w:r>
              <w:rPr>
                <w:rFonts w:hint="eastAsia" w:hAnsi="宋体"/>
                <w:b/>
                <w:szCs w:val="21"/>
              </w:rPr>
              <w:t>结果</w:t>
            </w:r>
            <w:r>
              <w:rPr>
                <w:rFonts w:hAnsi="宋体"/>
                <w:b/>
                <w:szCs w:val="21"/>
              </w:rPr>
              <w:t>判定</w:t>
            </w:r>
          </w:p>
        </w:tc>
      </w:tr>
      <w:tr w14:paraId="16F63DF9">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078" w:type="dxa"/>
            <w:vAlign w:val="center"/>
          </w:tcPr>
          <w:p w14:paraId="0F52259B">
            <w:pPr>
              <w:pStyle w:val="91"/>
              <w:numPr>
                <w:ilvl w:val="0"/>
                <w:numId w:val="11"/>
              </w:numPr>
              <w:ind w:firstLineChars="0"/>
              <w:jc w:val="center"/>
              <w:rPr>
                <w:b/>
                <w:szCs w:val="21"/>
              </w:rPr>
            </w:pPr>
          </w:p>
        </w:tc>
        <w:tc>
          <w:tcPr>
            <w:tcW w:w="1774" w:type="dxa"/>
            <w:shd w:val="clear" w:color="auto" w:fill="auto"/>
            <w:vAlign w:val="center"/>
          </w:tcPr>
          <w:p w14:paraId="5D796AC5">
            <w:pPr>
              <w:jc w:val="center"/>
              <w:rPr>
                <w:iCs/>
                <w:szCs w:val="21"/>
              </w:rPr>
            </w:pPr>
            <w:r>
              <w:rPr>
                <w:rFonts w:hint="eastAsia"/>
                <w:iCs/>
                <w:szCs w:val="21"/>
              </w:rPr>
              <w:t>态势感知模式支持3种展示模式</w:t>
            </w:r>
          </w:p>
        </w:tc>
        <w:tc>
          <w:tcPr>
            <w:tcW w:w="5820" w:type="dxa"/>
            <w:shd w:val="clear" w:color="auto" w:fill="auto"/>
            <w:vAlign w:val="center"/>
          </w:tcPr>
          <w:p w14:paraId="16020201">
            <w:pPr>
              <w:rPr>
                <w:bCs/>
                <w:iCs/>
                <w:szCs w:val="21"/>
              </w:rPr>
            </w:pPr>
            <w:r>
              <w:rPr>
                <w:rFonts w:hint="eastAsia"/>
                <w:iCs/>
                <w:szCs w:val="21"/>
              </w:rPr>
              <w:t>以三种方式：列表查询、统计图表、趋势分析图展示态势感知结果</w:t>
            </w:r>
          </w:p>
        </w:tc>
        <w:tc>
          <w:tcPr>
            <w:tcW w:w="1290" w:type="dxa"/>
            <w:shd w:val="clear" w:color="auto" w:fill="auto"/>
            <w:vAlign w:val="center"/>
          </w:tcPr>
          <w:p w14:paraId="66138C32">
            <w:pPr>
              <w:jc w:val="center"/>
              <w:rPr>
                <w:iCs/>
                <w:szCs w:val="21"/>
              </w:rPr>
            </w:pPr>
            <w:r>
              <w:rPr>
                <w:rFonts w:hint="eastAsia"/>
                <w:iCs/>
                <w:szCs w:val="21"/>
              </w:rPr>
              <w:t>通过</w:t>
            </w:r>
          </w:p>
        </w:tc>
      </w:tr>
      <w:tr w14:paraId="3DDC221E">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9962" w:type="dxa"/>
            <w:gridSpan w:val="4"/>
            <w:shd w:val="clear" w:color="auto" w:fill="F1F1F1" w:themeFill="background1" w:themeFillShade="F2"/>
            <w:vAlign w:val="center"/>
          </w:tcPr>
          <w:p w14:paraId="7FB42AD5">
            <w:pPr>
              <w:jc w:val="center"/>
              <w:rPr>
                <w:szCs w:val="21"/>
              </w:rPr>
            </w:pPr>
            <w:r>
              <w:rPr>
                <w:rFonts w:hint="eastAsia" w:hAnsi="宋体"/>
                <w:b/>
                <w:szCs w:val="21"/>
              </w:rPr>
              <w:t>实际结果</w:t>
            </w:r>
          </w:p>
        </w:tc>
      </w:tr>
      <w:tr w14:paraId="7876CE54">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9962" w:type="dxa"/>
            <w:gridSpan w:val="4"/>
            <w:vAlign w:val="center"/>
          </w:tcPr>
          <w:p w14:paraId="4115B2BD">
            <w:pPr>
              <w:jc w:val="center"/>
              <w:rPr>
                <w:iCs/>
              </w:rPr>
            </w:pPr>
            <w:r>
              <w:rPr>
                <w:rFonts w:hint="eastAsia"/>
                <w:iCs/>
              </w:rPr>
              <w:t>展示模式：列表查询模式、</w:t>
            </w:r>
            <w:r>
              <w:rPr>
                <w:rFonts w:hint="eastAsia"/>
                <w:iCs/>
                <w:szCs w:val="21"/>
              </w:rPr>
              <w:t>统计图表模式、趋势分析图模式</w:t>
            </w:r>
          </w:p>
        </w:tc>
      </w:tr>
      <w:tr w14:paraId="7339B716">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9962" w:type="dxa"/>
            <w:gridSpan w:val="4"/>
            <w:vAlign w:val="center"/>
          </w:tcPr>
          <w:p w14:paraId="00D66C46">
            <w:pPr>
              <w:jc w:val="center"/>
            </w:pPr>
            <w:r>
              <w:drawing>
                <wp:inline distT="0" distB="0" distL="114300" distR="114300">
                  <wp:extent cx="5445125" cy="3758565"/>
                  <wp:effectExtent l="0" t="0" r="6350" b="8890"/>
                  <wp:docPr id="2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5"/>
                          <pic:cNvPicPr>
                            <a:picLocks noChangeAspect="1"/>
                          </pic:cNvPicPr>
                        </pic:nvPicPr>
                        <pic:blipFill>
                          <a:blip r:embed="rId39"/>
                          <a:stretch>
                            <a:fillRect/>
                          </a:stretch>
                        </pic:blipFill>
                        <pic:spPr>
                          <a:xfrm>
                            <a:off x="0" y="0"/>
                            <a:ext cx="5445125" cy="3758565"/>
                          </a:xfrm>
                          <a:prstGeom prst="rect">
                            <a:avLst/>
                          </a:prstGeom>
                          <a:noFill/>
                          <a:ln>
                            <a:noFill/>
                          </a:ln>
                        </pic:spPr>
                      </pic:pic>
                    </a:graphicData>
                  </a:graphic>
                </wp:inline>
              </w:drawing>
            </w:r>
            <w:r>
              <w:rPr>
                <w:rFonts w:hint="eastAsia"/>
              </w:rPr>
              <w:drawing>
                <wp:inline distT="0" distB="0" distL="114300" distR="114300">
                  <wp:extent cx="6183630" cy="1964055"/>
                  <wp:effectExtent l="0" t="0" r="1905" b="635"/>
                  <wp:docPr id="217" name="图片 217" descr="95bdd83f722ffc0eeae254f12210d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95bdd83f722ffc0eeae254f12210d36"/>
                          <pic:cNvPicPr>
                            <a:picLocks noChangeAspect="1"/>
                          </pic:cNvPicPr>
                        </pic:nvPicPr>
                        <pic:blipFill>
                          <a:blip r:embed="rId40"/>
                          <a:srcRect t="34953"/>
                          <a:stretch>
                            <a:fillRect/>
                          </a:stretch>
                        </pic:blipFill>
                        <pic:spPr>
                          <a:xfrm>
                            <a:off x="0" y="0"/>
                            <a:ext cx="6183630" cy="1964055"/>
                          </a:xfrm>
                          <a:prstGeom prst="rect">
                            <a:avLst/>
                          </a:prstGeom>
                        </pic:spPr>
                      </pic:pic>
                    </a:graphicData>
                  </a:graphic>
                </wp:inline>
              </w:drawing>
            </w:r>
          </w:p>
          <w:p w14:paraId="3D04615E">
            <w:pPr>
              <w:jc w:val="center"/>
            </w:pPr>
            <w:r>
              <w:rPr>
                <w:rFonts w:hint="eastAsia"/>
              </w:rPr>
              <w:t>图1 统计图表模式</w:t>
            </w:r>
          </w:p>
          <w:p w14:paraId="6C1825DE">
            <w:pPr>
              <w:jc w:val="left"/>
            </w:pPr>
            <w:r>
              <w:drawing>
                <wp:inline distT="0" distB="0" distL="0" distR="0">
                  <wp:extent cx="6188710" cy="3023235"/>
                  <wp:effectExtent l="0" t="0" r="7620" b="10160"/>
                  <wp:docPr id="601568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68463" name="图片 1"/>
                          <pic:cNvPicPr>
                            <a:picLocks noChangeAspect="1"/>
                          </pic:cNvPicPr>
                        </pic:nvPicPr>
                        <pic:blipFill>
                          <a:blip r:embed="rId41"/>
                          <a:stretch>
                            <a:fillRect/>
                          </a:stretch>
                        </pic:blipFill>
                        <pic:spPr>
                          <a:xfrm>
                            <a:off x="0" y="0"/>
                            <a:ext cx="6188710" cy="3023235"/>
                          </a:xfrm>
                          <a:prstGeom prst="rect">
                            <a:avLst/>
                          </a:prstGeom>
                        </pic:spPr>
                      </pic:pic>
                    </a:graphicData>
                  </a:graphic>
                </wp:inline>
              </w:drawing>
            </w:r>
          </w:p>
          <w:p w14:paraId="7571AF54">
            <w:pPr>
              <w:jc w:val="center"/>
            </w:pPr>
            <w:r>
              <w:rPr>
                <w:rFonts w:hint="eastAsia"/>
              </w:rPr>
              <w:t>图2 列表查询模式</w:t>
            </w:r>
          </w:p>
          <w:p w14:paraId="2560291F">
            <w:pPr>
              <w:jc w:val="left"/>
            </w:pPr>
            <w:r>
              <w:drawing>
                <wp:inline distT="0" distB="0" distL="114300" distR="114300">
                  <wp:extent cx="6186805" cy="1876425"/>
                  <wp:effectExtent l="0" t="0" r="9525" b="1905"/>
                  <wp:docPr id="7242128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12882" name="图片 22"/>
                          <pic:cNvPicPr>
                            <a:picLocks noChangeAspect="1"/>
                          </pic:cNvPicPr>
                        </pic:nvPicPr>
                        <pic:blipFill>
                          <a:blip r:embed="rId42"/>
                          <a:stretch>
                            <a:fillRect/>
                          </a:stretch>
                        </pic:blipFill>
                        <pic:spPr>
                          <a:xfrm>
                            <a:off x="0" y="0"/>
                            <a:ext cx="6186805" cy="1876425"/>
                          </a:xfrm>
                          <a:prstGeom prst="rect">
                            <a:avLst/>
                          </a:prstGeom>
                          <a:noFill/>
                          <a:ln>
                            <a:noFill/>
                          </a:ln>
                        </pic:spPr>
                      </pic:pic>
                    </a:graphicData>
                  </a:graphic>
                </wp:inline>
              </w:drawing>
            </w:r>
          </w:p>
          <w:p w14:paraId="75164A9F">
            <w:pPr>
              <w:jc w:val="center"/>
            </w:pPr>
            <w:r>
              <w:rPr>
                <w:rFonts w:hint="eastAsia"/>
              </w:rPr>
              <w:t>图3</w:t>
            </w:r>
            <w:r>
              <w:rPr>
                <w:rFonts w:hint="eastAsia"/>
                <w:iCs/>
                <w:szCs w:val="21"/>
              </w:rPr>
              <w:t>趋势分析图模式</w:t>
            </w:r>
          </w:p>
        </w:tc>
      </w:tr>
    </w:tbl>
    <w:p w14:paraId="0831B49E">
      <w:pPr>
        <w:pStyle w:val="4"/>
      </w:pPr>
      <w:bookmarkStart w:id="46" w:name="_Toc187759978"/>
      <w:bookmarkStart w:id="47" w:name="_Hlk185599407"/>
      <w:r>
        <w:rPr>
          <w:rFonts w:hint="eastAsia"/>
        </w:rPr>
        <w:t>侵权事件溯源系统</w:t>
      </w:r>
      <w:bookmarkEnd w:id="46"/>
    </w:p>
    <w:bookmarkEnd w:id="47"/>
    <w:p w14:paraId="693D3E62">
      <w:pPr>
        <w:pStyle w:val="5"/>
      </w:pPr>
      <w:bookmarkStart w:id="48" w:name="_Toc187759979"/>
      <w:bookmarkStart w:id="49" w:name="_Hlk185599510"/>
      <w:r>
        <w:rPr>
          <w:rFonts w:hint="eastAsia"/>
        </w:rPr>
        <w:t>支持个人侵权事件分析数量</w:t>
      </w:r>
    </w:p>
    <w:tbl>
      <w:tblPr>
        <w:tblStyle w:val="36"/>
        <w:tblW w:w="9962" w:type="dxa"/>
        <w:tblInd w:w="0" w:type="dxa"/>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
      <w:tblGrid>
        <w:gridCol w:w="1078"/>
        <w:gridCol w:w="1774"/>
        <w:gridCol w:w="5820"/>
        <w:gridCol w:w="1290"/>
      </w:tblGrid>
      <w:tr w14:paraId="79A11E47">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078" w:type="dxa"/>
            <w:shd w:val="clear" w:color="auto" w:fill="F2F2F2"/>
            <w:vAlign w:val="center"/>
          </w:tcPr>
          <w:p w14:paraId="6D8F344E">
            <w:pPr>
              <w:jc w:val="center"/>
              <w:rPr>
                <w:b/>
                <w:szCs w:val="21"/>
              </w:rPr>
            </w:pPr>
            <w:r>
              <w:rPr>
                <w:rFonts w:hAnsi="宋体"/>
                <w:b/>
                <w:szCs w:val="21"/>
              </w:rPr>
              <w:t>标示符</w:t>
            </w:r>
          </w:p>
        </w:tc>
        <w:tc>
          <w:tcPr>
            <w:tcW w:w="1774" w:type="dxa"/>
            <w:shd w:val="clear" w:color="auto" w:fill="F2F2F2"/>
            <w:vAlign w:val="center"/>
          </w:tcPr>
          <w:p w14:paraId="29D67419">
            <w:pPr>
              <w:jc w:val="center"/>
              <w:rPr>
                <w:b/>
                <w:szCs w:val="21"/>
              </w:rPr>
            </w:pPr>
            <w:r>
              <w:rPr>
                <w:rFonts w:hAnsi="宋体"/>
                <w:b/>
                <w:szCs w:val="21"/>
              </w:rPr>
              <w:t>测试</w:t>
            </w:r>
            <w:r>
              <w:rPr>
                <w:rFonts w:hint="eastAsia" w:hAnsi="宋体"/>
                <w:b/>
                <w:szCs w:val="21"/>
              </w:rPr>
              <w:t>点</w:t>
            </w:r>
          </w:p>
        </w:tc>
        <w:tc>
          <w:tcPr>
            <w:tcW w:w="5820" w:type="dxa"/>
            <w:shd w:val="clear" w:color="auto" w:fill="F2F2F2"/>
            <w:vAlign w:val="center"/>
          </w:tcPr>
          <w:p w14:paraId="23309BF4">
            <w:pPr>
              <w:jc w:val="center"/>
              <w:rPr>
                <w:b/>
                <w:szCs w:val="21"/>
              </w:rPr>
            </w:pPr>
            <w:r>
              <w:rPr>
                <w:rFonts w:hint="eastAsia"/>
                <w:b/>
                <w:szCs w:val="21"/>
              </w:rPr>
              <w:t>预期结果</w:t>
            </w:r>
          </w:p>
        </w:tc>
        <w:tc>
          <w:tcPr>
            <w:tcW w:w="1290" w:type="dxa"/>
            <w:shd w:val="clear" w:color="auto" w:fill="F2F2F2"/>
            <w:vAlign w:val="center"/>
          </w:tcPr>
          <w:p w14:paraId="1ADBB450">
            <w:pPr>
              <w:jc w:val="center"/>
              <w:rPr>
                <w:b/>
                <w:szCs w:val="21"/>
              </w:rPr>
            </w:pPr>
            <w:r>
              <w:rPr>
                <w:rFonts w:hint="eastAsia" w:hAnsi="宋体"/>
                <w:b/>
                <w:szCs w:val="21"/>
              </w:rPr>
              <w:t>结果</w:t>
            </w:r>
            <w:r>
              <w:rPr>
                <w:rFonts w:hAnsi="宋体"/>
                <w:b/>
                <w:szCs w:val="21"/>
              </w:rPr>
              <w:t>判定</w:t>
            </w:r>
          </w:p>
        </w:tc>
      </w:tr>
      <w:tr w14:paraId="064B4A9B">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1078" w:type="dxa"/>
            <w:vAlign w:val="center"/>
          </w:tcPr>
          <w:p w14:paraId="351372FE">
            <w:pPr>
              <w:pStyle w:val="91"/>
              <w:numPr>
                <w:ilvl w:val="0"/>
                <w:numId w:val="12"/>
              </w:numPr>
              <w:ind w:firstLineChars="0"/>
              <w:jc w:val="center"/>
              <w:rPr>
                <w:b/>
                <w:szCs w:val="21"/>
              </w:rPr>
            </w:pPr>
          </w:p>
        </w:tc>
        <w:tc>
          <w:tcPr>
            <w:tcW w:w="1774" w:type="dxa"/>
            <w:shd w:val="clear" w:color="auto" w:fill="auto"/>
            <w:vAlign w:val="center"/>
          </w:tcPr>
          <w:p w14:paraId="462F5503">
            <w:pPr>
              <w:jc w:val="center"/>
              <w:rPr>
                <w:iCs/>
                <w:szCs w:val="21"/>
              </w:rPr>
            </w:pPr>
            <w:r>
              <w:rPr>
                <w:rFonts w:hint="eastAsia"/>
                <w:iCs/>
                <w:szCs w:val="21"/>
              </w:rPr>
              <w:t>支持个人侵权事件分析数量</w:t>
            </w:r>
          </w:p>
        </w:tc>
        <w:tc>
          <w:tcPr>
            <w:tcW w:w="5820" w:type="dxa"/>
            <w:shd w:val="clear" w:color="auto" w:fill="auto"/>
            <w:vAlign w:val="center"/>
          </w:tcPr>
          <w:p w14:paraId="20DD2CA8">
            <w:pPr>
              <w:rPr>
                <w:bCs/>
                <w:iCs/>
                <w:szCs w:val="21"/>
              </w:rPr>
            </w:pPr>
            <w:r>
              <w:rPr>
                <w:rFonts w:hint="eastAsia"/>
                <w:iCs/>
                <w:szCs w:val="21"/>
              </w:rPr>
              <w:t>测试侵权事件溯源系统支持5000万人以上个人的侵权事件分析</w:t>
            </w:r>
          </w:p>
        </w:tc>
        <w:tc>
          <w:tcPr>
            <w:tcW w:w="1290" w:type="dxa"/>
            <w:shd w:val="clear" w:color="auto" w:fill="auto"/>
            <w:vAlign w:val="center"/>
          </w:tcPr>
          <w:p w14:paraId="6006F754">
            <w:pPr>
              <w:jc w:val="center"/>
              <w:rPr>
                <w:iCs/>
                <w:szCs w:val="21"/>
              </w:rPr>
            </w:pPr>
            <w:r>
              <w:rPr>
                <w:rFonts w:hint="eastAsia"/>
                <w:iCs/>
                <w:szCs w:val="21"/>
              </w:rPr>
              <w:t>通过</w:t>
            </w:r>
          </w:p>
        </w:tc>
      </w:tr>
      <w:tr w14:paraId="067342BC">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shd w:val="clear" w:color="auto" w:fill="F1F1F1" w:themeFill="background1" w:themeFillShade="F2"/>
            <w:vAlign w:val="center"/>
          </w:tcPr>
          <w:p w14:paraId="1179BDCE">
            <w:pPr>
              <w:jc w:val="center"/>
              <w:rPr>
                <w:szCs w:val="21"/>
              </w:rPr>
            </w:pPr>
            <w:r>
              <w:rPr>
                <w:rFonts w:hint="eastAsia" w:hAnsi="宋体"/>
                <w:b/>
                <w:szCs w:val="21"/>
              </w:rPr>
              <w:t>实际结果</w:t>
            </w:r>
          </w:p>
        </w:tc>
      </w:tr>
      <w:tr w14:paraId="6F0321DC">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0ED3D0EF">
            <w:pPr>
              <w:jc w:val="center"/>
              <w:rPr>
                <w:iCs/>
              </w:rPr>
            </w:pPr>
            <w:r>
              <w:rPr>
                <w:rFonts w:hint="eastAsia"/>
                <w:iCs/>
                <w:szCs w:val="21"/>
              </w:rPr>
              <w:t>个人侵权事件分析数量</w:t>
            </w:r>
            <w:bookmarkStart w:id="50" w:name="_Hlk188261449"/>
            <w:r>
              <w:rPr>
                <w:rFonts w:hint="eastAsia"/>
                <w:iCs/>
                <w:szCs w:val="21"/>
              </w:rPr>
              <w:t>611,996,167</w:t>
            </w:r>
            <w:bookmarkEnd w:id="50"/>
          </w:p>
        </w:tc>
      </w:tr>
      <w:tr w14:paraId="15875DAE">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6636E83C">
            <w:pPr>
              <w:jc w:val="center"/>
              <w:rPr>
                <w:bCs/>
                <w:szCs w:val="21"/>
              </w:rPr>
            </w:pPr>
            <w:r>
              <w:rPr>
                <w:rFonts w:hint="eastAsia"/>
                <w:iCs/>
                <w:szCs w:val="21"/>
              </w:rPr>
              <w:t>611,996,167</w:t>
            </w:r>
            <w:r>
              <w:rPr>
                <w:rFonts w:hint="eastAsia"/>
                <w:bCs/>
                <w:szCs w:val="21"/>
              </w:rPr>
              <w:t>个人侵权事件由6000万用户生成</w:t>
            </w:r>
          </w:p>
          <w:p w14:paraId="5EE52847">
            <w:pPr>
              <w:jc w:val="center"/>
            </w:pPr>
            <w:r>
              <w:rPr>
                <w:rFonts w:hint="eastAsia"/>
                <w:bCs/>
                <w:szCs w:val="21"/>
              </w:rPr>
              <w:drawing>
                <wp:inline distT="0" distB="0" distL="114300" distR="114300">
                  <wp:extent cx="6038850" cy="2348865"/>
                  <wp:effectExtent l="0" t="0" r="0" b="0"/>
                  <wp:docPr id="268" name="图片 268" descr="截屏2025-01-10 16.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截屏2025-01-10 16.41.12"/>
                          <pic:cNvPicPr>
                            <a:picLocks noChangeAspect="1"/>
                          </pic:cNvPicPr>
                        </pic:nvPicPr>
                        <pic:blipFill>
                          <a:blip r:embed="rId43"/>
                          <a:stretch>
                            <a:fillRect/>
                          </a:stretch>
                        </pic:blipFill>
                        <pic:spPr>
                          <a:xfrm>
                            <a:off x="0" y="0"/>
                            <a:ext cx="6070748" cy="2361751"/>
                          </a:xfrm>
                          <a:prstGeom prst="rect">
                            <a:avLst/>
                          </a:prstGeom>
                        </pic:spPr>
                      </pic:pic>
                    </a:graphicData>
                  </a:graphic>
                </wp:inline>
              </w:drawing>
            </w:r>
          </w:p>
          <w:p w14:paraId="1FED64B8">
            <w:pPr>
              <w:jc w:val="center"/>
            </w:pPr>
            <w:r>
              <w:rPr>
                <w:rFonts w:hint="eastAsia"/>
                <w:bCs/>
                <w:szCs w:val="21"/>
              </w:rPr>
              <w:t>6000万用户</w:t>
            </w:r>
          </w:p>
          <w:p w14:paraId="6378349D">
            <w:pPr>
              <w:jc w:val="center"/>
            </w:pPr>
            <w:r>
              <w:drawing>
                <wp:inline distT="0" distB="0" distL="0" distR="0">
                  <wp:extent cx="5001260" cy="1619250"/>
                  <wp:effectExtent l="0" t="0" r="889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44"/>
                          <a:stretch>
                            <a:fillRect/>
                          </a:stretch>
                        </pic:blipFill>
                        <pic:spPr>
                          <a:xfrm>
                            <a:off x="0" y="0"/>
                            <a:ext cx="5008540" cy="1621708"/>
                          </a:xfrm>
                          <a:prstGeom prst="rect">
                            <a:avLst/>
                          </a:prstGeom>
                          <a:noFill/>
                          <a:ln>
                            <a:noFill/>
                          </a:ln>
                        </pic:spPr>
                      </pic:pic>
                    </a:graphicData>
                  </a:graphic>
                </wp:inline>
              </w:drawing>
            </w:r>
          </w:p>
        </w:tc>
      </w:tr>
    </w:tbl>
    <w:p w14:paraId="73EA80FD">
      <w:pPr>
        <w:pStyle w:val="5"/>
      </w:pPr>
      <w:r>
        <w:rPr>
          <w:rFonts w:hint="eastAsia"/>
        </w:rPr>
        <w:t>溯源准确率</w:t>
      </w:r>
    </w:p>
    <w:tbl>
      <w:tblPr>
        <w:tblStyle w:val="36"/>
        <w:tblW w:w="9962" w:type="dxa"/>
        <w:tblInd w:w="0" w:type="dxa"/>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
      <w:tblGrid>
        <w:gridCol w:w="1078"/>
        <w:gridCol w:w="1774"/>
        <w:gridCol w:w="5820"/>
        <w:gridCol w:w="1290"/>
      </w:tblGrid>
      <w:tr w14:paraId="72A91B20">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078" w:type="dxa"/>
            <w:shd w:val="clear" w:color="auto" w:fill="F2F2F2"/>
            <w:vAlign w:val="center"/>
          </w:tcPr>
          <w:p w14:paraId="06636758">
            <w:pPr>
              <w:jc w:val="center"/>
              <w:rPr>
                <w:b/>
                <w:szCs w:val="21"/>
              </w:rPr>
            </w:pPr>
            <w:r>
              <w:rPr>
                <w:rFonts w:hAnsi="宋体"/>
                <w:b/>
                <w:szCs w:val="21"/>
              </w:rPr>
              <w:t>标示符</w:t>
            </w:r>
          </w:p>
        </w:tc>
        <w:tc>
          <w:tcPr>
            <w:tcW w:w="1774" w:type="dxa"/>
            <w:shd w:val="clear" w:color="auto" w:fill="F2F2F2"/>
            <w:vAlign w:val="center"/>
          </w:tcPr>
          <w:p w14:paraId="2E805125">
            <w:pPr>
              <w:jc w:val="center"/>
              <w:rPr>
                <w:b/>
                <w:szCs w:val="21"/>
              </w:rPr>
            </w:pPr>
            <w:r>
              <w:rPr>
                <w:rFonts w:hAnsi="宋体"/>
                <w:b/>
                <w:szCs w:val="21"/>
              </w:rPr>
              <w:t>测试</w:t>
            </w:r>
            <w:r>
              <w:rPr>
                <w:rFonts w:hint="eastAsia" w:hAnsi="宋体"/>
                <w:b/>
                <w:szCs w:val="21"/>
              </w:rPr>
              <w:t>点</w:t>
            </w:r>
          </w:p>
        </w:tc>
        <w:tc>
          <w:tcPr>
            <w:tcW w:w="5820" w:type="dxa"/>
            <w:shd w:val="clear" w:color="auto" w:fill="F2F2F2"/>
            <w:vAlign w:val="center"/>
          </w:tcPr>
          <w:p w14:paraId="0BB5B86F">
            <w:pPr>
              <w:jc w:val="center"/>
              <w:rPr>
                <w:b/>
                <w:szCs w:val="21"/>
              </w:rPr>
            </w:pPr>
            <w:r>
              <w:rPr>
                <w:rFonts w:hint="eastAsia"/>
                <w:b/>
                <w:szCs w:val="21"/>
              </w:rPr>
              <w:t>预期结果</w:t>
            </w:r>
          </w:p>
        </w:tc>
        <w:tc>
          <w:tcPr>
            <w:tcW w:w="1290" w:type="dxa"/>
            <w:shd w:val="clear" w:color="auto" w:fill="F2F2F2"/>
            <w:vAlign w:val="center"/>
          </w:tcPr>
          <w:p w14:paraId="55713272">
            <w:pPr>
              <w:jc w:val="center"/>
              <w:rPr>
                <w:b/>
                <w:szCs w:val="21"/>
              </w:rPr>
            </w:pPr>
            <w:r>
              <w:rPr>
                <w:rFonts w:hint="eastAsia" w:hAnsi="宋体"/>
                <w:b/>
                <w:szCs w:val="21"/>
              </w:rPr>
              <w:t>结果</w:t>
            </w:r>
            <w:r>
              <w:rPr>
                <w:rFonts w:hAnsi="宋体"/>
                <w:b/>
                <w:szCs w:val="21"/>
              </w:rPr>
              <w:t>判定</w:t>
            </w:r>
          </w:p>
        </w:tc>
      </w:tr>
      <w:tr w14:paraId="72EAEB0B">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1078" w:type="dxa"/>
            <w:vAlign w:val="center"/>
          </w:tcPr>
          <w:p w14:paraId="5C82810D">
            <w:pPr>
              <w:pStyle w:val="91"/>
              <w:numPr>
                <w:ilvl w:val="0"/>
                <w:numId w:val="12"/>
              </w:numPr>
              <w:ind w:firstLineChars="0"/>
              <w:jc w:val="center"/>
              <w:rPr>
                <w:b/>
                <w:szCs w:val="21"/>
              </w:rPr>
            </w:pPr>
          </w:p>
        </w:tc>
        <w:tc>
          <w:tcPr>
            <w:tcW w:w="1774" w:type="dxa"/>
            <w:shd w:val="clear" w:color="auto" w:fill="auto"/>
            <w:vAlign w:val="center"/>
          </w:tcPr>
          <w:p w14:paraId="159DB541">
            <w:pPr>
              <w:jc w:val="center"/>
              <w:rPr>
                <w:iCs/>
                <w:szCs w:val="21"/>
              </w:rPr>
            </w:pPr>
            <w:r>
              <w:rPr>
                <w:rFonts w:hint="eastAsia"/>
                <w:iCs/>
                <w:szCs w:val="21"/>
              </w:rPr>
              <w:t>溯源准确率</w:t>
            </w:r>
          </w:p>
        </w:tc>
        <w:tc>
          <w:tcPr>
            <w:tcW w:w="5820" w:type="dxa"/>
            <w:shd w:val="clear" w:color="auto" w:fill="auto"/>
            <w:vAlign w:val="center"/>
          </w:tcPr>
          <w:p w14:paraId="5E3F36CF">
            <w:pPr>
              <w:rPr>
                <w:bCs/>
                <w:iCs/>
                <w:szCs w:val="21"/>
              </w:rPr>
            </w:pPr>
            <w:r>
              <w:rPr>
                <w:rFonts w:hint="eastAsia"/>
              </w:rPr>
              <w:t>测试侵权事件溯源系统溯源准确率</w:t>
            </w:r>
            <w:r>
              <w:t>≥9</w:t>
            </w:r>
            <w:r>
              <w:rPr>
                <w:rFonts w:hint="eastAsia"/>
              </w:rPr>
              <w:t>5</w:t>
            </w:r>
            <w:r>
              <w:t>%</w:t>
            </w:r>
          </w:p>
        </w:tc>
        <w:tc>
          <w:tcPr>
            <w:tcW w:w="1290" w:type="dxa"/>
            <w:shd w:val="clear" w:color="auto" w:fill="auto"/>
            <w:vAlign w:val="center"/>
          </w:tcPr>
          <w:p w14:paraId="3A2685E1">
            <w:pPr>
              <w:jc w:val="center"/>
              <w:rPr>
                <w:iCs/>
                <w:szCs w:val="21"/>
              </w:rPr>
            </w:pPr>
            <w:r>
              <w:rPr>
                <w:rFonts w:hint="eastAsia"/>
                <w:iCs/>
                <w:szCs w:val="21"/>
              </w:rPr>
              <w:t>通过</w:t>
            </w:r>
          </w:p>
        </w:tc>
      </w:tr>
      <w:tr w14:paraId="170874CD">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shd w:val="clear" w:color="auto" w:fill="F1F1F1" w:themeFill="background1" w:themeFillShade="F2"/>
            <w:vAlign w:val="center"/>
          </w:tcPr>
          <w:p w14:paraId="3947EAD3">
            <w:pPr>
              <w:jc w:val="center"/>
              <w:rPr>
                <w:szCs w:val="21"/>
              </w:rPr>
            </w:pPr>
            <w:r>
              <w:rPr>
                <w:rFonts w:hint="eastAsia" w:hAnsi="宋体"/>
                <w:b/>
                <w:szCs w:val="21"/>
              </w:rPr>
              <w:t>实际结果</w:t>
            </w:r>
          </w:p>
        </w:tc>
      </w:tr>
      <w:tr w14:paraId="4B06501D">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3A758F46">
            <w:pPr>
              <w:jc w:val="center"/>
              <w:rPr>
                <w:iCs/>
              </w:rPr>
            </w:pPr>
            <w:r>
              <w:rPr>
                <w:rFonts w:hint="eastAsia"/>
                <w:iCs/>
                <w:szCs w:val="21"/>
              </w:rPr>
              <w:t>溯源准确率98%</w:t>
            </w:r>
          </w:p>
        </w:tc>
      </w:tr>
      <w:tr w14:paraId="3E891186">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4C3C40A7">
            <w:pPr>
              <w:jc w:val="center"/>
            </w:pPr>
            <w:r>
              <w:drawing>
                <wp:inline distT="0" distB="0" distL="114300" distR="114300">
                  <wp:extent cx="6146800" cy="1546225"/>
                  <wp:effectExtent l="0" t="0" r="0" b="317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45"/>
                          <a:stretch>
                            <a:fillRect/>
                          </a:stretch>
                        </pic:blipFill>
                        <pic:spPr>
                          <a:xfrm>
                            <a:off x="0" y="0"/>
                            <a:ext cx="6157048" cy="1548879"/>
                          </a:xfrm>
                          <a:prstGeom prst="rect">
                            <a:avLst/>
                          </a:prstGeom>
                          <a:noFill/>
                          <a:ln>
                            <a:noFill/>
                          </a:ln>
                        </pic:spPr>
                      </pic:pic>
                    </a:graphicData>
                  </a:graphic>
                </wp:inline>
              </w:drawing>
            </w:r>
          </w:p>
        </w:tc>
      </w:tr>
    </w:tbl>
    <w:p w14:paraId="2B7206C4">
      <w:pPr>
        <w:pStyle w:val="4"/>
        <w:ind w:left="0" w:firstLine="0"/>
      </w:pPr>
      <w:r>
        <w:rPr>
          <w:rFonts w:hint="eastAsia"/>
        </w:rPr>
        <w:t>权益保障监管与处置系统</w:t>
      </w:r>
      <w:bookmarkEnd w:id="48"/>
    </w:p>
    <w:bookmarkEnd w:id="49"/>
    <w:p w14:paraId="507A52D0">
      <w:pPr>
        <w:pStyle w:val="5"/>
      </w:pPr>
      <w:r>
        <w:rPr>
          <w:rFonts w:hint="eastAsia"/>
        </w:rPr>
        <w:t>可支持系统数</w:t>
      </w:r>
    </w:p>
    <w:tbl>
      <w:tblPr>
        <w:tblStyle w:val="36"/>
        <w:tblW w:w="9962" w:type="dxa"/>
        <w:tblInd w:w="0" w:type="dxa"/>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
      <w:tblGrid>
        <w:gridCol w:w="1078"/>
        <w:gridCol w:w="1774"/>
        <w:gridCol w:w="5820"/>
        <w:gridCol w:w="1290"/>
      </w:tblGrid>
      <w:tr w14:paraId="293F4758">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078" w:type="dxa"/>
            <w:shd w:val="clear" w:color="auto" w:fill="F2F2F2"/>
            <w:vAlign w:val="center"/>
          </w:tcPr>
          <w:p w14:paraId="7FC7C595">
            <w:pPr>
              <w:jc w:val="center"/>
              <w:rPr>
                <w:b/>
                <w:szCs w:val="21"/>
              </w:rPr>
            </w:pPr>
            <w:r>
              <w:rPr>
                <w:rFonts w:hAnsi="宋体"/>
                <w:b/>
                <w:szCs w:val="21"/>
              </w:rPr>
              <w:t>标示符</w:t>
            </w:r>
          </w:p>
        </w:tc>
        <w:tc>
          <w:tcPr>
            <w:tcW w:w="1774" w:type="dxa"/>
            <w:shd w:val="clear" w:color="auto" w:fill="F2F2F2"/>
            <w:vAlign w:val="center"/>
          </w:tcPr>
          <w:p w14:paraId="2DF3E508">
            <w:pPr>
              <w:jc w:val="center"/>
              <w:rPr>
                <w:b/>
                <w:szCs w:val="21"/>
              </w:rPr>
            </w:pPr>
            <w:r>
              <w:rPr>
                <w:rFonts w:hAnsi="宋体"/>
                <w:b/>
                <w:szCs w:val="21"/>
              </w:rPr>
              <w:t>测试</w:t>
            </w:r>
            <w:r>
              <w:rPr>
                <w:rFonts w:hint="eastAsia" w:hAnsi="宋体"/>
                <w:b/>
                <w:szCs w:val="21"/>
              </w:rPr>
              <w:t>点</w:t>
            </w:r>
          </w:p>
        </w:tc>
        <w:tc>
          <w:tcPr>
            <w:tcW w:w="5820" w:type="dxa"/>
            <w:shd w:val="clear" w:color="auto" w:fill="F2F2F2"/>
            <w:vAlign w:val="center"/>
          </w:tcPr>
          <w:p w14:paraId="00A64026">
            <w:pPr>
              <w:jc w:val="center"/>
              <w:rPr>
                <w:b/>
                <w:szCs w:val="21"/>
              </w:rPr>
            </w:pPr>
            <w:r>
              <w:rPr>
                <w:rFonts w:hint="eastAsia"/>
                <w:b/>
                <w:szCs w:val="21"/>
              </w:rPr>
              <w:t>预期结果</w:t>
            </w:r>
          </w:p>
        </w:tc>
        <w:tc>
          <w:tcPr>
            <w:tcW w:w="1290" w:type="dxa"/>
            <w:shd w:val="clear" w:color="auto" w:fill="F2F2F2"/>
            <w:vAlign w:val="center"/>
          </w:tcPr>
          <w:p w14:paraId="04F795ED">
            <w:pPr>
              <w:jc w:val="center"/>
              <w:rPr>
                <w:b/>
                <w:szCs w:val="21"/>
              </w:rPr>
            </w:pPr>
            <w:r>
              <w:rPr>
                <w:rFonts w:hint="eastAsia" w:hAnsi="宋体"/>
                <w:b/>
                <w:szCs w:val="21"/>
              </w:rPr>
              <w:t>结果</w:t>
            </w:r>
            <w:r>
              <w:rPr>
                <w:rFonts w:hAnsi="宋体"/>
                <w:b/>
                <w:szCs w:val="21"/>
              </w:rPr>
              <w:t>判定</w:t>
            </w:r>
          </w:p>
        </w:tc>
      </w:tr>
      <w:tr w14:paraId="42E93217">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1078" w:type="dxa"/>
            <w:vAlign w:val="center"/>
          </w:tcPr>
          <w:p w14:paraId="7BA0BA50">
            <w:pPr>
              <w:pStyle w:val="91"/>
              <w:numPr>
                <w:ilvl w:val="0"/>
                <w:numId w:val="12"/>
              </w:numPr>
              <w:ind w:firstLineChars="0"/>
              <w:jc w:val="center"/>
              <w:rPr>
                <w:b/>
                <w:szCs w:val="21"/>
              </w:rPr>
            </w:pPr>
          </w:p>
        </w:tc>
        <w:tc>
          <w:tcPr>
            <w:tcW w:w="1774" w:type="dxa"/>
            <w:shd w:val="clear" w:color="auto" w:fill="auto"/>
            <w:vAlign w:val="center"/>
          </w:tcPr>
          <w:p w14:paraId="60188A95">
            <w:pPr>
              <w:jc w:val="center"/>
              <w:rPr>
                <w:iCs/>
                <w:szCs w:val="21"/>
              </w:rPr>
            </w:pPr>
            <w:r>
              <w:rPr>
                <w:rFonts w:hint="eastAsia"/>
                <w:iCs/>
                <w:szCs w:val="21"/>
              </w:rPr>
              <w:t>可支持系统数</w:t>
            </w:r>
          </w:p>
        </w:tc>
        <w:tc>
          <w:tcPr>
            <w:tcW w:w="5820" w:type="dxa"/>
            <w:shd w:val="clear" w:color="auto" w:fill="auto"/>
            <w:vAlign w:val="center"/>
          </w:tcPr>
          <w:p w14:paraId="28894D92">
            <w:pPr>
              <w:rPr>
                <w:bCs/>
                <w:iCs/>
                <w:szCs w:val="21"/>
              </w:rPr>
            </w:pPr>
            <w:r>
              <w:rPr>
                <w:rFonts w:hint="eastAsia"/>
                <w:iCs/>
                <w:szCs w:val="21"/>
              </w:rPr>
              <w:t>测试系统支持二级监管系统数大于10000个</w:t>
            </w:r>
          </w:p>
        </w:tc>
        <w:tc>
          <w:tcPr>
            <w:tcW w:w="1290" w:type="dxa"/>
            <w:shd w:val="clear" w:color="auto" w:fill="auto"/>
            <w:vAlign w:val="center"/>
          </w:tcPr>
          <w:p w14:paraId="3671B2E8">
            <w:pPr>
              <w:jc w:val="center"/>
              <w:rPr>
                <w:iCs/>
                <w:szCs w:val="21"/>
              </w:rPr>
            </w:pPr>
            <w:r>
              <w:rPr>
                <w:rFonts w:hint="eastAsia"/>
                <w:iCs/>
                <w:szCs w:val="21"/>
              </w:rPr>
              <w:t>通过</w:t>
            </w:r>
          </w:p>
        </w:tc>
      </w:tr>
      <w:tr w14:paraId="5E80745B">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shd w:val="clear" w:color="auto" w:fill="F1F1F1" w:themeFill="background1" w:themeFillShade="F2"/>
            <w:vAlign w:val="center"/>
          </w:tcPr>
          <w:p w14:paraId="073384F6">
            <w:pPr>
              <w:jc w:val="center"/>
              <w:rPr>
                <w:szCs w:val="21"/>
              </w:rPr>
            </w:pPr>
            <w:r>
              <w:rPr>
                <w:rFonts w:hint="eastAsia" w:hAnsi="宋体"/>
                <w:b/>
                <w:szCs w:val="21"/>
              </w:rPr>
              <w:t>实际结果</w:t>
            </w:r>
          </w:p>
        </w:tc>
      </w:tr>
      <w:tr w14:paraId="7B755285">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00FCC099">
            <w:pPr>
              <w:jc w:val="center"/>
              <w:rPr>
                <w:iCs/>
              </w:rPr>
            </w:pPr>
            <w:r>
              <w:rPr>
                <w:rFonts w:hint="eastAsia"/>
                <w:iCs/>
                <w:szCs w:val="21"/>
              </w:rPr>
              <w:t>支持系统数11000</w:t>
            </w:r>
          </w:p>
        </w:tc>
      </w:tr>
      <w:tr w14:paraId="070E1286">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5EEBA736">
            <w:pPr>
              <w:jc w:val="center"/>
            </w:pPr>
            <w:r>
              <w:drawing>
                <wp:inline distT="0" distB="0" distL="0" distR="0">
                  <wp:extent cx="6188710" cy="3401060"/>
                  <wp:effectExtent l="0" t="0" r="2540" b="8890"/>
                  <wp:docPr id="1888529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29685" name="图片 1"/>
                          <pic:cNvPicPr>
                            <a:picLocks noChangeAspect="1"/>
                          </pic:cNvPicPr>
                        </pic:nvPicPr>
                        <pic:blipFill>
                          <a:blip r:embed="rId46"/>
                          <a:stretch>
                            <a:fillRect/>
                          </a:stretch>
                        </pic:blipFill>
                        <pic:spPr>
                          <a:xfrm>
                            <a:off x="0" y="0"/>
                            <a:ext cx="6188710" cy="3401060"/>
                          </a:xfrm>
                          <a:prstGeom prst="rect">
                            <a:avLst/>
                          </a:prstGeom>
                        </pic:spPr>
                      </pic:pic>
                    </a:graphicData>
                  </a:graphic>
                </wp:inline>
              </w:drawing>
            </w:r>
          </w:p>
          <w:p w14:paraId="117AA168">
            <w:pPr>
              <w:jc w:val="center"/>
            </w:pPr>
            <w:r>
              <w:drawing>
                <wp:inline distT="0" distB="0" distL="0" distR="0">
                  <wp:extent cx="6115050" cy="3122295"/>
                  <wp:effectExtent l="0" t="0" r="0" b="1905"/>
                  <wp:docPr id="429522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22573" name="图片 1"/>
                          <pic:cNvPicPr>
                            <a:picLocks noChangeAspect="1"/>
                          </pic:cNvPicPr>
                        </pic:nvPicPr>
                        <pic:blipFill>
                          <a:blip r:embed="rId47"/>
                          <a:stretch>
                            <a:fillRect/>
                          </a:stretch>
                        </pic:blipFill>
                        <pic:spPr>
                          <a:xfrm>
                            <a:off x="0" y="0"/>
                            <a:ext cx="6123038" cy="3126114"/>
                          </a:xfrm>
                          <a:prstGeom prst="rect">
                            <a:avLst/>
                          </a:prstGeom>
                        </pic:spPr>
                      </pic:pic>
                    </a:graphicData>
                  </a:graphic>
                </wp:inline>
              </w:drawing>
            </w:r>
          </w:p>
          <w:p w14:paraId="288EBDA4">
            <w:pPr>
              <w:jc w:val="center"/>
            </w:pPr>
            <w:r>
              <w:drawing>
                <wp:inline distT="0" distB="0" distL="0" distR="0">
                  <wp:extent cx="6170295" cy="3526790"/>
                  <wp:effectExtent l="0" t="0" r="1905" b="0"/>
                  <wp:docPr id="386067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2" name="图片 1"/>
                          <pic:cNvPicPr>
                            <a:picLocks noChangeAspect="1"/>
                          </pic:cNvPicPr>
                        </pic:nvPicPr>
                        <pic:blipFill>
                          <a:blip r:embed="rId48"/>
                          <a:stretch>
                            <a:fillRect/>
                          </a:stretch>
                        </pic:blipFill>
                        <pic:spPr>
                          <a:xfrm>
                            <a:off x="0" y="0"/>
                            <a:ext cx="6179004" cy="3531695"/>
                          </a:xfrm>
                          <a:prstGeom prst="rect">
                            <a:avLst/>
                          </a:prstGeom>
                        </pic:spPr>
                      </pic:pic>
                    </a:graphicData>
                  </a:graphic>
                </wp:inline>
              </w:drawing>
            </w:r>
          </w:p>
        </w:tc>
      </w:tr>
    </w:tbl>
    <w:p w14:paraId="41E95F45">
      <w:pPr>
        <w:pStyle w:val="5"/>
      </w:pPr>
      <w:r>
        <w:rPr>
          <w:rFonts w:hint="eastAsia"/>
        </w:rPr>
        <w:t>支持个人权益监管数量</w:t>
      </w:r>
    </w:p>
    <w:tbl>
      <w:tblPr>
        <w:tblStyle w:val="36"/>
        <w:tblW w:w="9962" w:type="dxa"/>
        <w:tblInd w:w="0" w:type="dxa"/>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
      <w:tblGrid>
        <w:gridCol w:w="1078"/>
        <w:gridCol w:w="1774"/>
        <w:gridCol w:w="5820"/>
        <w:gridCol w:w="1290"/>
      </w:tblGrid>
      <w:tr w14:paraId="37CA20AA">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078" w:type="dxa"/>
            <w:shd w:val="clear" w:color="auto" w:fill="F2F2F2"/>
            <w:vAlign w:val="center"/>
          </w:tcPr>
          <w:p w14:paraId="30F8A393">
            <w:pPr>
              <w:jc w:val="center"/>
              <w:rPr>
                <w:b/>
                <w:szCs w:val="21"/>
              </w:rPr>
            </w:pPr>
            <w:r>
              <w:rPr>
                <w:rFonts w:hint="eastAsia" w:hAnsi="宋体"/>
                <w:b/>
                <w:szCs w:val="21"/>
              </w:rPr>
              <w:t>标示符</w:t>
            </w:r>
          </w:p>
        </w:tc>
        <w:tc>
          <w:tcPr>
            <w:tcW w:w="1774" w:type="dxa"/>
            <w:shd w:val="clear" w:color="auto" w:fill="F2F2F2"/>
            <w:vAlign w:val="center"/>
          </w:tcPr>
          <w:p w14:paraId="4DA7F925">
            <w:pPr>
              <w:jc w:val="center"/>
              <w:rPr>
                <w:b/>
                <w:szCs w:val="21"/>
              </w:rPr>
            </w:pPr>
            <w:r>
              <w:rPr>
                <w:rFonts w:hint="eastAsia" w:hAnsi="宋体"/>
                <w:b/>
                <w:szCs w:val="21"/>
              </w:rPr>
              <w:t>测试点</w:t>
            </w:r>
          </w:p>
        </w:tc>
        <w:tc>
          <w:tcPr>
            <w:tcW w:w="5820" w:type="dxa"/>
            <w:shd w:val="clear" w:color="auto" w:fill="F2F2F2"/>
            <w:vAlign w:val="center"/>
          </w:tcPr>
          <w:p w14:paraId="400DE9DE">
            <w:pPr>
              <w:jc w:val="center"/>
              <w:rPr>
                <w:b/>
                <w:szCs w:val="21"/>
              </w:rPr>
            </w:pPr>
            <w:r>
              <w:rPr>
                <w:rFonts w:hint="eastAsia"/>
                <w:b/>
                <w:szCs w:val="21"/>
              </w:rPr>
              <w:t>预期结果</w:t>
            </w:r>
          </w:p>
        </w:tc>
        <w:tc>
          <w:tcPr>
            <w:tcW w:w="1290" w:type="dxa"/>
            <w:shd w:val="clear" w:color="auto" w:fill="F2F2F2"/>
            <w:vAlign w:val="center"/>
          </w:tcPr>
          <w:p w14:paraId="70D1B2ED">
            <w:pPr>
              <w:jc w:val="center"/>
              <w:rPr>
                <w:b/>
                <w:szCs w:val="21"/>
              </w:rPr>
            </w:pPr>
            <w:r>
              <w:rPr>
                <w:rFonts w:hint="eastAsia" w:hAnsi="宋体"/>
                <w:b/>
                <w:szCs w:val="21"/>
              </w:rPr>
              <w:t>结果判定</w:t>
            </w:r>
          </w:p>
        </w:tc>
      </w:tr>
      <w:tr w14:paraId="10CCA4B1">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1078" w:type="dxa"/>
            <w:vAlign w:val="center"/>
          </w:tcPr>
          <w:p w14:paraId="6053E941">
            <w:pPr>
              <w:pStyle w:val="91"/>
              <w:numPr>
                <w:ilvl w:val="0"/>
                <w:numId w:val="12"/>
              </w:numPr>
              <w:ind w:firstLineChars="0"/>
              <w:jc w:val="center"/>
              <w:rPr>
                <w:b/>
                <w:szCs w:val="21"/>
              </w:rPr>
            </w:pPr>
          </w:p>
        </w:tc>
        <w:tc>
          <w:tcPr>
            <w:tcW w:w="1774" w:type="dxa"/>
            <w:shd w:val="clear" w:color="auto" w:fill="auto"/>
            <w:vAlign w:val="center"/>
          </w:tcPr>
          <w:p w14:paraId="0E28581B">
            <w:pPr>
              <w:jc w:val="center"/>
              <w:rPr>
                <w:iCs/>
                <w:szCs w:val="21"/>
              </w:rPr>
            </w:pPr>
            <w:r>
              <w:rPr>
                <w:rFonts w:hint="eastAsia"/>
                <w:iCs/>
                <w:szCs w:val="21"/>
              </w:rPr>
              <w:t>支持个人权益监管数量</w:t>
            </w:r>
          </w:p>
        </w:tc>
        <w:tc>
          <w:tcPr>
            <w:tcW w:w="5820" w:type="dxa"/>
            <w:shd w:val="clear" w:color="auto" w:fill="auto"/>
            <w:vAlign w:val="center"/>
          </w:tcPr>
          <w:p w14:paraId="3CC8B017">
            <w:pPr>
              <w:rPr>
                <w:bCs/>
                <w:iCs/>
                <w:szCs w:val="21"/>
              </w:rPr>
            </w:pPr>
            <w:r>
              <w:rPr>
                <w:rFonts w:hint="eastAsia"/>
                <w:iCs/>
                <w:szCs w:val="21"/>
              </w:rPr>
              <w:t>测试权益保障监管与处置系统支持</w:t>
            </w:r>
            <w:r>
              <w:rPr>
                <w:iCs/>
                <w:szCs w:val="21"/>
              </w:rPr>
              <w:t xml:space="preserve"> 5000 </w:t>
            </w:r>
            <w:r>
              <w:rPr>
                <w:rFonts w:hint="eastAsia"/>
                <w:iCs/>
                <w:szCs w:val="21"/>
              </w:rPr>
              <w:t>万人以上的个人权益监管</w:t>
            </w:r>
          </w:p>
        </w:tc>
        <w:tc>
          <w:tcPr>
            <w:tcW w:w="1290" w:type="dxa"/>
            <w:shd w:val="clear" w:color="auto" w:fill="auto"/>
            <w:vAlign w:val="center"/>
          </w:tcPr>
          <w:p w14:paraId="7A18499A">
            <w:pPr>
              <w:jc w:val="center"/>
              <w:rPr>
                <w:iCs/>
                <w:szCs w:val="21"/>
              </w:rPr>
            </w:pPr>
            <w:r>
              <w:rPr>
                <w:rFonts w:hint="eastAsia"/>
                <w:iCs/>
                <w:szCs w:val="21"/>
              </w:rPr>
              <w:t>通过</w:t>
            </w:r>
          </w:p>
        </w:tc>
      </w:tr>
      <w:tr w14:paraId="6B426CBE">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shd w:val="clear" w:color="auto" w:fill="F1F1F1" w:themeFill="background1" w:themeFillShade="F2"/>
            <w:vAlign w:val="center"/>
          </w:tcPr>
          <w:p w14:paraId="15D6C4A3">
            <w:pPr>
              <w:jc w:val="center"/>
              <w:rPr>
                <w:szCs w:val="21"/>
              </w:rPr>
            </w:pPr>
            <w:r>
              <w:rPr>
                <w:rFonts w:hint="eastAsia" w:hAnsi="宋体"/>
                <w:b/>
                <w:szCs w:val="21"/>
              </w:rPr>
              <w:t>实际结果</w:t>
            </w:r>
          </w:p>
        </w:tc>
      </w:tr>
      <w:tr w14:paraId="70C97FD2">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6E529275">
            <w:pPr>
              <w:jc w:val="center"/>
              <w:rPr>
                <w:iCs/>
              </w:rPr>
            </w:pPr>
            <w:r>
              <w:rPr>
                <w:rFonts w:hint="eastAsia"/>
                <w:iCs/>
                <w:szCs w:val="21"/>
              </w:rPr>
              <w:t>个人权益监管数量</w:t>
            </w:r>
            <w:r>
              <w:rPr>
                <w:iCs/>
                <w:szCs w:val="21"/>
              </w:rPr>
              <w:t>60840000</w:t>
            </w:r>
          </w:p>
        </w:tc>
      </w:tr>
      <w:tr w14:paraId="2626017D">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7D399C16">
            <w:pPr>
              <w:jc w:val="center"/>
            </w:pPr>
            <w:r>
              <w:rPr>
                <w:rFonts w:eastAsia="Times New Roman"/>
                <w:snapToGrid w:val="0"/>
                <w:w w:val="0"/>
                <w:sz w:val="0"/>
                <w:szCs w:val="0"/>
                <w:u w:color="000000"/>
                <w:shd w:val="clear" w:color="000000" w:fill="000000"/>
                <w:lang w:val="zh-CN" w:bidi="zh-CN"/>
              </w:rPr>
              <w:t xml:space="preserve"> </w:t>
            </w:r>
            <w:r>
              <w:drawing>
                <wp:inline distT="0" distB="0" distL="0" distR="0">
                  <wp:extent cx="6063615" cy="2495550"/>
                  <wp:effectExtent l="0" t="0" r="0" b="0"/>
                  <wp:docPr id="5" name="图片 5" descr="C:\Users\Seffery\Documents\WeChat Files\wxid_zajmg5rpc4qg21\FileStorage\Temp\87a5453e06431b1101511f5ba5ec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Seffery\Documents\WeChat Files\wxid_zajmg5rpc4qg21\FileStorage\Temp\87a5453e06431b1101511f5ba5ec61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6082987" cy="2503462"/>
                          </a:xfrm>
                          <a:prstGeom prst="rect">
                            <a:avLst/>
                          </a:prstGeom>
                          <a:noFill/>
                          <a:ln>
                            <a:noFill/>
                          </a:ln>
                        </pic:spPr>
                      </pic:pic>
                    </a:graphicData>
                  </a:graphic>
                </wp:inline>
              </w:drawing>
            </w:r>
          </w:p>
        </w:tc>
      </w:tr>
    </w:tbl>
    <w:p w14:paraId="1B13D7E1">
      <w:pPr>
        <w:widowControl/>
        <w:jc w:val="left"/>
      </w:pPr>
      <w:r>
        <w:br w:type="page"/>
      </w:r>
    </w:p>
    <w:p w14:paraId="634D8071">
      <w:pPr>
        <w:pStyle w:val="5"/>
      </w:pPr>
      <w:r>
        <w:rPr>
          <w:rFonts w:hint="eastAsia"/>
        </w:rPr>
        <w:t>策略生成响应时间</w:t>
      </w:r>
    </w:p>
    <w:tbl>
      <w:tblPr>
        <w:tblStyle w:val="36"/>
        <w:tblW w:w="9962" w:type="dxa"/>
        <w:tblInd w:w="0" w:type="dxa"/>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
      <w:tblGrid>
        <w:gridCol w:w="1078"/>
        <w:gridCol w:w="1774"/>
        <w:gridCol w:w="5820"/>
        <w:gridCol w:w="1290"/>
      </w:tblGrid>
      <w:tr w14:paraId="24517A21">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078" w:type="dxa"/>
            <w:shd w:val="clear" w:color="auto" w:fill="F2F2F2"/>
            <w:vAlign w:val="center"/>
          </w:tcPr>
          <w:p w14:paraId="2F45679D">
            <w:pPr>
              <w:jc w:val="center"/>
              <w:rPr>
                <w:b/>
                <w:szCs w:val="21"/>
              </w:rPr>
            </w:pPr>
            <w:r>
              <w:rPr>
                <w:rFonts w:hAnsi="宋体"/>
                <w:b/>
                <w:szCs w:val="21"/>
              </w:rPr>
              <w:t>标示符</w:t>
            </w:r>
          </w:p>
        </w:tc>
        <w:tc>
          <w:tcPr>
            <w:tcW w:w="1774" w:type="dxa"/>
            <w:shd w:val="clear" w:color="auto" w:fill="F2F2F2"/>
            <w:vAlign w:val="center"/>
          </w:tcPr>
          <w:p w14:paraId="14A4AF7B">
            <w:pPr>
              <w:jc w:val="center"/>
              <w:rPr>
                <w:b/>
                <w:szCs w:val="21"/>
              </w:rPr>
            </w:pPr>
            <w:r>
              <w:rPr>
                <w:rFonts w:hAnsi="宋体"/>
                <w:b/>
                <w:szCs w:val="21"/>
              </w:rPr>
              <w:t>测试</w:t>
            </w:r>
            <w:r>
              <w:rPr>
                <w:rFonts w:hint="eastAsia" w:hAnsi="宋体"/>
                <w:b/>
                <w:szCs w:val="21"/>
              </w:rPr>
              <w:t>点</w:t>
            </w:r>
          </w:p>
        </w:tc>
        <w:tc>
          <w:tcPr>
            <w:tcW w:w="5820" w:type="dxa"/>
            <w:shd w:val="clear" w:color="auto" w:fill="F2F2F2"/>
            <w:vAlign w:val="center"/>
          </w:tcPr>
          <w:p w14:paraId="0CECB311">
            <w:pPr>
              <w:jc w:val="center"/>
              <w:rPr>
                <w:b/>
                <w:szCs w:val="21"/>
              </w:rPr>
            </w:pPr>
            <w:r>
              <w:rPr>
                <w:rFonts w:hint="eastAsia"/>
                <w:b/>
                <w:szCs w:val="21"/>
              </w:rPr>
              <w:t>预期结果</w:t>
            </w:r>
          </w:p>
        </w:tc>
        <w:tc>
          <w:tcPr>
            <w:tcW w:w="1290" w:type="dxa"/>
            <w:shd w:val="clear" w:color="auto" w:fill="F2F2F2"/>
            <w:vAlign w:val="center"/>
          </w:tcPr>
          <w:p w14:paraId="6F9E3B2F">
            <w:pPr>
              <w:jc w:val="center"/>
              <w:rPr>
                <w:b/>
                <w:szCs w:val="21"/>
              </w:rPr>
            </w:pPr>
            <w:r>
              <w:rPr>
                <w:rFonts w:hint="eastAsia" w:hAnsi="宋体"/>
                <w:b/>
                <w:szCs w:val="21"/>
              </w:rPr>
              <w:t>结果</w:t>
            </w:r>
            <w:r>
              <w:rPr>
                <w:rFonts w:hAnsi="宋体"/>
                <w:b/>
                <w:szCs w:val="21"/>
              </w:rPr>
              <w:t>判定</w:t>
            </w:r>
          </w:p>
        </w:tc>
      </w:tr>
      <w:tr w14:paraId="6BAC9E4A">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1078" w:type="dxa"/>
            <w:vAlign w:val="center"/>
          </w:tcPr>
          <w:p w14:paraId="64C707CC">
            <w:pPr>
              <w:pStyle w:val="91"/>
              <w:numPr>
                <w:ilvl w:val="0"/>
                <w:numId w:val="12"/>
              </w:numPr>
              <w:ind w:firstLineChars="0"/>
              <w:jc w:val="center"/>
              <w:rPr>
                <w:b/>
                <w:szCs w:val="21"/>
              </w:rPr>
            </w:pPr>
          </w:p>
        </w:tc>
        <w:tc>
          <w:tcPr>
            <w:tcW w:w="1774" w:type="dxa"/>
            <w:shd w:val="clear" w:color="auto" w:fill="auto"/>
            <w:vAlign w:val="center"/>
          </w:tcPr>
          <w:p w14:paraId="428305B6">
            <w:pPr>
              <w:jc w:val="center"/>
              <w:rPr>
                <w:iCs/>
                <w:szCs w:val="21"/>
              </w:rPr>
            </w:pPr>
            <w:r>
              <w:rPr>
                <w:rFonts w:hint="eastAsia"/>
                <w:iCs/>
                <w:szCs w:val="21"/>
              </w:rPr>
              <w:t>策略生成响应时间</w:t>
            </w:r>
          </w:p>
        </w:tc>
        <w:tc>
          <w:tcPr>
            <w:tcW w:w="5820" w:type="dxa"/>
            <w:shd w:val="clear" w:color="auto" w:fill="auto"/>
            <w:vAlign w:val="center"/>
          </w:tcPr>
          <w:p w14:paraId="377EE079">
            <w:pPr>
              <w:rPr>
                <w:bCs/>
                <w:iCs/>
                <w:szCs w:val="21"/>
              </w:rPr>
            </w:pPr>
            <w:r>
              <w:rPr>
                <w:rFonts w:hint="eastAsia"/>
                <w:iCs/>
                <w:szCs w:val="21"/>
              </w:rPr>
              <w:t>测试系统模拟产生1 万个安全事件时，联动处置策略生成时间≤5s</w:t>
            </w:r>
          </w:p>
        </w:tc>
        <w:tc>
          <w:tcPr>
            <w:tcW w:w="1290" w:type="dxa"/>
            <w:shd w:val="clear" w:color="auto" w:fill="auto"/>
            <w:vAlign w:val="center"/>
          </w:tcPr>
          <w:p w14:paraId="19765521">
            <w:pPr>
              <w:jc w:val="center"/>
              <w:rPr>
                <w:iCs/>
                <w:szCs w:val="21"/>
              </w:rPr>
            </w:pPr>
            <w:r>
              <w:rPr>
                <w:rFonts w:hint="eastAsia"/>
                <w:iCs/>
                <w:szCs w:val="21"/>
              </w:rPr>
              <w:t>通过</w:t>
            </w:r>
          </w:p>
        </w:tc>
      </w:tr>
      <w:tr w14:paraId="60D08489">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shd w:val="clear" w:color="auto" w:fill="F1F1F1" w:themeFill="background1" w:themeFillShade="F2"/>
            <w:vAlign w:val="center"/>
          </w:tcPr>
          <w:p w14:paraId="58416BC7">
            <w:pPr>
              <w:jc w:val="center"/>
              <w:rPr>
                <w:szCs w:val="21"/>
              </w:rPr>
            </w:pPr>
            <w:r>
              <w:rPr>
                <w:rFonts w:hint="eastAsia" w:hAnsi="宋体"/>
                <w:b/>
                <w:szCs w:val="21"/>
              </w:rPr>
              <w:t>实际结果</w:t>
            </w:r>
          </w:p>
        </w:tc>
      </w:tr>
      <w:tr w14:paraId="748EBBB6">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3A797468">
            <w:pPr>
              <w:jc w:val="center"/>
              <w:rPr>
                <w:iCs/>
                <w:szCs w:val="21"/>
              </w:rPr>
            </w:pPr>
            <w:r>
              <w:rPr>
                <w:rFonts w:hint="eastAsia"/>
                <w:iCs/>
                <w:szCs w:val="21"/>
              </w:rPr>
              <w:t>第一次353毫秒</w:t>
            </w:r>
          </w:p>
          <w:p w14:paraId="60737E30">
            <w:pPr>
              <w:jc w:val="center"/>
              <w:rPr>
                <w:iCs/>
                <w:szCs w:val="21"/>
              </w:rPr>
            </w:pPr>
            <w:r>
              <w:rPr>
                <w:rFonts w:hint="eastAsia"/>
                <w:iCs/>
                <w:szCs w:val="21"/>
              </w:rPr>
              <w:t>第二次401毫秒</w:t>
            </w:r>
          </w:p>
          <w:p w14:paraId="49BCF16C">
            <w:pPr>
              <w:jc w:val="center"/>
              <w:rPr>
                <w:iCs/>
                <w:szCs w:val="21"/>
              </w:rPr>
            </w:pPr>
            <w:r>
              <w:rPr>
                <w:rFonts w:hint="eastAsia"/>
                <w:iCs/>
                <w:szCs w:val="21"/>
              </w:rPr>
              <w:t>第三次331毫秒</w:t>
            </w:r>
          </w:p>
          <w:p w14:paraId="70868AFB">
            <w:pPr>
              <w:jc w:val="center"/>
              <w:rPr>
                <w:iCs/>
              </w:rPr>
            </w:pPr>
            <w:r>
              <w:rPr>
                <w:rFonts w:hint="eastAsia"/>
                <w:iCs/>
                <w:szCs w:val="21"/>
              </w:rPr>
              <w:t>平均生成时间361.67毫秒</w:t>
            </w:r>
          </w:p>
        </w:tc>
      </w:tr>
      <w:tr w14:paraId="07550830">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22C43120">
            <w:pPr>
              <w:jc w:val="center"/>
            </w:pPr>
            <w:r>
              <w:drawing>
                <wp:inline distT="0" distB="0" distL="0" distR="0">
                  <wp:extent cx="6182360" cy="3049905"/>
                  <wp:effectExtent l="0" t="0" r="0" b="0"/>
                  <wp:docPr id="1347896199" name="图片 1347896199" descr="C:\Users\Seffery\Documents\WeChat Files\wxid_zajmg5rpc4qg21\FileStorage\Temp\1736246217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199" name="图片 1347896199" descr="C:\Users\Seffery\Documents\WeChat Files\wxid_zajmg5rpc4qg21\FileStorage\Temp\173624621755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6227902" cy="3072721"/>
                          </a:xfrm>
                          <a:prstGeom prst="rect">
                            <a:avLst/>
                          </a:prstGeom>
                          <a:noFill/>
                          <a:ln>
                            <a:noFill/>
                          </a:ln>
                        </pic:spPr>
                      </pic:pic>
                    </a:graphicData>
                  </a:graphic>
                </wp:inline>
              </w:drawing>
            </w:r>
          </w:p>
          <w:p w14:paraId="5B9D63C7">
            <w:pPr>
              <w:jc w:val="center"/>
            </w:pPr>
            <w:r>
              <w:drawing>
                <wp:inline distT="0" distB="0" distL="0" distR="0">
                  <wp:extent cx="6188710" cy="2472055"/>
                  <wp:effectExtent l="0" t="0" r="2540" b="4445"/>
                  <wp:docPr id="678234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34471" name="图片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6188710" cy="2472055"/>
                          </a:xfrm>
                          <a:prstGeom prst="rect">
                            <a:avLst/>
                          </a:prstGeom>
                          <a:noFill/>
                          <a:ln>
                            <a:noFill/>
                          </a:ln>
                        </pic:spPr>
                      </pic:pic>
                    </a:graphicData>
                  </a:graphic>
                </wp:inline>
              </w:drawing>
            </w:r>
          </w:p>
          <w:p w14:paraId="4009AA40">
            <w:pPr>
              <w:jc w:val="center"/>
            </w:pPr>
            <w:r>
              <w:drawing>
                <wp:inline distT="0" distB="0" distL="0" distR="0">
                  <wp:extent cx="6188710" cy="2346960"/>
                  <wp:effectExtent l="0" t="0" r="2540" b="0"/>
                  <wp:docPr id="9535297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29794" name="图片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6188710" cy="2346960"/>
                          </a:xfrm>
                          <a:prstGeom prst="rect">
                            <a:avLst/>
                          </a:prstGeom>
                          <a:noFill/>
                          <a:ln>
                            <a:noFill/>
                          </a:ln>
                        </pic:spPr>
                      </pic:pic>
                    </a:graphicData>
                  </a:graphic>
                </wp:inline>
              </w:drawing>
            </w:r>
          </w:p>
          <w:p w14:paraId="4DD534BD">
            <w:pPr>
              <w:jc w:val="center"/>
            </w:pPr>
            <w:r>
              <w:drawing>
                <wp:inline distT="0" distB="0" distL="0" distR="0">
                  <wp:extent cx="6188710" cy="2146935"/>
                  <wp:effectExtent l="0" t="0" r="2540" b="5715"/>
                  <wp:docPr id="951474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74187" name="图片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6188710" cy="2146935"/>
                          </a:xfrm>
                          <a:prstGeom prst="rect">
                            <a:avLst/>
                          </a:prstGeom>
                          <a:noFill/>
                          <a:ln>
                            <a:noFill/>
                          </a:ln>
                        </pic:spPr>
                      </pic:pic>
                    </a:graphicData>
                  </a:graphic>
                </wp:inline>
              </w:drawing>
            </w:r>
          </w:p>
        </w:tc>
      </w:tr>
    </w:tbl>
    <w:p w14:paraId="6427BE86"/>
    <w:p w14:paraId="77D90819"/>
    <w:p w14:paraId="51DA992C"/>
    <w:p w14:paraId="4E6F7EFF"/>
    <w:p w14:paraId="59F768C9"/>
    <w:p w14:paraId="41239D5E"/>
    <w:p w14:paraId="57F76297"/>
    <w:p w14:paraId="488F5AD4"/>
    <w:p w14:paraId="4BC570C8"/>
    <w:p w14:paraId="195F1D19"/>
    <w:p w14:paraId="5CFB7F56"/>
    <w:p w14:paraId="0969D5AA"/>
    <w:p w14:paraId="5C84CABE"/>
    <w:p w14:paraId="1D320760"/>
    <w:p w14:paraId="028B26DE"/>
    <w:p w14:paraId="233AEE54"/>
    <w:p w14:paraId="3A6FBD32"/>
    <w:p w14:paraId="654A0CFC"/>
    <w:p w14:paraId="4A021ED3"/>
    <w:p w14:paraId="7DDAF122"/>
    <w:p w14:paraId="0979CD91"/>
    <w:p w14:paraId="4B0AC6A4"/>
    <w:p w14:paraId="04EB4A8D"/>
    <w:p w14:paraId="6C20EDCA"/>
    <w:p w14:paraId="6B4CF9E4"/>
    <w:p w14:paraId="0B5A3A0F"/>
    <w:p w14:paraId="63C51782">
      <w:pPr>
        <w:pStyle w:val="2"/>
      </w:pPr>
      <w:bookmarkStart w:id="51" w:name="_Toc187759980"/>
      <w:r>
        <w:t>概要</w:t>
      </w:r>
      <w:bookmarkEnd w:id="51"/>
    </w:p>
    <w:p w14:paraId="1B23C798">
      <w:pPr>
        <w:pStyle w:val="3"/>
        <w:numPr>
          <w:ilvl w:val="1"/>
          <w:numId w:val="13"/>
        </w:numPr>
      </w:pPr>
      <w:bookmarkStart w:id="52" w:name="_Toc187759981"/>
      <w:bookmarkStart w:id="53" w:name="_Toc271805252"/>
      <w:bookmarkStart w:id="54" w:name="_Toc7758684"/>
      <w:bookmarkStart w:id="55" w:name="_Toc60457269"/>
      <w:bookmarkStart w:id="56" w:name="_Toc56425069"/>
      <w:bookmarkStart w:id="57" w:name="_Toc22364610"/>
      <w:bookmarkStart w:id="58" w:name="_Toc393815008"/>
      <w:bookmarkStart w:id="59" w:name="_Toc271269285"/>
      <w:bookmarkStart w:id="60" w:name="_Toc106262755"/>
      <w:r>
        <w:t>项目背景</w:t>
      </w:r>
      <w:bookmarkEnd w:id="52"/>
    </w:p>
    <w:p w14:paraId="46ACE53D">
      <w:pPr>
        <w:ind w:firstLine="537" w:firstLineChars="192"/>
        <w:rPr>
          <w:rFonts w:eastAsia="楷体_GB2312"/>
          <w:iCs/>
          <w:sz w:val="28"/>
        </w:rPr>
      </w:pPr>
      <w:r>
        <w:rPr>
          <w:rFonts w:hint="eastAsia" w:eastAsia="楷体_GB2312"/>
          <w:iCs/>
          <w:sz w:val="28"/>
        </w:rPr>
        <w:t>依据《个人权益保障监管关键技术研究课题任务书》，中国电信股份有限公司）开展主被动协同监管的技术架构、隐私数据操作行为存证与审计、隐私数据监管信息融合分析、隐私侵权事件处置等方面研究；重点突破大规模低开销主被动协 同监管的技术架构、侵权行为深度融合分析、侵权事件快速溯源与联动处置等方面关键技术。研发异常操作汇聚存储系统、异常操作融合分析系统、侵权事件溯源系统、权益保障监管与处置系统，支撑大规模低开销主被动协同可控在线监管。</w:t>
      </w:r>
    </w:p>
    <w:p w14:paraId="71E338E3">
      <w:pPr>
        <w:ind w:firstLine="537" w:firstLineChars="192"/>
        <w:rPr>
          <w:rFonts w:eastAsia="楷体_GB2312"/>
          <w:iCs/>
          <w:sz w:val="28"/>
        </w:rPr>
      </w:pPr>
      <w:r>
        <w:rPr>
          <w:rFonts w:hint="eastAsia" w:eastAsia="楷体_GB2312"/>
          <w:iCs/>
          <w:sz w:val="28"/>
        </w:rPr>
        <w:t>本次</w:t>
      </w:r>
      <w:r>
        <w:rPr>
          <w:rFonts w:eastAsia="楷体_GB2312"/>
          <w:iCs/>
          <w:sz w:val="28"/>
        </w:rPr>
        <w:t>测试</w:t>
      </w:r>
      <w:r>
        <w:rPr>
          <w:rFonts w:hint="eastAsia" w:eastAsia="楷体_GB2312"/>
          <w:iCs/>
          <w:sz w:val="28"/>
        </w:rPr>
        <w:t>主要</w:t>
      </w:r>
      <w:r>
        <w:rPr>
          <w:rFonts w:eastAsia="楷体_GB2312"/>
          <w:iCs/>
          <w:sz w:val="28"/>
        </w:rPr>
        <w:t>针对</w:t>
      </w:r>
      <w:r>
        <w:rPr>
          <w:rFonts w:hint="eastAsia" w:eastAsia="楷体_GB2312"/>
          <w:iCs/>
          <w:sz w:val="28"/>
        </w:rPr>
        <w:t>“个人权益保障监管关键技术研究软件测试项目”中异常操作汇聚存储系统V1.0、异常操作融合分析系统V1.0、侵权事件溯源系统V1.0和权益保障监管与处置系统V1.0进行功能性和性能效率测</w:t>
      </w:r>
      <w:r>
        <w:rPr>
          <w:rFonts w:eastAsia="楷体_GB2312"/>
          <w:iCs/>
          <w:sz w:val="28"/>
        </w:rPr>
        <w:t>试</w:t>
      </w:r>
      <w:r>
        <w:rPr>
          <w:rFonts w:hint="eastAsia" w:eastAsia="楷体_GB2312"/>
          <w:iCs/>
          <w:sz w:val="28"/>
        </w:rPr>
        <w:t>（具体</w:t>
      </w:r>
      <w:r>
        <w:rPr>
          <w:rFonts w:eastAsia="楷体_GB2312"/>
          <w:iCs/>
          <w:sz w:val="28"/>
        </w:rPr>
        <w:t>测试</w:t>
      </w:r>
      <w:r>
        <w:rPr>
          <w:rFonts w:hint="eastAsia" w:eastAsia="楷体_GB2312"/>
          <w:iCs/>
          <w:sz w:val="28"/>
        </w:rPr>
        <w:t>内容</w:t>
      </w:r>
      <w:r>
        <w:rPr>
          <w:rFonts w:eastAsia="楷体_GB2312"/>
          <w:iCs/>
          <w:sz w:val="28"/>
        </w:rPr>
        <w:t>详见附件一）</w:t>
      </w:r>
      <w:r>
        <w:rPr>
          <w:rFonts w:hint="eastAsia" w:eastAsia="楷体_GB2312"/>
          <w:iCs/>
          <w:sz w:val="28"/>
        </w:rPr>
        <w:t>。</w:t>
      </w:r>
    </w:p>
    <w:p w14:paraId="350A539A">
      <w:pPr>
        <w:pStyle w:val="3"/>
        <w:numPr>
          <w:ilvl w:val="1"/>
          <w:numId w:val="13"/>
        </w:numPr>
        <w:rPr>
          <w:iCs/>
        </w:rPr>
      </w:pPr>
      <w:bookmarkStart w:id="61" w:name="_Toc187759982"/>
      <w:r>
        <w:rPr>
          <w:rFonts w:hint="eastAsia"/>
          <w:iCs/>
        </w:rPr>
        <w:t>测试</w:t>
      </w:r>
      <w:r>
        <w:rPr>
          <w:iCs/>
        </w:rPr>
        <w:t>目的</w:t>
      </w:r>
      <w:bookmarkEnd w:id="53"/>
      <w:bookmarkEnd w:id="54"/>
      <w:bookmarkEnd w:id="55"/>
      <w:bookmarkEnd w:id="56"/>
      <w:bookmarkEnd w:id="57"/>
      <w:bookmarkEnd w:id="58"/>
      <w:bookmarkEnd w:id="59"/>
      <w:bookmarkEnd w:id="60"/>
      <w:bookmarkEnd w:id="61"/>
    </w:p>
    <w:p w14:paraId="68360D97">
      <w:pPr>
        <w:ind w:firstLine="537" w:firstLineChars="192"/>
        <w:rPr>
          <w:rFonts w:eastAsia="楷体_GB2312"/>
          <w:sz w:val="28"/>
        </w:rPr>
      </w:pPr>
      <w:r>
        <w:rPr>
          <w:rFonts w:eastAsia="楷体_GB2312"/>
          <w:sz w:val="28"/>
        </w:rPr>
        <w:t>本测试报告目的是</w:t>
      </w:r>
      <w:r>
        <w:rPr>
          <w:rFonts w:hint="eastAsia" w:eastAsia="楷体_GB2312"/>
          <w:sz w:val="28"/>
        </w:rPr>
        <w:t>通过对“个人权益保障监管关键技术研究软件测试项目”中异常操作汇聚存储系统V1.0、异常操作融合分析系统V1.0、侵权事件溯源系统V1.0和权益保障监管与处置系统V1.0的测试，</w:t>
      </w:r>
      <w:r>
        <w:rPr>
          <w:rFonts w:eastAsia="楷体_GB2312"/>
          <w:sz w:val="28"/>
        </w:rPr>
        <w:t>依据测试结果，为评价分析</w:t>
      </w:r>
      <w:r>
        <w:rPr>
          <w:rFonts w:hint="eastAsia" w:eastAsia="楷体_GB2312"/>
          <w:sz w:val="28"/>
        </w:rPr>
        <w:t>其符合需求依据要求的程度以及</w:t>
      </w:r>
      <w:r>
        <w:rPr>
          <w:rFonts w:eastAsia="楷体_GB2312"/>
          <w:sz w:val="28"/>
        </w:rPr>
        <w:t>存在的问题和需要改进的</w:t>
      </w:r>
      <w:r>
        <w:rPr>
          <w:rFonts w:hint="eastAsia" w:eastAsia="楷体_GB2312"/>
          <w:sz w:val="28"/>
        </w:rPr>
        <w:t>方面</w:t>
      </w:r>
      <w:r>
        <w:rPr>
          <w:rFonts w:eastAsia="楷体_GB2312"/>
          <w:sz w:val="28"/>
        </w:rPr>
        <w:t>提供参考和依据。</w:t>
      </w:r>
    </w:p>
    <w:p w14:paraId="7CB4411A">
      <w:pPr>
        <w:ind w:firstLine="537" w:firstLineChars="192"/>
        <w:rPr>
          <w:rFonts w:eastAsia="楷体_GB2312"/>
          <w:sz w:val="28"/>
        </w:rPr>
      </w:pPr>
      <w:r>
        <w:rPr>
          <w:rFonts w:eastAsia="楷体_GB2312"/>
          <w:sz w:val="28"/>
        </w:rPr>
        <w:t>本文的预期读者包括：</w:t>
      </w:r>
      <w:r>
        <w:rPr>
          <w:rFonts w:hint="eastAsia" w:eastAsia="楷体_GB2312"/>
          <w:sz w:val="28"/>
        </w:rPr>
        <w:t>需方、用户（包括最终用户）、供方和第三方等</w:t>
      </w:r>
      <w:r>
        <w:rPr>
          <w:rFonts w:eastAsia="楷体_GB2312"/>
          <w:sz w:val="28"/>
        </w:rPr>
        <w:t>。</w:t>
      </w:r>
    </w:p>
    <w:p w14:paraId="2A328E30">
      <w:pPr>
        <w:pStyle w:val="3"/>
      </w:pPr>
      <w:bookmarkStart w:id="62" w:name="_Toc187759983"/>
      <w:bookmarkStart w:id="63" w:name="_Toc393815010"/>
      <w:bookmarkStart w:id="64" w:name="_Toc271805260"/>
      <w:bookmarkStart w:id="65" w:name="_Toc271269291"/>
      <w:r>
        <w:t>过程回顾</w:t>
      </w:r>
      <w:bookmarkEnd w:id="62"/>
    </w:p>
    <w:p w14:paraId="70859822">
      <w:pPr>
        <w:ind w:firstLine="537" w:firstLineChars="192"/>
        <w:rPr>
          <w:rFonts w:eastAsia="楷体_GB2312"/>
          <w:sz w:val="28"/>
        </w:rPr>
      </w:pPr>
      <w:r>
        <w:rPr>
          <w:rFonts w:hint="eastAsia" w:eastAsia="楷体_GB2312"/>
          <w:sz w:val="28"/>
        </w:rPr>
        <w:t>本次</w:t>
      </w:r>
      <w:r>
        <w:rPr>
          <w:rFonts w:hint="eastAsia" w:eastAsia="楷体_GB2312"/>
          <w:i/>
          <w:sz w:val="28"/>
        </w:rPr>
        <w:t>“</w:t>
      </w:r>
      <w:r>
        <w:rPr>
          <w:rFonts w:hint="eastAsia" w:eastAsia="楷体_GB2312"/>
          <w:iCs/>
          <w:sz w:val="28"/>
        </w:rPr>
        <w:t>个人权益保障监管关键技术研究软件测试项目</w:t>
      </w:r>
      <w:r>
        <w:rPr>
          <w:rFonts w:hint="eastAsia" w:eastAsia="楷体_GB2312"/>
          <w:i/>
          <w:sz w:val="28"/>
        </w:rPr>
        <w:t>”</w:t>
      </w:r>
      <w:r>
        <w:rPr>
          <w:rFonts w:hint="eastAsia" w:eastAsia="楷体_GB2312"/>
          <w:sz w:val="28"/>
        </w:rPr>
        <w:t xml:space="preserve">项目测试经历了如下几个阶段： </w:t>
      </w:r>
    </w:p>
    <w:p w14:paraId="502A423E">
      <w:pPr>
        <w:numPr>
          <w:ilvl w:val="0"/>
          <w:numId w:val="14"/>
        </w:numPr>
        <w:rPr>
          <w:rFonts w:eastAsia="楷体_GB2312"/>
          <w:b/>
          <w:sz w:val="28"/>
        </w:rPr>
      </w:pPr>
      <w:r>
        <w:rPr>
          <w:rFonts w:hint="eastAsia" w:eastAsia="楷体_GB2312"/>
          <w:b/>
          <w:sz w:val="28"/>
        </w:rPr>
        <w:t>里程碑1: 项目启动</w:t>
      </w:r>
    </w:p>
    <w:p w14:paraId="003C21F7">
      <w:pPr>
        <w:ind w:firstLine="540" w:firstLineChars="192"/>
        <w:rPr>
          <w:rFonts w:eastAsia="楷体_GB2312"/>
          <w:sz w:val="28"/>
        </w:rPr>
      </w:pPr>
      <w:r>
        <w:rPr>
          <w:rFonts w:hint="eastAsia" w:eastAsia="楷体_GB2312"/>
          <w:b/>
          <w:sz w:val="28"/>
        </w:rPr>
        <w:t>工作</w:t>
      </w:r>
      <w:r>
        <w:rPr>
          <w:rFonts w:eastAsia="楷体_GB2312"/>
          <w:b/>
          <w:sz w:val="28"/>
        </w:rPr>
        <w:t>量</w:t>
      </w:r>
      <w:r>
        <w:rPr>
          <w:rFonts w:hint="eastAsia" w:eastAsia="楷体_GB2312"/>
          <w:b/>
          <w:sz w:val="28"/>
        </w:rPr>
        <w:t>：</w:t>
      </w:r>
      <w:r>
        <w:rPr>
          <w:rFonts w:hint="eastAsia" w:eastAsia="楷体_GB2312"/>
          <w:sz w:val="28"/>
        </w:rPr>
        <w:t xml:space="preserve"> 2024.12.25至2024.12.25</w:t>
      </w:r>
    </w:p>
    <w:p w14:paraId="1DEFA140">
      <w:pPr>
        <w:ind w:firstLine="540" w:firstLineChars="192"/>
        <w:rPr>
          <w:rFonts w:eastAsia="楷体_GB2312"/>
          <w:sz w:val="28"/>
        </w:rPr>
      </w:pPr>
      <w:r>
        <w:rPr>
          <w:rFonts w:hint="eastAsia" w:eastAsia="楷体_GB2312"/>
          <w:b/>
          <w:sz w:val="28"/>
        </w:rPr>
        <w:t>完成标志：</w:t>
      </w:r>
      <w:r>
        <w:rPr>
          <w:rFonts w:hint="eastAsia" w:eastAsia="楷体_GB2312"/>
          <w:sz w:val="28"/>
        </w:rPr>
        <w:t>完成项目开工会，项目正式启动、初步构建测试团队、完成用户初步沟通</w:t>
      </w:r>
    </w:p>
    <w:p w14:paraId="0D09E7A6">
      <w:pPr>
        <w:ind w:firstLine="540" w:firstLineChars="192"/>
        <w:rPr>
          <w:rFonts w:eastAsia="楷体_GB2312"/>
          <w:sz w:val="28"/>
        </w:rPr>
      </w:pPr>
      <w:r>
        <w:rPr>
          <w:rFonts w:hint="eastAsia" w:eastAsia="楷体_GB2312"/>
          <w:b/>
          <w:sz w:val="28"/>
        </w:rPr>
        <w:t>产出物：</w:t>
      </w:r>
      <w:r>
        <w:rPr>
          <w:rFonts w:hint="eastAsia" w:eastAsia="楷体_GB2312"/>
          <w:sz w:val="28"/>
        </w:rPr>
        <w:t>《项目</w:t>
      </w:r>
      <w:r>
        <w:rPr>
          <w:rFonts w:eastAsia="楷体_GB2312"/>
          <w:sz w:val="28"/>
        </w:rPr>
        <w:t>立项会议</w:t>
      </w:r>
      <w:r>
        <w:rPr>
          <w:rFonts w:hint="eastAsia" w:eastAsia="楷体_GB2312"/>
          <w:sz w:val="28"/>
        </w:rPr>
        <w:t>纪要</w:t>
      </w:r>
      <w:r>
        <w:rPr>
          <w:rFonts w:eastAsia="楷体_GB2312"/>
          <w:sz w:val="28"/>
        </w:rPr>
        <w:t>》</w:t>
      </w:r>
    </w:p>
    <w:p w14:paraId="50089389">
      <w:pPr>
        <w:pStyle w:val="12"/>
        <w:spacing w:line="360" w:lineRule="auto"/>
        <w:ind w:left="360" w:firstLine="0"/>
        <w:rPr>
          <w:rFonts w:hint="eastAsia" w:ascii="楷体" w:hAnsi="楷体" w:eastAsia="楷体"/>
          <w:sz w:val="28"/>
          <w:szCs w:val="28"/>
        </w:rPr>
      </w:pPr>
    </w:p>
    <w:p w14:paraId="7410CC81">
      <w:pPr>
        <w:numPr>
          <w:ilvl w:val="0"/>
          <w:numId w:val="14"/>
        </w:numPr>
        <w:rPr>
          <w:rFonts w:eastAsia="楷体_GB2312"/>
          <w:b/>
          <w:sz w:val="28"/>
        </w:rPr>
      </w:pPr>
      <w:r>
        <w:rPr>
          <w:rFonts w:hint="eastAsia" w:eastAsia="楷体_GB2312"/>
          <w:b/>
          <w:sz w:val="28"/>
        </w:rPr>
        <w:t>里程碑2: 需求</w:t>
      </w:r>
      <w:r>
        <w:rPr>
          <w:rFonts w:eastAsia="楷体_GB2312"/>
          <w:b/>
          <w:sz w:val="28"/>
        </w:rPr>
        <w:t>分析</w:t>
      </w:r>
    </w:p>
    <w:p w14:paraId="4382539E">
      <w:pPr>
        <w:ind w:firstLine="540" w:firstLineChars="192"/>
        <w:rPr>
          <w:rFonts w:eastAsia="楷体_GB2312"/>
          <w:sz w:val="28"/>
        </w:rPr>
      </w:pPr>
      <w:r>
        <w:rPr>
          <w:rFonts w:hint="eastAsia" w:eastAsia="楷体_GB2312"/>
          <w:b/>
          <w:sz w:val="28"/>
        </w:rPr>
        <w:t>工作</w:t>
      </w:r>
      <w:r>
        <w:rPr>
          <w:rFonts w:eastAsia="楷体_GB2312"/>
          <w:b/>
          <w:sz w:val="28"/>
        </w:rPr>
        <w:t>量</w:t>
      </w:r>
      <w:r>
        <w:rPr>
          <w:rFonts w:hint="eastAsia" w:eastAsia="楷体_GB2312"/>
          <w:b/>
          <w:sz w:val="28"/>
        </w:rPr>
        <w:t xml:space="preserve">： </w:t>
      </w:r>
      <w:r>
        <w:rPr>
          <w:rFonts w:hint="eastAsia" w:eastAsia="楷体_GB2312"/>
          <w:sz w:val="28"/>
        </w:rPr>
        <w:t>2024.12.25至2024.12.25</w:t>
      </w:r>
    </w:p>
    <w:p w14:paraId="79CEBDD2">
      <w:pPr>
        <w:ind w:firstLine="540" w:firstLineChars="192"/>
        <w:rPr>
          <w:rFonts w:eastAsia="楷体_GB2312"/>
          <w:sz w:val="28"/>
        </w:rPr>
      </w:pPr>
      <w:r>
        <w:rPr>
          <w:rFonts w:hint="eastAsia" w:eastAsia="楷体_GB2312"/>
          <w:b/>
          <w:sz w:val="28"/>
        </w:rPr>
        <w:t>完成标志：</w:t>
      </w:r>
      <w:r>
        <w:rPr>
          <w:rFonts w:hint="eastAsia" w:eastAsia="楷体_GB2312"/>
          <w:sz w:val="28"/>
        </w:rPr>
        <w:t>完成项目</w:t>
      </w:r>
      <w:r>
        <w:rPr>
          <w:rFonts w:eastAsia="楷体_GB2312"/>
          <w:sz w:val="28"/>
        </w:rPr>
        <w:t>测试需求分析，形成《</w:t>
      </w:r>
      <w:r>
        <w:rPr>
          <w:rFonts w:hint="eastAsia" w:eastAsia="楷体_GB2312"/>
          <w:sz w:val="28"/>
        </w:rPr>
        <w:t>委托</w:t>
      </w:r>
      <w:r>
        <w:rPr>
          <w:rFonts w:eastAsia="楷体_GB2312"/>
          <w:sz w:val="28"/>
        </w:rPr>
        <w:t>测试申请表</w:t>
      </w:r>
      <w:r>
        <w:rPr>
          <w:rFonts w:hint="eastAsia" w:eastAsia="楷体_GB2312"/>
          <w:sz w:val="28"/>
        </w:rPr>
        <w:t>/测试需求</w:t>
      </w:r>
      <w:r>
        <w:rPr>
          <w:rFonts w:eastAsia="楷体_GB2312"/>
          <w:sz w:val="28"/>
        </w:rPr>
        <w:t>》</w:t>
      </w:r>
      <w:r>
        <w:rPr>
          <w:rFonts w:hint="eastAsia" w:eastAsia="楷体_GB2312"/>
          <w:sz w:val="28"/>
        </w:rPr>
        <w:t>,下达测试任务。</w:t>
      </w:r>
    </w:p>
    <w:p w14:paraId="0B5510F0">
      <w:pPr>
        <w:ind w:firstLine="540" w:firstLineChars="192"/>
        <w:rPr>
          <w:rFonts w:eastAsia="楷体_GB2312"/>
          <w:sz w:val="28"/>
        </w:rPr>
      </w:pPr>
      <w:r>
        <w:rPr>
          <w:rFonts w:hint="eastAsia" w:eastAsia="楷体_GB2312"/>
          <w:b/>
          <w:sz w:val="28"/>
        </w:rPr>
        <w:t>产出物：</w:t>
      </w:r>
      <w:r>
        <w:rPr>
          <w:rFonts w:hint="eastAsia" w:eastAsia="楷体_GB2312"/>
          <w:sz w:val="28"/>
        </w:rPr>
        <w:t>《测试需求</w:t>
      </w:r>
      <w:r>
        <w:rPr>
          <w:rFonts w:eastAsia="楷体_GB2312"/>
          <w:sz w:val="28"/>
        </w:rPr>
        <w:t>》</w:t>
      </w:r>
      <w:r>
        <w:rPr>
          <w:rFonts w:hint="eastAsia" w:eastAsia="楷体_GB2312"/>
          <w:sz w:val="28"/>
        </w:rPr>
        <w:t>、</w:t>
      </w:r>
      <w:r>
        <w:rPr>
          <w:rFonts w:eastAsia="楷体_GB2312"/>
          <w:sz w:val="28"/>
        </w:rPr>
        <w:t>《</w:t>
      </w:r>
      <w:r>
        <w:rPr>
          <w:rFonts w:hint="eastAsia" w:eastAsia="楷体_GB2312"/>
          <w:sz w:val="28"/>
        </w:rPr>
        <w:t>测试任务书</w:t>
      </w:r>
      <w:r>
        <w:rPr>
          <w:rFonts w:eastAsia="楷体_GB2312"/>
          <w:sz w:val="28"/>
        </w:rPr>
        <w:t>》</w:t>
      </w:r>
    </w:p>
    <w:p w14:paraId="59776D2D">
      <w:pPr>
        <w:pStyle w:val="12"/>
        <w:spacing w:line="360" w:lineRule="auto"/>
        <w:ind w:firstLine="360"/>
        <w:rPr>
          <w:rFonts w:hint="eastAsia" w:ascii="楷体" w:hAnsi="楷体" w:eastAsia="楷体"/>
          <w:sz w:val="28"/>
          <w:szCs w:val="28"/>
        </w:rPr>
      </w:pPr>
    </w:p>
    <w:p w14:paraId="55A434B5">
      <w:pPr>
        <w:numPr>
          <w:ilvl w:val="0"/>
          <w:numId w:val="14"/>
        </w:numPr>
        <w:rPr>
          <w:rFonts w:eastAsia="楷体_GB2312"/>
          <w:b/>
          <w:sz w:val="28"/>
        </w:rPr>
      </w:pPr>
      <w:r>
        <w:rPr>
          <w:rFonts w:hint="eastAsia" w:eastAsia="楷体_GB2312"/>
          <w:b/>
          <w:sz w:val="28"/>
        </w:rPr>
        <w:t>里程碑3: 测试策划</w:t>
      </w:r>
    </w:p>
    <w:p w14:paraId="1786EA09">
      <w:pPr>
        <w:ind w:firstLine="540" w:firstLineChars="192"/>
        <w:rPr>
          <w:rFonts w:eastAsia="楷体_GB2312"/>
          <w:sz w:val="28"/>
        </w:rPr>
      </w:pPr>
      <w:r>
        <w:rPr>
          <w:rFonts w:hint="eastAsia" w:eastAsia="楷体_GB2312"/>
          <w:b/>
          <w:sz w:val="28"/>
        </w:rPr>
        <w:t>工作</w:t>
      </w:r>
      <w:r>
        <w:rPr>
          <w:rFonts w:eastAsia="楷体_GB2312"/>
          <w:b/>
          <w:sz w:val="28"/>
        </w:rPr>
        <w:t>量</w:t>
      </w:r>
      <w:r>
        <w:rPr>
          <w:rFonts w:hint="eastAsia" w:eastAsia="楷体_GB2312"/>
          <w:b/>
          <w:sz w:val="28"/>
        </w:rPr>
        <w:t>：</w:t>
      </w:r>
      <w:r>
        <w:rPr>
          <w:rFonts w:hint="eastAsia" w:eastAsia="楷体_GB2312"/>
          <w:sz w:val="28"/>
        </w:rPr>
        <w:t xml:space="preserve"> 2024.12.26至2024.12.26</w:t>
      </w:r>
    </w:p>
    <w:p w14:paraId="2DCD0C6D">
      <w:pPr>
        <w:ind w:firstLine="540" w:firstLineChars="192"/>
        <w:rPr>
          <w:rFonts w:eastAsia="楷体_GB2312"/>
          <w:sz w:val="28"/>
        </w:rPr>
      </w:pPr>
      <w:r>
        <w:rPr>
          <w:rFonts w:hint="eastAsia" w:eastAsia="楷体_GB2312"/>
          <w:b/>
          <w:sz w:val="28"/>
        </w:rPr>
        <w:t>完成标志：</w:t>
      </w:r>
      <w:r>
        <w:rPr>
          <w:rFonts w:hint="eastAsia" w:eastAsia="楷体_GB2312"/>
          <w:sz w:val="28"/>
        </w:rPr>
        <w:t>完成本次测试的方案和计划设计，并通过评审</w:t>
      </w:r>
    </w:p>
    <w:p w14:paraId="2E626B12">
      <w:pPr>
        <w:ind w:firstLine="540" w:firstLineChars="192"/>
        <w:rPr>
          <w:rFonts w:eastAsia="楷体_GB2312"/>
          <w:sz w:val="28"/>
        </w:rPr>
      </w:pPr>
      <w:r>
        <w:rPr>
          <w:rFonts w:hint="eastAsia" w:eastAsia="楷体_GB2312"/>
          <w:b/>
          <w:sz w:val="28"/>
        </w:rPr>
        <w:t>产出物</w:t>
      </w:r>
      <w:r>
        <w:rPr>
          <w:rFonts w:eastAsia="楷体_GB2312"/>
          <w:b/>
          <w:sz w:val="28"/>
        </w:rPr>
        <w:t>：</w:t>
      </w:r>
      <w:r>
        <w:rPr>
          <w:rFonts w:eastAsia="楷体_GB2312"/>
          <w:sz w:val="28"/>
        </w:rPr>
        <w:t>《</w:t>
      </w:r>
      <w:r>
        <w:rPr>
          <w:rFonts w:hint="eastAsia" w:eastAsia="楷体_GB2312"/>
          <w:sz w:val="28"/>
        </w:rPr>
        <w:t>测试</w:t>
      </w:r>
      <w:r>
        <w:rPr>
          <w:rFonts w:eastAsia="楷体_GB2312"/>
          <w:sz w:val="28"/>
        </w:rPr>
        <w:t>计划</w:t>
      </w:r>
      <w:r>
        <w:rPr>
          <w:rFonts w:hint="eastAsia" w:eastAsia="楷体_GB2312"/>
          <w:sz w:val="28"/>
        </w:rPr>
        <w:t>》</w:t>
      </w:r>
    </w:p>
    <w:p w14:paraId="10B2513B">
      <w:pPr>
        <w:pStyle w:val="12"/>
        <w:spacing w:line="360" w:lineRule="auto"/>
        <w:ind w:firstLine="360"/>
        <w:rPr>
          <w:rFonts w:hint="eastAsia" w:ascii="楷体" w:hAnsi="楷体" w:eastAsia="楷体"/>
          <w:sz w:val="28"/>
          <w:szCs w:val="28"/>
        </w:rPr>
      </w:pPr>
    </w:p>
    <w:p w14:paraId="23E3070C">
      <w:pPr>
        <w:numPr>
          <w:ilvl w:val="0"/>
          <w:numId w:val="14"/>
        </w:numPr>
        <w:rPr>
          <w:rFonts w:eastAsia="楷体_GB2312"/>
          <w:b/>
          <w:sz w:val="28"/>
        </w:rPr>
      </w:pPr>
      <w:r>
        <w:rPr>
          <w:rFonts w:hint="eastAsia" w:eastAsia="楷体_GB2312"/>
          <w:b/>
          <w:sz w:val="28"/>
        </w:rPr>
        <w:t>里程碑4: 测试设计</w:t>
      </w:r>
    </w:p>
    <w:p w14:paraId="57921D31">
      <w:pPr>
        <w:ind w:firstLine="540" w:firstLineChars="192"/>
        <w:rPr>
          <w:rFonts w:eastAsia="楷体_GB2312"/>
          <w:sz w:val="28"/>
        </w:rPr>
      </w:pPr>
      <w:r>
        <w:rPr>
          <w:rFonts w:hint="eastAsia" w:eastAsia="楷体_GB2312"/>
          <w:b/>
          <w:sz w:val="28"/>
        </w:rPr>
        <w:t>工作</w:t>
      </w:r>
      <w:r>
        <w:rPr>
          <w:rFonts w:eastAsia="楷体_GB2312"/>
          <w:b/>
          <w:sz w:val="28"/>
        </w:rPr>
        <w:t>量</w:t>
      </w:r>
      <w:r>
        <w:rPr>
          <w:rFonts w:hint="eastAsia" w:eastAsia="楷体_GB2312"/>
          <w:b/>
          <w:sz w:val="28"/>
        </w:rPr>
        <w:t xml:space="preserve">： </w:t>
      </w:r>
      <w:r>
        <w:rPr>
          <w:rFonts w:hint="eastAsia" w:eastAsia="楷体_GB2312"/>
          <w:sz w:val="28"/>
        </w:rPr>
        <w:t>2024.12.26至2024.12.29</w:t>
      </w:r>
    </w:p>
    <w:p w14:paraId="1B76C5BB">
      <w:pPr>
        <w:ind w:firstLine="540" w:firstLineChars="192"/>
        <w:rPr>
          <w:rFonts w:eastAsia="楷体_GB2312"/>
          <w:sz w:val="28"/>
        </w:rPr>
      </w:pPr>
      <w:r>
        <w:rPr>
          <w:rFonts w:hint="eastAsia" w:eastAsia="楷体_GB2312"/>
          <w:b/>
          <w:sz w:val="28"/>
        </w:rPr>
        <w:t>完成标志：</w:t>
      </w:r>
      <w:r>
        <w:rPr>
          <w:rFonts w:hint="eastAsia" w:eastAsia="楷体_GB2312"/>
          <w:sz w:val="28"/>
        </w:rPr>
        <w:t>完成本次测试用例设计，并通过评审</w:t>
      </w:r>
    </w:p>
    <w:p w14:paraId="368C641C">
      <w:pPr>
        <w:ind w:firstLine="540" w:firstLineChars="192"/>
        <w:rPr>
          <w:rFonts w:eastAsia="楷体_GB2312"/>
          <w:sz w:val="28"/>
        </w:rPr>
      </w:pPr>
      <w:r>
        <w:rPr>
          <w:rFonts w:hint="eastAsia" w:eastAsia="楷体_GB2312"/>
          <w:b/>
          <w:sz w:val="28"/>
        </w:rPr>
        <w:t>产出物</w:t>
      </w:r>
      <w:r>
        <w:rPr>
          <w:rFonts w:eastAsia="楷体_GB2312"/>
          <w:b/>
          <w:sz w:val="28"/>
        </w:rPr>
        <w:t>：</w:t>
      </w:r>
      <w:r>
        <w:rPr>
          <w:rFonts w:eastAsia="楷体_GB2312"/>
          <w:sz w:val="28"/>
        </w:rPr>
        <w:t>《</w:t>
      </w:r>
      <w:r>
        <w:rPr>
          <w:rFonts w:hint="eastAsia" w:eastAsia="楷体_GB2312"/>
          <w:sz w:val="28"/>
        </w:rPr>
        <w:t>测试</w:t>
      </w:r>
      <w:r>
        <w:rPr>
          <w:rFonts w:eastAsia="楷体_GB2312"/>
          <w:sz w:val="28"/>
        </w:rPr>
        <w:t>用例》</w:t>
      </w:r>
    </w:p>
    <w:p w14:paraId="42E96375">
      <w:pPr>
        <w:pStyle w:val="12"/>
        <w:spacing w:line="360" w:lineRule="auto"/>
        <w:ind w:firstLine="360"/>
        <w:rPr>
          <w:rFonts w:hint="eastAsia" w:ascii="楷体" w:hAnsi="楷体" w:eastAsia="楷体"/>
          <w:sz w:val="28"/>
          <w:szCs w:val="28"/>
        </w:rPr>
      </w:pPr>
    </w:p>
    <w:p w14:paraId="0E995ED1">
      <w:pPr>
        <w:numPr>
          <w:ilvl w:val="0"/>
          <w:numId w:val="14"/>
        </w:numPr>
        <w:rPr>
          <w:rFonts w:eastAsia="楷体_GB2312"/>
          <w:b/>
          <w:sz w:val="28"/>
        </w:rPr>
      </w:pPr>
      <w:r>
        <w:rPr>
          <w:rFonts w:hint="eastAsia" w:eastAsia="楷体_GB2312"/>
          <w:b/>
          <w:sz w:val="28"/>
        </w:rPr>
        <w:t>里程碑5：测试执行</w:t>
      </w:r>
    </w:p>
    <w:p w14:paraId="2CD72D34">
      <w:pPr>
        <w:ind w:firstLine="540" w:firstLineChars="192"/>
        <w:rPr>
          <w:rFonts w:eastAsia="楷体_GB2312"/>
          <w:sz w:val="28"/>
        </w:rPr>
      </w:pPr>
      <w:r>
        <w:rPr>
          <w:rFonts w:hint="eastAsia" w:eastAsia="楷体_GB2312"/>
          <w:b/>
          <w:sz w:val="28"/>
        </w:rPr>
        <w:t>工作</w:t>
      </w:r>
      <w:r>
        <w:rPr>
          <w:rFonts w:eastAsia="楷体_GB2312"/>
          <w:b/>
          <w:sz w:val="28"/>
        </w:rPr>
        <w:t>量</w:t>
      </w:r>
      <w:r>
        <w:rPr>
          <w:rFonts w:hint="eastAsia" w:eastAsia="楷体_GB2312"/>
          <w:b/>
          <w:sz w:val="28"/>
        </w:rPr>
        <w:t xml:space="preserve">： </w:t>
      </w:r>
      <w:r>
        <w:rPr>
          <w:rFonts w:hint="eastAsia" w:eastAsia="楷体_GB2312"/>
          <w:sz w:val="28"/>
        </w:rPr>
        <w:t>2024.12.29至2025.01.12</w:t>
      </w:r>
    </w:p>
    <w:p w14:paraId="55EDDCFC">
      <w:pPr>
        <w:ind w:firstLine="540" w:firstLineChars="192"/>
        <w:rPr>
          <w:rFonts w:eastAsia="楷体_GB2312"/>
          <w:sz w:val="28"/>
        </w:rPr>
      </w:pPr>
      <w:r>
        <w:rPr>
          <w:rFonts w:hint="eastAsia" w:eastAsia="楷体_GB2312"/>
          <w:b/>
          <w:sz w:val="28"/>
        </w:rPr>
        <w:t>完成标志：</w:t>
      </w:r>
      <w:r>
        <w:rPr>
          <w:rFonts w:hint="eastAsia" w:eastAsia="楷体_GB2312"/>
          <w:sz w:val="28"/>
        </w:rPr>
        <w:t>测试用例全部执行结束，并且得到客户的确认。</w:t>
      </w:r>
    </w:p>
    <w:p w14:paraId="2143991F">
      <w:pPr>
        <w:ind w:firstLine="540" w:firstLineChars="192"/>
        <w:rPr>
          <w:rFonts w:eastAsia="楷体_GB2312"/>
          <w:sz w:val="28"/>
        </w:rPr>
      </w:pPr>
      <w:r>
        <w:rPr>
          <w:rFonts w:hint="eastAsia" w:eastAsia="楷体_GB2312"/>
          <w:b/>
          <w:sz w:val="28"/>
        </w:rPr>
        <w:t>产出物</w:t>
      </w:r>
      <w:r>
        <w:rPr>
          <w:rFonts w:eastAsia="楷体_GB2312"/>
          <w:b/>
          <w:sz w:val="28"/>
        </w:rPr>
        <w:t>：</w:t>
      </w:r>
      <w:r>
        <w:rPr>
          <w:rFonts w:eastAsia="楷体_GB2312"/>
          <w:sz w:val="28"/>
        </w:rPr>
        <w:t>《</w:t>
      </w:r>
      <w:r>
        <w:rPr>
          <w:rFonts w:hint="eastAsia" w:eastAsia="楷体_GB2312"/>
          <w:sz w:val="28"/>
        </w:rPr>
        <w:t>测试记录</w:t>
      </w:r>
      <w:r>
        <w:rPr>
          <w:rFonts w:eastAsia="楷体_GB2312"/>
          <w:sz w:val="28"/>
        </w:rPr>
        <w:t>》</w:t>
      </w:r>
    </w:p>
    <w:p w14:paraId="3956117B">
      <w:pPr>
        <w:pStyle w:val="12"/>
        <w:spacing w:line="360" w:lineRule="auto"/>
        <w:ind w:firstLine="360"/>
        <w:rPr>
          <w:rFonts w:hint="eastAsia" w:ascii="楷体" w:hAnsi="楷体" w:eastAsia="楷体"/>
          <w:sz w:val="28"/>
          <w:szCs w:val="28"/>
        </w:rPr>
      </w:pPr>
    </w:p>
    <w:p w14:paraId="35E95FA5">
      <w:pPr>
        <w:numPr>
          <w:ilvl w:val="0"/>
          <w:numId w:val="14"/>
        </w:numPr>
        <w:rPr>
          <w:rFonts w:eastAsia="楷体_GB2312"/>
          <w:b/>
          <w:sz w:val="28"/>
        </w:rPr>
      </w:pPr>
      <w:r>
        <w:rPr>
          <w:rFonts w:hint="eastAsia" w:eastAsia="楷体_GB2312"/>
          <w:b/>
          <w:sz w:val="28"/>
        </w:rPr>
        <w:t>里程碑</w:t>
      </w:r>
      <w:r>
        <w:rPr>
          <w:rFonts w:eastAsia="楷体_GB2312"/>
          <w:b/>
          <w:sz w:val="28"/>
        </w:rPr>
        <w:t>6</w:t>
      </w:r>
      <w:r>
        <w:rPr>
          <w:rFonts w:hint="eastAsia" w:eastAsia="楷体_GB2312"/>
          <w:b/>
          <w:sz w:val="28"/>
        </w:rPr>
        <w:t>：结果</w:t>
      </w:r>
      <w:r>
        <w:rPr>
          <w:rFonts w:eastAsia="楷体_GB2312"/>
          <w:b/>
          <w:sz w:val="28"/>
        </w:rPr>
        <w:t>分析</w:t>
      </w:r>
      <w:r>
        <w:rPr>
          <w:rFonts w:hint="eastAsia" w:eastAsia="楷体_GB2312"/>
          <w:b/>
          <w:sz w:val="28"/>
        </w:rPr>
        <w:t>及测试报告</w:t>
      </w:r>
    </w:p>
    <w:p w14:paraId="55070D1D">
      <w:pPr>
        <w:ind w:firstLine="540" w:firstLineChars="192"/>
        <w:rPr>
          <w:rFonts w:eastAsia="楷体_GB2312"/>
          <w:sz w:val="28"/>
        </w:rPr>
      </w:pPr>
      <w:r>
        <w:rPr>
          <w:rFonts w:hint="eastAsia" w:eastAsia="楷体_GB2312"/>
          <w:b/>
          <w:sz w:val="28"/>
        </w:rPr>
        <w:t>工作</w:t>
      </w:r>
      <w:r>
        <w:rPr>
          <w:rFonts w:eastAsia="楷体_GB2312"/>
          <w:b/>
          <w:sz w:val="28"/>
        </w:rPr>
        <w:t>量</w:t>
      </w:r>
      <w:r>
        <w:rPr>
          <w:rFonts w:hint="eastAsia" w:eastAsia="楷体_GB2312"/>
          <w:b/>
          <w:sz w:val="28"/>
        </w:rPr>
        <w:t>：</w:t>
      </w:r>
      <w:r>
        <w:rPr>
          <w:rFonts w:hint="eastAsia" w:eastAsia="楷体_GB2312"/>
          <w:sz w:val="28"/>
        </w:rPr>
        <w:t xml:space="preserve"> 2025.01.12至2025.01.16</w:t>
      </w:r>
    </w:p>
    <w:p w14:paraId="0A8EF904">
      <w:pPr>
        <w:ind w:firstLine="540" w:firstLineChars="192"/>
        <w:rPr>
          <w:rFonts w:eastAsia="楷体_GB2312"/>
          <w:sz w:val="28"/>
        </w:rPr>
      </w:pPr>
      <w:r>
        <w:rPr>
          <w:rFonts w:hint="eastAsia" w:eastAsia="楷体_GB2312"/>
          <w:b/>
          <w:sz w:val="28"/>
        </w:rPr>
        <w:t>完成标志：</w:t>
      </w:r>
      <w:r>
        <w:rPr>
          <w:rFonts w:hint="eastAsia" w:eastAsia="楷体_GB2312"/>
          <w:sz w:val="28"/>
        </w:rPr>
        <w:t>对整体测试过程及结果进行整理，编写测试报告，并通过中心评审、客户确认。</w:t>
      </w:r>
    </w:p>
    <w:p w14:paraId="29F3BC03">
      <w:pPr>
        <w:ind w:firstLine="540" w:firstLineChars="192"/>
        <w:rPr>
          <w:rFonts w:eastAsia="楷体_GB2312"/>
          <w:i/>
          <w:sz w:val="28"/>
        </w:rPr>
      </w:pPr>
      <w:r>
        <w:rPr>
          <w:rFonts w:hint="eastAsia" w:eastAsia="楷体_GB2312"/>
          <w:b/>
          <w:sz w:val="28"/>
        </w:rPr>
        <w:t>产出物</w:t>
      </w:r>
      <w:r>
        <w:rPr>
          <w:rFonts w:eastAsia="楷体_GB2312"/>
          <w:b/>
          <w:sz w:val="28"/>
        </w:rPr>
        <w:t>：</w:t>
      </w:r>
      <w:r>
        <w:rPr>
          <w:rFonts w:eastAsia="楷体_GB2312"/>
          <w:sz w:val="28"/>
        </w:rPr>
        <w:t>《</w:t>
      </w:r>
      <w:r>
        <w:rPr>
          <w:rFonts w:hint="eastAsia" w:eastAsia="楷体_GB2312"/>
          <w:sz w:val="28"/>
        </w:rPr>
        <w:t>测试</w:t>
      </w:r>
      <w:r>
        <w:rPr>
          <w:rFonts w:eastAsia="楷体_GB2312"/>
          <w:sz w:val="28"/>
        </w:rPr>
        <w:t>报告》</w:t>
      </w:r>
    </w:p>
    <w:bookmarkEnd w:id="63"/>
    <w:p w14:paraId="0680835A">
      <w:pPr>
        <w:pStyle w:val="3"/>
      </w:pPr>
      <w:bookmarkStart w:id="66" w:name="_Toc187759984"/>
      <w:bookmarkStart w:id="67" w:name="_Toc271269289"/>
      <w:bookmarkStart w:id="68" w:name="_Toc271805256"/>
      <w:bookmarkStart w:id="69" w:name="_Toc60457273"/>
      <w:bookmarkStart w:id="70" w:name="_Toc56425073"/>
      <w:bookmarkStart w:id="71" w:name="_Toc106262759"/>
      <w:r>
        <w:rPr>
          <w:rFonts w:hint="eastAsia"/>
        </w:rPr>
        <w:t>结果判定原则</w:t>
      </w:r>
      <w:bookmarkEnd w:id="66"/>
    </w:p>
    <w:p w14:paraId="0B3BD962">
      <w:pPr>
        <w:numPr>
          <w:ilvl w:val="0"/>
          <w:numId w:val="15"/>
        </w:numPr>
        <w:rPr>
          <w:rFonts w:eastAsia="楷体_GB2312"/>
          <w:sz w:val="28"/>
        </w:rPr>
      </w:pPr>
      <w:r>
        <w:rPr>
          <w:rFonts w:hint="eastAsia" w:eastAsia="楷体_GB2312"/>
          <w:sz w:val="28"/>
        </w:rPr>
        <w:t>测试点判定原则</w:t>
      </w:r>
    </w:p>
    <w:p w14:paraId="120F353C">
      <w:pPr>
        <w:ind w:left="420"/>
        <w:rPr>
          <w:rFonts w:eastAsia="楷体_GB2312"/>
          <w:sz w:val="28"/>
        </w:rPr>
      </w:pPr>
      <w:r>
        <w:rPr>
          <w:rFonts w:hint="eastAsia" w:eastAsia="楷体_GB2312"/>
          <w:sz w:val="28"/>
        </w:rPr>
        <w:t>测试点可判定为“通过”、“基本通过”和“不通过”。</w:t>
      </w:r>
    </w:p>
    <w:p w14:paraId="6C79EDD9">
      <w:pPr>
        <w:pStyle w:val="91"/>
        <w:numPr>
          <w:ilvl w:val="0"/>
          <w:numId w:val="16"/>
        </w:numPr>
        <w:ind w:firstLineChars="0"/>
        <w:rPr>
          <w:rFonts w:eastAsia="楷体_GB2312"/>
          <w:sz w:val="28"/>
        </w:rPr>
      </w:pPr>
      <w:r>
        <w:rPr>
          <w:rFonts w:hint="eastAsia" w:eastAsia="楷体_GB2312"/>
          <w:sz w:val="28"/>
        </w:rPr>
        <w:t>通过：不存在高、中、低级别缺陷和高、中、低级别安全风险。</w:t>
      </w:r>
    </w:p>
    <w:p w14:paraId="1CA6A0BC">
      <w:pPr>
        <w:pStyle w:val="91"/>
        <w:numPr>
          <w:ilvl w:val="1"/>
          <w:numId w:val="17"/>
        </w:numPr>
        <w:ind w:firstLineChars="0"/>
        <w:rPr>
          <w:rFonts w:eastAsia="楷体_GB2312"/>
          <w:sz w:val="28"/>
        </w:rPr>
      </w:pPr>
      <w:r>
        <w:rPr>
          <w:rFonts w:hint="eastAsia" w:eastAsia="楷体_GB2312"/>
          <w:sz w:val="28"/>
        </w:rPr>
        <w:t>基本通过：仅存在低级别缺陷或低级别安全风险。</w:t>
      </w:r>
    </w:p>
    <w:p w14:paraId="3F710C5C">
      <w:pPr>
        <w:pStyle w:val="91"/>
        <w:numPr>
          <w:ilvl w:val="0"/>
          <w:numId w:val="18"/>
        </w:numPr>
        <w:ind w:firstLineChars="0"/>
        <w:rPr>
          <w:rFonts w:eastAsia="楷体_GB2312"/>
          <w:sz w:val="28"/>
        </w:rPr>
      </w:pPr>
      <w:r>
        <w:rPr>
          <w:rFonts w:hint="eastAsia" w:eastAsia="楷体_GB2312"/>
          <w:sz w:val="28"/>
        </w:rPr>
        <w:t>不通过：存在高、中级别缺陷或高、中级别安全风险。</w:t>
      </w:r>
    </w:p>
    <w:p w14:paraId="6EF40ADF">
      <w:pPr>
        <w:numPr>
          <w:ilvl w:val="0"/>
          <w:numId w:val="15"/>
        </w:numPr>
        <w:rPr>
          <w:rFonts w:eastAsia="楷体_GB2312"/>
          <w:sz w:val="28"/>
        </w:rPr>
      </w:pPr>
      <w:r>
        <w:rPr>
          <w:rFonts w:hint="eastAsia" w:eastAsia="楷体_GB2312"/>
          <w:sz w:val="28"/>
        </w:rPr>
        <w:t>测试结论判定原则：</w:t>
      </w:r>
    </w:p>
    <w:p w14:paraId="23520AF8">
      <w:pPr>
        <w:pStyle w:val="91"/>
        <w:numPr>
          <w:ilvl w:val="0"/>
          <w:numId w:val="16"/>
        </w:numPr>
        <w:ind w:firstLineChars="0"/>
        <w:rPr>
          <w:rFonts w:eastAsia="楷体_GB2312"/>
          <w:sz w:val="28"/>
        </w:rPr>
      </w:pPr>
      <w:r>
        <w:rPr>
          <w:rFonts w:hint="eastAsia" w:eastAsia="楷体_GB2312"/>
          <w:sz w:val="28"/>
        </w:rPr>
        <w:t>若测试点判定全部为“通过”时，测试结论可判定为“通过”；</w:t>
      </w:r>
    </w:p>
    <w:p w14:paraId="1D7B8C9C">
      <w:pPr>
        <w:pStyle w:val="91"/>
        <w:numPr>
          <w:ilvl w:val="1"/>
          <w:numId w:val="17"/>
        </w:numPr>
        <w:ind w:firstLineChars="0"/>
        <w:rPr>
          <w:rFonts w:eastAsia="楷体_GB2312"/>
          <w:sz w:val="28"/>
        </w:rPr>
      </w:pPr>
      <w:r>
        <w:rPr>
          <w:rFonts w:hint="eastAsia" w:eastAsia="楷体_GB2312"/>
          <w:sz w:val="28"/>
        </w:rPr>
        <w:t>若测试点判定中存在“基本通过”，且不存在“不通过”时，测试结论可判定为“基本通过”；</w:t>
      </w:r>
    </w:p>
    <w:p w14:paraId="27CDFF36">
      <w:pPr>
        <w:pStyle w:val="91"/>
        <w:numPr>
          <w:ilvl w:val="0"/>
          <w:numId w:val="18"/>
        </w:numPr>
        <w:ind w:firstLineChars="0"/>
      </w:pPr>
      <w:r>
        <w:rPr>
          <w:rFonts w:hint="eastAsia" w:eastAsia="楷体_GB2312"/>
          <w:sz w:val="28"/>
        </w:rPr>
        <w:t>若测试点判定中存在“不通过”，测试结论则判定为“不通过”。</w:t>
      </w:r>
      <w:bookmarkEnd w:id="64"/>
      <w:bookmarkEnd w:id="65"/>
      <w:bookmarkEnd w:id="67"/>
      <w:bookmarkEnd w:id="68"/>
      <w:bookmarkEnd w:id="69"/>
      <w:bookmarkEnd w:id="70"/>
      <w:bookmarkEnd w:id="71"/>
      <w:bookmarkStart w:id="72" w:name="_Toc393815011"/>
      <w:bookmarkStart w:id="73" w:name="_Toc299969886"/>
      <w:bookmarkStart w:id="74" w:name="_Toc225583883"/>
      <w:bookmarkStart w:id="75" w:name="_Toc271269293"/>
      <w:bookmarkStart w:id="76" w:name="_Toc271805262"/>
    </w:p>
    <w:p w14:paraId="24C4797C">
      <w:pPr>
        <w:widowControl/>
        <w:jc w:val="left"/>
      </w:pPr>
    </w:p>
    <w:p w14:paraId="20754CBC">
      <w:pPr>
        <w:widowControl/>
        <w:jc w:val="left"/>
      </w:pPr>
      <w:r>
        <w:br w:type="page"/>
      </w:r>
    </w:p>
    <w:p w14:paraId="4F0D9519">
      <w:pPr>
        <w:pStyle w:val="2"/>
      </w:pPr>
      <w:bookmarkStart w:id="77" w:name="_Toc187759985"/>
      <w:r>
        <w:t>测试资源</w:t>
      </w:r>
      <w:bookmarkEnd w:id="72"/>
      <w:bookmarkEnd w:id="73"/>
      <w:bookmarkEnd w:id="77"/>
    </w:p>
    <w:p w14:paraId="571DC0E3">
      <w:pPr>
        <w:pStyle w:val="3"/>
      </w:pPr>
      <w:bookmarkStart w:id="78" w:name="_Toc286532129"/>
      <w:bookmarkEnd w:id="78"/>
      <w:bookmarkStart w:id="79" w:name="_Toc286936026"/>
      <w:bookmarkEnd w:id="79"/>
      <w:bookmarkStart w:id="80" w:name="_Toc299969887"/>
      <w:bookmarkEnd w:id="80"/>
      <w:bookmarkStart w:id="81" w:name="_Toc286131224"/>
      <w:bookmarkEnd w:id="81"/>
      <w:bookmarkStart w:id="82" w:name="_Toc285548422"/>
      <w:bookmarkEnd w:id="82"/>
      <w:bookmarkStart w:id="83" w:name="_Toc286573842"/>
      <w:bookmarkEnd w:id="83"/>
      <w:bookmarkStart w:id="84" w:name="_Toc299975245"/>
      <w:bookmarkEnd w:id="84"/>
      <w:bookmarkStart w:id="85" w:name="_Toc300152588"/>
      <w:bookmarkEnd w:id="85"/>
      <w:bookmarkStart w:id="86" w:name="_Toc286530935"/>
      <w:bookmarkEnd w:id="86"/>
      <w:bookmarkStart w:id="87" w:name="_Toc287255522"/>
      <w:bookmarkEnd w:id="87"/>
      <w:bookmarkStart w:id="88" w:name="_Toc285744003"/>
      <w:bookmarkEnd w:id="88"/>
      <w:bookmarkStart w:id="89" w:name="_Toc329699045"/>
      <w:bookmarkEnd w:id="89"/>
      <w:bookmarkStart w:id="90" w:name="_Toc286931747"/>
      <w:bookmarkEnd w:id="90"/>
      <w:bookmarkStart w:id="91" w:name="_Toc286063236"/>
      <w:bookmarkEnd w:id="91"/>
      <w:bookmarkStart w:id="92" w:name="_Toc300582584"/>
      <w:bookmarkEnd w:id="92"/>
      <w:bookmarkStart w:id="93" w:name="_Toc285551307"/>
      <w:bookmarkEnd w:id="93"/>
      <w:bookmarkStart w:id="94" w:name="_Toc286932934"/>
      <w:bookmarkEnd w:id="94"/>
      <w:bookmarkStart w:id="95" w:name="_Toc329100602"/>
      <w:bookmarkEnd w:id="95"/>
      <w:bookmarkStart w:id="96" w:name="_Toc299969889"/>
      <w:bookmarkStart w:id="97" w:name="_Toc393815012"/>
      <w:bookmarkStart w:id="98" w:name="_Toc187759986"/>
      <w:r>
        <w:rPr>
          <w:rFonts w:hint="eastAsia"/>
        </w:rPr>
        <w:t>测试</w:t>
      </w:r>
      <w:r>
        <w:t>组织</w:t>
      </w:r>
      <w:bookmarkEnd w:id="96"/>
      <w:bookmarkEnd w:id="97"/>
      <w:bookmarkEnd w:id="98"/>
    </w:p>
    <w:p w14:paraId="2B7DB861">
      <w:pPr>
        <w:ind w:left="156" w:firstLine="420"/>
        <w:rPr>
          <w:rFonts w:eastAsia="楷体_GB2312"/>
          <w:sz w:val="28"/>
        </w:rPr>
      </w:pPr>
      <w:r>
        <w:rPr>
          <w:rFonts w:eastAsia="楷体_GB2312"/>
          <w:sz w:val="28"/>
        </w:rPr>
        <w:t>项目测试人员配置。</w:t>
      </w:r>
    </w:p>
    <w:p w14:paraId="11173B01">
      <w:pPr>
        <w:ind w:left="210" w:leftChars="100" w:firstLine="560" w:firstLineChars="200"/>
        <w:jc w:val="center"/>
        <w:rPr>
          <w:rFonts w:eastAsia="楷体_GB2312"/>
          <w:sz w:val="28"/>
        </w:rPr>
      </w:pPr>
      <w:r>
        <w:rPr>
          <w:rFonts w:eastAsia="楷体_GB2312"/>
          <w:sz w:val="28"/>
        </w:rPr>
        <w:t>表</w:t>
      </w:r>
      <w:r>
        <w:rPr>
          <w:rFonts w:hint="eastAsia" w:eastAsia="楷体_GB2312"/>
          <w:sz w:val="28"/>
        </w:rPr>
        <w:t>3</w:t>
      </w:r>
      <w:r>
        <w:rPr>
          <w:rFonts w:eastAsia="楷体_GB2312"/>
          <w:sz w:val="28"/>
        </w:rPr>
        <w:t>.1 测试人员列表</w:t>
      </w:r>
    </w:p>
    <w:tbl>
      <w:tblPr>
        <w:tblStyle w:val="36"/>
        <w:tblW w:w="9962" w:type="dxa"/>
        <w:jc w:val="center"/>
        <w:tblBorders>
          <w:top w:val="thinThickSmallGap" w:color="auto" w:sz="24" w:space="0"/>
          <w:left w:val="thinThickSmallGap" w:color="auto" w:sz="24" w:space="0"/>
          <w:bottom w:val="thinThickSmallGap" w:color="auto" w:sz="24" w:space="0"/>
          <w:right w:val="thickThinSmallGap" w:color="auto" w:sz="24" w:space="0"/>
          <w:insideH w:val="single" w:color="auto" w:sz="8" w:space="0"/>
          <w:insideV w:val="single" w:color="auto" w:sz="8" w:space="0"/>
        </w:tblBorders>
        <w:tblLayout w:type="fixed"/>
        <w:tblCellMar>
          <w:top w:w="0" w:type="dxa"/>
          <w:left w:w="108" w:type="dxa"/>
          <w:bottom w:w="0" w:type="dxa"/>
          <w:right w:w="108" w:type="dxa"/>
        </w:tblCellMar>
      </w:tblPr>
      <w:tblGrid>
        <w:gridCol w:w="1534"/>
        <w:gridCol w:w="1349"/>
        <w:gridCol w:w="4246"/>
        <w:gridCol w:w="2833"/>
      </w:tblGrid>
      <w:tr w14:paraId="3274F390">
        <w:tblPrEx>
          <w:tblBorders>
            <w:top w:val="thinThickSmallGap" w:color="auto" w:sz="24" w:space="0"/>
            <w:left w:val="thinThickSmallGap" w:color="auto" w:sz="24" w:space="0"/>
            <w:bottom w:val="thinThickSmallGap" w:color="auto" w:sz="24" w:space="0"/>
            <w:right w:val="thickThinSmallGap" w:color="auto" w:sz="24" w:space="0"/>
            <w:insideH w:val="single" w:color="auto" w:sz="8" w:space="0"/>
            <w:insideV w:val="single" w:color="auto" w:sz="8" w:space="0"/>
          </w:tblBorders>
          <w:tblCellMar>
            <w:top w:w="0" w:type="dxa"/>
            <w:left w:w="108" w:type="dxa"/>
            <w:bottom w:w="0" w:type="dxa"/>
            <w:right w:w="108" w:type="dxa"/>
          </w:tblCellMar>
        </w:tblPrEx>
        <w:trPr>
          <w:cantSplit/>
          <w:trHeight w:val="538" w:hRule="atLeast"/>
          <w:tblHeader/>
          <w:jc w:val="center"/>
        </w:trPr>
        <w:tc>
          <w:tcPr>
            <w:tcW w:w="1534" w:type="dxa"/>
            <w:shd w:val="clear" w:color="auto" w:fill="F2F2F2"/>
            <w:vAlign w:val="center"/>
          </w:tcPr>
          <w:p w14:paraId="433F6011">
            <w:pPr>
              <w:jc w:val="center"/>
              <w:rPr>
                <w:b/>
                <w:szCs w:val="21"/>
              </w:rPr>
            </w:pPr>
            <w:bookmarkStart w:id="99" w:name="_Toc60457280"/>
            <w:bookmarkStart w:id="100" w:name="_Toc106262762"/>
            <w:bookmarkStart w:id="101" w:name="_Toc22364625"/>
            <w:bookmarkStart w:id="102" w:name="_Toc7758693"/>
            <w:bookmarkStart w:id="103" w:name="_Toc56425080"/>
            <w:r>
              <w:rPr>
                <w:rFonts w:hAnsi="宋体"/>
                <w:b/>
                <w:szCs w:val="21"/>
              </w:rPr>
              <w:t>角色</w:t>
            </w:r>
          </w:p>
        </w:tc>
        <w:tc>
          <w:tcPr>
            <w:tcW w:w="1349" w:type="dxa"/>
            <w:shd w:val="clear" w:color="auto" w:fill="F2F2F2"/>
            <w:vAlign w:val="center"/>
          </w:tcPr>
          <w:p w14:paraId="715549AF">
            <w:pPr>
              <w:jc w:val="center"/>
              <w:rPr>
                <w:b/>
                <w:szCs w:val="21"/>
              </w:rPr>
            </w:pPr>
            <w:r>
              <w:rPr>
                <w:rFonts w:hAnsi="宋体"/>
                <w:b/>
                <w:szCs w:val="21"/>
              </w:rPr>
              <w:t>人数</w:t>
            </w:r>
          </w:p>
        </w:tc>
        <w:tc>
          <w:tcPr>
            <w:tcW w:w="4246" w:type="dxa"/>
            <w:shd w:val="clear" w:color="auto" w:fill="F2F2F2"/>
            <w:vAlign w:val="center"/>
          </w:tcPr>
          <w:p w14:paraId="6FF8B2C9">
            <w:pPr>
              <w:jc w:val="center"/>
              <w:rPr>
                <w:b/>
                <w:szCs w:val="21"/>
              </w:rPr>
            </w:pPr>
            <w:r>
              <w:rPr>
                <w:rFonts w:hAnsi="宋体"/>
                <w:b/>
                <w:szCs w:val="21"/>
              </w:rPr>
              <w:t>职责</w:t>
            </w:r>
          </w:p>
        </w:tc>
        <w:tc>
          <w:tcPr>
            <w:tcW w:w="2833" w:type="dxa"/>
            <w:shd w:val="clear" w:color="auto" w:fill="F2F2F2"/>
            <w:vAlign w:val="center"/>
          </w:tcPr>
          <w:p w14:paraId="32EFBEBC">
            <w:pPr>
              <w:jc w:val="center"/>
              <w:rPr>
                <w:b/>
                <w:szCs w:val="21"/>
              </w:rPr>
            </w:pPr>
            <w:r>
              <w:rPr>
                <w:rFonts w:hAnsi="宋体"/>
                <w:b/>
                <w:szCs w:val="21"/>
              </w:rPr>
              <w:t>技能</w:t>
            </w:r>
          </w:p>
        </w:tc>
      </w:tr>
      <w:tr w14:paraId="499D0DD5">
        <w:tblPrEx>
          <w:tblBorders>
            <w:top w:val="thinThickSmallGap" w:color="auto" w:sz="24" w:space="0"/>
            <w:left w:val="thinThickSmallGap" w:color="auto" w:sz="24" w:space="0"/>
            <w:bottom w:val="thinThickSmallGap" w:color="auto" w:sz="24" w:space="0"/>
            <w:right w:val="thickThinSmallGap" w:color="auto" w:sz="24" w:space="0"/>
            <w:insideH w:val="single" w:color="auto" w:sz="8" w:space="0"/>
            <w:insideV w:val="single" w:color="auto" w:sz="8" w:space="0"/>
          </w:tblBorders>
          <w:tblCellMar>
            <w:top w:w="0" w:type="dxa"/>
            <w:left w:w="108" w:type="dxa"/>
            <w:bottom w:w="0" w:type="dxa"/>
            <w:right w:w="108" w:type="dxa"/>
          </w:tblCellMar>
        </w:tblPrEx>
        <w:trPr>
          <w:cantSplit/>
          <w:trHeight w:val="2076" w:hRule="atLeast"/>
          <w:jc w:val="center"/>
        </w:trPr>
        <w:tc>
          <w:tcPr>
            <w:tcW w:w="1534" w:type="dxa"/>
            <w:vAlign w:val="center"/>
          </w:tcPr>
          <w:p w14:paraId="4BB096CE">
            <w:pPr>
              <w:rPr>
                <w:szCs w:val="21"/>
              </w:rPr>
            </w:pPr>
            <w:r>
              <w:rPr>
                <w:szCs w:val="21"/>
              </w:rPr>
              <w:t>项目</w:t>
            </w:r>
            <w:r>
              <w:rPr>
                <w:rFonts w:hint="eastAsia"/>
                <w:szCs w:val="21"/>
              </w:rPr>
              <w:t>负责人</w:t>
            </w:r>
          </w:p>
        </w:tc>
        <w:tc>
          <w:tcPr>
            <w:tcW w:w="1349" w:type="dxa"/>
            <w:vAlign w:val="center"/>
          </w:tcPr>
          <w:p w14:paraId="50963F37">
            <w:pPr>
              <w:jc w:val="center"/>
              <w:rPr>
                <w:szCs w:val="21"/>
              </w:rPr>
            </w:pPr>
            <w:r>
              <w:rPr>
                <w:szCs w:val="21"/>
              </w:rPr>
              <w:t>1</w:t>
            </w:r>
          </w:p>
        </w:tc>
        <w:tc>
          <w:tcPr>
            <w:tcW w:w="4246" w:type="dxa"/>
            <w:vAlign w:val="center"/>
          </w:tcPr>
          <w:p w14:paraId="2F040DC7">
            <w:pPr>
              <w:pStyle w:val="77"/>
              <w:spacing w:after="120"/>
              <w:ind w:left="0"/>
              <w:rPr>
                <w:kern w:val="2"/>
              </w:rPr>
            </w:pPr>
            <w:r>
              <w:rPr>
                <w:kern w:val="2"/>
              </w:rPr>
              <w:t>评审并批准测试计划及有关报告；</w:t>
            </w:r>
          </w:p>
          <w:p w14:paraId="49915B3E">
            <w:pPr>
              <w:pStyle w:val="77"/>
              <w:spacing w:after="120"/>
              <w:ind w:left="0"/>
              <w:rPr>
                <w:kern w:val="2"/>
              </w:rPr>
            </w:pPr>
            <w:r>
              <w:rPr>
                <w:kern w:val="2"/>
              </w:rPr>
              <w:t>组织并确保团队工作；</w:t>
            </w:r>
          </w:p>
          <w:p w14:paraId="68662C18">
            <w:pPr>
              <w:pStyle w:val="77"/>
              <w:spacing w:after="120"/>
              <w:ind w:left="0"/>
              <w:rPr>
                <w:kern w:val="2"/>
              </w:rPr>
            </w:pPr>
            <w:r>
              <w:rPr>
                <w:kern w:val="2"/>
              </w:rPr>
              <w:t>控制项目进度；</w:t>
            </w:r>
          </w:p>
          <w:p w14:paraId="32B67501">
            <w:pPr>
              <w:pStyle w:val="77"/>
              <w:spacing w:after="120"/>
              <w:ind w:left="0"/>
              <w:rPr>
                <w:kern w:val="2"/>
              </w:rPr>
            </w:pPr>
            <w:r>
              <w:rPr>
                <w:kern w:val="2"/>
              </w:rPr>
              <w:t>评估测试绩效；</w:t>
            </w:r>
          </w:p>
          <w:p w14:paraId="1CB36A80">
            <w:pPr>
              <w:rPr>
                <w:szCs w:val="21"/>
              </w:rPr>
            </w:pPr>
            <w:r>
              <w:rPr>
                <w:szCs w:val="21"/>
              </w:rPr>
              <w:t>与有关人员进行沟通。</w:t>
            </w:r>
          </w:p>
        </w:tc>
        <w:tc>
          <w:tcPr>
            <w:tcW w:w="2833" w:type="dxa"/>
            <w:vAlign w:val="center"/>
          </w:tcPr>
          <w:p w14:paraId="2A0980C0">
            <w:pPr>
              <w:rPr>
                <w:szCs w:val="21"/>
              </w:rPr>
            </w:pPr>
            <w:r>
              <w:rPr>
                <w:szCs w:val="21"/>
              </w:rPr>
              <w:t>熟悉测试管理知识或有测试管理经验</w:t>
            </w:r>
            <w:r>
              <w:rPr>
                <w:rFonts w:hint="eastAsia"/>
                <w:szCs w:val="21"/>
              </w:rPr>
              <w:t>，</w:t>
            </w:r>
            <w:r>
              <w:rPr>
                <w:szCs w:val="21"/>
              </w:rPr>
              <w:t>能进行有效沟通。</w:t>
            </w:r>
          </w:p>
        </w:tc>
      </w:tr>
      <w:tr w14:paraId="63D91CBB">
        <w:tblPrEx>
          <w:tblBorders>
            <w:top w:val="thinThickSmallGap" w:color="auto" w:sz="24" w:space="0"/>
            <w:left w:val="thinThickSmallGap" w:color="auto" w:sz="24" w:space="0"/>
            <w:bottom w:val="thinThickSmallGap" w:color="auto" w:sz="24" w:space="0"/>
            <w:right w:val="thickThinSmallGap" w:color="auto" w:sz="24" w:space="0"/>
            <w:insideH w:val="single" w:color="auto" w:sz="8" w:space="0"/>
            <w:insideV w:val="single" w:color="auto" w:sz="8" w:space="0"/>
          </w:tblBorders>
          <w:tblCellMar>
            <w:top w:w="0" w:type="dxa"/>
            <w:left w:w="108" w:type="dxa"/>
            <w:bottom w:w="0" w:type="dxa"/>
            <w:right w:w="108" w:type="dxa"/>
          </w:tblCellMar>
        </w:tblPrEx>
        <w:trPr>
          <w:cantSplit/>
          <w:trHeight w:val="2122" w:hRule="atLeast"/>
          <w:jc w:val="center"/>
        </w:trPr>
        <w:tc>
          <w:tcPr>
            <w:tcW w:w="1534" w:type="dxa"/>
            <w:vAlign w:val="center"/>
          </w:tcPr>
          <w:p w14:paraId="2928742E">
            <w:pPr>
              <w:rPr>
                <w:szCs w:val="21"/>
              </w:rPr>
            </w:pPr>
            <w:r>
              <w:rPr>
                <w:rFonts w:hint="eastAsia"/>
                <w:szCs w:val="21"/>
              </w:rPr>
              <w:t>项目经理</w:t>
            </w:r>
          </w:p>
        </w:tc>
        <w:tc>
          <w:tcPr>
            <w:tcW w:w="1349" w:type="dxa"/>
            <w:vAlign w:val="center"/>
          </w:tcPr>
          <w:p w14:paraId="0FFDCD59">
            <w:pPr>
              <w:jc w:val="center"/>
              <w:rPr>
                <w:szCs w:val="21"/>
              </w:rPr>
            </w:pPr>
            <w:r>
              <w:rPr>
                <w:szCs w:val="21"/>
              </w:rPr>
              <w:t>1</w:t>
            </w:r>
          </w:p>
        </w:tc>
        <w:tc>
          <w:tcPr>
            <w:tcW w:w="4246" w:type="dxa"/>
            <w:vAlign w:val="center"/>
          </w:tcPr>
          <w:p w14:paraId="16BB917F">
            <w:pPr>
              <w:pStyle w:val="77"/>
              <w:spacing w:after="120"/>
              <w:ind w:left="0"/>
              <w:rPr>
                <w:kern w:val="2"/>
              </w:rPr>
            </w:pPr>
            <w:r>
              <w:rPr>
                <w:kern w:val="2"/>
              </w:rPr>
              <w:t>测试计划编制；</w:t>
            </w:r>
          </w:p>
          <w:p w14:paraId="34C97786">
            <w:pPr>
              <w:pStyle w:val="77"/>
              <w:spacing w:after="120"/>
              <w:ind w:left="0"/>
              <w:rPr>
                <w:kern w:val="2"/>
              </w:rPr>
            </w:pPr>
            <w:r>
              <w:rPr>
                <w:kern w:val="2"/>
              </w:rPr>
              <w:t>协调实施项目计划中确定的活动；</w:t>
            </w:r>
          </w:p>
          <w:p w14:paraId="2FFB26F9">
            <w:pPr>
              <w:pStyle w:val="77"/>
              <w:spacing w:after="120"/>
              <w:ind w:left="0"/>
              <w:rPr>
                <w:kern w:val="2"/>
              </w:rPr>
            </w:pPr>
            <w:r>
              <w:rPr>
                <w:kern w:val="2"/>
              </w:rPr>
              <w:t>识别测试环境需求；</w:t>
            </w:r>
          </w:p>
          <w:p w14:paraId="5112E962">
            <w:pPr>
              <w:pStyle w:val="77"/>
              <w:spacing w:after="120"/>
              <w:ind w:left="0"/>
              <w:rPr>
                <w:kern w:val="2"/>
              </w:rPr>
            </w:pPr>
            <w:r>
              <w:rPr>
                <w:kern w:val="2"/>
              </w:rPr>
              <w:t>负责设计测试用例；</w:t>
            </w:r>
          </w:p>
          <w:p w14:paraId="5D904704">
            <w:pPr>
              <w:rPr>
                <w:szCs w:val="21"/>
              </w:rPr>
            </w:pPr>
            <w:r>
              <w:rPr>
                <w:szCs w:val="21"/>
              </w:rPr>
              <w:t>为其他人员提供技术支持。</w:t>
            </w:r>
          </w:p>
        </w:tc>
        <w:tc>
          <w:tcPr>
            <w:tcW w:w="2833" w:type="dxa"/>
            <w:vAlign w:val="center"/>
          </w:tcPr>
          <w:p w14:paraId="03014C4F">
            <w:pPr>
              <w:rPr>
                <w:szCs w:val="21"/>
              </w:rPr>
            </w:pPr>
            <w:r>
              <w:rPr>
                <w:szCs w:val="21"/>
              </w:rPr>
              <w:t>熟悉软件测试方法及其工具，具有一定的领导测试人员开展测试工作的能力。</w:t>
            </w:r>
          </w:p>
        </w:tc>
      </w:tr>
      <w:tr w14:paraId="6B190575">
        <w:tblPrEx>
          <w:tblBorders>
            <w:top w:val="thinThickSmallGap" w:color="auto" w:sz="24" w:space="0"/>
            <w:left w:val="thinThickSmallGap" w:color="auto" w:sz="24" w:space="0"/>
            <w:bottom w:val="thinThickSmallGap" w:color="auto" w:sz="24" w:space="0"/>
            <w:right w:val="thickThinSmallGap" w:color="auto" w:sz="24" w:space="0"/>
            <w:insideH w:val="single" w:color="auto" w:sz="8" w:space="0"/>
            <w:insideV w:val="single" w:color="auto" w:sz="8" w:space="0"/>
          </w:tblBorders>
          <w:tblCellMar>
            <w:top w:w="0" w:type="dxa"/>
            <w:left w:w="108" w:type="dxa"/>
            <w:bottom w:w="0" w:type="dxa"/>
            <w:right w:w="108" w:type="dxa"/>
          </w:tblCellMar>
        </w:tblPrEx>
        <w:trPr>
          <w:cantSplit/>
          <w:trHeight w:val="1261" w:hRule="atLeast"/>
          <w:jc w:val="center"/>
        </w:trPr>
        <w:tc>
          <w:tcPr>
            <w:tcW w:w="1534" w:type="dxa"/>
            <w:vAlign w:val="center"/>
          </w:tcPr>
          <w:p w14:paraId="1B302E52">
            <w:pPr>
              <w:rPr>
                <w:szCs w:val="21"/>
              </w:rPr>
            </w:pPr>
            <w:r>
              <w:rPr>
                <w:rFonts w:hint="eastAsia"/>
                <w:szCs w:val="21"/>
              </w:rPr>
              <w:t>测试工程师</w:t>
            </w:r>
          </w:p>
        </w:tc>
        <w:tc>
          <w:tcPr>
            <w:tcW w:w="1349" w:type="dxa"/>
            <w:vAlign w:val="center"/>
          </w:tcPr>
          <w:p w14:paraId="226DB7FD">
            <w:pPr>
              <w:jc w:val="center"/>
              <w:rPr>
                <w:szCs w:val="21"/>
              </w:rPr>
            </w:pPr>
            <w:r>
              <w:rPr>
                <w:rFonts w:hint="eastAsia"/>
                <w:szCs w:val="21"/>
              </w:rPr>
              <w:t>2</w:t>
            </w:r>
          </w:p>
        </w:tc>
        <w:tc>
          <w:tcPr>
            <w:tcW w:w="4246" w:type="dxa"/>
            <w:vAlign w:val="center"/>
          </w:tcPr>
          <w:p w14:paraId="6638213A">
            <w:pPr>
              <w:pStyle w:val="77"/>
              <w:spacing w:after="120" w:line="276" w:lineRule="auto"/>
              <w:ind w:left="0"/>
              <w:rPr>
                <w:kern w:val="2"/>
              </w:rPr>
            </w:pPr>
            <w:r>
              <w:rPr>
                <w:kern w:val="2"/>
              </w:rPr>
              <w:t>执行测试活动；</w:t>
            </w:r>
          </w:p>
          <w:p w14:paraId="125F9061">
            <w:pPr>
              <w:spacing w:line="276" w:lineRule="auto"/>
              <w:rPr>
                <w:szCs w:val="21"/>
              </w:rPr>
            </w:pPr>
            <w:r>
              <w:rPr>
                <w:szCs w:val="21"/>
              </w:rPr>
              <w:t>提交测试日志和测试记录报告。</w:t>
            </w:r>
          </w:p>
        </w:tc>
        <w:tc>
          <w:tcPr>
            <w:tcW w:w="2833" w:type="dxa"/>
            <w:vAlign w:val="center"/>
          </w:tcPr>
          <w:p w14:paraId="773298B3">
            <w:pPr>
              <w:rPr>
                <w:szCs w:val="21"/>
              </w:rPr>
            </w:pPr>
            <w:r>
              <w:rPr>
                <w:szCs w:val="21"/>
              </w:rPr>
              <w:t>了解测试工作，可根据测试说明执行测试，并可对测试结果进行简单归纳，会使用缺陷跟踪与管理系统。</w:t>
            </w:r>
          </w:p>
        </w:tc>
      </w:tr>
      <w:tr w14:paraId="18CE0E63">
        <w:tblPrEx>
          <w:tblBorders>
            <w:top w:val="thinThickSmallGap" w:color="auto" w:sz="24" w:space="0"/>
            <w:left w:val="thinThickSmallGap" w:color="auto" w:sz="24" w:space="0"/>
            <w:bottom w:val="thinThickSmallGap" w:color="auto" w:sz="24" w:space="0"/>
            <w:right w:val="thickThinSmallGap" w:color="auto" w:sz="24" w:space="0"/>
            <w:insideH w:val="single" w:color="auto" w:sz="8" w:space="0"/>
            <w:insideV w:val="single" w:color="auto" w:sz="8" w:space="0"/>
          </w:tblBorders>
          <w:tblCellMar>
            <w:top w:w="0" w:type="dxa"/>
            <w:left w:w="108" w:type="dxa"/>
            <w:bottom w:w="0" w:type="dxa"/>
            <w:right w:w="108" w:type="dxa"/>
          </w:tblCellMar>
        </w:tblPrEx>
        <w:trPr>
          <w:cantSplit/>
          <w:trHeight w:val="1500" w:hRule="atLeast"/>
          <w:jc w:val="center"/>
        </w:trPr>
        <w:tc>
          <w:tcPr>
            <w:tcW w:w="1534" w:type="dxa"/>
            <w:vAlign w:val="center"/>
          </w:tcPr>
          <w:p w14:paraId="39F35237">
            <w:pPr>
              <w:rPr>
                <w:szCs w:val="21"/>
              </w:rPr>
            </w:pPr>
            <w:r>
              <w:rPr>
                <w:rFonts w:hint="eastAsia"/>
                <w:szCs w:val="21"/>
              </w:rPr>
              <w:t>配置管理员</w:t>
            </w:r>
          </w:p>
        </w:tc>
        <w:tc>
          <w:tcPr>
            <w:tcW w:w="1349" w:type="dxa"/>
            <w:vAlign w:val="center"/>
          </w:tcPr>
          <w:p w14:paraId="46A5D36F">
            <w:pPr>
              <w:jc w:val="center"/>
              <w:rPr>
                <w:szCs w:val="21"/>
              </w:rPr>
            </w:pPr>
            <w:r>
              <w:rPr>
                <w:rFonts w:hint="eastAsia"/>
                <w:szCs w:val="21"/>
              </w:rPr>
              <w:t>1</w:t>
            </w:r>
          </w:p>
        </w:tc>
        <w:tc>
          <w:tcPr>
            <w:tcW w:w="4246" w:type="dxa"/>
            <w:vAlign w:val="center"/>
          </w:tcPr>
          <w:p w14:paraId="62AD1FCA">
            <w:pPr>
              <w:pStyle w:val="77"/>
              <w:spacing w:after="120" w:line="276" w:lineRule="auto"/>
              <w:ind w:left="0"/>
              <w:rPr>
                <w:kern w:val="2"/>
              </w:rPr>
            </w:pPr>
            <w:r>
              <w:rPr>
                <w:rFonts w:hint="eastAsia"/>
                <w:kern w:val="2"/>
              </w:rPr>
              <w:t>负责制定项目的配置管理计划；</w:t>
            </w:r>
          </w:p>
          <w:p w14:paraId="26A979C0">
            <w:pPr>
              <w:pStyle w:val="77"/>
              <w:spacing w:after="120" w:line="276" w:lineRule="auto"/>
              <w:ind w:left="0"/>
              <w:rPr>
                <w:kern w:val="2"/>
              </w:rPr>
            </w:pPr>
            <w:r>
              <w:rPr>
                <w:rFonts w:hint="eastAsia"/>
                <w:kern w:val="2"/>
              </w:rPr>
              <w:t>负责项目过程的配置管理活动的落实和管理；</w:t>
            </w:r>
          </w:p>
          <w:p w14:paraId="4EB08DC5">
            <w:pPr>
              <w:pStyle w:val="77"/>
              <w:spacing w:after="120" w:line="276" w:lineRule="auto"/>
              <w:ind w:left="0"/>
              <w:rPr>
                <w:kern w:val="2"/>
              </w:rPr>
            </w:pPr>
            <w:r>
              <w:rPr>
                <w:rFonts w:hint="eastAsia"/>
                <w:kern w:val="2"/>
              </w:rPr>
              <w:t>负责项目电子数据的变更管理、版本控制和备案入库工作。</w:t>
            </w:r>
          </w:p>
        </w:tc>
        <w:tc>
          <w:tcPr>
            <w:tcW w:w="2833" w:type="dxa"/>
            <w:vAlign w:val="center"/>
          </w:tcPr>
          <w:p w14:paraId="663BA24B">
            <w:pPr>
              <w:rPr>
                <w:szCs w:val="21"/>
              </w:rPr>
            </w:pPr>
            <w:r>
              <w:rPr>
                <w:rFonts w:hint="eastAsia"/>
                <w:szCs w:val="21"/>
              </w:rPr>
              <w:t>熟悉配置管理程序，掌握配置管理工具的使用和维护。</w:t>
            </w:r>
          </w:p>
        </w:tc>
      </w:tr>
      <w:tr w14:paraId="18347EF1">
        <w:tblPrEx>
          <w:tblBorders>
            <w:top w:val="thinThickSmallGap" w:color="auto" w:sz="24" w:space="0"/>
            <w:left w:val="thinThickSmallGap" w:color="auto" w:sz="24" w:space="0"/>
            <w:bottom w:val="thinThickSmallGap" w:color="auto" w:sz="24" w:space="0"/>
            <w:right w:val="thickThinSmallGap" w:color="auto" w:sz="24" w:space="0"/>
            <w:insideH w:val="single" w:color="auto" w:sz="8" w:space="0"/>
            <w:insideV w:val="single" w:color="auto" w:sz="8" w:space="0"/>
          </w:tblBorders>
          <w:tblCellMar>
            <w:top w:w="0" w:type="dxa"/>
            <w:left w:w="108" w:type="dxa"/>
            <w:bottom w:w="0" w:type="dxa"/>
            <w:right w:w="108" w:type="dxa"/>
          </w:tblCellMar>
        </w:tblPrEx>
        <w:trPr>
          <w:cantSplit/>
          <w:trHeight w:val="911" w:hRule="atLeast"/>
          <w:jc w:val="center"/>
        </w:trPr>
        <w:tc>
          <w:tcPr>
            <w:tcW w:w="1534" w:type="dxa"/>
            <w:vAlign w:val="center"/>
          </w:tcPr>
          <w:p w14:paraId="340A9819">
            <w:pPr>
              <w:rPr>
                <w:szCs w:val="21"/>
              </w:rPr>
            </w:pPr>
            <w:r>
              <w:rPr>
                <w:rFonts w:hint="eastAsia"/>
                <w:szCs w:val="21"/>
              </w:rPr>
              <w:t>质量监督员</w:t>
            </w:r>
          </w:p>
        </w:tc>
        <w:tc>
          <w:tcPr>
            <w:tcW w:w="1349" w:type="dxa"/>
            <w:vAlign w:val="center"/>
          </w:tcPr>
          <w:p w14:paraId="1579D066">
            <w:pPr>
              <w:jc w:val="center"/>
              <w:rPr>
                <w:szCs w:val="21"/>
              </w:rPr>
            </w:pPr>
            <w:r>
              <w:rPr>
                <w:rFonts w:hint="eastAsia"/>
                <w:szCs w:val="21"/>
              </w:rPr>
              <w:t>1</w:t>
            </w:r>
          </w:p>
        </w:tc>
        <w:tc>
          <w:tcPr>
            <w:tcW w:w="4246" w:type="dxa"/>
            <w:vAlign w:val="center"/>
          </w:tcPr>
          <w:p w14:paraId="7D3CA04F">
            <w:pPr>
              <w:pStyle w:val="77"/>
              <w:spacing w:after="120"/>
              <w:ind w:left="0"/>
              <w:rPr>
                <w:kern w:val="2"/>
              </w:rPr>
            </w:pPr>
            <w:r>
              <w:rPr>
                <w:rFonts w:hint="eastAsia"/>
                <w:kern w:val="2"/>
              </w:rPr>
              <w:t>对测试过程、测试记录、测试结果进行监督。</w:t>
            </w:r>
          </w:p>
        </w:tc>
        <w:tc>
          <w:tcPr>
            <w:tcW w:w="2833" w:type="dxa"/>
            <w:vAlign w:val="center"/>
          </w:tcPr>
          <w:p w14:paraId="19DEECF0">
            <w:pPr>
              <w:rPr>
                <w:szCs w:val="21"/>
              </w:rPr>
            </w:pPr>
            <w:r>
              <w:rPr>
                <w:rFonts w:hint="eastAsia"/>
                <w:szCs w:val="21"/>
              </w:rPr>
              <w:t>熟悉测试流程，熟悉测试记录和测试结果的规范。</w:t>
            </w:r>
          </w:p>
        </w:tc>
      </w:tr>
      <w:bookmarkEnd w:id="99"/>
      <w:bookmarkEnd w:id="100"/>
      <w:bookmarkEnd w:id="101"/>
      <w:bookmarkEnd w:id="102"/>
      <w:bookmarkEnd w:id="103"/>
    </w:tbl>
    <w:p w14:paraId="30F6AF88">
      <w:pPr>
        <w:pStyle w:val="3"/>
      </w:pPr>
      <w:bookmarkStart w:id="104" w:name="_Toc416437569"/>
      <w:bookmarkStart w:id="105" w:name="_Toc187759987"/>
      <w:bookmarkStart w:id="106" w:name="_Toc271269292"/>
      <w:bookmarkStart w:id="107" w:name="_Toc393815013"/>
      <w:bookmarkStart w:id="108" w:name="_Toc271805261"/>
      <w:bookmarkStart w:id="109" w:name="_Toc299967078"/>
      <w:bookmarkStart w:id="110" w:name="_Toc299969890"/>
      <w:r>
        <w:rPr>
          <w:rFonts w:hint="eastAsia"/>
        </w:rPr>
        <w:t>测试环境拓扑</w:t>
      </w:r>
      <w:bookmarkEnd w:id="104"/>
      <w:bookmarkEnd w:id="105"/>
    </w:p>
    <w:p w14:paraId="02B8AEEE">
      <w:pPr>
        <w:jc w:val="center"/>
      </w:pPr>
      <w:r>
        <w:object>
          <v:shape id="_x0000_i1025" o:spt="75" type="#_x0000_t75" style="height:290.9pt;width:467.25pt;" o:ole="t" filled="f" o:preferrelative="t" stroked="f" coordsize="21600,21600">
            <v:path/>
            <v:fill on="f" focussize="0,0"/>
            <v:stroke on="f" joinstyle="miter"/>
            <v:imagedata r:id="rId55" o:title=""/>
            <o:lock v:ext="edit" aspectratio="t"/>
            <w10:wrap type="none"/>
            <w10:anchorlock/>
          </v:shape>
          <o:OLEObject Type="Embed" ProgID="Visio.Drawing.15" ShapeID="_x0000_i1025" DrawAspect="Content" ObjectID="_1468075725" r:id="rId54">
            <o:LockedField>false</o:LockedField>
          </o:OLEObject>
        </w:object>
      </w:r>
    </w:p>
    <w:p w14:paraId="021B8E9F">
      <w:pPr>
        <w:jc w:val="center"/>
      </w:pPr>
      <w:r>
        <w:rPr>
          <w:rFonts w:hint="eastAsia"/>
        </w:rPr>
        <w:t>图1 异常操作汇集存储系统测试环境</w:t>
      </w:r>
    </w:p>
    <w:p w14:paraId="763B190A">
      <w:pPr>
        <w:jc w:val="center"/>
      </w:pPr>
      <w:r>
        <w:drawing>
          <wp:inline distT="0" distB="0" distL="114300" distR="114300">
            <wp:extent cx="5937250" cy="3474085"/>
            <wp:effectExtent l="0" t="0" r="6350" b="0"/>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56"/>
                    <a:stretch>
                      <a:fillRect/>
                    </a:stretch>
                  </pic:blipFill>
                  <pic:spPr>
                    <a:xfrm>
                      <a:off x="0" y="0"/>
                      <a:ext cx="5942681" cy="3477021"/>
                    </a:xfrm>
                    <a:prstGeom prst="rect">
                      <a:avLst/>
                    </a:prstGeom>
                    <a:noFill/>
                    <a:ln>
                      <a:noFill/>
                    </a:ln>
                  </pic:spPr>
                </pic:pic>
              </a:graphicData>
            </a:graphic>
          </wp:inline>
        </w:drawing>
      </w:r>
    </w:p>
    <w:p w14:paraId="543C9D12">
      <w:pPr>
        <w:jc w:val="center"/>
      </w:pPr>
      <w:r>
        <w:rPr>
          <w:rFonts w:hint="eastAsia"/>
        </w:rPr>
        <w:t>图2 异常操作融合分析系统测试环境</w:t>
      </w:r>
    </w:p>
    <w:p w14:paraId="3462AB42">
      <w:pPr>
        <w:jc w:val="center"/>
      </w:pPr>
      <w:r>
        <w:object>
          <v:shape id="_x0000_i1026" o:spt="75" type="#_x0000_t75" style="height:312.05pt;width:469.2pt;" o:ole="t" filled="f" o:preferrelative="t" stroked="f" coordsize="21600,21600">
            <v:path/>
            <v:fill on="f" focussize="0,0"/>
            <v:stroke on="f" joinstyle="miter"/>
            <v:imagedata r:id="rId58" o:title=""/>
            <o:lock v:ext="edit" aspectratio="t"/>
            <w10:wrap type="none"/>
            <w10:anchorlock/>
          </v:shape>
          <o:OLEObject Type="Embed" ProgID="Visio.Drawing.15" ShapeID="_x0000_i1026" DrawAspect="Content" ObjectID="_1468075726" r:id="rId57">
            <o:LockedField>false</o:LockedField>
          </o:OLEObject>
        </w:object>
      </w:r>
    </w:p>
    <w:p w14:paraId="4850D626">
      <w:pPr>
        <w:jc w:val="center"/>
      </w:pPr>
      <w:r>
        <w:rPr>
          <w:rFonts w:hint="eastAsia"/>
        </w:rPr>
        <w:t>图3 侵权事件溯源系统测试环境</w:t>
      </w:r>
    </w:p>
    <w:p w14:paraId="60343B1B">
      <w:pPr>
        <w:jc w:val="center"/>
      </w:pPr>
      <w:r>
        <w:object>
          <v:shape id="_x0000_i1027" o:spt="75" type="#_x0000_t75" style="height:289.55pt;width:504pt;" o:ole="t" filled="f" o:preferrelative="t" stroked="f" coordsize="21600,21600">
            <v:path/>
            <v:fill on="f" focussize="0,0"/>
            <v:stroke on="f" joinstyle="miter"/>
            <v:imagedata r:id="rId60" o:title=""/>
            <o:lock v:ext="edit" aspectratio="t"/>
            <w10:wrap type="none"/>
            <w10:anchorlock/>
          </v:shape>
          <o:OLEObject Type="Embed" ProgID="Visio.Drawing.15" ShapeID="_x0000_i1027" DrawAspect="Content" ObjectID="_1468075727" r:id="rId59">
            <o:LockedField>false</o:LockedField>
          </o:OLEObject>
        </w:object>
      </w:r>
    </w:p>
    <w:p w14:paraId="4ECC69B4">
      <w:pPr>
        <w:jc w:val="center"/>
      </w:pPr>
      <w:r>
        <w:rPr>
          <w:rFonts w:hint="eastAsia"/>
        </w:rPr>
        <w:t>图4 权益保障监管与处置系统测试环境</w:t>
      </w:r>
    </w:p>
    <w:p w14:paraId="12FFF1A4">
      <w:pPr>
        <w:jc w:val="center"/>
      </w:pPr>
    </w:p>
    <w:p w14:paraId="7FE5CC7C">
      <w:pPr>
        <w:pStyle w:val="3"/>
      </w:pPr>
      <w:bookmarkStart w:id="111" w:name="_Toc187759988"/>
      <w:r>
        <w:t>测试环境</w:t>
      </w:r>
      <w:bookmarkEnd w:id="106"/>
      <w:bookmarkEnd w:id="107"/>
      <w:bookmarkEnd w:id="108"/>
      <w:bookmarkEnd w:id="109"/>
      <w:bookmarkEnd w:id="110"/>
      <w:bookmarkEnd w:id="111"/>
    </w:p>
    <w:p w14:paraId="2DE29BD2">
      <w:pPr>
        <w:pStyle w:val="4"/>
      </w:pPr>
      <w:bookmarkStart w:id="112" w:name="_Toc187759989"/>
      <w:r>
        <w:rPr>
          <w:rFonts w:hint="eastAsia"/>
        </w:rPr>
        <w:t>异常操作汇聚存储系统测试环境</w:t>
      </w:r>
      <w:bookmarkEnd w:id="112"/>
    </w:p>
    <w:p w14:paraId="69809AFB">
      <w:pPr>
        <w:pStyle w:val="5"/>
      </w:pPr>
      <w:bookmarkStart w:id="113" w:name="_Toc443555584"/>
      <w:bookmarkEnd w:id="113"/>
      <w:bookmarkStart w:id="114" w:name="_Toc444530631"/>
      <w:bookmarkEnd w:id="114"/>
      <w:bookmarkStart w:id="115" w:name="_Toc416437565"/>
      <w:bookmarkEnd w:id="115"/>
      <w:bookmarkStart w:id="116" w:name="_Toc393815015"/>
      <w:bookmarkStart w:id="117" w:name="_Toc299967080"/>
      <w:bookmarkStart w:id="118" w:name="_Toc299969892"/>
      <w:r>
        <w:rPr>
          <w:rFonts w:hint="eastAsia"/>
        </w:rPr>
        <w:t>软硬件环境</w:t>
      </w:r>
      <w:bookmarkEnd w:id="116"/>
      <w:bookmarkEnd w:id="117"/>
      <w:bookmarkEnd w:id="118"/>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9"/>
        <w:gridCol w:w="1405"/>
        <w:gridCol w:w="6858"/>
      </w:tblGrid>
      <w:tr w14:paraId="2CD98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5000" w:type="pct"/>
            <w:gridSpan w:val="3"/>
            <w:tcBorders>
              <w:top w:val="thinThickSmallGap" w:color="auto" w:sz="24" w:space="0"/>
              <w:left w:val="thinThickSmallGap" w:color="auto" w:sz="24" w:space="0"/>
              <w:bottom w:val="single" w:color="auto" w:sz="4" w:space="0"/>
              <w:right w:val="thickThinSmallGap" w:color="auto" w:sz="24" w:space="0"/>
            </w:tcBorders>
            <w:shd w:val="clear" w:color="auto" w:fill="F2F2F2"/>
            <w:vAlign w:val="center"/>
          </w:tcPr>
          <w:p w14:paraId="05C68B45">
            <w:pPr>
              <w:spacing w:before="62" w:after="62"/>
              <w:rPr>
                <w:b/>
              </w:rPr>
            </w:pPr>
            <w:bookmarkStart w:id="119" w:name="_Toc393815016"/>
            <w:bookmarkStart w:id="120" w:name="_Toc299967082"/>
            <w:bookmarkStart w:id="121" w:name="_Toc299969894"/>
            <w:r>
              <w:rPr>
                <w:rFonts w:hint="eastAsia"/>
                <w:b/>
              </w:rPr>
              <w:t>异常操作汇聚存储统服务器192.168.10.71、124.127.245.34</w:t>
            </w:r>
          </w:p>
        </w:tc>
      </w:tr>
      <w:tr w14:paraId="11CD07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2F53789F">
            <w:pPr>
              <w:ind w:right="113"/>
              <w:jc w:val="center"/>
            </w:pPr>
            <w:r>
              <w:rPr>
                <w:rFonts w:hint="eastAsia"/>
                <w:b/>
              </w:rPr>
              <w:t>硬件环境</w:t>
            </w:r>
          </w:p>
        </w:tc>
        <w:tc>
          <w:tcPr>
            <w:tcW w:w="705" w:type="pct"/>
            <w:tcBorders>
              <w:top w:val="single" w:color="auto" w:sz="4" w:space="0"/>
              <w:left w:val="single" w:color="auto" w:sz="4" w:space="0"/>
              <w:bottom w:val="nil"/>
              <w:right w:val="nil"/>
            </w:tcBorders>
            <w:vAlign w:val="center"/>
          </w:tcPr>
          <w:p w14:paraId="30472562">
            <w:pPr>
              <w:spacing w:before="62" w:after="62"/>
              <w:jc w:val="right"/>
            </w:pPr>
            <w:r>
              <w:rPr>
                <w:rFonts w:hint="eastAsia"/>
              </w:rPr>
              <w:t>设备型号：</w:t>
            </w:r>
          </w:p>
        </w:tc>
        <w:tc>
          <w:tcPr>
            <w:tcW w:w="3442" w:type="pct"/>
            <w:tcBorders>
              <w:top w:val="single" w:color="auto" w:sz="4" w:space="0"/>
              <w:left w:val="nil"/>
              <w:bottom w:val="nil"/>
              <w:right w:val="thickThinSmallGap" w:color="auto" w:sz="24" w:space="0"/>
            </w:tcBorders>
            <w:vAlign w:val="center"/>
          </w:tcPr>
          <w:p w14:paraId="3471EE3A">
            <w:pPr>
              <w:spacing w:before="62" w:after="62"/>
            </w:pPr>
            <w:r>
              <w:rPr>
                <w:rFonts w:hint="eastAsia"/>
              </w:rPr>
              <w:t>长城超云 R7410G11</w:t>
            </w:r>
          </w:p>
        </w:tc>
      </w:tr>
      <w:tr w14:paraId="6F7D48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01B1306C">
            <w:pPr>
              <w:widowControl/>
              <w:ind w:firstLine="420"/>
              <w:jc w:val="center"/>
            </w:pPr>
          </w:p>
        </w:tc>
        <w:tc>
          <w:tcPr>
            <w:tcW w:w="705" w:type="pct"/>
            <w:tcBorders>
              <w:top w:val="nil"/>
              <w:left w:val="single" w:color="auto" w:sz="4" w:space="0"/>
              <w:bottom w:val="nil"/>
              <w:right w:val="nil"/>
            </w:tcBorders>
            <w:vAlign w:val="center"/>
          </w:tcPr>
          <w:p w14:paraId="059B56C3">
            <w:pPr>
              <w:spacing w:before="62" w:after="62"/>
              <w:jc w:val="right"/>
            </w:pPr>
            <w:r>
              <w:t>CPU</w:t>
            </w:r>
            <w:r>
              <w:rPr>
                <w:rFonts w:hint="eastAsia"/>
              </w:rPr>
              <w:t>：</w:t>
            </w:r>
          </w:p>
        </w:tc>
        <w:tc>
          <w:tcPr>
            <w:tcW w:w="3442" w:type="pct"/>
            <w:tcBorders>
              <w:top w:val="nil"/>
              <w:left w:val="nil"/>
              <w:bottom w:val="nil"/>
              <w:right w:val="thickThinSmallGap" w:color="auto" w:sz="24" w:space="0"/>
            </w:tcBorders>
            <w:vAlign w:val="center"/>
          </w:tcPr>
          <w:p w14:paraId="335C1ACF">
            <w:pPr>
              <w:spacing w:before="62" w:after="62"/>
            </w:pPr>
            <w:r>
              <w:rPr>
                <w:rFonts w:hint="eastAsia"/>
                <w:kern w:val="0"/>
                <w:szCs w:val="21"/>
                <w:lang w:bidi="ar"/>
              </w:rPr>
              <w:t>Intel(R) Xeon(R) Gold 6234 CPU @ 3.30GHz 32核心</w:t>
            </w:r>
          </w:p>
        </w:tc>
      </w:tr>
      <w:tr w14:paraId="7BBB6E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3461106E">
            <w:pPr>
              <w:widowControl/>
              <w:ind w:firstLine="420"/>
              <w:jc w:val="center"/>
            </w:pPr>
          </w:p>
        </w:tc>
        <w:tc>
          <w:tcPr>
            <w:tcW w:w="705" w:type="pct"/>
            <w:tcBorders>
              <w:top w:val="nil"/>
              <w:left w:val="single" w:color="auto" w:sz="4" w:space="0"/>
              <w:bottom w:val="nil"/>
              <w:right w:val="nil"/>
            </w:tcBorders>
            <w:vAlign w:val="center"/>
          </w:tcPr>
          <w:p w14:paraId="0AC0086F">
            <w:pPr>
              <w:spacing w:before="62" w:after="62"/>
              <w:jc w:val="right"/>
            </w:pPr>
            <w:r>
              <w:rPr>
                <w:rFonts w:hint="eastAsia"/>
              </w:rPr>
              <w:t>内存：</w:t>
            </w:r>
          </w:p>
        </w:tc>
        <w:tc>
          <w:tcPr>
            <w:tcW w:w="3442" w:type="pct"/>
            <w:tcBorders>
              <w:top w:val="nil"/>
              <w:left w:val="nil"/>
              <w:bottom w:val="nil"/>
              <w:right w:val="thickThinSmallGap" w:color="auto" w:sz="24" w:space="0"/>
            </w:tcBorders>
            <w:vAlign w:val="center"/>
          </w:tcPr>
          <w:p w14:paraId="04102DD8">
            <w:pPr>
              <w:spacing w:before="62" w:after="62"/>
            </w:pPr>
            <w:r>
              <w:rPr>
                <w:rFonts w:hint="eastAsia"/>
                <w:kern w:val="0"/>
                <w:szCs w:val="21"/>
                <w:lang w:bidi="ar"/>
              </w:rPr>
              <w:t>687GB</w:t>
            </w:r>
          </w:p>
        </w:tc>
      </w:tr>
      <w:tr w14:paraId="5F080C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6092511E">
            <w:pPr>
              <w:widowControl/>
              <w:ind w:firstLine="420"/>
              <w:jc w:val="center"/>
            </w:pPr>
          </w:p>
        </w:tc>
        <w:tc>
          <w:tcPr>
            <w:tcW w:w="705" w:type="pct"/>
            <w:tcBorders>
              <w:top w:val="nil"/>
              <w:left w:val="single" w:color="auto" w:sz="4" w:space="0"/>
              <w:bottom w:val="single" w:color="auto" w:sz="4" w:space="0"/>
              <w:right w:val="nil"/>
            </w:tcBorders>
            <w:vAlign w:val="center"/>
          </w:tcPr>
          <w:p w14:paraId="683EDD6A">
            <w:pPr>
              <w:spacing w:before="62" w:after="62"/>
              <w:jc w:val="right"/>
            </w:pPr>
            <w:r>
              <w:rPr>
                <w:rFonts w:hint="eastAsia"/>
              </w:rPr>
              <w:t>硬盘：</w:t>
            </w:r>
          </w:p>
        </w:tc>
        <w:tc>
          <w:tcPr>
            <w:tcW w:w="3442" w:type="pct"/>
            <w:tcBorders>
              <w:top w:val="nil"/>
              <w:left w:val="nil"/>
              <w:bottom w:val="single" w:color="auto" w:sz="4" w:space="0"/>
              <w:right w:val="thickThinSmallGap" w:color="auto" w:sz="24" w:space="0"/>
            </w:tcBorders>
            <w:vAlign w:val="center"/>
          </w:tcPr>
          <w:p w14:paraId="4EC10C77">
            <w:pPr>
              <w:spacing w:before="62" w:after="62"/>
            </w:pPr>
            <w:r>
              <w:rPr>
                <w:rFonts w:hint="eastAsia"/>
              </w:rPr>
              <w:t>45</w:t>
            </w:r>
            <w:r>
              <w:t>T</w:t>
            </w:r>
            <w:r>
              <w:rPr>
                <w:rFonts w:hint="eastAsia"/>
              </w:rPr>
              <w:t>B</w:t>
            </w:r>
          </w:p>
        </w:tc>
      </w:tr>
      <w:tr w14:paraId="1F6C1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right w:val="single" w:color="auto" w:sz="4" w:space="0"/>
            </w:tcBorders>
            <w:shd w:val="clear" w:color="auto" w:fill="F2F2F2"/>
            <w:vAlign w:val="center"/>
          </w:tcPr>
          <w:p w14:paraId="52DCC05D">
            <w:pPr>
              <w:widowControl/>
              <w:jc w:val="center"/>
            </w:pPr>
            <w:r>
              <w:rPr>
                <w:rFonts w:hint="eastAsia"/>
                <w:b/>
              </w:rPr>
              <w:t>软件环境</w:t>
            </w:r>
          </w:p>
        </w:tc>
        <w:tc>
          <w:tcPr>
            <w:tcW w:w="705" w:type="pct"/>
            <w:tcBorders>
              <w:top w:val="single" w:color="auto" w:sz="4" w:space="0"/>
              <w:left w:val="single" w:color="auto" w:sz="4" w:space="0"/>
              <w:bottom w:val="nil"/>
              <w:right w:val="nil"/>
            </w:tcBorders>
            <w:vAlign w:val="center"/>
          </w:tcPr>
          <w:p w14:paraId="79CCA199">
            <w:pPr>
              <w:spacing w:before="62" w:after="62"/>
              <w:jc w:val="right"/>
            </w:pPr>
            <w:r>
              <w:rPr>
                <w:rFonts w:hint="eastAsia"/>
              </w:rPr>
              <w:t>操作系统：</w:t>
            </w:r>
          </w:p>
        </w:tc>
        <w:tc>
          <w:tcPr>
            <w:tcW w:w="3442" w:type="pct"/>
            <w:tcBorders>
              <w:top w:val="single" w:color="auto" w:sz="4" w:space="0"/>
              <w:left w:val="nil"/>
              <w:bottom w:val="nil"/>
              <w:right w:val="thickThinSmallGap" w:color="auto" w:sz="24" w:space="0"/>
            </w:tcBorders>
            <w:vAlign w:val="center"/>
          </w:tcPr>
          <w:p w14:paraId="3A60676A">
            <w:pPr>
              <w:spacing w:before="62" w:after="62"/>
            </w:pPr>
            <w:r>
              <w:rPr>
                <w:kern w:val="0"/>
                <w:szCs w:val="21"/>
                <w:lang w:bidi="ar"/>
              </w:rPr>
              <w:t>CentOS Linux release 7.9.2009 (Core)</w:t>
            </w:r>
          </w:p>
        </w:tc>
      </w:tr>
      <w:tr w14:paraId="27F059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left w:val="thinThickSmallGap" w:color="auto" w:sz="24" w:space="0"/>
              <w:bottom w:val="single" w:color="auto" w:sz="12" w:space="0"/>
              <w:right w:val="single" w:color="auto" w:sz="4" w:space="0"/>
            </w:tcBorders>
            <w:shd w:val="clear" w:color="auto" w:fill="F2F2F2"/>
            <w:vAlign w:val="center"/>
          </w:tcPr>
          <w:p w14:paraId="10FAEC5B">
            <w:pPr>
              <w:widowControl/>
              <w:ind w:firstLine="420"/>
              <w:jc w:val="left"/>
            </w:pPr>
          </w:p>
        </w:tc>
        <w:tc>
          <w:tcPr>
            <w:tcW w:w="705" w:type="pct"/>
            <w:tcBorders>
              <w:top w:val="nil"/>
              <w:left w:val="single" w:color="auto" w:sz="4" w:space="0"/>
              <w:bottom w:val="single" w:color="auto" w:sz="12" w:space="0"/>
              <w:right w:val="nil"/>
            </w:tcBorders>
            <w:vAlign w:val="center"/>
          </w:tcPr>
          <w:p w14:paraId="054A1430">
            <w:pPr>
              <w:spacing w:before="62" w:after="62"/>
              <w:jc w:val="right"/>
            </w:pPr>
            <w:r>
              <w:rPr>
                <w:rFonts w:hint="eastAsia"/>
              </w:rPr>
              <w:t>应用软件：</w:t>
            </w:r>
          </w:p>
        </w:tc>
        <w:tc>
          <w:tcPr>
            <w:tcW w:w="3442" w:type="pct"/>
            <w:tcBorders>
              <w:top w:val="nil"/>
              <w:left w:val="nil"/>
              <w:bottom w:val="single" w:color="auto" w:sz="4" w:space="0"/>
              <w:right w:val="thickThinSmallGap" w:color="auto" w:sz="24" w:space="0"/>
            </w:tcBorders>
            <w:vAlign w:val="center"/>
          </w:tcPr>
          <w:p w14:paraId="05F5209A">
            <w:pPr>
              <w:spacing w:before="62" w:after="62"/>
            </w:pPr>
            <w:r>
              <w:rPr>
                <w:rFonts w:hint="eastAsia"/>
              </w:rPr>
              <w:t>管理系统后台软件V1.0、DM8数据库、管理系统前端V1.0、</w:t>
            </w:r>
            <w:r>
              <w:t>Qt Creator 4.9</w:t>
            </w:r>
            <w:r>
              <w:rPr>
                <w:rFonts w:hint="eastAsia"/>
              </w:rPr>
              <w:t>、异常数据汇聚系统V1.0、</w:t>
            </w:r>
            <w:r>
              <w:rPr>
                <w:kern w:val="0"/>
                <w:szCs w:val="21"/>
                <w:lang w:bidi="ar"/>
              </w:rPr>
              <w:t>gcc version 7.3.1</w:t>
            </w:r>
            <w:r>
              <w:rPr>
                <w:rFonts w:hint="eastAsia"/>
                <w:kern w:val="0"/>
                <w:szCs w:val="21"/>
                <w:lang w:bidi="ar"/>
              </w:rPr>
              <w:t>、</w:t>
            </w:r>
            <w:r>
              <w:rPr>
                <w:kern w:val="0"/>
                <w:szCs w:val="21"/>
                <w:lang w:bidi="ar"/>
              </w:rPr>
              <w:t>GNU Make 4.2.1</w:t>
            </w:r>
          </w:p>
        </w:tc>
      </w:tr>
      <w:tr w14:paraId="3EB511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5000" w:type="pct"/>
            <w:gridSpan w:val="3"/>
            <w:tcBorders>
              <w:top w:val="single" w:color="auto" w:sz="12" w:space="0"/>
              <w:left w:val="thinThickSmallGap" w:color="auto" w:sz="24" w:space="0"/>
              <w:bottom w:val="single" w:color="auto" w:sz="4" w:space="0"/>
              <w:right w:val="thickThinSmallGap" w:color="auto" w:sz="24" w:space="0"/>
            </w:tcBorders>
            <w:shd w:val="clear" w:color="auto" w:fill="F2F2F2"/>
            <w:vAlign w:val="center"/>
          </w:tcPr>
          <w:p w14:paraId="4A9484BD">
            <w:pPr>
              <w:spacing w:before="62" w:after="62"/>
              <w:rPr>
                <w:b/>
              </w:rPr>
            </w:pPr>
            <w:r>
              <w:rPr>
                <w:rFonts w:hint="eastAsia"/>
                <w:b/>
              </w:rPr>
              <w:t>异常数据采集系统192.168.10.245、192.168.2.81</w:t>
            </w:r>
          </w:p>
        </w:tc>
      </w:tr>
      <w:tr w14:paraId="61E0C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437379C7">
            <w:pPr>
              <w:ind w:right="113"/>
              <w:jc w:val="center"/>
            </w:pPr>
            <w:r>
              <w:rPr>
                <w:rFonts w:hint="eastAsia"/>
                <w:b/>
              </w:rPr>
              <w:t>硬件环境</w:t>
            </w:r>
          </w:p>
        </w:tc>
        <w:tc>
          <w:tcPr>
            <w:tcW w:w="705" w:type="pct"/>
            <w:tcBorders>
              <w:top w:val="single" w:color="auto" w:sz="4" w:space="0"/>
              <w:left w:val="single" w:color="auto" w:sz="4" w:space="0"/>
              <w:bottom w:val="nil"/>
              <w:right w:val="nil"/>
            </w:tcBorders>
            <w:vAlign w:val="center"/>
          </w:tcPr>
          <w:p w14:paraId="4013AB06">
            <w:pPr>
              <w:spacing w:before="62" w:after="62"/>
              <w:jc w:val="right"/>
            </w:pPr>
            <w:r>
              <w:rPr>
                <w:rFonts w:hint="eastAsia"/>
              </w:rPr>
              <w:t>设备型号：</w:t>
            </w:r>
          </w:p>
        </w:tc>
        <w:tc>
          <w:tcPr>
            <w:tcW w:w="3442" w:type="pct"/>
            <w:tcBorders>
              <w:top w:val="single" w:color="auto" w:sz="4" w:space="0"/>
              <w:left w:val="nil"/>
              <w:bottom w:val="nil"/>
              <w:right w:val="thickThinSmallGap" w:color="auto" w:sz="24" w:space="0"/>
            </w:tcBorders>
            <w:vAlign w:val="center"/>
          </w:tcPr>
          <w:p w14:paraId="4D94D5F4">
            <w:pPr>
              <w:spacing w:before="62" w:after="62"/>
            </w:pPr>
            <w:r>
              <w:rPr>
                <w:rFonts w:hint="eastAsia"/>
              </w:rPr>
              <w:t>长城超云 R7410G11</w:t>
            </w:r>
          </w:p>
        </w:tc>
      </w:tr>
      <w:tr w14:paraId="26067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06D14C08">
            <w:pPr>
              <w:widowControl/>
              <w:ind w:firstLine="420"/>
              <w:jc w:val="center"/>
            </w:pPr>
          </w:p>
        </w:tc>
        <w:tc>
          <w:tcPr>
            <w:tcW w:w="705" w:type="pct"/>
            <w:tcBorders>
              <w:top w:val="nil"/>
              <w:left w:val="single" w:color="auto" w:sz="4" w:space="0"/>
              <w:bottom w:val="nil"/>
              <w:right w:val="nil"/>
            </w:tcBorders>
            <w:vAlign w:val="center"/>
          </w:tcPr>
          <w:p w14:paraId="265E962A">
            <w:pPr>
              <w:spacing w:before="62" w:after="62"/>
              <w:jc w:val="right"/>
            </w:pPr>
            <w:r>
              <w:t>CPU</w:t>
            </w:r>
            <w:r>
              <w:rPr>
                <w:rFonts w:hint="eastAsia"/>
              </w:rPr>
              <w:t>：</w:t>
            </w:r>
          </w:p>
        </w:tc>
        <w:tc>
          <w:tcPr>
            <w:tcW w:w="3442" w:type="pct"/>
            <w:tcBorders>
              <w:top w:val="nil"/>
              <w:left w:val="nil"/>
              <w:bottom w:val="nil"/>
              <w:right w:val="thickThinSmallGap" w:color="auto" w:sz="24" w:space="0"/>
            </w:tcBorders>
            <w:vAlign w:val="center"/>
          </w:tcPr>
          <w:p w14:paraId="15B39922">
            <w:pPr>
              <w:spacing w:before="62" w:after="62"/>
            </w:pPr>
            <w:r>
              <w:rPr>
                <w:kern w:val="0"/>
                <w:szCs w:val="21"/>
                <w:lang w:bidi="ar"/>
              </w:rPr>
              <w:t>Intel(R) Xeon(R) Gold 6246 CPU @ 3.30GHz 48</w:t>
            </w:r>
            <w:r>
              <w:rPr>
                <w:rFonts w:hint="eastAsia"/>
                <w:kern w:val="0"/>
                <w:szCs w:val="21"/>
                <w:lang w:bidi="ar"/>
              </w:rPr>
              <w:t>核心</w:t>
            </w:r>
          </w:p>
        </w:tc>
      </w:tr>
      <w:tr w14:paraId="774D8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615B0D0B">
            <w:pPr>
              <w:widowControl/>
              <w:ind w:firstLine="420"/>
              <w:jc w:val="center"/>
            </w:pPr>
          </w:p>
        </w:tc>
        <w:tc>
          <w:tcPr>
            <w:tcW w:w="705" w:type="pct"/>
            <w:tcBorders>
              <w:top w:val="nil"/>
              <w:left w:val="single" w:color="auto" w:sz="4" w:space="0"/>
              <w:bottom w:val="nil"/>
              <w:right w:val="nil"/>
            </w:tcBorders>
            <w:vAlign w:val="center"/>
          </w:tcPr>
          <w:p w14:paraId="7D10481E">
            <w:pPr>
              <w:spacing w:before="62" w:after="62"/>
              <w:jc w:val="right"/>
            </w:pPr>
            <w:r>
              <w:rPr>
                <w:rFonts w:hint="eastAsia"/>
              </w:rPr>
              <w:t>内存：</w:t>
            </w:r>
          </w:p>
        </w:tc>
        <w:tc>
          <w:tcPr>
            <w:tcW w:w="3442" w:type="pct"/>
            <w:tcBorders>
              <w:top w:val="nil"/>
              <w:left w:val="nil"/>
              <w:bottom w:val="nil"/>
              <w:right w:val="thickThinSmallGap" w:color="auto" w:sz="24" w:space="0"/>
            </w:tcBorders>
            <w:vAlign w:val="center"/>
          </w:tcPr>
          <w:p w14:paraId="74ABA107">
            <w:pPr>
              <w:spacing w:before="62" w:after="62"/>
            </w:pPr>
            <w:r>
              <w:rPr>
                <w:rFonts w:hint="eastAsia"/>
                <w:kern w:val="0"/>
                <w:szCs w:val="21"/>
                <w:lang w:bidi="ar"/>
              </w:rPr>
              <w:t>352GB</w:t>
            </w:r>
          </w:p>
        </w:tc>
      </w:tr>
      <w:tr w14:paraId="3324DD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751D30F5">
            <w:pPr>
              <w:widowControl/>
              <w:ind w:firstLine="420"/>
              <w:jc w:val="center"/>
            </w:pPr>
          </w:p>
        </w:tc>
        <w:tc>
          <w:tcPr>
            <w:tcW w:w="705" w:type="pct"/>
            <w:tcBorders>
              <w:top w:val="nil"/>
              <w:left w:val="single" w:color="auto" w:sz="4" w:space="0"/>
              <w:bottom w:val="single" w:color="auto" w:sz="4" w:space="0"/>
              <w:right w:val="nil"/>
            </w:tcBorders>
            <w:vAlign w:val="center"/>
          </w:tcPr>
          <w:p w14:paraId="7BEC2268">
            <w:pPr>
              <w:spacing w:before="62" w:after="62"/>
              <w:jc w:val="right"/>
            </w:pPr>
            <w:r>
              <w:rPr>
                <w:rFonts w:hint="eastAsia"/>
              </w:rPr>
              <w:t>硬盘：</w:t>
            </w:r>
          </w:p>
        </w:tc>
        <w:tc>
          <w:tcPr>
            <w:tcW w:w="3442" w:type="pct"/>
            <w:tcBorders>
              <w:top w:val="nil"/>
              <w:left w:val="nil"/>
              <w:bottom w:val="single" w:color="auto" w:sz="4" w:space="0"/>
              <w:right w:val="thickThinSmallGap" w:color="auto" w:sz="24" w:space="0"/>
            </w:tcBorders>
            <w:vAlign w:val="center"/>
          </w:tcPr>
          <w:p w14:paraId="2CF0F647">
            <w:pPr>
              <w:spacing w:before="62" w:after="62"/>
            </w:pPr>
            <w:r>
              <w:rPr>
                <w:rFonts w:hint="eastAsia"/>
              </w:rPr>
              <w:t>105</w:t>
            </w:r>
            <w:r>
              <w:t>T</w:t>
            </w:r>
            <w:r>
              <w:rPr>
                <w:rFonts w:hint="eastAsia"/>
              </w:rPr>
              <w:t>B</w:t>
            </w:r>
          </w:p>
        </w:tc>
      </w:tr>
      <w:tr w14:paraId="4A1DFC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right w:val="single" w:color="auto" w:sz="4" w:space="0"/>
            </w:tcBorders>
            <w:shd w:val="clear" w:color="auto" w:fill="F2F2F2"/>
            <w:vAlign w:val="center"/>
          </w:tcPr>
          <w:p w14:paraId="284FA46C">
            <w:pPr>
              <w:widowControl/>
              <w:jc w:val="center"/>
            </w:pPr>
            <w:r>
              <w:rPr>
                <w:rFonts w:hint="eastAsia"/>
                <w:b/>
              </w:rPr>
              <w:t>软件环境</w:t>
            </w:r>
          </w:p>
        </w:tc>
        <w:tc>
          <w:tcPr>
            <w:tcW w:w="705" w:type="pct"/>
            <w:tcBorders>
              <w:top w:val="single" w:color="auto" w:sz="4" w:space="0"/>
              <w:left w:val="single" w:color="auto" w:sz="4" w:space="0"/>
              <w:bottom w:val="nil"/>
              <w:right w:val="nil"/>
            </w:tcBorders>
            <w:vAlign w:val="center"/>
          </w:tcPr>
          <w:p w14:paraId="12638673">
            <w:pPr>
              <w:spacing w:before="62" w:after="62"/>
              <w:jc w:val="right"/>
            </w:pPr>
            <w:r>
              <w:rPr>
                <w:rFonts w:hint="eastAsia"/>
              </w:rPr>
              <w:t>操作系统：</w:t>
            </w:r>
          </w:p>
        </w:tc>
        <w:tc>
          <w:tcPr>
            <w:tcW w:w="3442" w:type="pct"/>
            <w:tcBorders>
              <w:top w:val="single" w:color="auto" w:sz="4" w:space="0"/>
              <w:left w:val="nil"/>
              <w:bottom w:val="nil"/>
              <w:right w:val="thickThinSmallGap" w:color="auto" w:sz="24" w:space="0"/>
            </w:tcBorders>
            <w:vAlign w:val="center"/>
          </w:tcPr>
          <w:p w14:paraId="0F299AA2">
            <w:pPr>
              <w:spacing w:before="62" w:after="62"/>
            </w:pPr>
            <w:r>
              <w:t>CentOS 7.7.1908</w:t>
            </w:r>
          </w:p>
        </w:tc>
      </w:tr>
      <w:tr w14:paraId="739400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left w:val="thinThickSmallGap" w:color="auto" w:sz="24" w:space="0"/>
              <w:bottom w:val="thickThinSmallGap" w:color="auto" w:sz="24" w:space="0"/>
              <w:right w:val="single" w:color="auto" w:sz="4" w:space="0"/>
            </w:tcBorders>
            <w:shd w:val="clear" w:color="auto" w:fill="F2F2F2"/>
            <w:vAlign w:val="center"/>
          </w:tcPr>
          <w:p w14:paraId="7B7887BC">
            <w:pPr>
              <w:widowControl/>
              <w:ind w:firstLine="420"/>
              <w:jc w:val="left"/>
            </w:pPr>
          </w:p>
        </w:tc>
        <w:tc>
          <w:tcPr>
            <w:tcW w:w="705" w:type="pct"/>
            <w:tcBorders>
              <w:top w:val="nil"/>
              <w:left w:val="single" w:color="auto" w:sz="4" w:space="0"/>
              <w:bottom w:val="thickThinSmallGap" w:color="auto" w:sz="24" w:space="0"/>
              <w:right w:val="nil"/>
            </w:tcBorders>
            <w:vAlign w:val="center"/>
          </w:tcPr>
          <w:p w14:paraId="59FC1EC6">
            <w:pPr>
              <w:spacing w:before="62" w:after="62"/>
              <w:jc w:val="right"/>
            </w:pPr>
            <w:r>
              <w:rPr>
                <w:rFonts w:hint="eastAsia"/>
              </w:rPr>
              <w:t>应用软件：</w:t>
            </w:r>
          </w:p>
        </w:tc>
        <w:tc>
          <w:tcPr>
            <w:tcW w:w="3442" w:type="pct"/>
            <w:tcBorders>
              <w:top w:val="nil"/>
              <w:left w:val="nil"/>
              <w:bottom w:val="thickThinSmallGap" w:color="auto" w:sz="24" w:space="0"/>
              <w:right w:val="thickThinSmallGap" w:color="auto" w:sz="24" w:space="0"/>
            </w:tcBorders>
            <w:vAlign w:val="center"/>
          </w:tcPr>
          <w:p w14:paraId="383565ED">
            <w:pPr>
              <w:spacing w:before="62" w:after="62"/>
            </w:pPr>
            <w:r>
              <w:rPr>
                <w:rFonts w:hint="eastAsia"/>
              </w:rPr>
              <w:t>数据采集软件V1.0、gcc version 8.3.1、GNU Make 4.3、DM8数据库</w:t>
            </w:r>
          </w:p>
        </w:tc>
      </w:tr>
    </w:tbl>
    <w:p w14:paraId="0FDD5815">
      <w:pPr>
        <w:pStyle w:val="5"/>
      </w:pPr>
      <w:r>
        <w:rPr>
          <w:rFonts w:hint="eastAsia"/>
        </w:rPr>
        <w:t>网络环境</w:t>
      </w:r>
      <w:bookmarkEnd w:id="119"/>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9"/>
        <w:gridCol w:w="1407"/>
        <w:gridCol w:w="6856"/>
      </w:tblGrid>
      <w:tr w14:paraId="506ECE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5000" w:type="pct"/>
            <w:gridSpan w:val="3"/>
            <w:tcBorders>
              <w:top w:val="thinThickSmallGap" w:color="auto" w:sz="24" w:space="0"/>
              <w:left w:val="thinThickSmallGap" w:color="auto" w:sz="24" w:space="0"/>
              <w:bottom w:val="single" w:color="auto" w:sz="4" w:space="0"/>
              <w:right w:val="thickThinSmallGap" w:color="auto" w:sz="24" w:space="0"/>
            </w:tcBorders>
            <w:shd w:val="clear" w:color="auto" w:fill="F2F2F2"/>
            <w:vAlign w:val="center"/>
          </w:tcPr>
          <w:p w14:paraId="3988CEB5">
            <w:pPr>
              <w:spacing w:before="62" w:after="62"/>
              <w:rPr>
                <w:b/>
              </w:rPr>
            </w:pPr>
            <w:bookmarkStart w:id="122" w:name="_Toc393815017"/>
            <w:r>
              <w:rPr>
                <w:rFonts w:hint="eastAsia"/>
                <w:b/>
              </w:rPr>
              <w:t>网络交换机一</w:t>
            </w:r>
          </w:p>
        </w:tc>
      </w:tr>
      <w:tr w14:paraId="092702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45F96D92">
            <w:pPr>
              <w:ind w:right="113"/>
              <w:jc w:val="center"/>
            </w:pPr>
            <w:r>
              <w:rPr>
                <w:rFonts w:hint="eastAsia"/>
                <w:b/>
              </w:rPr>
              <w:t>硬件环境</w:t>
            </w:r>
          </w:p>
        </w:tc>
        <w:tc>
          <w:tcPr>
            <w:tcW w:w="706" w:type="pct"/>
            <w:tcBorders>
              <w:top w:val="single" w:color="auto" w:sz="4" w:space="0"/>
              <w:left w:val="single" w:color="auto" w:sz="4" w:space="0"/>
              <w:bottom w:val="nil"/>
              <w:right w:val="nil"/>
            </w:tcBorders>
            <w:vAlign w:val="center"/>
          </w:tcPr>
          <w:p w14:paraId="0CED62A4">
            <w:pPr>
              <w:spacing w:before="62" w:after="62"/>
              <w:jc w:val="right"/>
            </w:pPr>
            <w:r>
              <w:rPr>
                <w:rFonts w:hint="eastAsia"/>
              </w:rPr>
              <w:t>设备型号：</w:t>
            </w:r>
          </w:p>
        </w:tc>
        <w:tc>
          <w:tcPr>
            <w:tcW w:w="3441" w:type="pct"/>
            <w:tcBorders>
              <w:top w:val="single" w:color="auto" w:sz="4" w:space="0"/>
              <w:left w:val="nil"/>
              <w:bottom w:val="nil"/>
              <w:right w:val="thickThinSmallGap" w:color="auto" w:sz="24" w:space="0"/>
            </w:tcBorders>
            <w:vAlign w:val="center"/>
          </w:tcPr>
          <w:p w14:paraId="09EDF6F0">
            <w:pPr>
              <w:spacing w:before="62" w:after="62"/>
            </w:pPr>
            <w:r>
              <w:rPr>
                <w:rFonts w:hint="eastAsia"/>
              </w:rPr>
              <w:t>华为交换机</w:t>
            </w:r>
          </w:p>
        </w:tc>
      </w:tr>
      <w:tr w14:paraId="5A03E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38845EF1">
            <w:pPr>
              <w:widowControl/>
              <w:ind w:firstLine="420"/>
              <w:jc w:val="center"/>
            </w:pPr>
          </w:p>
        </w:tc>
        <w:tc>
          <w:tcPr>
            <w:tcW w:w="706" w:type="pct"/>
            <w:tcBorders>
              <w:top w:val="nil"/>
              <w:left w:val="single" w:color="auto" w:sz="4" w:space="0"/>
              <w:bottom w:val="nil"/>
              <w:right w:val="nil"/>
            </w:tcBorders>
            <w:vAlign w:val="center"/>
          </w:tcPr>
          <w:p w14:paraId="493B0C15">
            <w:pPr>
              <w:spacing w:before="62" w:after="62"/>
              <w:jc w:val="right"/>
            </w:pPr>
            <w:r>
              <w:rPr>
                <w:rFonts w:hint="eastAsia"/>
              </w:rPr>
              <w:t>网络类型：</w:t>
            </w:r>
          </w:p>
        </w:tc>
        <w:tc>
          <w:tcPr>
            <w:tcW w:w="3441" w:type="pct"/>
            <w:tcBorders>
              <w:top w:val="nil"/>
              <w:left w:val="nil"/>
              <w:bottom w:val="nil"/>
              <w:right w:val="thickThinSmallGap" w:color="auto" w:sz="24" w:space="0"/>
            </w:tcBorders>
            <w:vAlign w:val="center"/>
          </w:tcPr>
          <w:p w14:paraId="794B54DF">
            <w:pPr>
              <w:spacing w:before="62" w:after="62"/>
              <w:rPr>
                <w:bCs/>
              </w:rPr>
            </w:pPr>
            <w:r>
              <w:rPr>
                <w:rFonts w:hint="eastAsia"/>
                <w:bCs/>
              </w:rPr>
              <w:t>局域</w:t>
            </w:r>
            <w:r>
              <w:rPr>
                <w:bCs/>
              </w:rPr>
              <w:t>网</w:t>
            </w:r>
          </w:p>
        </w:tc>
      </w:tr>
      <w:tr w14:paraId="464D63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62DA8FDD">
            <w:pPr>
              <w:widowControl/>
              <w:ind w:firstLine="420"/>
              <w:jc w:val="center"/>
            </w:pPr>
          </w:p>
        </w:tc>
        <w:tc>
          <w:tcPr>
            <w:tcW w:w="706" w:type="pct"/>
            <w:tcBorders>
              <w:top w:val="nil"/>
              <w:left w:val="single" w:color="auto" w:sz="4" w:space="0"/>
              <w:bottom w:val="nil"/>
              <w:right w:val="nil"/>
            </w:tcBorders>
            <w:vAlign w:val="center"/>
          </w:tcPr>
          <w:p w14:paraId="75CDF2D7">
            <w:pPr>
              <w:spacing w:before="62" w:after="62"/>
              <w:jc w:val="right"/>
            </w:pPr>
            <w:r>
              <w:rPr>
                <w:rFonts w:hint="eastAsia"/>
              </w:rPr>
              <w:t>带宽：</w:t>
            </w:r>
          </w:p>
        </w:tc>
        <w:tc>
          <w:tcPr>
            <w:tcW w:w="3441" w:type="pct"/>
            <w:tcBorders>
              <w:top w:val="nil"/>
              <w:left w:val="nil"/>
              <w:bottom w:val="nil"/>
              <w:right w:val="thickThinSmallGap" w:color="auto" w:sz="24" w:space="0"/>
            </w:tcBorders>
            <w:vAlign w:val="center"/>
          </w:tcPr>
          <w:p w14:paraId="78EA0EF9">
            <w:pPr>
              <w:spacing w:before="62" w:after="62"/>
            </w:pPr>
            <w:r>
              <w:rPr>
                <w:rFonts w:hint="eastAsia"/>
              </w:rPr>
              <w:t>6百G口、24万兆口交换机</w:t>
            </w:r>
          </w:p>
        </w:tc>
      </w:tr>
      <w:tr w14:paraId="340B14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5000" w:type="pct"/>
            <w:gridSpan w:val="3"/>
            <w:tcBorders>
              <w:top w:val="single" w:color="auto" w:sz="12" w:space="0"/>
              <w:left w:val="thinThickSmallGap" w:color="auto" w:sz="24" w:space="0"/>
              <w:bottom w:val="single" w:color="auto" w:sz="4" w:space="0"/>
              <w:right w:val="thickThinSmallGap" w:color="auto" w:sz="24" w:space="0"/>
            </w:tcBorders>
            <w:shd w:val="clear" w:color="auto" w:fill="F2F2F2"/>
            <w:vAlign w:val="center"/>
          </w:tcPr>
          <w:p w14:paraId="21FAF80F">
            <w:pPr>
              <w:spacing w:before="62" w:after="62"/>
              <w:rPr>
                <w:b/>
              </w:rPr>
            </w:pPr>
            <w:r>
              <w:rPr>
                <w:rFonts w:hint="eastAsia"/>
                <w:b/>
              </w:rPr>
              <w:t>网络交换机二</w:t>
            </w:r>
          </w:p>
        </w:tc>
      </w:tr>
      <w:tr w14:paraId="71EA1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2821C717">
            <w:pPr>
              <w:ind w:right="113"/>
              <w:jc w:val="center"/>
            </w:pPr>
            <w:r>
              <w:rPr>
                <w:rFonts w:hint="eastAsia"/>
                <w:b/>
              </w:rPr>
              <w:t>硬件环境</w:t>
            </w:r>
          </w:p>
        </w:tc>
        <w:tc>
          <w:tcPr>
            <w:tcW w:w="706" w:type="pct"/>
            <w:tcBorders>
              <w:top w:val="single" w:color="auto" w:sz="4" w:space="0"/>
              <w:left w:val="single" w:color="auto" w:sz="4" w:space="0"/>
              <w:bottom w:val="nil"/>
              <w:right w:val="nil"/>
            </w:tcBorders>
            <w:vAlign w:val="center"/>
          </w:tcPr>
          <w:p w14:paraId="32DF75DA">
            <w:pPr>
              <w:spacing w:before="62" w:after="62"/>
              <w:jc w:val="right"/>
            </w:pPr>
            <w:r>
              <w:rPr>
                <w:rFonts w:hint="eastAsia"/>
              </w:rPr>
              <w:t>设备型号：</w:t>
            </w:r>
          </w:p>
        </w:tc>
        <w:tc>
          <w:tcPr>
            <w:tcW w:w="3441" w:type="pct"/>
            <w:tcBorders>
              <w:top w:val="single" w:color="auto" w:sz="4" w:space="0"/>
              <w:left w:val="nil"/>
              <w:bottom w:val="nil"/>
              <w:right w:val="thickThinSmallGap" w:color="auto" w:sz="24" w:space="0"/>
            </w:tcBorders>
            <w:vAlign w:val="center"/>
          </w:tcPr>
          <w:p w14:paraId="41B90463">
            <w:pPr>
              <w:spacing w:before="62" w:after="62"/>
            </w:pPr>
            <w:r>
              <w:rPr>
                <w:rFonts w:hint="eastAsia"/>
              </w:rPr>
              <w:t>H3C交换机</w:t>
            </w:r>
          </w:p>
        </w:tc>
      </w:tr>
      <w:tr w14:paraId="2EAFD1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3D38D559">
            <w:pPr>
              <w:widowControl/>
              <w:ind w:firstLine="420"/>
              <w:jc w:val="center"/>
            </w:pPr>
          </w:p>
        </w:tc>
        <w:tc>
          <w:tcPr>
            <w:tcW w:w="706" w:type="pct"/>
            <w:tcBorders>
              <w:top w:val="nil"/>
              <w:left w:val="single" w:color="auto" w:sz="4" w:space="0"/>
              <w:bottom w:val="nil"/>
              <w:right w:val="nil"/>
            </w:tcBorders>
            <w:vAlign w:val="center"/>
          </w:tcPr>
          <w:p w14:paraId="485D7D64">
            <w:pPr>
              <w:spacing w:before="62" w:after="62"/>
              <w:jc w:val="right"/>
            </w:pPr>
            <w:r>
              <w:rPr>
                <w:rFonts w:hint="eastAsia"/>
              </w:rPr>
              <w:t>网络类型：</w:t>
            </w:r>
          </w:p>
        </w:tc>
        <w:tc>
          <w:tcPr>
            <w:tcW w:w="3441" w:type="pct"/>
            <w:tcBorders>
              <w:top w:val="nil"/>
              <w:left w:val="nil"/>
              <w:bottom w:val="nil"/>
              <w:right w:val="thickThinSmallGap" w:color="auto" w:sz="24" w:space="0"/>
            </w:tcBorders>
            <w:vAlign w:val="center"/>
          </w:tcPr>
          <w:p w14:paraId="45A038CC">
            <w:pPr>
              <w:spacing w:before="62" w:after="62"/>
              <w:rPr>
                <w:bCs/>
              </w:rPr>
            </w:pPr>
            <w:r>
              <w:rPr>
                <w:rFonts w:hint="eastAsia"/>
                <w:bCs/>
              </w:rPr>
              <w:t>局域网</w:t>
            </w:r>
          </w:p>
        </w:tc>
      </w:tr>
      <w:tr w14:paraId="515FCC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thickThinSmallGap" w:color="auto" w:sz="24" w:space="0"/>
              <w:right w:val="single" w:color="auto" w:sz="4" w:space="0"/>
            </w:tcBorders>
            <w:vAlign w:val="center"/>
          </w:tcPr>
          <w:p w14:paraId="29FCBBEE">
            <w:pPr>
              <w:widowControl/>
              <w:ind w:firstLine="420"/>
              <w:jc w:val="center"/>
            </w:pPr>
          </w:p>
        </w:tc>
        <w:tc>
          <w:tcPr>
            <w:tcW w:w="706" w:type="pct"/>
            <w:tcBorders>
              <w:top w:val="nil"/>
              <w:left w:val="single" w:color="auto" w:sz="4" w:space="0"/>
              <w:bottom w:val="thickThinSmallGap" w:color="auto" w:sz="24" w:space="0"/>
              <w:right w:val="nil"/>
            </w:tcBorders>
            <w:vAlign w:val="center"/>
          </w:tcPr>
          <w:p w14:paraId="5FC26E34">
            <w:pPr>
              <w:spacing w:before="62" w:after="62"/>
              <w:jc w:val="right"/>
            </w:pPr>
            <w:r>
              <w:rPr>
                <w:rFonts w:hint="eastAsia"/>
              </w:rPr>
              <w:t>带宽：</w:t>
            </w:r>
          </w:p>
        </w:tc>
        <w:tc>
          <w:tcPr>
            <w:tcW w:w="3441" w:type="pct"/>
            <w:tcBorders>
              <w:top w:val="nil"/>
              <w:left w:val="nil"/>
              <w:bottom w:val="thickThinSmallGap" w:color="auto" w:sz="24" w:space="0"/>
              <w:right w:val="thickThinSmallGap" w:color="auto" w:sz="24" w:space="0"/>
            </w:tcBorders>
            <w:vAlign w:val="center"/>
          </w:tcPr>
          <w:p w14:paraId="410AAB70">
            <w:pPr>
              <w:spacing w:before="62" w:after="62"/>
            </w:pPr>
            <w:r>
              <w:rPr>
                <w:rFonts w:hint="eastAsia"/>
              </w:rPr>
              <w:t>千兆-万兆交换机（48千兆口、4万兆口）</w:t>
            </w:r>
          </w:p>
        </w:tc>
      </w:tr>
    </w:tbl>
    <w:p w14:paraId="633F5650">
      <w:pPr>
        <w:pStyle w:val="5"/>
      </w:pPr>
      <w:r>
        <w:rPr>
          <w:rFonts w:hint="eastAsia"/>
        </w:rPr>
        <w:t>测试工具</w:t>
      </w:r>
      <w:bookmarkEnd w:id="120"/>
      <w:bookmarkEnd w:id="121"/>
      <w:bookmarkEnd w:id="122"/>
    </w:p>
    <w:bookmarkEnd w:id="74"/>
    <w:bookmarkEnd w:id="75"/>
    <w:bookmarkEnd w:id="76"/>
    <w:tbl>
      <w:tblPr>
        <w:tblStyle w:val="36"/>
        <w:tblW w:w="5000" w:type="pct"/>
        <w:tblInd w:w="0" w:type="dxa"/>
        <w:tblBorders>
          <w:top w:val="thinThickSmallGap" w:color="auto" w:sz="24" w:space="0"/>
          <w:left w:val="thinThickSmallGap" w:color="auto" w:sz="24" w:space="0"/>
          <w:bottom w:val="thickThinSmallGap" w:color="auto" w:sz="24" w:space="0"/>
          <w:right w:val="thinThickSmallGap" w:color="auto" w:sz="24" w:space="0"/>
          <w:insideH w:val="single" w:color="auto" w:sz="8" w:space="0"/>
          <w:insideV w:val="single" w:color="auto" w:sz="8" w:space="0"/>
        </w:tblBorders>
        <w:tblLayout w:type="autofit"/>
        <w:tblCellMar>
          <w:top w:w="0" w:type="dxa"/>
          <w:left w:w="108" w:type="dxa"/>
          <w:bottom w:w="0" w:type="dxa"/>
          <w:right w:w="108" w:type="dxa"/>
        </w:tblCellMar>
      </w:tblPr>
      <w:tblGrid>
        <w:gridCol w:w="824"/>
        <w:gridCol w:w="2431"/>
        <w:gridCol w:w="3708"/>
        <w:gridCol w:w="2999"/>
      </w:tblGrid>
      <w:tr w14:paraId="28B6411A">
        <w:tblPrEx>
          <w:tblBorders>
            <w:top w:val="thinThickSmallGap" w:color="auto" w:sz="24" w:space="0"/>
            <w:left w:val="thinThickSmallGap" w:color="auto" w:sz="24" w:space="0"/>
            <w:bottom w:val="thickThinSmallGap" w:color="auto" w:sz="24" w:space="0"/>
            <w:right w:val="thinThickSmallGap" w:color="auto" w:sz="24" w:space="0"/>
            <w:insideH w:val="single" w:color="auto" w:sz="8" w:space="0"/>
            <w:insideV w:val="single" w:color="auto" w:sz="8" w:space="0"/>
          </w:tblBorders>
          <w:tblCellMar>
            <w:top w:w="0" w:type="dxa"/>
            <w:left w:w="108" w:type="dxa"/>
            <w:bottom w:w="0" w:type="dxa"/>
            <w:right w:w="108" w:type="dxa"/>
          </w:tblCellMar>
        </w:tblPrEx>
        <w:trPr>
          <w:trHeight w:val="567" w:hRule="atLeast"/>
        </w:trPr>
        <w:tc>
          <w:tcPr>
            <w:tcW w:w="414" w:type="pct"/>
            <w:shd w:val="clear" w:color="auto" w:fill="F2F2F2"/>
            <w:vAlign w:val="center"/>
          </w:tcPr>
          <w:p w14:paraId="0FDF3679">
            <w:pPr>
              <w:jc w:val="center"/>
              <w:rPr>
                <w:b/>
                <w:szCs w:val="21"/>
              </w:rPr>
            </w:pPr>
            <w:bookmarkStart w:id="123" w:name="_Toc271805265"/>
            <w:bookmarkStart w:id="124" w:name="_Toc106262763"/>
            <w:bookmarkStart w:id="125" w:name="_Toc271269296"/>
            <w:r>
              <w:rPr>
                <w:rFonts w:hint="eastAsia"/>
                <w:b/>
                <w:szCs w:val="21"/>
              </w:rPr>
              <w:t>序号</w:t>
            </w:r>
          </w:p>
        </w:tc>
        <w:tc>
          <w:tcPr>
            <w:tcW w:w="1220" w:type="pct"/>
            <w:shd w:val="clear" w:color="auto" w:fill="F2F2F2"/>
            <w:vAlign w:val="center"/>
          </w:tcPr>
          <w:p w14:paraId="013979A8">
            <w:pPr>
              <w:jc w:val="center"/>
              <w:rPr>
                <w:b/>
                <w:szCs w:val="21"/>
              </w:rPr>
            </w:pPr>
            <w:r>
              <w:rPr>
                <w:rFonts w:hint="eastAsia"/>
                <w:b/>
                <w:szCs w:val="21"/>
              </w:rPr>
              <w:t>工具类型</w:t>
            </w:r>
          </w:p>
        </w:tc>
        <w:tc>
          <w:tcPr>
            <w:tcW w:w="1861" w:type="pct"/>
            <w:shd w:val="clear" w:color="auto" w:fill="F2F2F2"/>
            <w:vAlign w:val="center"/>
          </w:tcPr>
          <w:p w14:paraId="14FCD044">
            <w:pPr>
              <w:jc w:val="center"/>
              <w:rPr>
                <w:b/>
                <w:szCs w:val="21"/>
              </w:rPr>
            </w:pPr>
            <w:r>
              <w:rPr>
                <w:rFonts w:hint="eastAsia"/>
                <w:b/>
                <w:szCs w:val="21"/>
              </w:rPr>
              <w:t>工具</w:t>
            </w:r>
            <w:r>
              <w:rPr>
                <w:b/>
                <w:szCs w:val="21"/>
              </w:rPr>
              <w:t>名称</w:t>
            </w:r>
          </w:p>
        </w:tc>
        <w:tc>
          <w:tcPr>
            <w:tcW w:w="1505" w:type="pct"/>
            <w:shd w:val="clear" w:color="auto" w:fill="F2F2F2"/>
            <w:vAlign w:val="center"/>
          </w:tcPr>
          <w:p w14:paraId="41CE76F4">
            <w:pPr>
              <w:jc w:val="center"/>
              <w:rPr>
                <w:b/>
                <w:szCs w:val="21"/>
              </w:rPr>
            </w:pPr>
            <w:r>
              <w:rPr>
                <w:rFonts w:hint="eastAsia"/>
                <w:b/>
                <w:szCs w:val="21"/>
              </w:rPr>
              <w:t>当前工具版本/规则库</w:t>
            </w:r>
          </w:p>
        </w:tc>
      </w:tr>
      <w:tr w14:paraId="00325A0B">
        <w:tblPrEx>
          <w:tblBorders>
            <w:top w:val="thinThickSmallGap" w:color="auto" w:sz="24" w:space="0"/>
            <w:left w:val="thinThickSmallGap" w:color="auto" w:sz="24" w:space="0"/>
            <w:bottom w:val="thickThinSmallGap" w:color="auto" w:sz="24" w:space="0"/>
            <w:right w:val="thinThickSmallGap" w:color="auto" w:sz="24" w:space="0"/>
            <w:insideH w:val="single" w:color="auto" w:sz="8" w:space="0"/>
            <w:insideV w:val="single" w:color="auto" w:sz="8" w:space="0"/>
          </w:tblBorders>
          <w:tblCellMar>
            <w:top w:w="0" w:type="dxa"/>
            <w:left w:w="108" w:type="dxa"/>
            <w:bottom w:w="0" w:type="dxa"/>
            <w:right w:w="108" w:type="dxa"/>
          </w:tblCellMar>
        </w:tblPrEx>
        <w:trPr>
          <w:trHeight w:val="567" w:hRule="atLeast"/>
        </w:trPr>
        <w:tc>
          <w:tcPr>
            <w:tcW w:w="414" w:type="pct"/>
            <w:vAlign w:val="center"/>
          </w:tcPr>
          <w:p w14:paraId="72EC4521">
            <w:pPr>
              <w:pStyle w:val="12"/>
              <w:numPr>
                <w:ilvl w:val="0"/>
                <w:numId w:val="19"/>
              </w:numPr>
              <w:adjustRightInd/>
              <w:spacing w:line="240" w:lineRule="auto"/>
              <w:jc w:val="both"/>
              <w:textAlignment w:val="auto"/>
              <w:rPr>
                <w:rFonts w:eastAsia="仿宋_GB2312"/>
                <w:sz w:val="21"/>
                <w:szCs w:val="21"/>
              </w:rPr>
            </w:pPr>
          </w:p>
        </w:tc>
        <w:tc>
          <w:tcPr>
            <w:tcW w:w="1220" w:type="pct"/>
            <w:vAlign w:val="center"/>
          </w:tcPr>
          <w:p w14:paraId="6D24F627">
            <w:pPr>
              <w:spacing w:before="62" w:after="62"/>
              <w:jc w:val="center"/>
              <w:rPr>
                <w:b/>
                <w:iCs/>
                <w:szCs w:val="21"/>
              </w:rPr>
            </w:pPr>
            <w:r>
              <w:rPr>
                <w:rFonts w:hint="eastAsia"/>
                <w:b/>
                <w:iCs/>
                <w:szCs w:val="21"/>
              </w:rPr>
              <w:t>网络自动化测试工具</w:t>
            </w:r>
          </w:p>
        </w:tc>
        <w:tc>
          <w:tcPr>
            <w:tcW w:w="1861" w:type="pct"/>
            <w:vAlign w:val="center"/>
          </w:tcPr>
          <w:p w14:paraId="3E04170D">
            <w:pPr>
              <w:spacing w:before="62" w:after="62"/>
              <w:jc w:val="center"/>
              <w:rPr>
                <w:b/>
                <w:iCs/>
                <w:szCs w:val="21"/>
              </w:rPr>
            </w:pPr>
            <w:r>
              <w:rPr>
                <w:b/>
                <w:szCs w:val="21"/>
              </w:rPr>
              <w:t>Iperf</w:t>
            </w:r>
          </w:p>
        </w:tc>
        <w:tc>
          <w:tcPr>
            <w:tcW w:w="1505" w:type="pct"/>
            <w:vAlign w:val="center"/>
          </w:tcPr>
          <w:p w14:paraId="3DF52251">
            <w:pPr>
              <w:pStyle w:val="12"/>
              <w:spacing w:line="300" w:lineRule="exact"/>
              <w:ind w:firstLine="0"/>
              <w:jc w:val="center"/>
              <w:rPr>
                <w:b/>
                <w:iCs/>
                <w:kern w:val="2"/>
                <w:sz w:val="21"/>
                <w:szCs w:val="21"/>
              </w:rPr>
            </w:pPr>
            <w:r>
              <w:rPr>
                <w:b/>
                <w:sz w:val="21"/>
                <w:szCs w:val="21"/>
              </w:rPr>
              <w:t>V3.9.1</w:t>
            </w:r>
          </w:p>
        </w:tc>
      </w:tr>
    </w:tbl>
    <w:p w14:paraId="26B4F897">
      <w:pPr>
        <w:pStyle w:val="4"/>
      </w:pPr>
      <w:bookmarkStart w:id="126" w:name="_Toc722"/>
      <w:bookmarkStart w:id="127" w:name="_Toc187759990"/>
      <w:r>
        <w:rPr>
          <w:rFonts w:hint="eastAsia"/>
        </w:rPr>
        <w:t>异常操作融合分析系统</w:t>
      </w:r>
      <w:bookmarkEnd w:id="126"/>
      <w:r>
        <w:rPr>
          <w:rFonts w:hint="eastAsia"/>
        </w:rPr>
        <w:t>测试环境</w:t>
      </w:r>
      <w:bookmarkEnd w:id="127"/>
    </w:p>
    <w:p w14:paraId="07B19339">
      <w:pPr>
        <w:pStyle w:val="5"/>
      </w:pPr>
      <w:r>
        <w:rPr>
          <w:rFonts w:hint="eastAsia"/>
        </w:rPr>
        <w:t>软硬件环境</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7"/>
        <w:gridCol w:w="1405"/>
        <w:gridCol w:w="6848"/>
        <w:gridCol w:w="12"/>
      </w:tblGrid>
      <w:tr w14:paraId="6C70F1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4994" w:type="pct"/>
            <w:gridSpan w:val="3"/>
            <w:tcBorders>
              <w:top w:val="thinThickSmallGap" w:color="auto" w:sz="24" w:space="0"/>
              <w:left w:val="thinThickSmallGap" w:color="auto" w:sz="24" w:space="0"/>
              <w:bottom w:val="single" w:color="auto" w:sz="4" w:space="0"/>
              <w:right w:val="thickThinSmallGap" w:color="auto" w:sz="24" w:space="0"/>
            </w:tcBorders>
            <w:shd w:val="clear" w:color="auto" w:fill="F2F2F2"/>
            <w:vAlign w:val="center"/>
          </w:tcPr>
          <w:p w14:paraId="4269B5D1">
            <w:pPr>
              <w:spacing w:before="62" w:after="62"/>
              <w:rPr>
                <w:b/>
              </w:rPr>
            </w:pPr>
            <w:r>
              <w:rPr>
                <w:rFonts w:hint="eastAsia"/>
                <w:b/>
              </w:rPr>
              <w:t>系统前端服务器172.28.160.99</w:t>
            </w:r>
          </w:p>
        </w:tc>
      </w:tr>
      <w:tr w14:paraId="5A5ED4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43DBC581">
            <w:pPr>
              <w:ind w:right="113"/>
              <w:jc w:val="center"/>
            </w:pPr>
            <w:r>
              <w:rPr>
                <w:rFonts w:hint="eastAsia"/>
                <w:b/>
              </w:rPr>
              <w:t>硬件环境</w:t>
            </w:r>
          </w:p>
        </w:tc>
        <w:tc>
          <w:tcPr>
            <w:tcW w:w="705" w:type="pct"/>
            <w:tcBorders>
              <w:top w:val="single" w:color="auto" w:sz="4" w:space="0"/>
              <w:left w:val="single" w:color="auto" w:sz="4" w:space="0"/>
              <w:bottom w:val="nil"/>
              <w:right w:val="nil"/>
            </w:tcBorders>
            <w:vAlign w:val="center"/>
          </w:tcPr>
          <w:p w14:paraId="6134BA9B">
            <w:pPr>
              <w:spacing w:before="62" w:after="62"/>
              <w:jc w:val="right"/>
            </w:pPr>
            <w:r>
              <w:rPr>
                <w:rFonts w:hint="eastAsia"/>
              </w:rPr>
              <w:t>设备型号：</w:t>
            </w:r>
          </w:p>
        </w:tc>
        <w:tc>
          <w:tcPr>
            <w:tcW w:w="3437" w:type="pct"/>
            <w:tcBorders>
              <w:top w:val="single" w:color="auto" w:sz="4" w:space="0"/>
              <w:left w:val="nil"/>
              <w:bottom w:val="nil"/>
              <w:right w:val="thickThinSmallGap" w:color="auto" w:sz="24" w:space="0"/>
            </w:tcBorders>
            <w:vAlign w:val="center"/>
          </w:tcPr>
          <w:p w14:paraId="3EE7B6DB">
            <w:pPr>
              <w:spacing w:before="62" w:after="62"/>
            </w:pPr>
            <w:r>
              <w:rPr>
                <w:rFonts w:hint="eastAsia"/>
              </w:rPr>
              <w:t>天翼云自研池-上海研究院</w:t>
            </w:r>
          </w:p>
        </w:tc>
      </w:tr>
      <w:tr w14:paraId="5CBD0D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03104C55">
            <w:pPr>
              <w:widowControl/>
              <w:ind w:firstLine="420"/>
              <w:jc w:val="center"/>
            </w:pPr>
          </w:p>
        </w:tc>
        <w:tc>
          <w:tcPr>
            <w:tcW w:w="705" w:type="pct"/>
            <w:tcBorders>
              <w:top w:val="nil"/>
              <w:left w:val="single" w:color="auto" w:sz="4" w:space="0"/>
              <w:bottom w:val="nil"/>
              <w:right w:val="nil"/>
            </w:tcBorders>
            <w:vAlign w:val="center"/>
          </w:tcPr>
          <w:p w14:paraId="234D0790">
            <w:pPr>
              <w:spacing w:before="62" w:after="62"/>
              <w:jc w:val="right"/>
            </w:pPr>
            <w:r>
              <w:t>CPU</w:t>
            </w:r>
            <w:r>
              <w:rPr>
                <w:rFonts w:hint="eastAsia"/>
              </w:rPr>
              <w:t>：</w:t>
            </w:r>
          </w:p>
        </w:tc>
        <w:tc>
          <w:tcPr>
            <w:tcW w:w="3437" w:type="pct"/>
            <w:tcBorders>
              <w:top w:val="nil"/>
              <w:left w:val="nil"/>
              <w:bottom w:val="nil"/>
              <w:right w:val="thickThinSmallGap" w:color="auto" w:sz="24" w:space="0"/>
            </w:tcBorders>
            <w:vAlign w:val="center"/>
          </w:tcPr>
          <w:p w14:paraId="5D27D902">
            <w:pPr>
              <w:spacing w:before="62" w:after="62"/>
            </w:pPr>
            <w:r>
              <w:rPr>
                <w:rFonts w:hint="eastAsia"/>
              </w:rPr>
              <w:t>Intel(R) Xeon(R) Gold 6246 CPU @ 3.30GHz、x86_64、32核心</w:t>
            </w:r>
          </w:p>
        </w:tc>
      </w:tr>
      <w:tr w14:paraId="555C69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5BB4FCB2">
            <w:pPr>
              <w:widowControl/>
              <w:ind w:firstLine="420"/>
              <w:jc w:val="center"/>
            </w:pPr>
          </w:p>
        </w:tc>
        <w:tc>
          <w:tcPr>
            <w:tcW w:w="705" w:type="pct"/>
            <w:tcBorders>
              <w:top w:val="nil"/>
              <w:left w:val="single" w:color="auto" w:sz="4" w:space="0"/>
              <w:bottom w:val="nil"/>
              <w:right w:val="nil"/>
            </w:tcBorders>
            <w:vAlign w:val="center"/>
          </w:tcPr>
          <w:p w14:paraId="494F26CF">
            <w:pPr>
              <w:spacing w:before="62" w:after="62"/>
              <w:jc w:val="right"/>
            </w:pPr>
            <w:r>
              <w:rPr>
                <w:rFonts w:hint="eastAsia"/>
              </w:rPr>
              <w:t>内存：</w:t>
            </w:r>
          </w:p>
        </w:tc>
        <w:tc>
          <w:tcPr>
            <w:tcW w:w="3437" w:type="pct"/>
            <w:tcBorders>
              <w:top w:val="nil"/>
              <w:left w:val="nil"/>
              <w:bottom w:val="nil"/>
              <w:right w:val="thickThinSmallGap" w:color="auto" w:sz="24" w:space="0"/>
            </w:tcBorders>
            <w:vAlign w:val="center"/>
          </w:tcPr>
          <w:p w14:paraId="7C90AD7C">
            <w:pPr>
              <w:spacing w:before="62" w:after="62"/>
            </w:pPr>
            <w:r>
              <w:rPr>
                <w:rFonts w:hint="eastAsia"/>
              </w:rPr>
              <w:t>32</w:t>
            </w:r>
            <w:r>
              <w:t>GB</w:t>
            </w:r>
          </w:p>
        </w:tc>
      </w:tr>
      <w:tr w14:paraId="479110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55494712">
            <w:pPr>
              <w:widowControl/>
              <w:ind w:firstLine="420"/>
              <w:jc w:val="center"/>
            </w:pPr>
          </w:p>
        </w:tc>
        <w:tc>
          <w:tcPr>
            <w:tcW w:w="705" w:type="pct"/>
            <w:tcBorders>
              <w:top w:val="nil"/>
              <w:left w:val="single" w:color="auto" w:sz="4" w:space="0"/>
              <w:bottom w:val="single" w:color="auto" w:sz="4" w:space="0"/>
              <w:right w:val="nil"/>
            </w:tcBorders>
            <w:vAlign w:val="center"/>
          </w:tcPr>
          <w:p w14:paraId="77384E02">
            <w:pPr>
              <w:spacing w:before="62" w:after="62"/>
              <w:jc w:val="right"/>
            </w:pPr>
            <w:r>
              <w:rPr>
                <w:rFonts w:hint="eastAsia"/>
              </w:rPr>
              <w:t>硬盘：</w:t>
            </w:r>
          </w:p>
        </w:tc>
        <w:tc>
          <w:tcPr>
            <w:tcW w:w="3437" w:type="pct"/>
            <w:tcBorders>
              <w:top w:val="nil"/>
              <w:left w:val="nil"/>
              <w:bottom w:val="single" w:color="auto" w:sz="4" w:space="0"/>
              <w:right w:val="thickThinSmallGap" w:color="auto" w:sz="24" w:space="0"/>
            </w:tcBorders>
            <w:vAlign w:val="center"/>
          </w:tcPr>
          <w:p w14:paraId="4615A613">
            <w:pPr>
              <w:spacing w:before="62" w:after="62"/>
            </w:pPr>
            <w:r>
              <w:rPr>
                <w:rFonts w:hint="eastAsia"/>
              </w:rPr>
              <w:t>2</w:t>
            </w:r>
            <w:r>
              <w:t>T</w:t>
            </w:r>
            <w:r>
              <w:rPr>
                <w:rFonts w:hint="eastAsia"/>
              </w:rPr>
              <w:t>B</w:t>
            </w:r>
          </w:p>
        </w:tc>
      </w:tr>
      <w:tr w14:paraId="363664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restart"/>
            <w:tcBorders>
              <w:top w:val="single" w:color="auto" w:sz="4" w:space="0"/>
              <w:left w:val="thinThickSmallGap" w:color="auto" w:sz="24" w:space="0"/>
              <w:right w:val="single" w:color="auto" w:sz="4" w:space="0"/>
            </w:tcBorders>
            <w:shd w:val="clear" w:color="auto" w:fill="F2F2F2"/>
            <w:vAlign w:val="center"/>
          </w:tcPr>
          <w:p w14:paraId="233D6F06">
            <w:pPr>
              <w:widowControl/>
              <w:jc w:val="center"/>
            </w:pPr>
            <w:r>
              <w:rPr>
                <w:rFonts w:hint="eastAsia"/>
                <w:b/>
              </w:rPr>
              <w:t>软件环境</w:t>
            </w:r>
          </w:p>
        </w:tc>
        <w:tc>
          <w:tcPr>
            <w:tcW w:w="705" w:type="pct"/>
            <w:tcBorders>
              <w:top w:val="single" w:color="auto" w:sz="4" w:space="0"/>
              <w:left w:val="single" w:color="auto" w:sz="4" w:space="0"/>
              <w:bottom w:val="nil"/>
              <w:right w:val="nil"/>
            </w:tcBorders>
            <w:vAlign w:val="center"/>
          </w:tcPr>
          <w:p w14:paraId="06D8ECA9">
            <w:pPr>
              <w:spacing w:before="62" w:after="62"/>
              <w:jc w:val="right"/>
            </w:pPr>
            <w:r>
              <w:rPr>
                <w:rFonts w:hint="eastAsia"/>
              </w:rPr>
              <w:t>操作系统：</w:t>
            </w:r>
          </w:p>
        </w:tc>
        <w:tc>
          <w:tcPr>
            <w:tcW w:w="3437" w:type="pct"/>
            <w:tcBorders>
              <w:top w:val="single" w:color="auto" w:sz="4" w:space="0"/>
              <w:left w:val="nil"/>
              <w:bottom w:val="nil"/>
              <w:right w:val="thickThinSmallGap" w:color="auto" w:sz="24" w:space="0"/>
            </w:tcBorders>
            <w:vAlign w:val="center"/>
          </w:tcPr>
          <w:p w14:paraId="4AFBBAB4">
            <w:pPr>
              <w:spacing w:before="62" w:after="62"/>
            </w:pPr>
            <w:r>
              <w:t>CentOS 7.</w:t>
            </w:r>
            <w:r>
              <w:rPr>
                <w:rFonts w:hint="eastAsia"/>
              </w:rPr>
              <w:t>9</w:t>
            </w:r>
            <w:r>
              <w:t>.</w:t>
            </w:r>
            <w:r>
              <w:rPr>
                <w:rFonts w:hint="eastAsia"/>
              </w:rPr>
              <w:t>2009</w:t>
            </w:r>
          </w:p>
        </w:tc>
      </w:tr>
      <w:tr w14:paraId="6A92A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continue"/>
            <w:tcBorders>
              <w:left w:val="thinThickSmallGap" w:color="auto" w:sz="24" w:space="0"/>
              <w:bottom w:val="single" w:color="auto" w:sz="12" w:space="0"/>
              <w:right w:val="single" w:color="auto" w:sz="4" w:space="0"/>
            </w:tcBorders>
            <w:shd w:val="clear" w:color="auto" w:fill="F2F2F2"/>
            <w:vAlign w:val="center"/>
          </w:tcPr>
          <w:p w14:paraId="5FC51AE1">
            <w:pPr>
              <w:widowControl/>
              <w:ind w:firstLine="420"/>
              <w:jc w:val="left"/>
            </w:pPr>
          </w:p>
        </w:tc>
        <w:tc>
          <w:tcPr>
            <w:tcW w:w="705" w:type="pct"/>
            <w:tcBorders>
              <w:top w:val="nil"/>
              <w:left w:val="single" w:color="auto" w:sz="4" w:space="0"/>
              <w:bottom w:val="single" w:color="auto" w:sz="12" w:space="0"/>
              <w:right w:val="nil"/>
            </w:tcBorders>
            <w:vAlign w:val="center"/>
          </w:tcPr>
          <w:p w14:paraId="27A51BDB">
            <w:pPr>
              <w:spacing w:before="62" w:after="62"/>
              <w:jc w:val="right"/>
            </w:pPr>
            <w:r>
              <w:rPr>
                <w:rFonts w:hint="eastAsia"/>
              </w:rPr>
              <w:t>应用软件：</w:t>
            </w:r>
          </w:p>
        </w:tc>
        <w:tc>
          <w:tcPr>
            <w:tcW w:w="3437" w:type="pct"/>
            <w:tcBorders>
              <w:top w:val="nil"/>
              <w:left w:val="nil"/>
              <w:bottom w:val="single" w:color="auto" w:sz="4" w:space="0"/>
              <w:right w:val="thickThinSmallGap" w:color="auto" w:sz="24" w:space="0"/>
            </w:tcBorders>
            <w:vAlign w:val="center"/>
          </w:tcPr>
          <w:p w14:paraId="042A6C8A">
            <w:pPr>
              <w:spacing w:before="62" w:after="62"/>
            </w:pPr>
            <w:r>
              <w:rPr>
                <w:rFonts w:hint="eastAsia"/>
              </w:rPr>
              <w:t>融合分析系统v1.0、 Mysql5.7.41数据库、gcc version10.1.0、python3.7</w:t>
            </w:r>
          </w:p>
        </w:tc>
      </w:tr>
      <w:tr w14:paraId="628D5A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4994" w:type="pct"/>
            <w:gridSpan w:val="3"/>
            <w:tcBorders>
              <w:top w:val="single" w:color="auto" w:sz="12" w:space="0"/>
              <w:left w:val="thinThickSmallGap" w:color="auto" w:sz="24" w:space="0"/>
              <w:bottom w:val="single" w:color="auto" w:sz="4" w:space="0"/>
              <w:right w:val="thickThinSmallGap" w:color="auto" w:sz="24" w:space="0"/>
            </w:tcBorders>
            <w:shd w:val="clear" w:color="auto" w:fill="F2F2F2"/>
            <w:vAlign w:val="center"/>
          </w:tcPr>
          <w:p w14:paraId="16C36F31">
            <w:pPr>
              <w:spacing w:before="62" w:after="62"/>
              <w:rPr>
                <w:b/>
              </w:rPr>
            </w:pPr>
            <w:r>
              <w:rPr>
                <w:rFonts w:hint="eastAsia"/>
                <w:b/>
              </w:rPr>
              <w:t>Redis数据缓存服务器172.28.158.183</w:t>
            </w:r>
          </w:p>
        </w:tc>
      </w:tr>
      <w:tr w14:paraId="17DDB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63C5A2B5">
            <w:pPr>
              <w:ind w:right="113"/>
              <w:jc w:val="center"/>
            </w:pPr>
            <w:r>
              <w:rPr>
                <w:rFonts w:hint="eastAsia"/>
                <w:b/>
              </w:rPr>
              <w:t>硬件环境</w:t>
            </w:r>
          </w:p>
        </w:tc>
        <w:tc>
          <w:tcPr>
            <w:tcW w:w="705" w:type="pct"/>
            <w:tcBorders>
              <w:top w:val="single" w:color="auto" w:sz="4" w:space="0"/>
              <w:left w:val="single" w:color="auto" w:sz="4" w:space="0"/>
              <w:bottom w:val="nil"/>
              <w:right w:val="nil"/>
            </w:tcBorders>
            <w:vAlign w:val="center"/>
          </w:tcPr>
          <w:p w14:paraId="2FFFD3BE">
            <w:pPr>
              <w:spacing w:before="62" w:after="62"/>
              <w:jc w:val="right"/>
            </w:pPr>
            <w:r>
              <w:rPr>
                <w:rFonts w:hint="eastAsia"/>
              </w:rPr>
              <w:t>设备型号：</w:t>
            </w:r>
          </w:p>
        </w:tc>
        <w:tc>
          <w:tcPr>
            <w:tcW w:w="3437" w:type="pct"/>
            <w:tcBorders>
              <w:top w:val="single" w:color="auto" w:sz="4" w:space="0"/>
              <w:left w:val="nil"/>
              <w:bottom w:val="nil"/>
              <w:right w:val="thickThinSmallGap" w:color="auto" w:sz="24" w:space="0"/>
            </w:tcBorders>
            <w:vAlign w:val="center"/>
          </w:tcPr>
          <w:p w14:paraId="046AFFA3">
            <w:pPr>
              <w:spacing w:before="62" w:after="62"/>
            </w:pPr>
            <w:r>
              <w:rPr>
                <w:rFonts w:hint="eastAsia"/>
              </w:rPr>
              <w:t>天翼云自研池-上海研究院</w:t>
            </w:r>
          </w:p>
        </w:tc>
      </w:tr>
      <w:tr w14:paraId="3BDBB2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305BBDFA">
            <w:pPr>
              <w:widowControl/>
              <w:ind w:firstLine="420"/>
              <w:jc w:val="center"/>
            </w:pPr>
          </w:p>
        </w:tc>
        <w:tc>
          <w:tcPr>
            <w:tcW w:w="705" w:type="pct"/>
            <w:tcBorders>
              <w:top w:val="nil"/>
              <w:left w:val="single" w:color="auto" w:sz="4" w:space="0"/>
              <w:bottom w:val="nil"/>
              <w:right w:val="nil"/>
            </w:tcBorders>
            <w:vAlign w:val="center"/>
          </w:tcPr>
          <w:p w14:paraId="4A93E487">
            <w:pPr>
              <w:spacing w:before="62" w:after="62"/>
              <w:jc w:val="right"/>
            </w:pPr>
            <w:r>
              <w:t>CPU</w:t>
            </w:r>
            <w:r>
              <w:rPr>
                <w:rFonts w:hint="eastAsia"/>
              </w:rPr>
              <w:t>：</w:t>
            </w:r>
          </w:p>
        </w:tc>
        <w:tc>
          <w:tcPr>
            <w:tcW w:w="3437" w:type="pct"/>
            <w:tcBorders>
              <w:top w:val="nil"/>
              <w:left w:val="nil"/>
              <w:bottom w:val="nil"/>
              <w:right w:val="thickThinSmallGap" w:color="auto" w:sz="24" w:space="0"/>
            </w:tcBorders>
            <w:vAlign w:val="center"/>
          </w:tcPr>
          <w:p w14:paraId="26B2FE8A">
            <w:pPr>
              <w:spacing w:before="62" w:after="62"/>
            </w:pPr>
            <w:r>
              <w:rPr>
                <w:rFonts w:hint="eastAsia"/>
              </w:rPr>
              <w:t>Intel(R) Xeon(R) Gold 6246 CPU @ 3.30GHz、x86_64、16核心</w:t>
            </w:r>
          </w:p>
        </w:tc>
      </w:tr>
      <w:tr w14:paraId="7B13EE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7657CAB8">
            <w:pPr>
              <w:widowControl/>
              <w:ind w:firstLine="420"/>
              <w:jc w:val="center"/>
            </w:pPr>
          </w:p>
        </w:tc>
        <w:tc>
          <w:tcPr>
            <w:tcW w:w="705" w:type="pct"/>
            <w:tcBorders>
              <w:top w:val="nil"/>
              <w:left w:val="single" w:color="auto" w:sz="4" w:space="0"/>
              <w:bottom w:val="nil"/>
              <w:right w:val="nil"/>
            </w:tcBorders>
            <w:vAlign w:val="center"/>
          </w:tcPr>
          <w:p w14:paraId="2108E29E">
            <w:pPr>
              <w:spacing w:before="62" w:after="62"/>
              <w:jc w:val="right"/>
            </w:pPr>
            <w:r>
              <w:rPr>
                <w:rFonts w:hint="eastAsia"/>
              </w:rPr>
              <w:t>内存：</w:t>
            </w:r>
          </w:p>
        </w:tc>
        <w:tc>
          <w:tcPr>
            <w:tcW w:w="3437" w:type="pct"/>
            <w:tcBorders>
              <w:top w:val="nil"/>
              <w:left w:val="nil"/>
              <w:bottom w:val="nil"/>
              <w:right w:val="thickThinSmallGap" w:color="auto" w:sz="24" w:space="0"/>
            </w:tcBorders>
            <w:vAlign w:val="center"/>
          </w:tcPr>
          <w:p w14:paraId="6CEA7EEB">
            <w:pPr>
              <w:spacing w:before="62" w:after="62"/>
            </w:pPr>
            <w:r>
              <w:rPr>
                <w:rFonts w:hint="eastAsia"/>
              </w:rPr>
              <w:t>32</w:t>
            </w:r>
            <w:r>
              <w:t>GB</w:t>
            </w:r>
          </w:p>
        </w:tc>
      </w:tr>
      <w:tr w14:paraId="7CC4BD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46A0BCD8">
            <w:pPr>
              <w:widowControl/>
              <w:ind w:firstLine="420"/>
              <w:jc w:val="center"/>
            </w:pPr>
          </w:p>
        </w:tc>
        <w:tc>
          <w:tcPr>
            <w:tcW w:w="705" w:type="pct"/>
            <w:tcBorders>
              <w:top w:val="nil"/>
              <w:left w:val="single" w:color="auto" w:sz="4" w:space="0"/>
              <w:bottom w:val="single" w:color="auto" w:sz="4" w:space="0"/>
              <w:right w:val="nil"/>
            </w:tcBorders>
            <w:vAlign w:val="center"/>
          </w:tcPr>
          <w:p w14:paraId="1F798D00">
            <w:pPr>
              <w:spacing w:before="62" w:after="62"/>
              <w:jc w:val="right"/>
            </w:pPr>
            <w:r>
              <w:rPr>
                <w:rFonts w:hint="eastAsia"/>
              </w:rPr>
              <w:t>硬盘：</w:t>
            </w:r>
          </w:p>
        </w:tc>
        <w:tc>
          <w:tcPr>
            <w:tcW w:w="3437" w:type="pct"/>
            <w:tcBorders>
              <w:top w:val="nil"/>
              <w:left w:val="nil"/>
              <w:bottom w:val="single" w:color="auto" w:sz="4" w:space="0"/>
              <w:right w:val="thickThinSmallGap" w:color="auto" w:sz="24" w:space="0"/>
            </w:tcBorders>
            <w:vAlign w:val="center"/>
          </w:tcPr>
          <w:p w14:paraId="15230D5F">
            <w:pPr>
              <w:spacing w:before="62" w:after="62"/>
            </w:pPr>
            <w:r>
              <w:rPr>
                <w:rFonts w:hint="eastAsia"/>
              </w:rPr>
              <w:t>330GB</w:t>
            </w:r>
          </w:p>
        </w:tc>
      </w:tr>
      <w:tr w14:paraId="70A335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restart"/>
            <w:tcBorders>
              <w:top w:val="single" w:color="auto" w:sz="4" w:space="0"/>
              <w:left w:val="thinThickSmallGap" w:color="auto" w:sz="24" w:space="0"/>
              <w:right w:val="single" w:color="auto" w:sz="4" w:space="0"/>
            </w:tcBorders>
            <w:shd w:val="clear" w:color="auto" w:fill="F2F2F2"/>
            <w:vAlign w:val="center"/>
          </w:tcPr>
          <w:p w14:paraId="229BE0AB">
            <w:pPr>
              <w:widowControl/>
              <w:jc w:val="center"/>
            </w:pPr>
            <w:r>
              <w:rPr>
                <w:rFonts w:hint="eastAsia"/>
                <w:b/>
              </w:rPr>
              <w:t>软件环境</w:t>
            </w:r>
          </w:p>
        </w:tc>
        <w:tc>
          <w:tcPr>
            <w:tcW w:w="705" w:type="pct"/>
            <w:tcBorders>
              <w:top w:val="single" w:color="auto" w:sz="4" w:space="0"/>
              <w:left w:val="single" w:color="auto" w:sz="4" w:space="0"/>
              <w:bottom w:val="nil"/>
              <w:right w:val="nil"/>
            </w:tcBorders>
            <w:vAlign w:val="center"/>
          </w:tcPr>
          <w:p w14:paraId="5106B2FF">
            <w:pPr>
              <w:spacing w:before="62" w:after="62"/>
              <w:jc w:val="right"/>
            </w:pPr>
            <w:r>
              <w:rPr>
                <w:rFonts w:hint="eastAsia"/>
              </w:rPr>
              <w:t>操作系统：</w:t>
            </w:r>
          </w:p>
        </w:tc>
        <w:tc>
          <w:tcPr>
            <w:tcW w:w="3437" w:type="pct"/>
            <w:tcBorders>
              <w:top w:val="single" w:color="auto" w:sz="4" w:space="0"/>
              <w:left w:val="nil"/>
              <w:bottom w:val="nil"/>
              <w:right w:val="thickThinSmallGap" w:color="auto" w:sz="24" w:space="0"/>
            </w:tcBorders>
            <w:vAlign w:val="center"/>
          </w:tcPr>
          <w:p w14:paraId="090DC74B">
            <w:pPr>
              <w:spacing w:before="62" w:after="62"/>
            </w:pPr>
            <w:r>
              <w:t>CentOS 7.</w:t>
            </w:r>
            <w:r>
              <w:rPr>
                <w:rFonts w:hint="eastAsia"/>
              </w:rPr>
              <w:t>9.2009</w:t>
            </w:r>
          </w:p>
        </w:tc>
      </w:tr>
      <w:tr w14:paraId="693DE0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continue"/>
            <w:tcBorders>
              <w:left w:val="thinThickSmallGap" w:color="auto" w:sz="24" w:space="0"/>
              <w:bottom w:val="single" w:color="auto" w:sz="12" w:space="0"/>
              <w:right w:val="single" w:color="auto" w:sz="4" w:space="0"/>
            </w:tcBorders>
            <w:shd w:val="clear" w:color="auto" w:fill="F2F2F2"/>
            <w:vAlign w:val="center"/>
          </w:tcPr>
          <w:p w14:paraId="4056C3F7">
            <w:pPr>
              <w:widowControl/>
              <w:ind w:firstLine="420"/>
              <w:jc w:val="left"/>
            </w:pPr>
          </w:p>
        </w:tc>
        <w:tc>
          <w:tcPr>
            <w:tcW w:w="705" w:type="pct"/>
            <w:tcBorders>
              <w:top w:val="nil"/>
              <w:left w:val="single" w:color="auto" w:sz="4" w:space="0"/>
              <w:bottom w:val="single" w:color="auto" w:sz="12" w:space="0"/>
              <w:right w:val="nil"/>
            </w:tcBorders>
            <w:vAlign w:val="center"/>
          </w:tcPr>
          <w:p w14:paraId="5BA8C2A8">
            <w:pPr>
              <w:spacing w:before="62" w:after="62"/>
              <w:jc w:val="right"/>
            </w:pPr>
            <w:r>
              <w:rPr>
                <w:rFonts w:hint="eastAsia"/>
              </w:rPr>
              <w:t>应用软件：</w:t>
            </w:r>
          </w:p>
        </w:tc>
        <w:tc>
          <w:tcPr>
            <w:tcW w:w="3437" w:type="pct"/>
            <w:tcBorders>
              <w:top w:val="nil"/>
              <w:left w:val="nil"/>
              <w:bottom w:val="single" w:color="auto" w:sz="4" w:space="0"/>
              <w:right w:val="thickThinSmallGap" w:color="auto" w:sz="24" w:space="0"/>
            </w:tcBorders>
            <w:vAlign w:val="center"/>
          </w:tcPr>
          <w:p w14:paraId="74407E65">
            <w:pPr>
              <w:spacing w:before="62" w:after="62"/>
            </w:pPr>
            <w:r>
              <w:t>Redis7.0.2</w:t>
            </w:r>
          </w:p>
        </w:tc>
      </w:tr>
      <w:tr w14:paraId="3F1781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4994" w:type="pct"/>
            <w:gridSpan w:val="3"/>
            <w:tcBorders>
              <w:top w:val="single" w:color="auto" w:sz="12" w:space="0"/>
              <w:left w:val="thinThickSmallGap" w:color="auto" w:sz="24" w:space="0"/>
              <w:bottom w:val="single" w:color="auto" w:sz="4" w:space="0"/>
              <w:right w:val="thickThinSmallGap" w:color="auto" w:sz="24" w:space="0"/>
            </w:tcBorders>
            <w:shd w:val="clear" w:color="auto" w:fill="F2F2F2"/>
            <w:vAlign w:val="center"/>
          </w:tcPr>
          <w:p w14:paraId="05EBB8A7">
            <w:pPr>
              <w:spacing w:before="62" w:after="62"/>
              <w:rPr>
                <w:b/>
              </w:rPr>
            </w:pPr>
            <w:r>
              <w:rPr>
                <w:rFonts w:hint="eastAsia"/>
                <w:b/>
              </w:rPr>
              <w:t>数据挖掘算法分析服务器172.28.158.182</w:t>
            </w:r>
          </w:p>
        </w:tc>
      </w:tr>
      <w:tr w14:paraId="0CE08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03C1E479">
            <w:pPr>
              <w:ind w:right="113"/>
              <w:jc w:val="center"/>
            </w:pPr>
            <w:r>
              <w:rPr>
                <w:rFonts w:hint="eastAsia"/>
                <w:b/>
              </w:rPr>
              <w:t>硬件环境</w:t>
            </w:r>
          </w:p>
        </w:tc>
        <w:tc>
          <w:tcPr>
            <w:tcW w:w="705" w:type="pct"/>
            <w:tcBorders>
              <w:top w:val="single" w:color="auto" w:sz="4" w:space="0"/>
              <w:left w:val="single" w:color="auto" w:sz="4" w:space="0"/>
              <w:bottom w:val="nil"/>
              <w:right w:val="nil"/>
            </w:tcBorders>
            <w:vAlign w:val="center"/>
          </w:tcPr>
          <w:p w14:paraId="4066B7BF">
            <w:pPr>
              <w:spacing w:before="62" w:after="62"/>
              <w:jc w:val="right"/>
            </w:pPr>
            <w:r>
              <w:rPr>
                <w:rFonts w:hint="eastAsia"/>
              </w:rPr>
              <w:t>设备型号：</w:t>
            </w:r>
          </w:p>
        </w:tc>
        <w:tc>
          <w:tcPr>
            <w:tcW w:w="3437" w:type="pct"/>
            <w:tcBorders>
              <w:top w:val="single" w:color="auto" w:sz="4" w:space="0"/>
              <w:left w:val="nil"/>
              <w:bottom w:val="nil"/>
              <w:right w:val="thickThinSmallGap" w:color="auto" w:sz="24" w:space="0"/>
            </w:tcBorders>
            <w:vAlign w:val="center"/>
          </w:tcPr>
          <w:p w14:paraId="3FA3E04C">
            <w:pPr>
              <w:spacing w:before="62" w:after="62"/>
            </w:pPr>
            <w:r>
              <w:rPr>
                <w:rFonts w:hint="eastAsia"/>
              </w:rPr>
              <w:t>天翼云自研池-上海研究院</w:t>
            </w:r>
          </w:p>
        </w:tc>
      </w:tr>
      <w:tr w14:paraId="2EAA21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1CFA1980">
            <w:pPr>
              <w:widowControl/>
              <w:ind w:firstLine="420"/>
              <w:jc w:val="center"/>
            </w:pPr>
          </w:p>
        </w:tc>
        <w:tc>
          <w:tcPr>
            <w:tcW w:w="705" w:type="pct"/>
            <w:tcBorders>
              <w:top w:val="nil"/>
              <w:left w:val="single" w:color="auto" w:sz="4" w:space="0"/>
              <w:bottom w:val="nil"/>
              <w:right w:val="nil"/>
            </w:tcBorders>
            <w:vAlign w:val="center"/>
          </w:tcPr>
          <w:p w14:paraId="41B0FACC">
            <w:pPr>
              <w:spacing w:before="62" w:after="62"/>
              <w:jc w:val="right"/>
            </w:pPr>
            <w:r>
              <w:t>CPU</w:t>
            </w:r>
            <w:r>
              <w:rPr>
                <w:rFonts w:hint="eastAsia"/>
              </w:rPr>
              <w:t>：</w:t>
            </w:r>
          </w:p>
        </w:tc>
        <w:tc>
          <w:tcPr>
            <w:tcW w:w="3437" w:type="pct"/>
            <w:tcBorders>
              <w:top w:val="nil"/>
              <w:left w:val="nil"/>
              <w:bottom w:val="nil"/>
              <w:right w:val="thickThinSmallGap" w:color="auto" w:sz="24" w:space="0"/>
            </w:tcBorders>
            <w:vAlign w:val="center"/>
          </w:tcPr>
          <w:p w14:paraId="3D923FE6">
            <w:pPr>
              <w:spacing w:before="62" w:after="62"/>
            </w:pPr>
            <w:r>
              <w:t xml:space="preserve">Intel(R) Xeon(R) Gold 6246 CPU @ 3.30GHz </w:t>
            </w:r>
            <w:r>
              <w:rPr>
                <w:rFonts w:hint="eastAsia"/>
              </w:rPr>
              <w:t>16核心</w:t>
            </w:r>
          </w:p>
        </w:tc>
      </w:tr>
      <w:tr w14:paraId="6BCA8E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4FD758D3">
            <w:pPr>
              <w:widowControl/>
              <w:ind w:firstLine="420"/>
              <w:jc w:val="center"/>
            </w:pPr>
          </w:p>
        </w:tc>
        <w:tc>
          <w:tcPr>
            <w:tcW w:w="705" w:type="pct"/>
            <w:tcBorders>
              <w:top w:val="nil"/>
              <w:left w:val="single" w:color="auto" w:sz="4" w:space="0"/>
              <w:bottom w:val="nil"/>
              <w:right w:val="nil"/>
            </w:tcBorders>
            <w:vAlign w:val="center"/>
          </w:tcPr>
          <w:p w14:paraId="13776E9F">
            <w:pPr>
              <w:spacing w:before="62" w:after="62"/>
              <w:jc w:val="right"/>
            </w:pPr>
            <w:r>
              <w:rPr>
                <w:rFonts w:hint="eastAsia"/>
              </w:rPr>
              <w:t>内存：</w:t>
            </w:r>
          </w:p>
        </w:tc>
        <w:tc>
          <w:tcPr>
            <w:tcW w:w="3437" w:type="pct"/>
            <w:tcBorders>
              <w:top w:val="nil"/>
              <w:left w:val="nil"/>
              <w:bottom w:val="nil"/>
              <w:right w:val="thickThinSmallGap" w:color="auto" w:sz="24" w:space="0"/>
            </w:tcBorders>
            <w:vAlign w:val="center"/>
          </w:tcPr>
          <w:p w14:paraId="67DB86AD">
            <w:pPr>
              <w:spacing w:before="62" w:after="62"/>
            </w:pPr>
            <w:r>
              <w:rPr>
                <w:rFonts w:hint="eastAsia"/>
              </w:rPr>
              <w:t>32</w:t>
            </w:r>
            <w:r>
              <w:t>GB</w:t>
            </w:r>
          </w:p>
        </w:tc>
      </w:tr>
      <w:tr w14:paraId="60990A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54CB08FE">
            <w:pPr>
              <w:widowControl/>
              <w:ind w:firstLine="420"/>
              <w:jc w:val="center"/>
            </w:pPr>
          </w:p>
        </w:tc>
        <w:tc>
          <w:tcPr>
            <w:tcW w:w="705" w:type="pct"/>
            <w:tcBorders>
              <w:top w:val="nil"/>
              <w:left w:val="single" w:color="auto" w:sz="4" w:space="0"/>
              <w:bottom w:val="single" w:color="auto" w:sz="4" w:space="0"/>
              <w:right w:val="nil"/>
            </w:tcBorders>
            <w:vAlign w:val="center"/>
          </w:tcPr>
          <w:p w14:paraId="0C24CF6B">
            <w:pPr>
              <w:spacing w:before="62" w:after="62"/>
              <w:jc w:val="right"/>
            </w:pPr>
            <w:r>
              <w:rPr>
                <w:rFonts w:hint="eastAsia"/>
              </w:rPr>
              <w:t>硬盘：</w:t>
            </w:r>
          </w:p>
        </w:tc>
        <w:tc>
          <w:tcPr>
            <w:tcW w:w="3437" w:type="pct"/>
            <w:tcBorders>
              <w:top w:val="nil"/>
              <w:left w:val="nil"/>
              <w:bottom w:val="single" w:color="auto" w:sz="4" w:space="0"/>
              <w:right w:val="thickThinSmallGap" w:color="auto" w:sz="24" w:space="0"/>
            </w:tcBorders>
            <w:vAlign w:val="center"/>
          </w:tcPr>
          <w:p w14:paraId="7B35F8DC">
            <w:pPr>
              <w:spacing w:before="62" w:after="62"/>
            </w:pPr>
            <w:r>
              <w:rPr>
                <w:rFonts w:hint="eastAsia"/>
              </w:rPr>
              <w:t>1TB</w:t>
            </w:r>
          </w:p>
        </w:tc>
      </w:tr>
      <w:tr w14:paraId="3F956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restart"/>
            <w:tcBorders>
              <w:top w:val="single" w:color="auto" w:sz="4" w:space="0"/>
              <w:left w:val="thinThickSmallGap" w:color="auto" w:sz="24" w:space="0"/>
              <w:right w:val="single" w:color="auto" w:sz="4" w:space="0"/>
            </w:tcBorders>
            <w:shd w:val="clear" w:color="auto" w:fill="F2F2F2"/>
            <w:vAlign w:val="center"/>
          </w:tcPr>
          <w:p w14:paraId="6A37B6F1">
            <w:pPr>
              <w:widowControl/>
              <w:jc w:val="center"/>
            </w:pPr>
            <w:r>
              <w:rPr>
                <w:rFonts w:hint="eastAsia"/>
                <w:b/>
              </w:rPr>
              <w:t>软件环境</w:t>
            </w:r>
          </w:p>
        </w:tc>
        <w:tc>
          <w:tcPr>
            <w:tcW w:w="705" w:type="pct"/>
            <w:tcBorders>
              <w:top w:val="single" w:color="auto" w:sz="4" w:space="0"/>
              <w:left w:val="single" w:color="auto" w:sz="4" w:space="0"/>
              <w:bottom w:val="nil"/>
              <w:right w:val="nil"/>
            </w:tcBorders>
            <w:vAlign w:val="center"/>
          </w:tcPr>
          <w:p w14:paraId="767219F5">
            <w:pPr>
              <w:spacing w:before="62" w:after="62"/>
              <w:jc w:val="right"/>
            </w:pPr>
            <w:r>
              <w:rPr>
                <w:rFonts w:hint="eastAsia"/>
              </w:rPr>
              <w:t>操作系统：</w:t>
            </w:r>
          </w:p>
        </w:tc>
        <w:tc>
          <w:tcPr>
            <w:tcW w:w="3437" w:type="pct"/>
            <w:tcBorders>
              <w:top w:val="single" w:color="auto" w:sz="4" w:space="0"/>
              <w:left w:val="nil"/>
              <w:bottom w:val="nil"/>
              <w:right w:val="thickThinSmallGap" w:color="auto" w:sz="24" w:space="0"/>
            </w:tcBorders>
            <w:vAlign w:val="center"/>
          </w:tcPr>
          <w:p w14:paraId="125AC71D">
            <w:pPr>
              <w:spacing w:before="62" w:after="62"/>
            </w:pPr>
            <w:r>
              <w:t>CentOS 7.</w:t>
            </w:r>
            <w:r>
              <w:rPr>
                <w:rFonts w:hint="eastAsia"/>
              </w:rPr>
              <w:t>9.2009</w:t>
            </w:r>
          </w:p>
        </w:tc>
      </w:tr>
      <w:tr w14:paraId="15DEF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continue"/>
            <w:tcBorders>
              <w:left w:val="thinThickSmallGap" w:color="auto" w:sz="24" w:space="0"/>
              <w:bottom w:val="single" w:color="auto" w:sz="12" w:space="0"/>
              <w:right w:val="single" w:color="auto" w:sz="4" w:space="0"/>
            </w:tcBorders>
            <w:shd w:val="clear" w:color="auto" w:fill="F2F2F2"/>
            <w:vAlign w:val="center"/>
          </w:tcPr>
          <w:p w14:paraId="61BBC2CA">
            <w:pPr>
              <w:widowControl/>
              <w:ind w:firstLine="420"/>
              <w:jc w:val="left"/>
            </w:pPr>
          </w:p>
        </w:tc>
        <w:tc>
          <w:tcPr>
            <w:tcW w:w="705" w:type="pct"/>
            <w:tcBorders>
              <w:top w:val="nil"/>
              <w:left w:val="single" w:color="auto" w:sz="4" w:space="0"/>
              <w:bottom w:val="single" w:color="auto" w:sz="12" w:space="0"/>
              <w:right w:val="nil"/>
            </w:tcBorders>
            <w:vAlign w:val="center"/>
          </w:tcPr>
          <w:p w14:paraId="7B2CBCBC">
            <w:pPr>
              <w:spacing w:before="62" w:after="62"/>
              <w:jc w:val="right"/>
            </w:pPr>
            <w:r>
              <w:rPr>
                <w:rFonts w:hint="eastAsia"/>
              </w:rPr>
              <w:t>应用软件：</w:t>
            </w:r>
          </w:p>
        </w:tc>
        <w:tc>
          <w:tcPr>
            <w:tcW w:w="3437" w:type="pct"/>
            <w:tcBorders>
              <w:top w:val="nil"/>
              <w:left w:val="nil"/>
              <w:bottom w:val="single" w:color="auto" w:sz="4" w:space="0"/>
              <w:right w:val="thickThinSmallGap" w:color="auto" w:sz="24" w:space="0"/>
            </w:tcBorders>
            <w:vAlign w:val="center"/>
          </w:tcPr>
          <w:p w14:paraId="7E517413">
            <w:pPr>
              <w:spacing w:before="62" w:after="62"/>
            </w:pPr>
            <w:r>
              <w:rPr>
                <w:rFonts w:hint="eastAsia"/>
              </w:rPr>
              <w:t>Mysql5.7.41数据库、gcc version 10.1.0、python3.7</w:t>
            </w:r>
          </w:p>
        </w:tc>
      </w:tr>
      <w:tr w14:paraId="02D4FA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5000" w:type="pct"/>
            <w:gridSpan w:val="4"/>
            <w:tcBorders>
              <w:top w:val="single" w:color="auto" w:sz="12" w:space="0"/>
              <w:left w:val="thinThickSmallGap" w:color="auto" w:sz="24" w:space="0"/>
              <w:bottom w:val="single" w:color="auto" w:sz="4" w:space="0"/>
              <w:right w:val="thickThinSmallGap" w:color="auto" w:sz="24" w:space="0"/>
            </w:tcBorders>
            <w:shd w:val="clear" w:color="auto" w:fill="F2F2F2"/>
            <w:vAlign w:val="center"/>
          </w:tcPr>
          <w:p w14:paraId="270841E7">
            <w:pPr>
              <w:spacing w:before="62" w:after="62"/>
              <w:rPr>
                <w:b/>
              </w:rPr>
            </w:pPr>
            <w:r>
              <w:rPr>
                <w:rFonts w:hint="eastAsia"/>
                <w:b/>
              </w:rPr>
              <w:t>模型集成系统服务器172.27.220.101</w:t>
            </w:r>
          </w:p>
        </w:tc>
      </w:tr>
      <w:tr w14:paraId="1A0A70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3F87F651">
            <w:pPr>
              <w:ind w:right="113"/>
              <w:jc w:val="center"/>
            </w:pPr>
            <w:r>
              <w:rPr>
                <w:rFonts w:hint="eastAsia"/>
                <w:b/>
              </w:rPr>
              <w:t>硬件环境</w:t>
            </w:r>
          </w:p>
        </w:tc>
        <w:tc>
          <w:tcPr>
            <w:tcW w:w="705" w:type="pct"/>
            <w:tcBorders>
              <w:top w:val="single" w:color="auto" w:sz="4" w:space="0"/>
              <w:left w:val="single" w:color="auto" w:sz="4" w:space="0"/>
              <w:bottom w:val="nil"/>
              <w:right w:val="nil"/>
            </w:tcBorders>
            <w:vAlign w:val="center"/>
          </w:tcPr>
          <w:p w14:paraId="5E01683A">
            <w:pPr>
              <w:spacing w:before="62" w:after="62"/>
              <w:jc w:val="right"/>
            </w:pPr>
            <w:r>
              <w:rPr>
                <w:rFonts w:hint="eastAsia"/>
              </w:rPr>
              <w:t>设备型号：</w:t>
            </w:r>
          </w:p>
        </w:tc>
        <w:tc>
          <w:tcPr>
            <w:tcW w:w="3443" w:type="pct"/>
            <w:gridSpan w:val="2"/>
            <w:tcBorders>
              <w:top w:val="single" w:color="auto" w:sz="4" w:space="0"/>
              <w:left w:val="nil"/>
              <w:bottom w:val="nil"/>
              <w:right w:val="thickThinSmallGap" w:color="auto" w:sz="24" w:space="0"/>
            </w:tcBorders>
            <w:vAlign w:val="center"/>
          </w:tcPr>
          <w:p w14:paraId="77087200">
            <w:pPr>
              <w:spacing w:before="62" w:after="62"/>
            </w:pPr>
            <w:r>
              <w:rPr>
                <w:rFonts w:hint="eastAsia"/>
              </w:rPr>
              <w:t>天翼云自研池-上海研究院</w:t>
            </w:r>
          </w:p>
        </w:tc>
      </w:tr>
      <w:tr w14:paraId="116499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1D905385">
            <w:pPr>
              <w:widowControl/>
              <w:ind w:firstLine="420"/>
              <w:jc w:val="center"/>
            </w:pPr>
          </w:p>
        </w:tc>
        <w:tc>
          <w:tcPr>
            <w:tcW w:w="705" w:type="pct"/>
            <w:tcBorders>
              <w:top w:val="nil"/>
              <w:left w:val="single" w:color="auto" w:sz="4" w:space="0"/>
              <w:bottom w:val="nil"/>
              <w:right w:val="nil"/>
            </w:tcBorders>
            <w:vAlign w:val="center"/>
          </w:tcPr>
          <w:p w14:paraId="44E0C62B">
            <w:pPr>
              <w:spacing w:before="62" w:after="62"/>
              <w:jc w:val="right"/>
            </w:pPr>
            <w:r>
              <w:t>CPU</w:t>
            </w:r>
            <w:r>
              <w:rPr>
                <w:rFonts w:hint="eastAsia"/>
              </w:rPr>
              <w:t>：</w:t>
            </w:r>
          </w:p>
        </w:tc>
        <w:tc>
          <w:tcPr>
            <w:tcW w:w="3443" w:type="pct"/>
            <w:gridSpan w:val="2"/>
            <w:tcBorders>
              <w:top w:val="nil"/>
              <w:left w:val="nil"/>
              <w:bottom w:val="nil"/>
              <w:right w:val="thickThinSmallGap" w:color="auto" w:sz="24" w:space="0"/>
            </w:tcBorders>
            <w:vAlign w:val="center"/>
          </w:tcPr>
          <w:p w14:paraId="7E1F49F1">
            <w:pPr>
              <w:spacing w:before="62" w:after="62"/>
            </w:pPr>
            <w:r>
              <w:rPr>
                <w:rFonts w:hint="eastAsia"/>
              </w:rPr>
              <w:t>Intel(R) Xeon(R) Gold 6246 CPU @ 3.30GHz 16核心</w:t>
            </w:r>
          </w:p>
        </w:tc>
      </w:tr>
      <w:tr w14:paraId="5124EF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5B51C89E">
            <w:pPr>
              <w:widowControl/>
              <w:ind w:firstLine="420"/>
              <w:jc w:val="center"/>
            </w:pPr>
          </w:p>
        </w:tc>
        <w:tc>
          <w:tcPr>
            <w:tcW w:w="705" w:type="pct"/>
            <w:tcBorders>
              <w:top w:val="nil"/>
              <w:left w:val="single" w:color="auto" w:sz="4" w:space="0"/>
              <w:bottom w:val="nil"/>
              <w:right w:val="nil"/>
            </w:tcBorders>
            <w:vAlign w:val="center"/>
          </w:tcPr>
          <w:p w14:paraId="6B8A3741">
            <w:pPr>
              <w:spacing w:before="62" w:after="62"/>
              <w:jc w:val="right"/>
            </w:pPr>
            <w:r>
              <w:rPr>
                <w:rFonts w:hint="eastAsia"/>
              </w:rPr>
              <w:t>内存：</w:t>
            </w:r>
          </w:p>
        </w:tc>
        <w:tc>
          <w:tcPr>
            <w:tcW w:w="3443" w:type="pct"/>
            <w:gridSpan w:val="2"/>
            <w:tcBorders>
              <w:top w:val="nil"/>
              <w:left w:val="nil"/>
              <w:bottom w:val="nil"/>
              <w:right w:val="thickThinSmallGap" w:color="auto" w:sz="24" w:space="0"/>
            </w:tcBorders>
            <w:vAlign w:val="center"/>
          </w:tcPr>
          <w:p w14:paraId="30769AFF">
            <w:pPr>
              <w:spacing w:before="62" w:after="62"/>
            </w:pPr>
            <w:r>
              <w:rPr>
                <w:rFonts w:hint="eastAsia"/>
              </w:rPr>
              <w:t>32</w:t>
            </w:r>
            <w:r>
              <w:t>GB</w:t>
            </w:r>
          </w:p>
        </w:tc>
      </w:tr>
      <w:tr w14:paraId="11B15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10F7355D">
            <w:pPr>
              <w:widowControl/>
              <w:ind w:firstLine="420"/>
              <w:jc w:val="center"/>
            </w:pPr>
          </w:p>
        </w:tc>
        <w:tc>
          <w:tcPr>
            <w:tcW w:w="705" w:type="pct"/>
            <w:tcBorders>
              <w:top w:val="nil"/>
              <w:left w:val="single" w:color="auto" w:sz="4" w:space="0"/>
              <w:bottom w:val="single" w:color="auto" w:sz="4" w:space="0"/>
              <w:right w:val="nil"/>
            </w:tcBorders>
            <w:vAlign w:val="center"/>
          </w:tcPr>
          <w:p w14:paraId="76C6D8DE">
            <w:pPr>
              <w:spacing w:before="62" w:after="62"/>
              <w:jc w:val="right"/>
            </w:pPr>
            <w:r>
              <w:rPr>
                <w:rFonts w:hint="eastAsia"/>
              </w:rPr>
              <w:t>硬盘：</w:t>
            </w:r>
          </w:p>
        </w:tc>
        <w:tc>
          <w:tcPr>
            <w:tcW w:w="3443" w:type="pct"/>
            <w:gridSpan w:val="2"/>
            <w:tcBorders>
              <w:top w:val="nil"/>
              <w:left w:val="nil"/>
              <w:bottom w:val="single" w:color="auto" w:sz="4" w:space="0"/>
              <w:right w:val="thickThinSmallGap" w:color="auto" w:sz="24" w:space="0"/>
            </w:tcBorders>
            <w:vAlign w:val="center"/>
          </w:tcPr>
          <w:p w14:paraId="457AC3AB">
            <w:pPr>
              <w:spacing w:before="62" w:after="62"/>
            </w:pPr>
            <w:r>
              <w:rPr>
                <w:rFonts w:hint="eastAsia"/>
              </w:rPr>
              <w:t>330GB</w:t>
            </w:r>
          </w:p>
        </w:tc>
      </w:tr>
      <w:tr w14:paraId="52745A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 w:type="pct"/>
            <w:vMerge w:val="restart"/>
            <w:tcBorders>
              <w:top w:val="single" w:color="auto" w:sz="4" w:space="0"/>
              <w:left w:val="thinThickSmallGap" w:color="auto" w:sz="24" w:space="0"/>
              <w:right w:val="single" w:color="auto" w:sz="4" w:space="0"/>
            </w:tcBorders>
            <w:shd w:val="clear" w:color="auto" w:fill="F2F2F2"/>
            <w:vAlign w:val="center"/>
          </w:tcPr>
          <w:p w14:paraId="5C5329D4">
            <w:pPr>
              <w:widowControl/>
              <w:jc w:val="center"/>
            </w:pPr>
            <w:r>
              <w:rPr>
                <w:rFonts w:hint="eastAsia"/>
                <w:b/>
              </w:rPr>
              <w:t>软件环境</w:t>
            </w:r>
          </w:p>
        </w:tc>
        <w:tc>
          <w:tcPr>
            <w:tcW w:w="705" w:type="pct"/>
            <w:tcBorders>
              <w:top w:val="single" w:color="auto" w:sz="4" w:space="0"/>
              <w:left w:val="single" w:color="auto" w:sz="4" w:space="0"/>
              <w:bottom w:val="nil"/>
              <w:right w:val="nil"/>
            </w:tcBorders>
            <w:vAlign w:val="center"/>
          </w:tcPr>
          <w:p w14:paraId="7D789216">
            <w:pPr>
              <w:spacing w:before="62" w:after="62"/>
              <w:jc w:val="right"/>
            </w:pPr>
            <w:r>
              <w:rPr>
                <w:rFonts w:hint="eastAsia"/>
              </w:rPr>
              <w:t>操作系统：</w:t>
            </w:r>
          </w:p>
        </w:tc>
        <w:tc>
          <w:tcPr>
            <w:tcW w:w="3443" w:type="pct"/>
            <w:gridSpan w:val="2"/>
            <w:tcBorders>
              <w:top w:val="single" w:color="auto" w:sz="4" w:space="0"/>
              <w:left w:val="nil"/>
              <w:bottom w:val="nil"/>
              <w:right w:val="thickThinSmallGap" w:color="auto" w:sz="24" w:space="0"/>
            </w:tcBorders>
            <w:vAlign w:val="center"/>
          </w:tcPr>
          <w:p w14:paraId="158961A9">
            <w:pPr>
              <w:spacing w:before="62" w:after="62"/>
            </w:pPr>
            <w:r>
              <w:t>CentOS 7.</w:t>
            </w:r>
            <w:r>
              <w:rPr>
                <w:rFonts w:hint="eastAsia"/>
              </w:rPr>
              <w:t>9.2009</w:t>
            </w:r>
          </w:p>
        </w:tc>
      </w:tr>
      <w:tr w14:paraId="35E775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 w:type="pct"/>
            <w:vMerge w:val="continue"/>
            <w:tcBorders>
              <w:left w:val="thinThickSmallGap" w:color="auto" w:sz="24" w:space="0"/>
              <w:bottom w:val="single" w:color="auto" w:sz="12" w:space="0"/>
              <w:right w:val="single" w:color="auto" w:sz="4" w:space="0"/>
            </w:tcBorders>
            <w:shd w:val="clear" w:color="auto" w:fill="F2F2F2"/>
            <w:vAlign w:val="center"/>
          </w:tcPr>
          <w:p w14:paraId="54AF6D67">
            <w:pPr>
              <w:widowControl/>
              <w:ind w:firstLine="420"/>
              <w:jc w:val="left"/>
            </w:pPr>
          </w:p>
        </w:tc>
        <w:tc>
          <w:tcPr>
            <w:tcW w:w="705" w:type="pct"/>
            <w:tcBorders>
              <w:top w:val="nil"/>
              <w:left w:val="single" w:color="auto" w:sz="4" w:space="0"/>
              <w:bottom w:val="single" w:color="auto" w:sz="12" w:space="0"/>
              <w:right w:val="nil"/>
            </w:tcBorders>
            <w:vAlign w:val="center"/>
          </w:tcPr>
          <w:p w14:paraId="6904E999">
            <w:pPr>
              <w:spacing w:before="62" w:after="62"/>
              <w:jc w:val="right"/>
            </w:pPr>
            <w:r>
              <w:rPr>
                <w:rFonts w:hint="eastAsia"/>
              </w:rPr>
              <w:t>应用软件：</w:t>
            </w:r>
          </w:p>
        </w:tc>
        <w:tc>
          <w:tcPr>
            <w:tcW w:w="3443" w:type="pct"/>
            <w:gridSpan w:val="2"/>
            <w:tcBorders>
              <w:top w:val="nil"/>
              <w:left w:val="nil"/>
              <w:bottom w:val="single" w:color="auto" w:sz="4" w:space="0"/>
              <w:right w:val="thickThinSmallGap" w:color="auto" w:sz="24" w:space="0"/>
            </w:tcBorders>
            <w:vAlign w:val="center"/>
          </w:tcPr>
          <w:p w14:paraId="7C8282F9">
            <w:pPr>
              <w:spacing w:before="62" w:after="62"/>
            </w:pPr>
            <w:r>
              <w:rPr>
                <w:rFonts w:hint="eastAsia"/>
              </w:rPr>
              <w:t>Mysql5.7.41数据库、gcc version 10.1.0、python3.7</w:t>
            </w:r>
          </w:p>
        </w:tc>
      </w:tr>
      <w:tr w14:paraId="772EE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5000" w:type="pct"/>
            <w:gridSpan w:val="4"/>
            <w:tcBorders>
              <w:top w:val="single" w:color="auto" w:sz="12" w:space="0"/>
              <w:left w:val="thinThickSmallGap" w:color="auto" w:sz="24" w:space="0"/>
              <w:bottom w:val="single" w:color="auto" w:sz="4" w:space="0"/>
              <w:right w:val="thickThinSmallGap" w:color="auto" w:sz="24" w:space="0"/>
            </w:tcBorders>
            <w:shd w:val="clear" w:color="auto" w:fill="F2F2F2"/>
            <w:vAlign w:val="center"/>
          </w:tcPr>
          <w:p w14:paraId="0BA5EAD7">
            <w:pPr>
              <w:spacing w:before="62" w:after="62"/>
              <w:rPr>
                <w:b/>
              </w:rPr>
            </w:pPr>
            <w:r>
              <w:rPr>
                <w:rFonts w:hint="eastAsia"/>
                <w:b/>
              </w:rPr>
              <w:t>测试机172.27.220.2</w:t>
            </w:r>
          </w:p>
        </w:tc>
      </w:tr>
      <w:tr w14:paraId="4A3364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5D51EAD4">
            <w:pPr>
              <w:ind w:right="113"/>
              <w:jc w:val="center"/>
            </w:pPr>
            <w:r>
              <w:rPr>
                <w:rFonts w:hint="eastAsia"/>
                <w:b/>
              </w:rPr>
              <w:t>硬件环境</w:t>
            </w:r>
          </w:p>
        </w:tc>
        <w:tc>
          <w:tcPr>
            <w:tcW w:w="705" w:type="pct"/>
            <w:tcBorders>
              <w:top w:val="single" w:color="auto" w:sz="4" w:space="0"/>
              <w:left w:val="single" w:color="auto" w:sz="4" w:space="0"/>
              <w:bottom w:val="nil"/>
              <w:right w:val="nil"/>
            </w:tcBorders>
            <w:vAlign w:val="center"/>
          </w:tcPr>
          <w:p w14:paraId="2AAAA01B">
            <w:pPr>
              <w:spacing w:before="62" w:after="62"/>
              <w:jc w:val="right"/>
            </w:pPr>
            <w:r>
              <w:rPr>
                <w:rFonts w:hint="eastAsia"/>
              </w:rPr>
              <w:t>设备型号：</w:t>
            </w:r>
          </w:p>
        </w:tc>
        <w:tc>
          <w:tcPr>
            <w:tcW w:w="3443" w:type="pct"/>
            <w:gridSpan w:val="2"/>
            <w:tcBorders>
              <w:top w:val="single" w:color="auto" w:sz="4" w:space="0"/>
              <w:left w:val="nil"/>
              <w:bottom w:val="nil"/>
              <w:right w:val="thickThinSmallGap" w:color="auto" w:sz="24" w:space="0"/>
            </w:tcBorders>
            <w:vAlign w:val="center"/>
          </w:tcPr>
          <w:p w14:paraId="6ECD0485">
            <w:pPr>
              <w:spacing w:before="62" w:after="62"/>
            </w:pPr>
            <w:r>
              <w:rPr>
                <w:rFonts w:hint="eastAsia"/>
              </w:rPr>
              <w:t>天翼云自研池-上海研究院</w:t>
            </w:r>
          </w:p>
        </w:tc>
      </w:tr>
      <w:tr w14:paraId="43727C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30B355ED">
            <w:pPr>
              <w:widowControl/>
              <w:ind w:firstLine="420"/>
              <w:jc w:val="center"/>
            </w:pPr>
          </w:p>
        </w:tc>
        <w:tc>
          <w:tcPr>
            <w:tcW w:w="705" w:type="pct"/>
            <w:tcBorders>
              <w:top w:val="nil"/>
              <w:left w:val="single" w:color="auto" w:sz="4" w:space="0"/>
              <w:bottom w:val="nil"/>
              <w:right w:val="nil"/>
            </w:tcBorders>
            <w:vAlign w:val="center"/>
          </w:tcPr>
          <w:p w14:paraId="6AF434AB">
            <w:pPr>
              <w:spacing w:before="62" w:after="62"/>
              <w:jc w:val="right"/>
            </w:pPr>
            <w:r>
              <w:t>CPU</w:t>
            </w:r>
            <w:r>
              <w:rPr>
                <w:rFonts w:hint="eastAsia"/>
              </w:rPr>
              <w:t>：</w:t>
            </w:r>
          </w:p>
        </w:tc>
        <w:tc>
          <w:tcPr>
            <w:tcW w:w="3443" w:type="pct"/>
            <w:gridSpan w:val="2"/>
            <w:tcBorders>
              <w:top w:val="nil"/>
              <w:left w:val="nil"/>
              <w:bottom w:val="nil"/>
              <w:right w:val="thickThinSmallGap" w:color="auto" w:sz="24" w:space="0"/>
            </w:tcBorders>
            <w:vAlign w:val="center"/>
          </w:tcPr>
          <w:p w14:paraId="35958094">
            <w:pPr>
              <w:spacing w:before="62" w:after="62"/>
            </w:pPr>
            <w:r>
              <w:rPr>
                <w:rFonts w:hint="eastAsia"/>
              </w:rPr>
              <w:t>Intel(R) Xeon(R) Gold 6246 CPU @ 3.30GHz、x86_64、16核心</w:t>
            </w:r>
          </w:p>
        </w:tc>
      </w:tr>
      <w:tr w14:paraId="2C0630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1A19EA62">
            <w:pPr>
              <w:widowControl/>
              <w:ind w:firstLine="420"/>
              <w:jc w:val="center"/>
            </w:pPr>
          </w:p>
        </w:tc>
        <w:tc>
          <w:tcPr>
            <w:tcW w:w="705" w:type="pct"/>
            <w:tcBorders>
              <w:top w:val="nil"/>
              <w:left w:val="single" w:color="auto" w:sz="4" w:space="0"/>
              <w:bottom w:val="nil"/>
              <w:right w:val="nil"/>
            </w:tcBorders>
            <w:vAlign w:val="center"/>
          </w:tcPr>
          <w:p w14:paraId="6F4168F9">
            <w:pPr>
              <w:spacing w:before="62" w:after="62"/>
              <w:jc w:val="right"/>
            </w:pPr>
            <w:r>
              <w:rPr>
                <w:rFonts w:hint="eastAsia"/>
              </w:rPr>
              <w:t>内存：</w:t>
            </w:r>
          </w:p>
        </w:tc>
        <w:tc>
          <w:tcPr>
            <w:tcW w:w="3443" w:type="pct"/>
            <w:gridSpan w:val="2"/>
            <w:tcBorders>
              <w:top w:val="nil"/>
              <w:left w:val="nil"/>
              <w:bottom w:val="nil"/>
              <w:right w:val="thickThinSmallGap" w:color="auto" w:sz="24" w:space="0"/>
            </w:tcBorders>
            <w:vAlign w:val="center"/>
          </w:tcPr>
          <w:p w14:paraId="3B64FB37">
            <w:pPr>
              <w:spacing w:before="62" w:after="62"/>
            </w:pPr>
            <w:r>
              <w:rPr>
                <w:rFonts w:hint="eastAsia"/>
              </w:rPr>
              <w:t>32</w:t>
            </w:r>
            <w:r>
              <w:t>GB</w:t>
            </w:r>
          </w:p>
        </w:tc>
      </w:tr>
      <w:tr w14:paraId="2C32DD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046DDF48">
            <w:pPr>
              <w:widowControl/>
              <w:ind w:firstLine="420"/>
              <w:jc w:val="center"/>
            </w:pPr>
          </w:p>
        </w:tc>
        <w:tc>
          <w:tcPr>
            <w:tcW w:w="705" w:type="pct"/>
            <w:tcBorders>
              <w:top w:val="nil"/>
              <w:left w:val="single" w:color="auto" w:sz="4" w:space="0"/>
              <w:bottom w:val="single" w:color="auto" w:sz="4" w:space="0"/>
              <w:right w:val="nil"/>
            </w:tcBorders>
            <w:vAlign w:val="center"/>
          </w:tcPr>
          <w:p w14:paraId="061B7300">
            <w:pPr>
              <w:spacing w:before="62" w:after="62"/>
              <w:jc w:val="right"/>
            </w:pPr>
            <w:r>
              <w:rPr>
                <w:rFonts w:hint="eastAsia"/>
              </w:rPr>
              <w:t>硬盘：</w:t>
            </w:r>
          </w:p>
        </w:tc>
        <w:tc>
          <w:tcPr>
            <w:tcW w:w="3443" w:type="pct"/>
            <w:gridSpan w:val="2"/>
            <w:tcBorders>
              <w:top w:val="nil"/>
              <w:left w:val="nil"/>
              <w:bottom w:val="single" w:color="auto" w:sz="4" w:space="0"/>
              <w:right w:val="thickThinSmallGap" w:color="auto" w:sz="24" w:space="0"/>
            </w:tcBorders>
            <w:vAlign w:val="center"/>
          </w:tcPr>
          <w:p w14:paraId="6617700F">
            <w:pPr>
              <w:spacing w:before="62" w:after="62"/>
            </w:pPr>
            <w:r>
              <w:rPr>
                <w:rFonts w:hint="eastAsia"/>
              </w:rPr>
              <w:t>330GB</w:t>
            </w:r>
          </w:p>
        </w:tc>
      </w:tr>
      <w:tr w14:paraId="086F9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 w:type="pct"/>
            <w:vMerge w:val="restart"/>
            <w:tcBorders>
              <w:top w:val="single" w:color="auto" w:sz="4" w:space="0"/>
              <w:left w:val="thinThickSmallGap" w:color="auto" w:sz="24" w:space="0"/>
              <w:right w:val="single" w:color="auto" w:sz="4" w:space="0"/>
            </w:tcBorders>
            <w:shd w:val="clear" w:color="auto" w:fill="F2F2F2"/>
            <w:vAlign w:val="center"/>
          </w:tcPr>
          <w:p w14:paraId="367A49DD">
            <w:pPr>
              <w:widowControl/>
              <w:jc w:val="center"/>
            </w:pPr>
            <w:r>
              <w:rPr>
                <w:rFonts w:hint="eastAsia"/>
                <w:b/>
              </w:rPr>
              <w:t>软件环境</w:t>
            </w:r>
          </w:p>
        </w:tc>
        <w:tc>
          <w:tcPr>
            <w:tcW w:w="705" w:type="pct"/>
            <w:tcBorders>
              <w:top w:val="single" w:color="auto" w:sz="4" w:space="0"/>
              <w:left w:val="single" w:color="auto" w:sz="4" w:space="0"/>
              <w:bottom w:val="nil"/>
              <w:right w:val="nil"/>
            </w:tcBorders>
            <w:vAlign w:val="center"/>
          </w:tcPr>
          <w:p w14:paraId="0C7063CD">
            <w:pPr>
              <w:spacing w:before="62" w:after="62"/>
              <w:jc w:val="right"/>
            </w:pPr>
            <w:r>
              <w:rPr>
                <w:rFonts w:hint="eastAsia"/>
              </w:rPr>
              <w:t>操作系统：</w:t>
            </w:r>
          </w:p>
        </w:tc>
        <w:tc>
          <w:tcPr>
            <w:tcW w:w="3443" w:type="pct"/>
            <w:gridSpan w:val="2"/>
            <w:tcBorders>
              <w:top w:val="single" w:color="auto" w:sz="4" w:space="0"/>
              <w:left w:val="nil"/>
              <w:bottom w:val="nil"/>
              <w:right w:val="thickThinSmallGap" w:color="auto" w:sz="24" w:space="0"/>
            </w:tcBorders>
            <w:vAlign w:val="center"/>
          </w:tcPr>
          <w:p w14:paraId="4EB17202">
            <w:pPr>
              <w:spacing w:before="62" w:after="62"/>
            </w:pPr>
            <w:r>
              <w:t>CentOS 7.</w:t>
            </w:r>
            <w:r>
              <w:rPr>
                <w:rFonts w:hint="eastAsia"/>
              </w:rPr>
              <w:t>9.2009</w:t>
            </w:r>
          </w:p>
        </w:tc>
      </w:tr>
      <w:tr w14:paraId="48B38C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 w:type="pct"/>
            <w:vMerge w:val="continue"/>
            <w:tcBorders>
              <w:left w:val="thinThickSmallGap" w:color="auto" w:sz="24" w:space="0"/>
              <w:bottom w:val="thickThinSmallGap" w:color="auto" w:sz="24" w:space="0"/>
              <w:right w:val="single" w:color="auto" w:sz="4" w:space="0"/>
            </w:tcBorders>
            <w:shd w:val="clear" w:color="auto" w:fill="F2F2F2"/>
            <w:vAlign w:val="center"/>
          </w:tcPr>
          <w:p w14:paraId="3CBEC8B1">
            <w:pPr>
              <w:widowControl/>
              <w:ind w:firstLine="420"/>
              <w:jc w:val="left"/>
            </w:pPr>
          </w:p>
        </w:tc>
        <w:tc>
          <w:tcPr>
            <w:tcW w:w="705" w:type="pct"/>
            <w:tcBorders>
              <w:top w:val="nil"/>
              <w:left w:val="single" w:color="auto" w:sz="4" w:space="0"/>
              <w:bottom w:val="thickThinSmallGap" w:color="auto" w:sz="24" w:space="0"/>
              <w:right w:val="nil"/>
            </w:tcBorders>
            <w:vAlign w:val="center"/>
          </w:tcPr>
          <w:p w14:paraId="7E25FB19">
            <w:pPr>
              <w:spacing w:before="62" w:after="62"/>
              <w:jc w:val="right"/>
            </w:pPr>
            <w:r>
              <w:rPr>
                <w:rFonts w:hint="eastAsia"/>
              </w:rPr>
              <w:t>应用软件：</w:t>
            </w:r>
          </w:p>
        </w:tc>
        <w:tc>
          <w:tcPr>
            <w:tcW w:w="3443" w:type="pct"/>
            <w:gridSpan w:val="2"/>
            <w:tcBorders>
              <w:top w:val="nil"/>
              <w:left w:val="nil"/>
              <w:bottom w:val="thickThinSmallGap" w:color="auto" w:sz="24" w:space="0"/>
              <w:right w:val="thickThinSmallGap" w:color="auto" w:sz="24" w:space="0"/>
            </w:tcBorders>
            <w:vAlign w:val="center"/>
          </w:tcPr>
          <w:p w14:paraId="121EF541">
            <w:pPr>
              <w:spacing w:before="62" w:after="62"/>
            </w:pPr>
            <w:r>
              <w:rPr>
                <w:rFonts w:hint="eastAsia"/>
              </w:rPr>
              <w:t>Mysql5.7.41数据库、gcc version 10.1.0、python3.7</w:t>
            </w:r>
          </w:p>
        </w:tc>
      </w:tr>
    </w:tbl>
    <w:p w14:paraId="2B150106">
      <w:pPr>
        <w:pStyle w:val="5"/>
      </w:pPr>
      <w:r>
        <w:rPr>
          <w:rFonts w:hint="eastAsia"/>
        </w:rPr>
        <w:t>网络环境</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9"/>
        <w:gridCol w:w="1407"/>
        <w:gridCol w:w="6856"/>
      </w:tblGrid>
      <w:tr w14:paraId="0B8274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5000" w:type="pct"/>
            <w:gridSpan w:val="3"/>
            <w:tcBorders>
              <w:top w:val="thinThickSmallGap" w:color="auto" w:sz="24" w:space="0"/>
              <w:left w:val="thinThickSmallGap" w:color="auto" w:sz="24" w:space="0"/>
              <w:bottom w:val="single" w:color="auto" w:sz="4" w:space="0"/>
              <w:right w:val="thickThinSmallGap" w:color="auto" w:sz="24" w:space="0"/>
            </w:tcBorders>
            <w:shd w:val="clear" w:color="auto" w:fill="F2F2F2"/>
            <w:vAlign w:val="center"/>
          </w:tcPr>
          <w:p w14:paraId="5FD50DE2">
            <w:pPr>
              <w:spacing w:before="62" w:after="62"/>
              <w:rPr>
                <w:b/>
              </w:rPr>
            </w:pPr>
            <w:r>
              <w:rPr>
                <w:rFonts w:hint="eastAsia"/>
                <w:b/>
              </w:rPr>
              <w:t>网络交换机</w:t>
            </w:r>
          </w:p>
        </w:tc>
      </w:tr>
      <w:tr w14:paraId="74ACB3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26C078E3">
            <w:pPr>
              <w:ind w:right="113"/>
              <w:jc w:val="center"/>
            </w:pPr>
            <w:r>
              <w:rPr>
                <w:rFonts w:hint="eastAsia"/>
                <w:b/>
              </w:rPr>
              <w:t>硬件环境</w:t>
            </w:r>
          </w:p>
        </w:tc>
        <w:tc>
          <w:tcPr>
            <w:tcW w:w="706" w:type="pct"/>
            <w:tcBorders>
              <w:top w:val="single" w:color="auto" w:sz="4" w:space="0"/>
              <w:left w:val="single" w:color="auto" w:sz="4" w:space="0"/>
              <w:bottom w:val="nil"/>
              <w:right w:val="nil"/>
            </w:tcBorders>
            <w:vAlign w:val="center"/>
          </w:tcPr>
          <w:p w14:paraId="40EA6BBD">
            <w:pPr>
              <w:spacing w:before="62" w:after="62"/>
              <w:jc w:val="right"/>
            </w:pPr>
            <w:r>
              <w:rPr>
                <w:rFonts w:hint="eastAsia"/>
              </w:rPr>
              <w:t>设备型号：</w:t>
            </w:r>
          </w:p>
        </w:tc>
        <w:tc>
          <w:tcPr>
            <w:tcW w:w="3441" w:type="pct"/>
            <w:tcBorders>
              <w:top w:val="single" w:color="auto" w:sz="4" w:space="0"/>
              <w:left w:val="nil"/>
              <w:bottom w:val="nil"/>
              <w:right w:val="thickThinSmallGap" w:color="auto" w:sz="24" w:space="0"/>
            </w:tcBorders>
            <w:vAlign w:val="center"/>
          </w:tcPr>
          <w:p w14:paraId="7C34123D">
            <w:pPr>
              <w:spacing w:before="62" w:after="62"/>
            </w:pPr>
            <w:r>
              <w:rPr>
                <w:rFonts w:hint="eastAsia"/>
              </w:rPr>
              <w:t>华为交换机</w:t>
            </w:r>
          </w:p>
        </w:tc>
      </w:tr>
      <w:tr w14:paraId="453689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20704E89">
            <w:pPr>
              <w:widowControl/>
              <w:ind w:firstLine="420"/>
              <w:jc w:val="center"/>
            </w:pPr>
          </w:p>
        </w:tc>
        <w:tc>
          <w:tcPr>
            <w:tcW w:w="706" w:type="pct"/>
            <w:tcBorders>
              <w:top w:val="nil"/>
              <w:left w:val="single" w:color="auto" w:sz="4" w:space="0"/>
              <w:bottom w:val="nil"/>
              <w:right w:val="nil"/>
            </w:tcBorders>
            <w:vAlign w:val="center"/>
          </w:tcPr>
          <w:p w14:paraId="0F81A76D">
            <w:pPr>
              <w:spacing w:before="62" w:after="62"/>
              <w:jc w:val="right"/>
            </w:pPr>
            <w:r>
              <w:rPr>
                <w:rFonts w:hint="eastAsia"/>
              </w:rPr>
              <w:t>网络类型：</w:t>
            </w:r>
          </w:p>
        </w:tc>
        <w:tc>
          <w:tcPr>
            <w:tcW w:w="3441" w:type="pct"/>
            <w:tcBorders>
              <w:top w:val="nil"/>
              <w:left w:val="nil"/>
              <w:bottom w:val="nil"/>
              <w:right w:val="thickThinSmallGap" w:color="auto" w:sz="24" w:space="0"/>
            </w:tcBorders>
            <w:vAlign w:val="center"/>
          </w:tcPr>
          <w:p w14:paraId="7C00C946">
            <w:pPr>
              <w:spacing w:before="62" w:after="62"/>
              <w:rPr>
                <w:bCs/>
              </w:rPr>
            </w:pPr>
            <w:r>
              <w:rPr>
                <w:rFonts w:hint="eastAsia"/>
                <w:bCs/>
              </w:rPr>
              <w:t>无线互联网</w:t>
            </w:r>
          </w:p>
        </w:tc>
      </w:tr>
      <w:tr w14:paraId="7282E5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thickThinSmallGap" w:color="auto" w:sz="24" w:space="0"/>
              <w:right w:val="single" w:color="auto" w:sz="4" w:space="0"/>
            </w:tcBorders>
            <w:vAlign w:val="center"/>
          </w:tcPr>
          <w:p w14:paraId="585805EC">
            <w:pPr>
              <w:widowControl/>
              <w:ind w:firstLine="420"/>
              <w:jc w:val="center"/>
            </w:pPr>
          </w:p>
        </w:tc>
        <w:tc>
          <w:tcPr>
            <w:tcW w:w="706" w:type="pct"/>
            <w:tcBorders>
              <w:top w:val="nil"/>
              <w:left w:val="single" w:color="auto" w:sz="4" w:space="0"/>
              <w:bottom w:val="thickThinSmallGap" w:color="auto" w:sz="24" w:space="0"/>
              <w:right w:val="nil"/>
            </w:tcBorders>
            <w:vAlign w:val="center"/>
          </w:tcPr>
          <w:p w14:paraId="43E8213A">
            <w:pPr>
              <w:spacing w:before="62" w:after="62"/>
              <w:jc w:val="right"/>
            </w:pPr>
            <w:r>
              <w:rPr>
                <w:rFonts w:hint="eastAsia"/>
              </w:rPr>
              <w:t>带宽：</w:t>
            </w:r>
          </w:p>
        </w:tc>
        <w:tc>
          <w:tcPr>
            <w:tcW w:w="3441" w:type="pct"/>
            <w:tcBorders>
              <w:top w:val="nil"/>
              <w:left w:val="nil"/>
              <w:bottom w:val="thickThinSmallGap" w:color="auto" w:sz="24" w:space="0"/>
              <w:right w:val="thickThinSmallGap" w:color="auto" w:sz="24" w:space="0"/>
            </w:tcBorders>
            <w:vAlign w:val="center"/>
          </w:tcPr>
          <w:p w14:paraId="3B4F7687">
            <w:pPr>
              <w:spacing w:before="62" w:after="62"/>
            </w:pPr>
            <w:r>
              <w:rPr>
                <w:rFonts w:hint="eastAsia"/>
              </w:rPr>
              <w:t>6百G口、24万兆口交换机</w:t>
            </w:r>
          </w:p>
        </w:tc>
      </w:tr>
    </w:tbl>
    <w:p w14:paraId="22A4512F">
      <w:pPr>
        <w:pStyle w:val="4"/>
      </w:pPr>
      <w:bookmarkStart w:id="128" w:name="_Toc299969896"/>
      <w:bookmarkEnd w:id="128"/>
      <w:bookmarkStart w:id="129" w:name="_Toc299967084"/>
      <w:bookmarkEnd w:id="129"/>
      <w:bookmarkStart w:id="130" w:name="_Toc300582593"/>
      <w:bookmarkEnd w:id="130"/>
      <w:bookmarkStart w:id="131" w:name="_Toc329100611"/>
      <w:bookmarkEnd w:id="131"/>
      <w:bookmarkStart w:id="132" w:name="_Toc300152597"/>
      <w:bookmarkEnd w:id="132"/>
      <w:bookmarkStart w:id="133" w:name="_Toc299975254"/>
      <w:bookmarkEnd w:id="133"/>
      <w:bookmarkStart w:id="134" w:name="_Toc329699054"/>
      <w:bookmarkEnd w:id="134"/>
      <w:bookmarkStart w:id="135" w:name="_Toc187759991"/>
      <w:bookmarkStart w:id="136" w:name="_Toc333263751"/>
      <w:bookmarkStart w:id="137" w:name="_Toc333263732"/>
      <w:bookmarkStart w:id="138" w:name="_Toc393815018"/>
      <w:r>
        <w:rPr>
          <w:rFonts w:hint="eastAsia"/>
        </w:rPr>
        <w:t>侵权事件溯源系统测试环境</w:t>
      </w:r>
      <w:bookmarkEnd w:id="135"/>
    </w:p>
    <w:p w14:paraId="14CB3C30">
      <w:pPr>
        <w:pStyle w:val="5"/>
      </w:pPr>
      <w:r>
        <w:rPr>
          <w:rFonts w:hint="eastAsia"/>
        </w:rPr>
        <w:t>软硬件环境</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9"/>
        <w:gridCol w:w="1405"/>
        <w:gridCol w:w="6858"/>
      </w:tblGrid>
      <w:tr w14:paraId="08C3AB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5000" w:type="pct"/>
            <w:gridSpan w:val="3"/>
            <w:tcBorders>
              <w:top w:val="thinThickSmallGap" w:color="auto" w:sz="24" w:space="0"/>
              <w:left w:val="thinThickSmallGap" w:color="auto" w:sz="24" w:space="0"/>
              <w:bottom w:val="single" w:color="auto" w:sz="4" w:space="0"/>
              <w:right w:val="thickThinSmallGap" w:color="auto" w:sz="24" w:space="0"/>
            </w:tcBorders>
            <w:shd w:val="clear" w:color="auto" w:fill="F2F2F2"/>
            <w:vAlign w:val="center"/>
          </w:tcPr>
          <w:p w14:paraId="53D0B52F">
            <w:pPr>
              <w:spacing w:before="62" w:after="62"/>
              <w:rPr>
                <w:b/>
              </w:rPr>
            </w:pPr>
            <w:r>
              <w:rPr>
                <w:rFonts w:hint="eastAsia"/>
                <w:b/>
              </w:rPr>
              <w:t>侵权事件溯源系统服务器192.168.10.71</w:t>
            </w:r>
          </w:p>
        </w:tc>
      </w:tr>
      <w:tr w14:paraId="7F4C7B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558FCA5E">
            <w:pPr>
              <w:ind w:right="113"/>
              <w:jc w:val="center"/>
            </w:pPr>
            <w:r>
              <w:rPr>
                <w:rFonts w:hint="eastAsia"/>
                <w:b/>
              </w:rPr>
              <w:t>硬件环境</w:t>
            </w:r>
          </w:p>
        </w:tc>
        <w:tc>
          <w:tcPr>
            <w:tcW w:w="705" w:type="pct"/>
            <w:tcBorders>
              <w:top w:val="single" w:color="auto" w:sz="4" w:space="0"/>
              <w:left w:val="single" w:color="auto" w:sz="4" w:space="0"/>
              <w:bottom w:val="nil"/>
              <w:right w:val="nil"/>
            </w:tcBorders>
            <w:vAlign w:val="center"/>
          </w:tcPr>
          <w:p w14:paraId="08535BBB">
            <w:pPr>
              <w:spacing w:before="62" w:after="62"/>
              <w:jc w:val="right"/>
            </w:pPr>
            <w:r>
              <w:rPr>
                <w:rFonts w:hint="eastAsia"/>
              </w:rPr>
              <w:t>设备型号：</w:t>
            </w:r>
          </w:p>
        </w:tc>
        <w:tc>
          <w:tcPr>
            <w:tcW w:w="3442" w:type="pct"/>
            <w:tcBorders>
              <w:top w:val="single" w:color="auto" w:sz="4" w:space="0"/>
              <w:left w:val="nil"/>
              <w:bottom w:val="nil"/>
              <w:right w:val="thickThinSmallGap" w:color="auto" w:sz="24" w:space="0"/>
            </w:tcBorders>
            <w:vAlign w:val="center"/>
          </w:tcPr>
          <w:p w14:paraId="00F2D7C6">
            <w:pPr>
              <w:spacing w:before="62" w:after="62"/>
            </w:pPr>
            <w:r>
              <w:rPr>
                <w:rFonts w:hint="eastAsia"/>
              </w:rPr>
              <w:t>长城超云 R7410G11</w:t>
            </w:r>
          </w:p>
        </w:tc>
      </w:tr>
      <w:tr w14:paraId="39E9E1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342337E7">
            <w:pPr>
              <w:widowControl/>
              <w:ind w:firstLine="420"/>
              <w:jc w:val="center"/>
            </w:pPr>
          </w:p>
        </w:tc>
        <w:tc>
          <w:tcPr>
            <w:tcW w:w="705" w:type="pct"/>
            <w:tcBorders>
              <w:top w:val="nil"/>
              <w:left w:val="single" w:color="auto" w:sz="4" w:space="0"/>
              <w:bottom w:val="nil"/>
              <w:right w:val="nil"/>
            </w:tcBorders>
            <w:vAlign w:val="center"/>
          </w:tcPr>
          <w:p w14:paraId="462472C2">
            <w:pPr>
              <w:spacing w:before="62" w:after="62"/>
              <w:jc w:val="right"/>
            </w:pPr>
            <w:r>
              <w:t>CPU</w:t>
            </w:r>
            <w:r>
              <w:rPr>
                <w:rFonts w:hint="eastAsia"/>
              </w:rPr>
              <w:t>：</w:t>
            </w:r>
          </w:p>
        </w:tc>
        <w:tc>
          <w:tcPr>
            <w:tcW w:w="3442" w:type="pct"/>
            <w:tcBorders>
              <w:top w:val="nil"/>
              <w:left w:val="nil"/>
              <w:bottom w:val="nil"/>
              <w:right w:val="thickThinSmallGap" w:color="auto" w:sz="24" w:space="0"/>
            </w:tcBorders>
            <w:vAlign w:val="center"/>
          </w:tcPr>
          <w:p w14:paraId="7F534E25">
            <w:pPr>
              <w:spacing w:before="62" w:after="62"/>
            </w:pPr>
            <w:r>
              <w:rPr>
                <w:rFonts w:hint="eastAsia"/>
              </w:rPr>
              <w:t>ntel(R) Xeon(R) Gold 6234 CPU @ 3.30GHz 32核心</w:t>
            </w:r>
          </w:p>
        </w:tc>
      </w:tr>
      <w:tr w14:paraId="5CB62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5C710976">
            <w:pPr>
              <w:widowControl/>
              <w:ind w:firstLine="420"/>
              <w:jc w:val="center"/>
            </w:pPr>
          </w:p>
        </w:tc>
        <w:tc>
          <w:tcPr>
            <w:tcW w:w="705" w:type="pct"/>
            <w:tcBorders>
              <w:top w:val="nil"/>
              <w:left w:val="single" w:color="auto" w:sz="4" w:space="0"/>
              <w:bottom w:val="nil"/>
              <w:right w:val="nil"/>
            </w:tcBorders>
            <w:vAlign w:val="center"/>
          </w:tcPr>
          <w:p w14:paraId="7784ECF3">
            <w:pPr>
              <w:spacing w:before="62" w:after="62"/>
              <w:jc w:val="right"/>
            </w:pPr>
            <w:r>
              <w:rPr>
                <w:rFonts w:hint="eastAsia"/>
              </w:rPr>
              <w:t>内存：</w:t>
            </w:r>
          </w:p>
        </w:tc>
        <w:tc>
          <w:tcPr>
            <w:tcW w:w="3442" w:type="pct"/>
            <w:tcBorders>
              <w:top w:val="nil"/>
              <w:left w:val="nil"/>
              <w:bottom w:val="nil"/>
              <w:right w:val="thickThinSmallGap" w:color="auto" w:sz="24" w:space="0"/>
            </w:tcBorders>
            <w:vAlign w:val="center"/>
          </w:tcPr>
          <w:p w14:paraId="4183147F">
            <w:pPr>
              <w:spacing w:before="62" w:after="62"/>
            </w:pPr>
            <w:r>
              <w:t>687GB</w:t>
            </w:r>
          </w:p>
        </w:tc>
      </w:tr>
      <w:tr w14:paraId="5D6506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53FB2C8F">
            <w:pPr>
              <w:widowControl/>
              <w:ind w:firstLine="420"/>
              <w:jc w:val="center"/>
            </w:pPr>
          </w:p>
        </w:tc>
        <w:tc>
          <w:tcPr>
            <w:tcW w:w="705" w:type="pct"/>
            <w:tcBorders>
              <w:top w:val="nil"/>
              <w:left w:val="single" w:color="auto" w:sz="4" w:space="0"/>
              <w:bottom w:val="single" w:color="auto" w:sz="4" w:space="0"/>
              <w:right w:val="nil"/>
            </w:tcBorders>
            <w:vAlign w:val="center"/>
          </w:tcPr>
          <w:p w14:paraId="65E94D3A">
            <w:pPr>
              <w:spacing w:before="62" w:after="62"/>
              <w:jc w:val="right"/>
            </w:pPr>
            <w:r>
              <w:rPr>
                <w:rFonts w:hint="eastAsia"/>
              </w:rPr>
              <w:t>硬盘：</w:t>
            </w:r>
          </w:p>
        </w:tc>
        <w:tc>
          <w:tcPr>
            <w:tcW w:w="3442" w:type="pct"/>
            <w:tcBorders>
              <w:top w:val="nil"/>
              <w:left w:val="nil"/>
              <w:bottom w:val="single" w:color="auto" w:sz="4" w:space="0"/>
              <w:right w:val="thickThinSmallGap" w:color="auto" w:sz="24" w:space="0"/>
            </w:tcBorders>
            <w:vAlign w:val="center"/>
          </w:tcPr>
          <w:p w14:paraId="42449DC3">
            <w:pPr>
              <w:spacing w:before="62" w:after="62"/>
            </w:pPr>
            <w:r>
              <w:t>45T</w:t>
            </w:r>
            <w:r>
              <w:rPr>
                <w:rFonts w:hint="eastAsia"/>
              </w:rPr>
              <w:t>B</w:t>
            </w:r>
          </w:p>
        </w:tc>
      </w:tr>
      <w:tr w14:paraId="6AD75A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right w:val="single" w:color="auto" w:sz="4" w:space="0"/>
            </w:tcBorders>
            <w:shd w:val="clear" w:color="auto" w:fill="F2F2F2"/>
            <w:vAlign w:val="center"/>
          </w:tcPr>
          <w:p w14:paraId="07BED819">
            <w:pPr>
              <w:widowControl/>
              <w:jc w:val="center"/>
            </w:pPr>
            <w:r>
              <w:rPr>
                <w:rFonts w:hint="eastAsia"/>
                <w:b/>
              </w:rPr>
              <w:t>软件环境</w:t>
            </w:r>
          </w:p>
        </w:tc>
        <w:tc>
          <w:tcPr>
            <w:tcW w:w="705" w:type="pct"/>
            <w:tcBorders>
              <w:top w:val="single" w:color="auto" w:sz="4" w:space="0"/>
              <w:left w:val="single" w:color="auto" w:sz="4" w:space="0"/>
              <w:bottom w:val="nil"/>
              <w:right w:val="nil"/>
            </w:tcBorders>
            <w:vAlign w:val="center"/>
          </w:tcPr>
          <w:p w14:paraId="3F74ED1B">
            <w:pPr>
              <w:spacing w:before="62" w:after="62"/>
              <w:jc w:val="right"/>
            </w:pPr>
            <w:r>
              <w:rPr>
                <w:rFonts w:hint="eastAsia"/>
              </w:rPr>
              <w:t>操作系统：</w:t>
            </w:r>
          </w:p>
        </w:tc>
        <w:tc>
          <w:tcPr>
            <w:tcW w:w="3442" w:type="pct"/>
            <w:tcBorders>
              <w:top w:val="single" w:color="auto" w:sz="4" w:space="0"/>
              <w:left w:val="nil"/>
              <w:bottom w:val="nil"/>
              <w:right w:val="thickThinSmallGap" w:color="auto" w:sz="24" w:space="0"/>
            </w:tcBorders>
            <w:vAlign w:val="center"/>
          </w:tcPr>
          <w:p w14:paraId="03B8FD3A">
            <w:pPr>
              <w:spacing w:before="62" w:after="62"/>
            </w:pPr>
            <w:r>
              <w:t>CentOS Linux release 7.9.2009 (Core)</w:t>
            </w:r>
          </w:p>
        </w:tc>
      </w:tr>
      <w:tr w14:paraId="626B79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left w:val="thinThickSmallGap" w:color="auto" w:sz="24" w:space="0"/>
              <w:bottom w:val="thickThinSmallGap" w:color="auto" w:sz="24" w:space="0"/>
              <w:right w:val="single" w:color="auto" w:sz="4" w:space="0"/>
            </w:tcBorders>
            <w:shd w:val="clear" w:color="auto" w:fill="F2F2F2"/>
            <w:vAlign w:val="center"/>
          </w:tcPr>
          <w:p w14:paraId="62B52F49">
            <w:pPr>
              <w:widowControl/>
              <w:ind w:firstLine="420"/>
              <w:jc w:val="left"/>
            </w:pPr>
          </w:p>
        </w:tc>
        <w:tc>
          <w:tcPr>
            <w:tcW w:w="705" w:type="pct"/>
            <w:tcBorders>
              <w:top w:val="nil"/>
              <w:left w:val="single" w:color="auto" w:sz="4" w:space="0"/>
              <w:bottom w:val="thickThinSmallGap" w:color="auto" w:sz="24" w:space="0"/>
              <w:right w:val="nil"/>
            </w:tcBorders>
            <w:vAlign w:val="center"/>
          </w:tcPr>
          <w:p w14:paraId="5BE3F123">
            <w:pPr>
              <w:spacing w:before="62" w:after="62"/>
              <w:jc w:val="right"/>
            </w:pPr>
            <w:r>
              <w:rPr>
                <w:rFonts w:hint="eastAsia"/>
              </w:rPr>
              <w:t>应用软件：</w:t>
            </w:r>
          </w:p>
        </w:tc>
        <w:tc>
          <w:tcPr>
            <w:tcW w:w="3442" w:type="pct"/>
            <w:tcBorders>
              <w:top w:val="nil"/>
              <w:left w:val="nil"/>
              <w:bottom w:val="thickThinSmallGap" w:color="auto" w:sz="24" w:space="0"/>
              <w:right w:val="thickThinSmallGap" w:color="auto" w:sz="24" w:space="0"/>
            </w:tcBorders>
            <w:vAlign w:val="center"/>
          </w:tcPr>
          <w:p w14:paraId="52A6C1F3">
            <w:pPr>
              <w:spacing w:before="62" w:after="62"/>
            </w:pPr>
            <w:r>
              <w:rPr>
                <w:rFonts w:hint="eastAsia"/>
              </w:rPr>
              <w:t>侵权事件溯源系统后台软件V1.0、mysql5.7数据库、侵权事件溯源系统前端V1.0、java17、Nginx1.12.2、python3.8</w:t>
            </w:r>
          </w:p>
        </w:tc>
      </w:tr>
    </w:tbl>
    <w:p w14:paraId="501723ED">
      <w:pPr>
        <w:pStyle w:val="5"/>
      </w:pPr>
      <w:r>
        <w:rPr>
          <w:rFonts w:hint="eastAsia"/>
        </w:rPr>
        <w:t>网络环境</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9"/>
        <w:gridCol w:w="1407"/>
        <w:gridCol w:w="6856"/>
      </w:tblGrid>
      <w:tr w14:paraId="3FDC72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5000" w:type="pct"/>
            <w:gridSpan w:val="3"/>
            <w:tcBorders>
              <w:top w:val="thinThickSmallGap" w:color="auto" w:sz="24" w:space="0"/>
              <w:left w:val="thinThickSmallGap" w:color="auto" w:sz="24" w:space="0"/>
              <w:bottom w:val="single" w:color="auto" w:sz="4" w:space="0"/>
              <w:right w:val="thickThinSmallGap" w:color="auto" w:sz="24" w:space="0"/>
            </w:tcBorders>
            <w:shd w:val="clear" w:color="auto" w:fill="F2F2F2"/>
            <w:vAlign w:val="center"/>
          </w:tcPr>
          <w:p w14:paraId="22CA2439">
            <w:pPr>
              <w:spacing w:before="62" w:after="62"/>
              <w:rPr>
                <w:b/>
              </w:rPr>
            </w:pPr>
            <w:r>
              <w:rPr>
                <w:rFonts w:hint="eastAsia"/>
                <w:b/>
              </w:rPr>
              <w:t>网络交换机</w:t>
            </w:r>
          </w:p>
        </w:tc>
      </w:tr>
      <w:tr w14:paraId="566EE8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07208F03">
            <w:pPr>
              <w:ind w:right="113"/>
              <w:jc w:val="center"/>
            </w:pPr>
            <w:r>
              <w:rPr>
                <w:rFonts w:hint="eastAsia"/>
                <w:b/>
              </w:rPr>
              <w:t>硬件环境</w:t>
            </w:r>
          </w:p>
        </w:tc>
        <w:tc>
          <w:tcPr>
            <w:tcW w:w="706" w:type="pct"/>
            <w:tcBorders>
              <w:top w:val="single" w:color="auto" w:sz="4" w:space="0"/>
              <w:left w:val="single" w:color="auto" w:sz="4" w:space="0"/>
              <w:bottom w:val="nil"/>
              <w:right w:val="nil"/>
            </w:tcBorders>
            <w:vAlign w:val="center"/>
          </w:tcPr>
          <w:p w14:paraId="071B0DA8">
            <w:pPr>
              <w:spacing w:before="62" w:after="62"/>
              <w:jc w:val="right"/>
            </w:pPr>
            <w:r>
              <w:rPr>
                <w:rFonts w:hint="eastAsia"/>
              </w:rPr>
              <w:t>设备型号：</w:t>
            </w:r>
          </w:p>
        </w:tc>
        <w:tc>
          <w:tcPr>
            <w:tcW w:w="3441" w:type="pct"/>
            <w:tcBorders>
              <w:top w:val="single" w:color="auto" w:sz="4" w:space="0"/>
              <w:left w:val="nil"/>
              <w:bottom w:val="nil"/>
              <w:right w:val="thickThinSmallGap" w:color="auto" w:sz="24" w:space="0"/>
            </w:tcBorders>
            <w:vAlign w:val="center"/>
          </w:tcPr>
          <w:p w14:paraId="33E795E9">
            <w:pPr>
              <w:spacing w:before="62" w:after="62"/>
            </w:pPr>
            <w:r>
              <w:rPr>
                <w:rFonts w:hint="eastAsia"/>
              </w:rPr>
              <w:t>华为交换机</w:t>
            </w:r>
          </w:p>
        </w:tc>
      </w:tr>
      <w:tr w14:paraId="44AFFE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77CB3330">
            <w:pPr>
              <w:widowControl/>
              <w:ind w:firstLine="420"/>
              <w:jc w:val="center"/>
            </w:pPr>
          </w:p>
        </w:tc>
        <w:tc>
          <w:tcPr>
            <w:tcW w:w="706" w:type="pct"/>
            <w:tcBorders>
              <w:top w:val="nil"/>
              <w:left w:val="single" w:color="auto" w:sz="4" w:space="0"/>
              <w:bottom w:val="nil"/>
              <w:right w:val="nil"/>
            </w:tcBorders>
            <w:vAlign w:val="center"/>
          </w:tcPr>
          <w:p w14:paraId="4977C168">
            <w:pPr>
              <w:spacing w:before="62" w:after="62"/>
              <w:jc w:val="right"/>
            </w:pPr>
            <w:r>
              <w:rPr>
                <w:rFonts w:hint="eastAsia"/>
              </w:rPr>
              <w:t>网络类型：</w:t>
            </w:r>
          </w:p>
        </w:tc>
        <w:tc>
          <w:tcPr>
            <w:tcW w:w="3441" w:type="pct"/>
            <w:tcBorders>
              <w:top w:val="nil"/>
              <w:left w:val="nil"/>
              <w:bottom w:val="nil"/>
              <w:right w:val="thickThinSmallGap" w:color="auto" w:sz="24" w:space="0"/>
            </w:tcBorders>
            <w:vAlign w:val="center"/>
          </w:tcPr>
          <w:p w14:paraId="12438E1F">
            <w:pPr>
              <w:spacing w:before="62" w:after="62"/>
              <w:rPr>
                <w:bCs/>
              </w:rPr>
            </w:pPr>
            <w:r>
              <w:rPr>
                <w:rFonts w:hint="eastAsia"/>
                <w:bCs/>
              </w:rPr>
              <w:t>局域</w:t>
            </w:r>
            <w:r>
              <w:rPr>
                <w:bCs/>
              </w:rPr>
              <w:t>网</w:t>
            </w:r>
          </w:p>
        </w:tc>
      </w:tr>
      <w:tr w14:paraId="7C3922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thickThinSmallGap" w:color="auto" w:sz="24" w:space="0"/>
              <w:right w:val="single" w:color="auto" w:sz="4" w:space="0"/>
            </w:tcBorders>
            <w:vAlign w:val="center"/>
          </w:tcPr>
          <w:p w14:paraId="2ED09E87">
            <w:pPr>
              <w:widowControl/>
              <w:ind w:firstLine="420"/>
              <w:jc w:val="center"/>
            </w:pPr>
          </w:p>
        </w:tc>
        <w:tc>
          <w:tcPr>
            <w:tcW w:w="706" w:type="pct"/>
            <w:tcBorders>
              <w:top w:val="nil"/>
              <w:left w:val="single" w:color="auto" w:sz="4" w:space="0"/>
              <w:bottom w:val="thickThinSmallGap" w:color="auto" w:sz="24" w:space="0"/>
              <w:right w:val="nil"/>
            </w:tcBorders>
            <w:vAlign w:val="center"/>
          </w:tcPr>
          <w:p w14:paraId="145E76C4">
            <w:pPr>
              <w:spacing w:before="62" w:after="62"/>
              <w:jc w:val="right"/>
            </w:pPr>
            <w:r>
              <w:rPr>
                <w:rFonts w:hint="eastAsia" w:ascii="Calibri" w:hAnsi="Calibri"/>
                <w:szCs w:val="22"/>
              </w:rPr>
              <w:t>带宽</w:t>
            </w:r>
            <w:r>
              <w:rPr>
                <w:rFonts w:hint="eastAsia"/>
              </w:rPr>
              <w:t>：</w:t>
            </w:r>
          </w:p>
        </w:tc>
        <w:tc>
          <w:tcPr>
            <w:tcW w:w="3441" w:type="pct"/>
            <w:tcBorders>
              <w:top w:val="nil"/>
              <w:left w:val="nil"/>
              <w:bottom w:val="thickThinSmallGap" w:color="auto" w:sz="24" w:space="0"/>
              <w:right w:val="thickThinSmallGap" w:color="auto" w:sz="24" w:space="0"/>
            </w:tcBorders>
            <w:vAlign w:val="center"/>
          </w:tcPr>
          <w:p w14:paraId="06FEE8E4">
            <w:pPr>
              <w:spacing w:before="62" w:after="62"/>
            </w:pPr>
            <w:r>
              <w:rPr>
                <w:rFonts w:hint="eastAsia"/>
              </w:rPr>
              <w:t>6百G口、24万兆口交换机</w:t>
            </w:r>
          </w:p>
        </w:tc>
      </w:tr>
    </w:tbl>
    <w:p w14:paraId="36E6F6DD">
      <w:pPr>
        <w:pStyle w:val="4"/>
      </w:pPr>
      <w:bookmarkStart w:id="139" w:name="_Toc187759992"/>
      <w:r>
        <w:rPr>
          <w:rFonts w:hint="eastAsia"/>
        </w:rPr>
        <w:t>权益保障监管与处置系统测试环境</w:t>
      </w:r>
      <w:bookmarkEnd w:id="139"/>
    </w:p>
    <w:p w14:paraId="559949FC">
      <w:pPr>
        <w:pStyle w:val="5"/>
      </w:pPr>
      <w:r>
        <w:rPr>
          <w:rFonts w:hint="eastAsia"/>
        </w:rPr>
        <w:t>软硬件环境</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9"/>
        <w:gridCol w:w="1405"/>
        <w:gridCol w:w="6858"/>
      </w:tblGrid>
      <w:tr w14:paraId="591FC9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jc w:val="center"/>
        </w:trPr>
        <w:tc>
          <w:tcPr>
            <w:tcW w:w="5000" w:type="pct"/>
            <w:gridSpan w:val="3"/>
            <w:tcBorders>
              <w:top w:val="thinThickSmallGap" w:color="auto" w:sz="24" w:space="0"/>
              <w:left w:val="thinThickSmallGap" w:color="auto" w:sz="24" w:space="0"/>
              <w:bottom w:val="single" w:color="auto" w:sz="4" w:space="0"/>
              <w:right w:val="thickThinSmallGap" w:color="auto" w:sz="24" w:space="0"/>
            </w:tcBorders>
            <w:shd w:val="clear" w:color="auto" w:fill="F2F2F2"/>
            <w:vAlign w:val="center"/>
          </w:tcPr>
          <w:p w14:paraId="74B8303F">
            <w:pPr>
              <w:spacing w:before="62" w:after="62"/>
              <w:rPr>
                <w:b/>
              </w:rPr>
            </w:pPr>
            <w:r>
              <w:rPr>
                <w:rFonts w:hint="eastAsia"/>
                <w:b/>
              </w:rPr>
              <w:t>权益保障监管与处置系统172.29.83.198</w:t>
            </w:r>
          </w:p>
        </w:tc>
      </w:tr>
      <w:tr w14:paraId="7C912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338A2974">
            <w:pPr>
              <w:ind w:right="113"/>
              <w:jc w:val="center"/>
            </w:pPr>
            <w:r>
              <w:rPr>
                <w:rFonts w:hint="eastAsia"/>
                <w:b/>
              </w:rPr>
              <w:t>硬件环境</w:t>
            </w:r>
          </w:p>
        </w:tc>
        <w:tc>
          <w:tcPr>
            <w:tcW w:w="705" w:type="pct"/>
            <w:tcBorders>
              <w:top w:val="single" w:color="auto" w:sz="4" w:space="0"/>
              <w:left w:val="single" w:color="auto" w:sz="4" w:space="0"/>
              <w:bottom w:val="nil"/>
              <w:right w:val="nil"/>
            </w:tcBorders>
            <w:vAlign w:val="center"/>
          </w:tcPr>
          <w:p w14:paraId="566514EA">
            <w:pPr>
              <w:spacing w:before="62" w:after="62"/>
              <w:jc w:val="right"/>
            </w:pPr>
            <w:r>
              <w:rPr>
                <w:rFonts w:hint="eastAsia"/>
              </w:rPr>
              <w:t>设备型号：</w:t>
            </w:r>
          </w:p>
        </w:tc>
        <w:tc>
          <w:tcPr>
            <w:tcW w:w="3442" w:type="pct"/>
            <w:tcBorders>
              <w:top w:val="single" w:color="auto" w:sz="4" w:space="0"/>
              <w:left w:val="nil"/>
              <w:bottom w:val="nil"/>
              <w:right w:val="thickThinSmallGap" w:color="auto" w:sz="24" w:space="0"/>
            </w:tcBorders>
            <w:vAlign w:val="center"/>
          </w:tcPr>
          <w:p w14:paraId="7EE043AC">
            <w:pPr>
              <w:spacing w:before="62" w:after="62"/>
            </w:pPr>
            <w:r>
              <w:rPr>
                <w:rFonts w:hint="eastAsia"/>
              </w:rPr>
              <w:t>天翼云自研池-上海研究院</w:t>
            </w:r>
          </w:p>
        </w:tc>
      </w:tr>
      <w:tr w14:paraId="731FC1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67CD87DB">
            <w:pPr>
              <w:widowControl/>
              <w:ind w:firstLine="420"/>
              <w:jc w:val="center"/>
            </w:pPr>
          </w:p>
        </w:tc>
        <w:tc>
          <w:tcPr>
            <w:tcW w:w="705" w:type="pct"/>
            <w:tcBorders>
              <w:top w:val="nil"/>
              <w:left w:val="single" w:color="auto" w:sz="4" w:space="0"/>
              <w:bottom w:val="nil"/>
              <w:right w:val="nil"/>
            </w:tcBorders>
            <w:vAlign w:val="center"/>
          </w:tcPr>
          <w:p w14:paraId="52E1C648">
            <w:pPr>
              <w:spacing w:before="62" w:after="62"/>
              <w:jc w:val="right"/>
            </w:pPr>
            <w:r>
              <w:t>CPU</w:t>
            </w:r>
            <w:r>
              <w:rPr>
                <w:rFonts w:hint="eastAsia"/>
              </w:rPr>
              <w:t>：</w:t>
            </w:r>
          </w:p>
        </w:tc>
        <w:tc>
          <w:tcPr>
            <w:tcW w:w="3442" w:type="pct"/>
            <w:tcBorders>
              <w:top w:val="nil"/>
              <w:left w:val="nil"/>
              <w:bottom w:val="nil"/>
              <w:right w:val="thickThinSmallGap" w:color="auto" w:sz="24" w:space="0"/>
            </w:tcBorders>
            <w:vAlign w:val="center"/>
          </w:tcPr>
          <w:p w14:paraId="3A809D4F">
            <w:pPr>
              <w:spacing w:before="62" w:after="62"/>
            </w:pPr>
            <w:r>
              <w:t>vCPU 32 core</w:t>
            </w:r>
          </w:p>
        </w:tc>
      </w:tr>
      <w:tr w14:paraId="203DD8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2459E695">
            <w:pPr>
              <w:widowControl/>
              <w:ind w:firstLine="420"/>
              <w:jc w:val="center"/>
            </w:pPr>
          </w:p>
        </w:tc>
        <w:tc>
          <w:tcPr>
            <w:tcW w:w="705" w:type="pct"/>
            <w:tcBorders>
              <w:top w:val="nil"/>
              <w:left w:val="single" w:color="auto" w:sz="4" w:space="0"/>
              <w:bottom w:val="nil"/>
              <w:right w:val="nil"/>
            </w:tcBorders>
            <w:vAlign w:val="center"/>
          </w:tcPr>
          <w:p w14:paraId="27EF9C33">
            <w:pPr>
              <w:spacing w:before="62" w:after="62"/>
              <w:jc w:val="right"/>
            </w:pPr>
            <w:r>
              <w:rPr>
                <w:rFonts w:hint="eastAsia"/>
              </w:rPr>
              <w:t>内存：</w:t>
            </w:r>
          </w:p>
        </w:tc>
        <w:tc>
          <w:tcPr>
            <w:tcW w:w="3442" w:type="pct"/>
            <w:tcBorders>
              <w:top w:val="nil"/>
              <w:left w:val="nil"/>
              <w:bottom w:val="nil"/>
              <w:right w:val="thickThinSmallGap" w:color="auto" w:sz="24" w:space="0"/>
            </w:tcBorders>
            <w:vAlign w:val="center"/>
          </w:tcPr>
          <w:p w14:paraId="2E48219A">
            <w:pPr>
              <w:spacing w:before="62" w:after="62"/>
            </w:pPr>
            <w:r>
              <w:t>6</w:t>
            </w:r>
            <w:r>
              <w:rPr>
                <w:rFonts w:hint="eastAsia"/>
              </w:rPr>
              <w:t>4</w:t>
            </w:r>
            <w:r>
              <w:t>GB</w:t>
            </w:r>
          </w:p>
        </w:tc>
      </w:tr>
      <w:tr w14:paraId="487281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7FB8D178">
            <w:pPr>
              <w:widowControl/>
              <w:ind w:firstLine="420"/>
              <w:jc w:val="center"/>
            </w:pPr>
          </w:p>
        </w:tc>
        <w:tc>
          <w:tcPr>
            <w:tcW w:w="705" w:type="pct"/>
            <w:tcBorders>
              <w:top w:val="nil"/>
              <w:left w:val="single" w:color="auto" w:sz="4" w:space="0"/>
              <w:bottom w:val="single" w:color="auto" w:sz="4" w:space="0"/>
              <w:right w:val="nil"/>
            </w:tcBorders>
            <w:vAlign w:val="center"/>
          </w:tcPr>
          <w:p w14:paraId="7048D7B6">
            <w:pPr>
              <w:spacing w:before="62" w:after="62"/>
              <w:jc w:val="right"/>
            </w:pPr>
            <w:r>
              <w:rPr>
                <w:rFonts w:hint="eastAsia"/>
              </w:rPr>
              <w:t>硬盘：</w:t>
            </w:r>
          </w:p>
        </w:tc>
        <w:tc>
          <w:tcPr>
            <w:tcW w:w="3442" w:type="pct"/>
            <w:tcBorders>
              <w:top w:val="nil"/>
              <w:left w:val="nil"/>
              <w:bottom w:val="single" w:color="auto" w:sz="4" w:space="0"/>
              <w:right w:val="thickThinSmallGap" w:color="auto" w:sz="24" w:space="0"/>
            </w:tcBorders>
            <w:vAlign w:val="center"/>
          </w:tcPr>
          <w:p w14:paraId="35884958">
            <w:pPr>
              <w:spacing w:before="62" w:after="62"/>
            </w:pPr>
            <w:r>
              <w:rPr>
                <w:rFonts w:hint="eastAsia"/>
              </w:rPr>
              <w:t>1</w:t>
            </w:r>
            <w:r>
              <w:t>T</w:t>
            </w:r>
            <w:r>
              <w:rPr>
                <w:rFonts w:hint="eastAsia"/>
              </w:rPr>
              <w:t>B</w:t>
            </w:r>
          </w:p>
        </w:tc>
      </w:tr>
      <w:tr w14:paraId="12A25B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right w:val="single" w:color="auto" w:sz="4" w:space="0"/>
            </w:tcBorders>
            <w:shd w:val="clear" w:color="auto" w:fill="F2F2F2"/>
            <w:vAlign w:val="center"/>
          </w:tcPr>
          <w:p w14:paraId="6BEF031D">
            <w:pPr>
              <w:widowControl/>
              <w:jc w:val="center"/>
            </w:pPr>
            <w:r>
              <w:rPr>
                <w:rFonts w:hint="eastAsia"/>
                <w:b/>
              </w:rPr>
              <w:t>软件环境</w:t>
            </w:r>
          </w:p>
        </w:tc>
        <w:tc>
          <w:tcPr>
            <w:tcW w:w="705" w:type="pct"/>
            <w:tcBorders>
              <w:top w:val="single" w:color="auto" w:sz="4" w:space="0"/>
              <w:left w:val="single" w:color="auto" w:sz="4" w:space="0"/>
              <w:bottom w:val="nil"/>
              <w:right w:val="nil"/>
            </w:tcBorders>
            <w:vAlign w:val="center"/>
          </w:tcPr>
          <w:p w14:paraId="4B575B35">
            <w:pPr>
              <w:spacing w:before="62" w:after="62"/>
              <w:jc w:val="right"/>
            </w:pPr>
            <w:r>
              <w:rPr>
                <w:rFonts w:hint="eastAsia"/>
              </w:rPr>
              <w:t>操作系统：</w:t>
            </w:r>
          </w:p>
        </w:tc>
        <w:tc>
          <w:tcPr>
            <w:tcW w:w="3442" w:type="pct"/>
            <w:tcBorders>
              <w:top w:val="single" w:color="auto" w:sz="4" w:space="0"/>
              <w:left w:val="nil"/>
              <w:bottom w:val="nil"/>
              <w:right w:val="thickThinSmallGap" w:color="auto" w:sz="24" w:space="0"/>
            </w:tcBorders>
            <w:vAlign w:val="center"/>
          </w:tcPr>
          <w:p w14:paraId="7152DAD7">
            <w:pPr>
              <w:spacing w:before="62" w:after="62"/>
            </w:pPr>
            <w:r>
              <w:t>CentOS 7.7.1908</w:t>
            </w:r>
          </w:p>
        </w:tc>
      </w:tr>
      <w:tr w14:paraId="478DDA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left w:val="thinThickSmallGap" w:color="auto" w:sz="24" w:space="0"/>
              <w:bottom w:val="single" w:color="auto" w:sz="12" w:space="0"/>
              <w:right w:val="single" w:color="auto" w:sz="4" w:space="0"/>
            </w:tcBorders>
            <w:shd w:val="clear" w:color="auto" w:fill="F2F2F2"/>
            <w:vAlign w:val="center"/>
          </w:tcPr>
          <w:p w14:paraId="798DA49F">
            <w:pPr>
              <w:widowControl/>
              <w:ind w:firstLine="420"/>
              <w:jc w:val="left"/>
            </w:pPr>
          </w:p>
        </w:tc>
        <w:tc>
          <w:tcPr>
            <w:tcW w:w="705" w:type="pct"/>
            <w:tcBorders>
              <w:top w:val="nil"/>
              <w:left w:val="single" w:color="auto" w:sz="4" w:space="0"/>
              <w:bottom w:val="single" w:color="auto" w:sz="12" w:space="0"/>
              <w:right w:val="nil"/>
            </w:tcBorders>
            <w:vAlign w:val="center"/>
          </w:tcPr>
          <w:p w14:paraId="49F16019">
            <w:pPr>
              <w:spacing w:before="62" w:after="62"/>
              <w:jc w:val="right"/>
            </w:pPr>
            <w:r>
              <w:rPr>
                <w:rFonts w:hint="eastAsia"/>
              </w:rPr>
              <w:t>应用软件：</w:t>
            </w:r>
          </w:p>
        </w:tc>
        <w:tc>
          <w:tcPr>
            <w:tcW w:w="3442" w:type="pct"/>
            <w:tcBorders>
              <w:top w:val="nil"/>
              <w:left w:val="nil"/>
              <w:bottom w:val="single" w:color="auto" w:sz="4" w:space="0"/>
              <w:right w:val="thickThinSmallGap" w:color="auto" w:sz="24" w:space="0"/>
            </w:tcBorders>
            <w:vAlign w:val="center"/>
          </w:tcPr>
          <w:p w14:paraId="4C006E22">
            <w:pPr>
              <w:spacing w:before="62" w:after="62"/>
            </w:pPr>
            <w:r>
              <w:rPr>
                <w:rFonts w:hint="eastAsia"/>
              </w:rPr>
              <w:t>管理系统后台软件V1.0、redis7.0.11、mysql8.0.32、nacos2.2.0、nginx1.24.0</w:t>
            </w:r>
          </w:p>
        </w:tc>
      </w:tr>
      <w:tr w14:paraId="103ED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5000" w:type="pct"/>
            <w:gridSpan w:val="3"/>
            <w:tcBorders>
              <w:top w:val="single" w:color="auto" w:sz="12" w:space="0"/>
              <w:left w:val="thinThickSmallGap" w:color="auto" w:sz="24" w:space="0"/>
              <w:bottom w:val="single" w:color="auto" w:sz="4" w:space="0"/>
              <w:right w:val="thickThinSmallGap" w:color="auto" w:sz="24" w:space="0"/>
            </w:tcBorders>
            <w:shd w:val="clear" w:color="auto" w:fill="F2F2F2"/>
            <w:vAlign w:val="center"/>
          </w:tcPr>
          <w:p w14:paraId="27F229EB">
            <w:pPr>
              <w:spacing w:before="62" w:after="62"/>
              <w:rPr>
                <w:b/>
              </w:rPr>
            </w:pPr>
            <w:r>
              <w:rPr>
                <w:rFonts w:hint="eastAsia"/>
                <w:b/>
              </w:rPr>
              <w:t>测试机172.27.220.1</w:t>
            </w:r>
          </w:p>
        </w:tc>
      </w:tr>
      <w:tr w14:paraId="4479A7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5664D63C">
            <w:pPr>
              <w:ind w:right="113"/>
              <w:jc w:val="center"/>
            </w:pPr>
            <w:r>
              <w:rPr>
                <w:rFonts w:hint="eastAsia"/>
                <w:b/>
              </w:rPr>
              <w:t>硬件环境</w:t>
            </w:r>
          </w:p>
        </w:tc>
        <w:tc>
          <w:tcPr>
            <w:tcW w:w="705" w:type="pct"/>
            <w:tcBorders>
              <w:top w:val="single" w:color="auto" w:sz="4" w:space="0"/>
              <w:left w:val="single" w:color="auto" w:sz="4" w:space="0"/>
              <w:bottom w:val="nil"/>
              <w:right w:val="nil"/>
            </w:tcBorders>
            <w:vAlign w:val="center"/>
          </w:tcPr>
          <w:p w14:paraId="757B94F5">
            <w:pPr>
              <w:spacing w:before="62" w:after="62"/>
              <w:jc w:val="right"/>
            </w:pPr>
            <w:r>
              <w:rPr>
                <w:rFonts w:hint="eastAsia"/>
              </w:rPr>
              <w:t>设备型号：</w:t>
            </w:r>
          </w:p>
        </w:tc>
        <w:tc>
          <w:tcPr>
            <w:tcW w:w="3442" w:type="pct"/>
            <w:tcBorders>
              <w:top w:val="single" w:color="auto" w:sz="4" w:space="0"/>
              <w:left w:val="nil"/>
              <w:bottom w:val="nil"/>
              <w:right w:val="thickThinSmallGap" w:color="auto" w:sz="24" w:space="0"/>
            </w:tcBorders>
            <w:vAlign w:val="center"/>
          </w:tcPr>
          <w:p w14:paraId="210E810E">
            <w:pPr>
              <w:spacing w:before="62" w:after="62"/>
            </w:pPr>
            <w:r>
              <w:rPr>
                <w:rFonts w:hint="eastAsia"/>
              </w:rPr>
              <w:t>天翼云自研池-上海研究院</w:t>
            </w:r>
          </w:p>
        </w:tc>
      </w:tr>
      <w:tr w14:paraId="630E2B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0A2B8DD5">
            <w:pPr>
              <w:widowControl/>
              <w:ind w:firstLine="420"/>
              <w:jc w:val="center"/>
            </w:pPr>
          </w:p>
        </w:tc>
        <w:tc>
          <w:tcPr>
            <w:tcW w:w="705" w:type="pct"/>
            <w:tcBorders>
              <w:top w:val="nil"/>
              <w:left w:val="single" w:color="auto" w:sz="4" w:space="0"/>
              <w:bottom w:val="nil"/>
              <w:right w:val="nil"/>
            </w:tcBorders>
            <w:vAlign w:val="center"/>
          </w:tcPr>
          <w:p w14:paraId="43ECE558">
            <w:pPr>
              <w:spacing w:before="62" w:after="62"/>
              <w:jc w:val="right"/>
            </w:pPr>
            <w:r>
              <w:t>CPU</w:t>
            </w:r>
            <w:r>
              <w:rPr>
                <w:rFonts w:hint="eastAsia"/>
              </w:rPr>
              <w:t>：</w:t>
            </w:r>
          </w:p>
        </w:tc>
        <w:tc>
          <w:tcPr>
            <w:tcW w:w="3442" w:type="pct"/>
            <w:tcBorders>
              <w:top w:val="nil"/>
              <w:left w:val="nil"/>
              <w:bottom w:val="nil"/>
              <w:right w:val="thickThinSmallGap" w:color="auto" w:sz="24" w:space="0"/>
            </w:tcBorders>
            <w:vAlign w:val="center"/>
          </w:tcPr>
          <w:p w14:paraId="722726F3">
            <w:pPr>
              <w:spacing w:before="62" w:after="62"/>
            </w:pPr>
            <w:r>
              <w:rPr>
                <w:rFonts w:hint="eastAsia"/>
              </w:rPr>
              <w:t>Intel(R) Xeon(R) Gold 6246 CPU @ 3.30GHz、x86_64、16核心</w:t>
            </w:r>
          </w:p>
        </w:tc>
      </w:tr>
      <w:tr w14:paraId="74007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3199EF74">
            <w:pPr>
              <w:widowControl/>
              <w:ind w:firstLine="420"/>
              <w:jc w:val="center"/>
            </w:pPr>
          </w:p>
        </w:tc>
        <w:tc>
          <w:tcPr>
            <w:tcW w:w="705" w:type="pct"/>
            <w:tcBorders>
              <w:top w:val="nil"/>
              <w:left w:val="single" w:color="auto" w:sz="4" w:space="0"/>
              <w:bottom w:val="nil"/>
              <w:right w:val="nil"/>
            </w:tcBorders>
            <w:vAlign w:val="center"/>
          </w:tcPr>
          <w:p w14:paraId="7983F3C7">
            <w:pPr>
              <w:spacing w:before="62" w:after="62"/>
              <w:jc w:val="right"/>
            </w:pPr>
            <w:r>
              <w:rPr>
                <w:rFonts w:hint="eastAsia"/>
              </w:rPr>
              <w:t>内存：</w:t>
            </w:r>
          </w:p>
        </w:tc>
        <w:tc>
          <w:tcPr>
            <w:tcW w:w="3442" w:type="pct"/>
            <w:tcBorders>
              <w:top w:val="nil"/>
              <w:left w:val="nil"/>
              <w:bottom w:val="nil"/>
              <w:right w:val="thickThinSmallGap" w:color="auto" w:sz="24" w:space="0"/>
            </w:tcBorders>
            <w:vAlign w:val="center"/>
          </w:tcPr>
          <w:p w14:paraId="562C13CD">
            <w:pPr>
              <w:spacing w:before="62" w:after="62"/>
            </w:pPr>
            <w:r>
              <w:rPr>
                <w:rFonts w:hint="eastAsia"/>
              </w:rPr>
              <w:t>32</w:t>
            </w:r>
            <w:r>
              <w:t>GB</w:t>
            </w:r>
          </w:p>
        </w:tc>
      </w:tr>
      <w:tr w14:paraId="7F0CA1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5123C4C5">
            <w:pPr>
              <w:widowControl/>
              <w:ind w:firstLine="420"/>
              <w:jc w:val="center"/>
            </w:pPr>
          </w:p>
        </w:tc>
        <w:tc>
          <w:tcPr>
            <w:tcW w:w="705" w:type="pct"/>
            <w:tcBorders>
              <w:top w:val="nil"/>
              <w:left w:val="single" w:color="auto" w:sz="4" w:space="0"/>
              <w:bottom w:val="single" w:color="auto" w:sz="4" w:space="0"/>
              <w:right w:val="nil"/>
            </w:tcBorders>
            <w:vAlign w:val="center"/>
          </w:tcPr>
          <w:p w14:paraId="64408DB6">
            <w:pPr>
              <w:spacing w:before="62" w:after="62"/>
              <w:jc w:val="right"/>
            </w:pPr>
            <w:r>
              <w:rPr>
                <w:rFonts w:hint="eastAsia"/>
              </w:rPr>
              <w:t>硬盘：</w:t>
            </w:r>
          </w:p>
        </w:tc>
        <w:tc>
          <w:tcPr>
            <w:tcW w:w="3442" w:type="pct"/>
            <w:tcBorders>
              <w:top w:val="nil"/>
              <w:left w:val="nil"/>
              <w:bottom w:val="single" w:color="auto" w:sz="4" w:space="0"/>
              <w:right w:val="thickThinSmallGap" w:color="auto" w:sz="24" w:space="0"/>
            </w:tcBorders>
            <w:vAlign w:val="center"/>
          </w:tcPr>
          <w:p w14:paraId="1B895849">
            <w:pPr>
              <w:spacing w:before="62" w:after="62"/>
            </w:pPr>
            <w:r>
              <w:rPr>
                <w:rFonts w:hint="eastAsia"/>
              </w:rPr>
              <w:t>330GB</w:t>
            </w:r>
          </w:p>
        </w:tc>
      </w:tr>
      <w:tr w14:paraId="58C4E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right w:val="single" w:color="auto" w:sz="4" w:space="0"/>
            </w:tcBorders>
            <w:shd w:val="clear" w:color="auto" w:fill="F2F2F2"/>
            <w:vAlign w:val="center"/>
          </w:tcPr>
          <w:p w14:paraId="22A98D39">
            <w:pPr>
              <w:widowControl/>
              <w:jc w:val="center"/>
            </w:pPr>
            <w:r>
              <w:rPr>
                <w:rFonts w:hint="eastAsia"/>
                <w:b/>
              </w:rPr>
              <w:t>软件环境</w:t>
            </w:r>
          </w:p>
        </w:tc>
        <w:tc>
          <w:tcPr>
            <w:tcW w:w="705" w:type="pct"/>
            <w:tcBorders>
              <w:top w:val="single" w:color="auto" w:sz="4" w:space="0"/>
              <w:left w:val="single" w:color="auto" w:sz="4" w:space="0"/>
              <w:bottom w:val="nil"/>
              <w:right w:val="nil"/>
            </w:tcBorders>
            <w:vAlign w:val="center"/>
          </w:tcPr>
          <w:p w14:paraId="5D9B8E8F">
            <w:pPr>
              <w:spacing w:before="62" w:after="62"/>
              <w:jc w:val="right"/>
            </w:pPr>
            <w:r>
              <w:rPr>
                <w:rFonts w:hint="eastAsia"/>
              </w:rPr>
              <w:t>操作系统：</w:t>
            </w:r>
          </w:p>
        </w:tc>
        <w:tc>
          <w:tcPr>
            <w:tcW w:w="3442" w:type="pct"/>
            <w:tcBorders>
              <w:top w:val="single" w:color="auto" w:sz="4" w:space="0"/>
              <w:left w:val="nil"/>
              <w:bottom w:val="nil"/>
              <w:right w:val="thickThinSmallGap" w:color="auto" w:sz="24" w:space="0"/>
            </w:tcBorders>
            <w:vAlign w:val="center"/>
          </w:tcPr>
          <w:p w14:paraId="33B8EF66">
            <w:pPr>
              <w:spacing w:before="62" w:after="62"/>
            </w:pPr>
            <w:r>
              <w:t>CentOS 7.</w:t>
            </w:r>
            <w:r>
              <w:rPr>
                <w:rFonts w:hint="eastAsia"/>
              </w:rPr>
              <w:t>9.2009</w:t>
            </w:r>
          </w:p>
        </w:tc>
      </w:tr>
      <w:tr w14:paraId="018D0C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left w:val="thinThickSmallGap" w:color="auto" w:sz="24" w:space="0"/>
              <w:bottom w:val="thickThinSmallGap" w:color="auto" w:sz="24" w:space="0"/>
              <w:right w:val="single" w:color="auto" w:sz="4" w:space="0"/>
            </w:tcBorders>
            <w:shd w:val="clear" w:color="auto" w:fill="F2F2F2"/>
            <w:vAlign w:val="center"/>
          </w:tcPr>
          <w:p w14:paraId="141206C9">
            <w:pPr>
              <w:widowControl/>
              <w:ind w:firstLine="420"/>
              <w:jc w:val="left"/>
            </w:pPr>
          </w:p>
        </w:tc>
        <w:tc>
          <w:tcPr>
            <w:tcW w:w="705" w:type="pct"/>
            <w:tcBorders>
              <w:top w:val="nil"/>
              <w:left w:val="single" w:color="auto" w:sz="4" w:space="0"/>
              <w:bottom w:val="thickThinSmallGap" w:color="auto" w:sz="24" w:space="0"/>
              <w:right w:val="nil"/>
            </w:tcBorders>
            <w:vAlign w:val="center"/>
          </w:tcPr>
          <w:p w14:paraId="129B0033">
            <w:pPr>
              <w:spacing w:before="62" w:after="62"/>
              <w:jc w:val="right"/>
            </w:pPr>
            <w:r>
              <w:rPr>
                <w:rFonts w:hint="eastAsia"/>
              </w:rPr>
              <w:t>应用软件：</w:t>
            </w:r>
          </w:p>
        </w:tc>
        <w:tc>
          <w:tcPr>
            <w:tcW w:w="3442" w:type="pct"/>
            <w:tcBorders>
              <w:top w:val="nil"/>
              <w:left w:val="nil"/>
              <w:bottom w:val="thickThinSmallGap" w:color="auto" w:sz="24" w:space="0"/>
              <w:right w:val="thickThinSmallGap" w:color="auto" w:sz="24" w:space="0"/>
            </w:tcBorders>
            <w:vAlign w:val="center"/>
          </w:tcPr>
          <w:p w14:paraId="5F635A53">
            <w:pPr>
              <w:spacing w:before="62" w:after="62"/>
            </w:pPr>
            <w:r>
              <w:rPr>
                <w:rFonts w:hint="eastAsia"/>
              </w:rPr>
              <w:t>Google Chrome131.0.6778.205浏览器、Mysql5.7.41数据库、gcc version 10.1.0、python3.7</w:t>
            </w:r>
          </w:p>
        </w:tc>
      </w:tr>
    </w:tbl>
    <w:p w14:paraId="1B133546">
      <w:pPr>
        <w:pStyle w:val="5"/>
      </w:pPr>
      <w:r>
        <w:rPr>
          <w:rFonts w:hint="eastAsia"/>
        </w:rPr>
        <w:t>网络环境</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9"/>
        <w:gridCol w:w="1407"/>
        <w:gridCol w:w="6856"/>
      </w:tblGrid>
      <w:tr w14:paraId="5EF1AE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5000" w:type="pct"/>
            <w:gridSpan w:val="3"/>
            <w:tcBorders>
              <w:top w:val="thinThickSmallGap" w:color="auto" w:sz="24" w:space="0"/>
              <w:left w:val="thinThickSmallGap" w:color="auto" w:sz="24" w:space="0"/>
              <w:bottom w:val="single" w:color="auto" w:sz="4" w:space="0"/>
              <w:right w:val="thickThinSmallGap" w:color="auto" w:sz="24" w:space="0"/>
            </w:tcBorders>
            <w:shd w:val="clear" w:color="auto" w:fill="F2F2F2"/>
            <w:vAlign w:val="center"/>
          </w:tcPr>
          <w:p w14:paraId="4AEF71E8">
            <w:pPr>
              <w:spacing w:before="62" w:after="62"/>
              <w:ind w:firstLine="422"/>
              <w:rPr>
                <w:b/>
              </w:rPr>
            </w:pPr>
            <w:r>
              <w:rPr>
                <w:rFonts w:hint="eastAsia"/>
                <w:b/>
              </w:rPr>
              <w:t>网络交换机一</w:t>
            </w:r>
          </w:p>
        </w:tc>
      </w:tr>
      <w:tr w14:paraId="202CA3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78BE8023">
            <w:pPr>
              <w:widowControl/>
              <w:jc w:val="center"/>
            </w:pPr>
            <w:r>
              <w:rPr>
                <w:rFonts w:hint="eastAsia"/>
                <w:b/>
              </w:rPr>
              <w:t>硬件环境</w:t>
            </w:r>
          </w:p>
        </w:tc>
        <w:tc>
          <w:tcPr>
            <w:tcW w:w="706" w:type="pct"/>
            <w:tcBorders>
              <w:top w:val="single" w:color="auto" w:sz="4" w:space="0"/>
              <w:left w:val="single" w:color="auto" w:sz="4" w:space="0"/>
              <w:bottom w:val="nil"/>
              <w:right w:val="nil"/>
            </w:tcBorders>
            <w:vAlign w:val="center"/>
          </w:tcPr>
          <w:p w14:paraId="3F46C36A">
            <w:pPr>
              <w:spacing w:before="62" w:after="62"/>
              <w:jc w:val="right"/>
            </w:pPr>
            <w:r>
              <w:rPr>
                <w:rFonts w:hint="eastAsia"/>
              </w:rPr>
              <w:t>设备型号：</w:t>
            </w:r>
          </w:p>
        </w:tc>
        <w:tc>
          <w:tcPr>
            <w:tcW w:w="3441" w:type="pct"/>
            <w:tcBorders>
              <w:top w:val="single" w:color="auto" w:sz="4" w:space="0"/>
              <w:left w:val="nil"/>
              <w:bottom w:val="nil"/>
              <w:right w:val="thickThinSmallGap" w:color="auto" w:sz="24" w:space="0"/>
            </w:tcBorders>
            <w:vAlign w:val="center"/>
          </w:tcPr>
          <w:p w14:paraId="18C3875C">
            <w:pPr>
              <w:spacing w:before="62" w:after="62"/>
            </w:pPr>
            <w:r>
              <w:rPr>
                <w:rFonts w:hint="eastAsia"/>
              </w:rPr>
              <w:t>华为交换机</w:t>
            </w:r>
          </w:p>
        </w:tc>
      </w:tr>
      <w:tr w14:paraId="6A34E9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6B90C43F">
            <w:pPr>
              <w:widowControl/>
              <w:ind w:firstLine="420"/>
              <w:jc w:val="center"/>
            </w:pPr>
          </w:p>
        </w:tc>
        <w:tc>
          <w:tcPr>
            <w:tcW w:w="706" w:type="pct"/>
            <w:tcBorders>
              <w:top w:val="nil"/>
              <w:left w:val="single" w:color="auto" w:sz="4" w:space="0"/>
              <w:bottom w:val="nil"/>
              <w:right w:val="nil"/>
            </w:tcBorders>
            <w:vAlign w:val="center"/>
          </w:tcPr>
          <w:p w14:paraId="2BC583E6">
            <w:pPr>
              <w:spacing w:before="62" w:after="62"/>
              <w:jc w:val="right"/>
            </w:pPr>
            <w:r>
              <w:rPr>
                <w:rFonts w:hint="eastAsia"/>
              </w:rPr>
              <w:t>网络类型：</w:t>
            </w:r>
          </w:p>
        </w:tc>
        <w:tc>
          <w:tcPr>
            <w:tcW w:w="3441" w:type="pct"/>
            <w:tcBorders>
              <w:top w:val="nil"/>
              <w:left w:val="nil"/>
              <w:bottom w:val="nil"/>
              <w:right w:val="thickThinSmallGap" w:color="auto" w:sz="24" w:space="0"/>
            </w:tcBorders>
            <w:vAlign w:val="center"/>
          </w:tcPr>
          <w:p w14:paraId="5361CE51">
            <w:pPr>
              <w:spacing w:before="62" w:after="62"/>
              <w:rPr>
                <w:bCs/>
              </w:rPr>
            </w:pPr>
            <w:r>
              <w:rPr>
                <w:rFonts w:hint="eastAsia"/>
                <w:bCs/>
              </w:rPr>
              <w:t>局域</w:t>
            </w:r>
            <w:r>
              <w:rPr>
                <w:bCs/>
              </w:rPr>
              <w:t>网</w:t>
            </w:r>
          </w:p>
        </w:tc>
      </w:tr>
      <w:tr w14:paraId="244D5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thickThinSmallGap" w:color="auto" w:sz="24" w:space="0"/>
              <w:right w:val="single" w:color="auto" w:sz="4" w:space="0"/>
            </w:tcBorders>
            <w:vAlign w:val="center"/>
          </w:tcPr>
          <w:p w14:paraId="0AE9A33A">
            <w:pPr>
              <w:widowControl/>
              <w:ind w:firstLine="420"/>
              <w:jc w:val="center"/>
            </w:pPr>
          </w:p>
        </w:tc>
        <w:tc>
          <w:tcPr>
            <w:tcW w:w="706" w:type="pct"/>
            <w:tcBorders>
              <w:top w:val="nil"/>
              <w:left w:val="single" w:color="auto" w:sz="4" w:space="0"/>
              <w:bottom w:val="thickThinSmallGap" w:color="auto" w:sz="24" w:space="0"/>
              <w:right w:val="nil"/>
            </w:tcBorders>
            <w:vAlign w:val="center"/>
          </w:tcPr>
          <w:p w14:paraId="4027A703">
            <w:pPr>
              <w:spacing w:before="62" w:after="62"/>
              <w:jc w:val="right"/>
            </w:pPr>
            <w:r>
              <w:rPr>
                <w:rFonts w:hint="eastAsia"/>
              </w:rPr>
              <w:t>带宽：</w:t>
            </w:r>
          </w:p>
        </w:tc>
        <w:tc>
          <w:tcPr>
            <w:tcW w:w="3441" w:type="pct"/>
            <w:tcBorders>
              <w:top w:val="nil"/>
              <w:left w:val="nil"/>
              <w:bottom w:val="thickThinSmallGap" w:color="auto" w:sz="24" w:space="0"/>
              <w:right w:val="thickThinSmallGap" w:color="auto" w:sz="24" w:space="0"/>
            </w:tcBorders>
            <w:vAlign w:val="center"/>
          </w:tcPr>
          <w:p w14:paraId="4C3EE7BE">
            <w:pPr>
              <w:spacing w:before="62" w:after="62"/>
            </w:pPr>
            <w:r>
              <w:rPr>
                <w:rFonts w:hint="eastAsia"/>
              </w:rPr>
              <w:t>6百G口、24万兆口交换机</w:t>
            </w:r>
          </w:p>
        </w:tc>
      </w:tr>
    </w:tbl>
    <w:p w14:paraId="4578945C">
      <w:pPr>
        <w:pStyle w:val="5"/>
      </w:pPr>
      <w:r>
        <w:rPr>
          <w:rFonts w:hint="eastAsia"/>
        </w:rPr>
        <w:t>测试工具</w:t>
      </w:r>
    </w:p>
    <w:tbl>
      <w:tblPr>
        <w:tblStyle w:val="36"/>
        <w:tblW w:w="5000" w:type="pct"/>
        <w:tblInd w:w="0" w:type="dxa"/>
        <w:tblBorders>
          <w:top w:val="thinThickSmallGap" w:color="auto" w:sz="24" w:space="0"/>
          <w:left w:val="thinThickSmallGap" w:color="auto" w:sz="24" w:space="0"/>
          <w:bottom w:val="thickThinSmallGap" w:color="auto" w:sz="24" w:space="0"/>
          <w:right w:val="thinThickSmallGap" w:color="auto" w:sz="24" w:space="0"/>
          <w:insideH w:val="single" w:color="auto" w:sz="8" w:space="0"/>
          <w:insideV w:val="single" w:color="auto" w:sz="8" w:space="0"/>
        </w:tblBorders>
        <w:tblLayout w:type="autofit"/>
        <w:tblCellMar>
          <w:top w:w="0" w:type="dxa"/>
          <w:left w:w="108" w:type="dxa"/>
          <w:bottom w:w="0" w:type="dxa"/>
          <w:right w:w="108" w:type="dxa"/>
        </w:tblCellMar>
      </w:tblPr>
      <w:tblGrid>
        <w:gridCol w:w="824"/>
        <w:gridCol w:w="2431"/>
        <w:gridCol w:w="3708"/>
        <w:gridCol w:w="2999"/>
      </w:tblGrid>
      <w:tr w14:paraId="49630E8A">
        <w:tblPrEx>
          <w:tblBorders>
            <w:top w:val="thinThickSmallGap" w:color="auto" w:sz="24" w:space="0"/>
            <w:left w:val="thinThickSmallGap" w:color="auto" w:sz="24" w:space="0"/>
            <w:bottom w:val="thickThinSmallGap" w:color="auto" w:sz="24" w:space="0"/>
            <w:right w:val="thinThickSmallGap" w:color="auto" w:sz="24" w:space="0"/>
            <w:insideH w:val="single" w:color="auto" w:sz="8" w:space="0"/>
            <w:insideV w:val="single" w:color="auto" w:sz="8" w:space="0"/>
          </w:tblBorders>
          <w:tblCellMar>
            <w:top w:w="0" w:type="dxa"/>
            <w:left w:w="108" w:type="dxa"/>
            <w:bottom w:w="0" w:type="dxa"/>
            <w:right w:w="108" w:type="dxa"/>
          </w:tblCellMar>
        </w:tblPrEx>
        <w:trPr>
          <w:trHeight w:val="567" w:hRule="atLeast"/>
        </w:trPr>
        <w:tc>
          <w:tcPr>
            <w:tcW w:w="414" w:type="pct"/>
            <w:shd w:val="clear" w:color="auto" w:fill="F2F2F2"/>
            <w:vAlign w:val="center"/>
          </w:tcPr>
          <w:p w14:paraId="3DE05774">
            <w:pPr>
              <w:jc w:val="center"/>
              <w:rPr>
                <w:b/>
                <w:szCs w:val="21"/>
              </w:rPr>
            </w:pPr>
            <w:r>
              <w:rPr>
                <w:rFonts w:hint="eastAsia"/>
                <w:b/>
                <w:szCs w:val="21"/>
              </w:rPr>
              <w:t>序号</w:t>
            </w:r>
          </w:p>
        </w:tc>
        <w:tc>
          <w:tcPr>
            <w:tcW w:w="1220" w:type="pct"/>
            <w:shd w:val="clear" w:color="auto" w:fill="F2F2F2"/>
            <w:vAlign w:val="center"/>
          </w:tcPr>
          <w:p w14:paraId="6287C24C">
            <w:pPr>
              <w:jc w:val="center"/>
              <w:rPr>
                <w:b/>
                <w:szCs w:val="21"/>
              </w:rPr>
            </w:pPr>
            <w:r>
              <w:rPr>
                <w:rFonts w:hint="eastAsia"/>
                <w:b/>
                <w:szCs w:val="21"/>
              </w:rPr>
              <w:t>工具类型</w:t>
            </w:r>
          </w:p>
        </w:tc>
        <w:tc>
          <w:tcPr>
            <w:tcW w:w="1861" w:type="pct"/>
            <w:shd w:val="clear" w:color="auto" w:fill="F2F2F2"/>
            <w:vAlign w:val="center"/>
          </w:tcPr>
          <w:p w14:paraId="0D35D08E">
            <w:pPr>
              <w:jc w:val="center"/>
              <w:rPr>
                <w:b/>
                <w:szCs w:val="21"/>
              </w:rPr>
            </w:pPr>
            <w:r>
              <w:rPr>
                <w:rFonts w:hint="eastAsia"/>
                <w:b/>
                <w:szCs w:val="21"/>
              </w:rPr>
              <w:t>工具</w:t>
            </w:r>
            <w:r>
              <w:rPr>
                <w:b/>
                <w:szCs w:val="21"/>
              </w:rPr>
              <w:t>名称</w:t>
            </w:r>
          </w:p>
        </w:tc>
        <w:tc>
          <w:tcPr>
            <w:tcW w:w="1505" w:type="pct"/>
            <w:shd w:val="clear" w:color="auto" w:fill="F2F2F2"/>
            <w:vAlign w:val="center"/>
          </w:tcPr>
          <w:p w14:paraId="648E7D20">
            <w:pPr>
              <w:jc w:val="center"/>
              <w:rPr>
                <w:b/>
                <w:szCs w:val="21"/>
              </w:rPr>
            </w:pPr>
            <w:r>
              <w:rPr>
                <w:rFonts w:hint="eastAsia"/>
                <w:b/>
                <w:szCs w:val="21"/>
              </w:rPr>
              <w:t>当前工具版本/规则库</w:t>
            </w:r>
          </w:p>
        </w:tc>
      </w:tr>
      <w:tr w14:paraId="3D84D3DC">
        <w:tblPrEx>
          <w:tblBorders>
            <w:top w:val="thinThickSmallGap" w:color="auto" w:sz="24" w:space="0"/>
            <w:left w:val="thinThickSmallGap" w:color="auto" w:sz="24" w:space="0"/>
            <w:bottom w:val="thickThinSmallGap" w:color="auto" w:sz="24" w:space="0"/>
            <w:right w:val="thinThickSmallGap" w:color="auto" w:sz="24" w:space="0"/>
            <w:insideH w:val="single" w:color="auto" w:sz="8" w:space="0"/>
            <w:insideV w:val="single" w:color="auto" w:sz="8" w:space="0"/>
          </w:tblBorders>
          <w:tblCellMar>
            <w:top w:w="0" w:type="dxa"/>
            <w:left w:w="108" w:type="dxa"/>
            <w:bottom w:w="0" w:type="dxa"/>
            <w:right w:w="108" w:type="dxa"/>
          </w:tblCellMar>
        </w:tblPrEx>
        <w:trPr>
          <w:trHeight w:val="567" w:hRule="atLeast"/>
        </w:trPr>
        <w:tc>
          <w:tcPr>
            <w:tcW w:w="414" w:type="pct"/>
            <w:vAlign w:val="center"/>
          </w:tcPr>
          <w:p w14:paraId="78319CC5">
            <w:pPr>
              <w:pStyle w:val="12"/>
              <w:numPr>
                <w:ilvl w:val="0"/>
                <w:numId w:val="20"/>
              </w:numPr>
              <w:adjustRightInd/>
              <w:spacing w:line="240" w:lineRule="auto"/>
              <w:jc w:val="both"/>
              <w:textAlignment w:val="auto"/>
              <w:rPr>
                <w:rFonts w:eastAsia="仿宋_GB2312"/>
                <w:sz w:val="21"/>
                <w:szCs w:val="21"/>
              </w:rPr>
            </w:pPr>
          </w:p>
        </w:tc>
        <w:tc>
          <w:tcPr>
            <w:tcW w:w="1220" w:type="pct"/>
            <w:vAlign w:val="center"/>
          </w:tcPr>
          <w:p w14:paraId="22582D33">
            <w:pPr>
              <w:spacing w:before="62" w:after="62"/>
              <w:jc w:val="center"/>
              <w:rPr>
                <w:b/>
                <w:iCs/>
                <w:szCs w:val="21"/>
              </w:rPr>
            </w:pPr>
            <w:r>
              <w:rPr>
                <w:rFonts w:hint="eastAsia"/>
                <w:b/>
                <w:iCs/>
                <w:szCs w:val="21"/>
              </w:rPr>
              <w:t>应用系统组件安全网络封包分析软件</w:t>
            </w:r>
          </w:p>
        </w:tc>
        <w:tc>
          <w:tcPr>
            <w:tcW w:w="1861" w:type="pct"/>
            <w:vAlign w:val="center"/>
          </w:tcPr>
          <w:p w14:paraId="2BCACC47">
            <w:pPr>
              <w:spacing w:before="62" w:after="62"/>
              <w:jc w:val="center"/>
              <w:rPr>
                <w:b/>
                <w:iCs/>
                <w:szCs w:val="21"/>
              </w:rPr>
            </w:pPr>
            <w:r>
              <w:rPr>
                <w:b/>
                <w:szCs w:val="21"/>
              </w:rPr>
              <w:t>Wireshark</w:t>
            </w:r>
          </w:p>
        </w:tc>
        <w:tc>
          <w:tcPr>
            <w:tcW w:w="1505" w:type="pct"/>
            <w:vAlign w:val="center"/>
          </w:tcPr>
          <w:p w14:paraId="1E0B95F7">
            <w:pPr>
              <w:pStyle w:val="12"/>
              <w:spacing w:line="300" w:lineRule="exact"/>
              <w:ind w:firstLine="0"/>
              <w:jc w:val="center"/>
              <w:rPr>
                <w:b/>
                <w:iCs/>
                <w:kern w:val="2"/>
                <w:sz w:val="21"/>
                <w:szCs w:val="21"/>
              </w:rPr>
            </w:pPr>
            <w:r>
              <w:rPr>
                <w:b/>
                <w:sz w:val="21"/>
                <w:szCs w:val="21"/>
              </w:rPr>
              <w:t>V3.4.7</w:t>
            </w:r>
          </w:p>
        </w:tc>
      </w:tr>
      <w:tr w14:paraId="61F9E17F">
        <w:tblPrEx>
          <w:tblBorders>
            <w:top w:val="thinThickSmallGap" w:color="auto" w:sz="24" w:space="0"/>
            <w:left w:val="thinThickSmallGap" w:color="auto" w:sz="24" w:space="0"/>
            <w:bottom w:val="thickThinSmallGap" w:color="auto" w:sz="24" w:space="0"/>
            <w:right w:val="thinThickSmallGap" w:color="auto" w:sz="24" w:space="0"/>
            <w:insideH w:val="single" w:color="auto" w:sz="8" w:space="0"/>
            <w:insideV w:val="single" w:color="auto" w:sz="8" w:space="0"/>
          </w:tblBorders>
          <w:tblCellMar>
            <w:top w:w="0" w:type="dxa"/>
            <w:left w:w="108" w:type="dxa"/>
            <w:bottom w:w="0" w:type="dxa"/>
            <w:right w:w="108" w:type="dxa"/>
          </w:tblCellMar>
        </w:tblPrEx>
        <w:trPr>
          <w:trHeight w:val="567" w:hRule="atLeast"/>
        </w:trPr>
        <w:tc>
          <w:tcPr>
            <w:tcW w:w="414" w:type="pct"/>
            <w:vAlign w:val="center"/>
          </w:tcPr>
          <w:p w14:paraId="2BC0826E">
            <w:pPr>
              <w:pStyle w:val="12"/>
              <w:numPr>
                <w:ilvl w:val="0"/>
                <w:numId w:val="20"/>
              </w:numPr>
              <w:adjustRightInd/>
              <w:spacing w:line="240" w:lineRule="auto"/>
              <w:jc w:val="both"/>
              <w:textAlignment w:val="auto"/>
              <w:rPr>
                <w:rFonts w:eastAsia="仿宋_GB2312"/>
                <w:sz w:val="21"/>
                <w:szCs w:val="21"/>
              </w:rPr>
            </w:pPr>
          </w:p>
        </w:tc>
        <w:tc>
          <w:tcPr>
            <w:tcW w:w="1220" w:type="pct"/>
            <w:vAlign w:val="center"/>
          </w:tcPr>
          <w:p w14:paraId="135871D5">
            <w:pPr>
              <w:spacing w:before="62" w:after="62"/>
              <w:jc w:val="center"/>
              <w:rPr>
                <w:b/>
                <w:iCs/>
                <w:szCs w:val="21"/>
              </w:rPr>
            </w:pPr>
            <w:r>
              <w:rPr>
                <w:rFonts w:hint="eastAsia"/>
                <w:b/>
                <w:iCs/>
                <w:szCs w:val="21"/>
              </w:rPr>
              <w:t>性能测试工具</w:t>
            </w:r>
          </w:p>
        </w:tc>
        <w:tc>
          <w:tcPr>
            <w:tcW w:w="1861" w:type="pct"/>
            <w:vAlign w:val="center"/>
          </w:tcPr>
          <w:p w14:paraId="4313B0E0">
            <w:pPr>
              <w:spacing w:before="62" w:after="62"/>
              <w:jc w:val="center"/>
              <w:rPr>
                <w:b/>
                <w:szCs w:val="21"/>
              </w:rPr>
            </w:pPr>
            <w:r>
              <w:rPr>
                <w:b/>
                <w:szCs w:val="21"/>
              </w:rPr>
              <w:t>Spirent</w:t>
            </w:r>
          </w:p>
        </w:tc>
        <w:tc>
          <w:tcPr>
            <w:tcW w:w="1505" w:type="pct"/>
            <w:vAlign w:val="center"/>
          </w:tcPr>
          <w:p w14:paraId="65755990">
            <w:pPr>
              <w:pStyle w:val="12"/>
              <w:spacing w:line="300" w:lineRule="exact"/>
              <w:ind w:firstLine="0"/>
              <w:jc w:val="center"/>
              <w:rPr>
                <w:b/>
                <w:sz w:val="21"/>
                <w:szCs w:val="21"/>
              </w:rPr>
            </w:pPr>
            <w:r>
              <w:rPr>
                <w:rFonts w:hint="eastAsia"/>
                <w:b/>
                <w:sz w:val="21"/>
                <w:szCs w:val="21"/>
              </w:rPr>
              <w:t>4.75</w:t>
            </w:r>
          </w:p>
        </w:tc>
      </w:tr>
      <w:tr w14:paraId="1232FD18">
        <w:tblPrEx>
          <w:tblBorders>
            <w:top w:val="thinThickSmallGap" w:color="auto" w:sz="24" w:space="0"/>
            <w:left w:val="thinThickSmallGap" w:color="auto" w:sz="24" w:space="0"/>
            <w:bottom w:val="thickThinSmallGap" w:color="auto" w:sz="24" w:space="0"/>
            <w:right w:val="thinThickSmallGap" w:color="auto" w:sz="24" w:space="0"/>
            <w:insideH w:val="single" w:color="auto" w:sz="8" w:space="0"/>
            <w:insideV w:val="single" w:color="auto" w:sz="8" w:space="0"/>
          </w:tblBorders>
          <w:tblCellMar>
            <w:top w:w="0" w:type="dxa"/>
            <w:left w:w="108" w:type="dxa"/>
            <w:bottom w:w="0" w:type="dxa"/>
            <w:right w:w="108" w:type="dxa"/>
          </w:tblCellMar>
        </w:tblPrEx>
        <w:trPr>
          <w:trHeight w:val="567" w:hRule="atLeast"/>
        </w:trPr>
        <w:tc>
          <w:tcPr>
            <w:tcW w:w="414" w:type="pct"/>
            <w:vAlign w:val="center"/>
          </w:tcPr>
          <w:p w14:paraId="4A4CAC76">
            <w:pPr>
              <w:pStyle w:val="12"/>
              <w:numPr>
                <w:ilvl w:val="0"/>
                <w:numId w:val="20"/>
              </w:numPr>
              <w:adjustRightInd/>
              <w:spacing w:line="240" w:lineRule="auto"/>
              <w:jc w:val="both"/>
              <w:textAlignment w:val="auto"/>
              <w:rPr>
                <w:rFonts w:eastAsia="仿宋_GB2312"/>
                <w:sz w:val="21"/>
                <w:szCs w:val="21"/>
              </w:rPr>
            </w:pPr>
          </w:p>
        </w:tc>
        <w:tc>
          <w:tcPr>
            <w:tcW w:w="1220" w:type="pct"/>
            <w:vAlign w:val="center"/>
          </w:tcPr>
          <w:p w14:paraId="7A811736">
            <w:pPr>
              <w:spacing w:before="62" w:after="62"/>
              <w:jc w:val="center"/>
              <w:rPr>
                <w:b/>
                <w:iCs/>
                <w:szCs w:val="21"/>
              </w:rPr>
            </w:pPr>
            <w:r>
              <w:rPr>
                <w:rFonts w:hint="eastAsia"/>
                <w:b/>
                <w:iCs/>
                <w:szCs w:val="21"/>
              </w:rPr>
              <w:t>性能测试工具</w:t>
            </w:r>
          </w:p>
        </w:tc>
        <w:tc>
          <w:tcPr>
            <w:tcW w:w="1861" w:type="pct"/>
            <w:vAlign w:val="center"/>
          </w:tcPr>
          <w:p w14:paraId="4564657B">
            <w:pPr>
              <w:spacing w:before="62" w:after="62"/>
              <w:jc w:val="center"/>
              <w:rPr>
                <w:b/>
                <w:szCs w:val="21"/>
              </w:rPr>
            </w:pPr>
            <w:r>
              <w:rPr>
                <w:b/>
                <w:szCs w:val="21"/>
              </w:rPr>
              <w:t>Google Chrome</w:t>
            </w:r>
            <w:r>
              <w:rPr>
                <w:rFonts w:hint="eastAsia"/>
                <w:b/>
                <w:szCs w:val="21"/>
              </w:rPr>
              <w:t xml:space="preserve"> 浏览器</w:t>
            </w:r>
          </w:p>
        </w:tc>
        <w:tc>
          <w:tcPr>
            <w:tcW w:w="1505" w:type="pct"/>
            <w:vAlign w:val="center"/>
          </w:tcPr>
          <w:p w14:paraId="37960B0F">
            <w:pPr>
              <w:pStyle w:val="12"/>
              <w:spacing w:line="300" w:lineRule="exact"/>
              <w:ind w:firstLine="0"/>
              <w:jc w:val="center"/>
              <w:rPr>
                <w:b/>
                <w:sz w:val="21"/>
                <w:szCs w:val="21"/>
              </w:rPr>
            </w:pPr>
            <w:r>
              <w:rPr>
                <w:b/>
                <w:sz w:val="21"/>
                <w:szCs w:val="21"/>
              </w:rPr>
              <w:t>131.0.6778.205</w:t>
            </w:r>
          </w:p>
        </w:tc>
      </w:tr>
    </w:tbl>
    <w:p w14:paraId="49242F80"/>
    <w:p w14:paraId="0C3F1AAB">
      <w:pPr>
        <w:widowControl/>
        <w:jc w:val="left"/>
        <w:rPr>
          <w:rFonts w:eastAsia="黑体"/>
          <w:b/>
          <w:bCs/>
          <w:kern w:val="44"/>
          <w:sz w:val="44"/>
          <w:szCs w:val="44"/>
        </w:rPr>
      </w:pPr>
      <w:r>
        <w:br w:type="page"/>
      </w:r>
    </w:p>
    <w:p w14:paraId="6BEECB70">
      <w:pPr>
        <w:pStyle w:val="2"/>
      </w:pPr>
      <w:bookmarkStart w:id="140" w:name="_Toc187759993"/>
      <w:r>
        <w:rPr>
          <w:rFonts w:hint="eastAsia"/>
        </w:rPr>
        <w:t>测试</w:t>
      </w:r>
      <w:bookmarkEnd w:id="136"/>
      <w:r>
        <w:rPr>
          <w:rFonts w:hint="eastAsia"/>
        </w:rPr>
        <w:t>流程</w:t>
      </w:r>
      <w:bookmarkEnd w:id="140"/>
    </w:p>
    <w:p w14:paraId="42FF862B">
      <w:pPr>
        <w:pStyle w:val="3"/>
      </w:pPr>
      <w:bookmarkStart w:id="141" w:name="_Toc333263752"/>
      <w:bookmarkStart w:id="142" w:name="_Toc187759994"/>
      <w:r>
        <w:rPr>
          <w:rFonts w:hint="eastAsia"/>
        </w:rPr>
        <w:t>测试沟通</w:t>
      </w:r>
      <w:bookmarkEnd w:id="141"/>
      <w:r>
        <w:rPr>
          <w:rFonts w:hint="eastAsia"/>
        </w:rPr>
        <w:t>阶段</w:t>
      </w:r>
      <w:bookmarkEnd w:id="142"/>
    </w:p>
    <w:p w14:paraId="5FCAEA79">
      <w:pPr>
        <w:widowControl/>
        <w:numPr>
          <w:ilvl w:val="0"/>
          <w:numId w:val="21"/>
        </w:numPr>
        <w:spacing w:line="360" w:lineRule="auto"/>
        <w:ind w:left="851"/>
        <w:jc w:val="left"/>
        <w:rPr>
          <w:rFonts w:hint="eastAsia" w:ascii="楷体" w:hAnsi="楷体" w:eastAsia="楷体"/>
          <w:b/>
          <w:sz w:val="28"/>
          <w:szCs w:val="28"/>
        </w:rPr>
      </w:pPr>
      <w:r>
        <w:rPr>
          <w:rFonts w:hint="eastAsia" w:ascii="楷体" w:hAnsi="楷体" w:eastAsia="楷体"/>
          <w:b/>
          <w:sz w:val="28"/>
          <w:szCs w:val="28"/>
        </w:rPr>
        <w:t>三方人员配合：</w:t>
      </w:r>
    </w:p>
    <w:p w14:paraId="06920F68">
      <w:pPr>
        <w:spacing w:line="360" w:lineRule="auto"/>
        <w:ind w:firstLine="560" w:firstLineChars="200"/>
        <w:rPr>
          <w:rFonts w:hint="eastAsia" w:ascii="楷体" w:hAnsi="楷体" w:eastAsia="楷体"/>
          <w:sz w:val="28"/>
          <w:szCs w:val="28"/>
          <w:lang w:bidi="en-US"/>
        </w:rPr>
      </w:pPr>
      <w:r>
        <w:rPr>
          <w:rFonts w:hint="eastAsia" w:ascii="楷体" w:hAnsi="楷体" w:eastAsia="楷体"/>
          <w:sz w:val="28"/>
          <w:szCs w:val="28"/>
          <w:lang w:bidi="en-US"/>
        </w:rPr>
        <w:t>人员配合准备主要是由委托单位指定项目接口人，提供业务指导、技术支持及问题解决和反馈的途径，人员指定上要求提供熟悉本系统业务流程的技术人员。开发部门技术人员最好能提供随时的技术支持。</w:t>
      </w:r>
    </w:p>
    <w:p w14:paraId="2C65CE64">
      <w:pPr>
        <w:widowControl/>
        <w:numPr>
          <w:ilvl w:val="0"/>
          <w:numId w:val="21"/>
        </w:numPr>
        <w:spacing w:line="360" w:lineRule="auto"/>
        <w:ind w:left="851"/>
        <w:jc w:val="left"/>
        <w:rPr>
          <w:rFonts w:hint="eastAsia" w:ascii="楷体" w:hAnsi="楷体" w:eastAsia="楷体"/>
          <w:b/>
          <w:sz w:val="28"/>
          <w:szCs w:val="28"/>
        </w:rPr>
      </w:pPr>
      <w:r>
        <w:rPr>
          <w:rFonts w:hint="eastAsia" w:ascii="楷体" w:hAnsi="楷体" w:eastAsia="楷体"/>
          <w:b/>
          <w:sz w:val="28"/>
          <w:szCs w:val="28"/>
        </w:rPr>
        <w:t>测试数据准备：</w:t>
      </w:r>
    </w:p>
    <w:p w14:paraId="58ABA25A">
      <w:pPr>
        <w:spacing w:line="360" w:lineRule="auto"/>
        <w:ind w:firstLine="560" w:firstLineChars="200"/>
        <w:rPr>
          <w:rFonts w:hint="eastAsia" w:ascii="楷体" w:hAnsi="楷体" w:eastAsia="楷体"/>
          <w:kern w:val="20481"/>
          <w:sz w:val="28"/>
          <w:szCs w:val="28"/>
        </w:rPr>
      </w:pPr>
      <w:r>
        <w:rPr>
          <w:rFonts w:hint="eastAsia" w:ascii="楷体" w:hAnsi="楷体" w:eastAsia="楷体"/>
          <w:kern w:val="20481"/>
          <w:sz w:val="28"/>
          <w:szCs w:val="28"/>
        </w:rPr>
        <w:t>按测试需求，在被测系统测试环境中按各个业务功能点分别准备相关的业务数据。</w:t>
      </w:r>
    </w:p>
    <w:p w14:paraId="4B80303C">
      <w:pPr>
        <w:spacing w:line="360" w:lineRule="auto"/>
        <w:ind w:firstLine="560" w:firstLineChars="200"/>
        <w:rPr>
          <w:rFonts w:hint="eastAsia" w:ascii="楷体" w:hAnsi="楷体" w:eastAsia="楷体"/>
          <w:kern w:val="20481"/>
          <w:sz w:val="28"/>
          <w:szCs w:val="28"/>
        </w:rPr>
      </w:pPr>
      <w:r>
        <w:rPr>
          <w:rFonts w:hint="eastAsia" w:ascii="楷体" w:hAnsi="楷体" w:eastAsia="楷体"/>
          <w:kern w:val="20481"/>
          <w:sz w:val="28"/>
          <w:szCs w:val="28"/>
        </w:rPr>
        <w:t>测试数据的准备由测试方提出具体要求，由委托单位从现有系统中进行抽取后提交，由测试方对数据的有效性进行必要的验证。</w:t>
      </w:r>
    </w:p>
    <w:p w14:paraId="0FC749F6">
      <w:pPr>
        <w:widowControl/>
        <w:numPr>
          <w:ilvl w:val="0"/>
          <w:numId w:val="21"/>
        </w:numPr>
        <w:spacing w:line="360" w:lineRule="auto"/>
        <w:ind w:left="851"/>
        <w:jc w:val="left"/>
        <w:rPr>
          <w:rFonts w:hint="eastAsia" w:ascii="楷体" w:hAnsi="楷体" w:eastAsia="楷体"/>
          <w:b/>
          <w:sz w:val="28"/>
          <w:szCs w:val="28"/>
        </w:rPr>
      </w:pPr>
      <w:r>
        <w:rPr>
          <w:rFonts w:hint="eastAsia" w:ascii="楷体" w:hAnsi="楷体" w:eastAsia="楷体"/>
          <w:b/>
          <w:sz w:val="28"/>
          <w:szCs w:val="28"/>
        </w:rPr>
        <w:t>测试环境准备</w:t>
      </w:r>
    </w:p>
    <w:p w14:paraId="6B6D25E0">
      <w:pPr>
        <w:spacing w:line="360" w:lineRule="auto"/>
        <w:ind w:firstLine="560" w:firstLineChars="200"/>
        <w:rPr>
          <w:rFonts w:hint="eastAsia" w:ascii="楷体" w:hAnsi="楷体" w:eastAsia="楷体"/>
          <w:kern w:val="20481"/>
          <w:sz w:val="28"/>
          <w:szCs w:val="28"/>
        </w:rPr>
      </w:pPr>
      <w:r>
        <w:rPr>
          <w:rFonts w:hint="eastAsia" w:ascii="楷体" w:hAnsi="楷体" w:eastAsia="楷体"/>
          <w:kern w:val="20481"/>
          <w:sz w:val="28"/>
          <w:szCs w:val="28"/>
        </w:rPr>
        <w:t xml:space="preserve"> 测试前期，由测试方与委托方进行有效沟通，委托方需要对测试样品及运行环境进行保障，保障测试样品的可测试性，即被测样品已在内部进行过较全面的测试工作，保障运行环境的有效性，即被测样品可在运行环境中无故障的、稳定的运行。</w:t>
      </w:r>
    </w:p>
    <w:p w14:paraId="5552F577">
      <w:pPr>
        <w:pStyle w:val="3"/>
      </w:pPr>
      <w:bookmarkStart w:id="143" w:name="_Toc333263753"/>
      <w:bookmarkStart w:id="144" w:name="_Toc187759995"/>
      <w:r>
        <w:rPr>
          <w:rFonts w:hint="eastAsia"/>
        </w:rPr>
        <w:t>测试</w:t>
      </w:r>
      <w:bookmarkEnd w:id="143"/>
      <w:r>
        <w:rPr>
          <w:rFonts w:hint="eastAsia"/>
        </w:rPr>
        <w:t>准备阶段</w:t>
      </w:r>
      <w:bookmarkEnd w:id="144"/>
    </w:p>
    <w:p w14:paraId="6A9FB011">
      <w:pPr>
        <w:spacing w:line="360" w:lineRule="auto"/>
        <w:ind w:firstLine="560" w:firstLineChars="200"/>
        <w:rPr>
          <w:rFonts w:hint="eastAsia" w:ascii="楷体" w:hAnsi="楷体" w:eastAsia="楷体"/>
          <w:kern w:val="20481"/>
          <w:sz w:val="28"/>
        </w:rPr>
      </w:pPr>
      <w:r>
        <w:rPr>
          <w:rFonts w:hint="eastAsia" w:ascii="楷体" w:hAnsi="楷体" w:eastAsia="楷体"/>
          <w:kern w:val="20481"/>
          <w:sz w:val="28"/>
        </w:rPr>
        <w:t>本阶段针对需求依据进行分析，通过与用户充分沟通；最终确定《测试需求》、《实施方案》和《测试计划》，此过程主要任务如下：</w:t>
      </w:r>
    </w:p>
    <w:p w14:paraId="0B327437">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获取用户需求，针对用户需求结合实际测试经验进行分析；</w:t>
      </w:r>
    </w:p>
    <w:p w14:paraId="29A11502">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项目经理组织制定并评审《实施方案》和《测试计划》，召开测试组会议，分配任务；</w:t>
      </w:r>
    </w:p>
    <w:p w14:paraId="23AFBBF4">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由测试组负责人领取测试任务，同时将测试任务按照系统模块分配给测试工程师；</w:t>
      </w:r>
    </w:p>
    <w:p w14:paraId="27CA4B65">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项目组测试人员依据任务进行任务分解、细化。</w:t>
      </w:r>
    </w:p>
    <w:p w14:paraId="16BB2DAC">
      <w:pPr>
        <w:pStyle w:val="3"/>
      </w:pPr>
      <w:bookmarkStart w:id="145" w:name="_Toc333263754"/>
      <w:bookmarkStart w:id="146" w:name="_Toc187759996"/>
      <w:r>
        <w:rPr>
          <w:rFonts w:hint="eastAsia"/>
        </w:rPr>
        <w:t>测试设计</w:t>
      </w:r>
      <w:bookmarkEnd w:id="145"/>
      <w:r>
        <w:rPr>
          <w:rFonts w:hint="eastAsia"/>
        </w:rPr>
        <w:t>阶段</w:t>
      </w:r>
      <w:bookmarkEnd w:id="146"/>
    </w:p>
    <w:p w14:paraId="25D3DA01">
      <w:pPr>
        <w:spacing w:line="360" w:lineRule="auto"/>
        <w:ind w:firstLine="560" w:firstLineChars="200"/>
        <w:rPr>
          <w:rFonts w:hint="eastAsia" w:ascii="楷体" w:hAnsi="楷体" w:eastAsia="楷体"/>
          <w:kern w:val="20481"/>
          <w:sz w:val="28"/>
          <w:szCs w:val="28"/>
        </w:rPr>
      </w:pPr>
      <w:r>
        <w:rPr>
          <w:rFonts w:hint="eastAsia" w:ascii="楷体" w:hAnsi="楷体" w:eastAsia="楷体"/>
          <w:kern w:val="20481"/>
          <w:sz w:val="28"/>
          <w:szCs w:val="28"/>
        </w:rPr>
        <w:t>此过程依据</w:t>
      </w:r>
      <w:r>
        <w:rPr>
          <w:rFonts w:hint="eastAsia" w:ascii="楷体" w:hAnsi="楷体" w:eastAsia="楷体"/>
          <w:kern w:val="20481"/>
          <w:sz w:val="28"/>
        </w:rPr>
        <w:t>《测试需求》、《实施方案》和《测试计划》</w:t>
      </w:r>
      <w:r>
        <w:rPr>
          <w:rFonts w:hint="eastAsia" w:ascii="楷体" w:hAnsi="楷体" w:eastAsia="楷体"/>
          <w:kern w:val="20481"/>
          <w:sz w:val="28"/>
          <w:szCs w:val="28"/>
        </w:rPr>
        <w:t>，结合被测系统</w:t>
      </w:r>
      <w:r>
        <w:rPr>
          <w:rFonts w:hint="eastAsia" w:eastAsia="楷体_GB2312"/>
          <w:iCs/>
          <w:sz w:val="28"/>
        </w:rPr>
        <w:t>“</w:t>
      </w:r>
      <w:r>
        <w:rPr>
          <w:rFonts w:hint="eastAsia" w:eastAsia="楷体_GB2312"/>
          <w:sz w:val="28"/>
          <w:szCs w:val="28"/>
        </w:rPr>
        <w:t>异常操作汇聚存储系统、异常操作融合分析系统、侵权事件溯源系统和权益保障监管与处置系统</w:t>
      </w:r>
      <w:r>
        <w:rPr>
          <w:rFonts w:hint="eastAsia" w:eastAsia="楷体_GB2312"/>
          <w:iCs/>
          <w:sz w:val="28"/>
        </w:rPr>
        <w:t>”</w:t>
      </w:r>
      <w:r>
        <w:rPr>
          <w:rFonts w:hint="eastAsia" w:ascii="楷体" w:hAnsi="楷体" w:eastAsia="楷体"/>
          <w:kern w:val="20481"/>
          <w:sz w:val="28"/>
          <w:szCs w:val="28"/>
        </w:rPr>
        <w:t>实际情况，测试工程师对自己负责的模块进行用例设计；设计完成后，由项目经理组织对测试用例进行评审；此过程主要完成以下任务：</w:t>
      </w:r>
    </w:p>
    <w:p w14:paraId="4B5F2CE2">
      <w:pPr>
        <w:widowControl/>
        <w:numPr>
          <w:ilvl w:val="0"/>
          <w:numId w:val="22"/>
        </w:numPr>
        <w:spacing w:line="360" w:lineRule="auto"/>
        <w:jc w:val="left"/>
        <w:rPr>
          <w:rFonts w:hint="eastAsia" w:ascii="楷体" w:hAnsi="楷体" w:eastAsia="楷体"/>
          <w:iCs/>
          <w:kern w:val="20481"/>
          <w:sz w:val="28"/>
          <w:szCs w:val="28"/>
        </w:rPr>
      </w:pPr>
      <w:r>
        <w:rPr>
          <w:rFonts w:hint="eastAsia" w:ascii="楷体" w:hAnsi="楷体" w:eastAsia="楷体"/>
          <w:kern w:val="20481"/>
          <w:sz w:val="28"/>
          <w:szCs w:val="28"/>
        </w:rPr>
        <w:t>测试工程师分析测试需求以及被测对象</w:t>
      </w:r>
      <w:r>
        <w:rPr>
          <w:rFonts w:hint="eastAsia" w:eastAsia="楷体_GB2312"/>
          <w:iCs/>
          <w:sz w:val="28"/>
        </w:rPr>
        <w:t>“</w:t>
      </w:r>
      <w:r>
        <w:rPr>
          <w:rFonts w:hint="eastAsia" w:eastAsia="楷体_GB2312"/>
          <w:iCs/>
          <w:sz w:val="28"/>
          <w:szCs w:val="28"/>
        </w:rPr>
        <w:t>异常操作汇聚存储系统、异常操作融合分析系统、侵权事件溯源系统和权益保障监管与处置系统</w:t>
      </w:r>
      <w:r>
        <w:rPr>
          <w:rFonts w:hint="eastAsia" w:eastAsia="楷体_GB2312"/>
          <w:iCs/>
          <w:sz w:val="28"/>
        </w:rPr>
        <w:t>”</w:t>
      </w:r>
      <w:r>
        <w:rPr>
          <w:rFonts w:hint="eastAsia" w:ascii="楷体" w:hAnsi="楷体" w:eastAsia="楷体"/>
          <w:iCs/>
          <w:kern w:val="20481"/>
          <w:sz w:val="28"/>
          <w:szCs w:val="28"/>
        </w:rPr>
        <w:t>；</w:t>
      </w:r>
    </w:p>
    <w:p w14:paraId="1D49AFBF">
      <w:pPr>
        <w:widowControl/>
        <w:numPr>
          <w:ilvl w:val="0"/>
          <w:numId w:val="22"/>
        </w:numPr>
        <w:spacing w:line="360" w:lineRule="auto"/>
        <w:jc w:val="left"/>
        <w:rPr>
          <w:rFonts w:hint="eastAsia" w:ascii="楷体" w:hAnsi="楷体" w:eastAsia="楷体"/>
          <w:kern w:val="20481"/>
          <w:sz w:val="28"/>
          <w:szCs w:val="28"/>
        </w:rPr>
      </w:pPr>
      <w:r>
        <w:rPr>
          <w:rFonts w:hint="eastAsia" w:ascii="楷体" w:hAnsi="楷体" w:eastAsia="楷体"/>
          <w:kern w:val="20481"/>
          <w:sz w:val="28"/>
          <w:szCs w:val="28"/>
        </w:rPr>
        <w:t>测试工程师依据测试点设计测试用例；</w:t>
      </w:r>
    </w:p>
    <w:p w14:paraId="2EE7FD77">
      <w:pPr>
        <w:widowControl/>
        <w:numPr>
          <w:ilvl w:val="0"/>
          <w:numId w:val="22"/>
        </w:numPr>
        <w:spacing w:line="360" w:lineRule="auto"/>
        <w:jc w:val="left"/>
        <w:rPr>
          <w:rFonts w:hint="eastAsia" w:ascii="楷体" w:hAnsi="楷体" w:eastAsia="楷体"/>
          <w:kern w:val="20481"/>
          <w:sz w:val="28"/>
          <w:szCs w:val="28"/>
        </w:rPr>
      </w:pPr>
      <w:r>
        <w:rPr>
          <w:rFonts w:hint="eastAsia" w:ascii="楷体" w:hAnsi="楷体" w:eastAsia="楷体"/>
          <w:kern w:val="20481"/>
          <w:sz w:val="28"/>
          <w:szCs w:val="28"/>
        </w:rPr>
        <w:t>项目经理对测试用例进行评审；</w:t>
      </w:r>
    </w:p>
    <w:p w14:paraId="14F39839">
      <w:pPr>
        <w:widowControl/>
        <w:numPr>
          <w:ilvl w:val="0"/>
          <w:numId w:val="22"/>
        </w:numPr>
        <w:spacing w:line="360" w:lineRule="auto"/>
        <w:jc w:val="left"/>
        <w:rPr>
          <w:rFonts w:hint="eastAsia" w:ascii="楷体" w:hAnsi="楷体" w:eastAsia="楷体"/>
          <w:kern w:val="20481"/>
          <w:sz w:val="28"/>
          <w:szCs w:val="28"/>
        </w:rPr>
      </w:pPr>
      <w:r>
        <w:rPr>
          <w:rFonts w:hint="eastAsia" w:ascii="楷体" w:hAnsi="楷体" w:eastAsia="楷体"/>
          <w:kern w:val="20481"/>
          <w:sz w:val="28"/>
          <w:szCs w:val="28"/>
        </w:rPr>
        <w:t>最终确认所有测试用例，以及测试用例与测试需求的覆盖关系。</w:t>
      </w:r>
    </w:p>
    <w:p w14:paraId="60237BF3">
      <w:pPr>
        <w:pStyle w:val="3"/>
      </w:pPr>
      <w:bookmarkStart w:id="147" w:name="_Toc333263755"/>
      <w:bookmarkStart w:id="148" w:name="_Toc187759997"/>
      <w:r>
        <w:rPr>
          <w:rFonts w:hint="eastAsia"/>
        </w:rPr>
        <w:t>测试执行</w:t>
      </w:r>
      <w:bookmarkEnd w:id="147"/>
      <w:r>
        <w:rPr>
          <w:rFonts w:hint="eastAsia"/>
        </w:rPr>
        <w:t>阶段</w:t>
      </w:r>
      <w:bookmarkEnd w:id="148"/>
    </w:p>
    <w:p w14:paraId="4C5710CA">
      <w:pPr>
        <w:pStyle w:val="4"/>
      </w:pPr>
      <w:bookmarkStart w:id="149" w:name="_Toc187759998"/>
      <w:r>
        <w:rPr>
          <w:rFonts w:hint="eastAsia"/>
        </w:rPr>
        <w:t>测试</w:t>
      </w:r>
      <w:r>
        <w:t>实施</w:t>
      </w:r>
      <w:bookmarkEnd w:id="149"/>
    </w:p>
    <w:p w14:paraId="432BE45B">
      <w:pPr>
        <w:spacing w:line="360" w:lineRule="auto"/>
        <w:ind w:firstLine="560" w:firstLineChars="200"/>
        <w:rPr>
          <w:rFonts w:hint="eastAsia" w:ascii="楷体" w:hAnsi="楷体" w:eastAsia="楷体"/>
          <w:kern w:val="20481"/>
          <w:sz w:val="28"/>
        </w:rPr>
      </w:pPr>
      <w:r>
        <w:rPr>
          <w:rFonts w:hint="eastAsia" w:ascii="楷体" w:hAnsi="楷体" w:eastAsia="楷体"/>
          <w:kern w:val="20481"/>
          <w:sz w:val="28"/>
        </w:rPr>
        <w:t>此过程依据已经确认的测试用例执行测试，依据测试用例描述在被测对象</w:t>
      </w:r>
      <w:r>
        <w:rPr>
          <w:rFonts w:hint="eastAsia" w:eastAsia="楷体_GB2312"/>
          <w:iCs/>
          <w:sz w:val="28"/>
        </w:rPr>
        <w:t>“</w:t>
      </w:r>
      <w:r>
        <w:rPr>
          <w:rFonts w:hint="eastAsia" w:eastAsia="楷体_GB2312"/>
          <w:iCs/>
          <w:sz w:val="28"/>
          <w:szCs w:val="28"/>
        </w:rPr>
        <w:t>异常操作汇聚存储系统、异常操作融合分析系统、侵权事件溯源系统和权益保障监管与处置系统</w:t>
      </w:r>
      <w:r>
        <w:rPr>
          <w:rFonts w:hint="eastAsia" w:eastAsia="楷体_GB2312"/>
          <w:iCs/>
          <w:sz w:val="28"/>
        </w:rPr>
        <w:t>”</w:t>
      </w:r>
      <w:r>
        <w:rPr>
          <w:rFonts w:hint="eastAsia" w:ascii="楷体" w:hAnsi="楷体" w:eastAsia="楷体"/>
          <w:kern w:val="20481"/>
          <w:sz w:val="28"/>
        </w:rPr>
        <w:t>上运行测试用例，发现并提交缺陷；另外设置测试用例相应状态。此过程主要完成以下任务：</w:t>
      </w:r>
    </w:p>
    <w:p w14:paraId="05E46223">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测试工程师依据测试用例执行测试，并及时记录测试结果；</w:t>
      </w:r>
    </w:p>
    <w:p w14:paraId="25957B7C">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测试工程师执行完自己负责的测试用例后，进行交叉检查；</w:t>
      </w:r>
    </w:p>
    <w:p w14:paraId="72AF024F">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执行完成所有测试用例后，对系统进行探索性测试，并提交缺陷；</w:t>
      </w:r>
    </w:p>
    <w:p w14:paraId="3EF88EBB">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项目经理对测试执行过程进行监控，评审测试过程记录。</w:t>
      </w:r>
    </w:p>
    <w:p w14:paraId="6088637D">
      <w:pPr>
        <w:pStyle w:val="3"/>
      </w:pPr>
      <w:bookmarkStart w:id="150" w:name="_Toc187759999"/>
      <w:bookmarkStart w:id="151" w:name="_Toc333263757"/>
      <w:r>
        <w:rPr>
          <w:rFonts w:hint="eastAsia"/>
        </w:rPr>
        <w:t>测试收尾</w:t>
      </w:r>
      <w:r>
        <w:t>阶段</w:t>
      </w:r>
      <w:bookmarkEnd w:id="150"/>
    </w:p>
    <w:p w14:paraId="6B5D9E28">
      <w:pPr>
        <w:pStyle w:val="4"/>
      </w:pPr>
      <w:bookmarkStart w:id="152" w:name="_Toc187760000"/>
      <w:r>
        <w:rPr>
          <w:rFonts w:hint="eastAsia"/>
        </w:rPr>
        <w:t>测试结果分析</w:t>
      </w:r>
      <w:bookmarkEnd w:id="151"/>
      <w:bookmarkEnd w:id="152"/>
    </w:p>
    <w:p w14:paraId="01894604">
      <w:pPr>
        <w:spacing w:line="360" w:lineRule="auto"/>
        <w:ind w:firstLine="560" w:firstLineChars="200"/>
        <w:rPr>
          <w:rFonts w:hint="eastAsia" w:ascii="楷体" w:hAnsi="楷体" w:eastAsia="楷体"/>
          <w:kern w:val="20481"/>
          <w:sz w:val="28"/>
        </w:rPr>
      </w:pPr>
      <w:r>
        <w:rPr>
          <w:rFonts w:hint="eastAsia" w:ascii="楷体" w:hAnsi="楷体" w:eastAsia="楷体"/>
          <w:kern w:val="20481"/>
          <w:sz w:val="28"/>
        </w:rPr>
        <w:t>测试工作全部结束以后，测试结果在经过委托方确认通过后，测试方针对本次的测试结果（包括所有质量特性）进行分析统计，并对用例覆盖、用例执行率、缺陷分布情况进行分析统计，同时对于测试结果数据的规律性及缺陷的生成率、分布程度、缺陷等级进行统计分析，通过结果分析对系统整体表现进行综合评价。</w:t>
      </w:r>
    </w:p>
    <w:p w14:paraId="0A4FC712">
      <w:pPr>
        <w:pStyle w:val="4"/>
      </w:pPr>
      <w:bookmarkStart w:id="153" w:name="_Toc333263758"/>
      <w:bookmarkStart w:id="154" w:name="_Toc187760001"/>
      <w:r>
        <w:rPr>
          <w:rFonts w:hint="eastAsia"/>
        </w:rPr>
        <w:t>测试报告及评审</w:t>
      </w:r>
      <w:bookmarkEnd w:id="153"/>
      <w:bookmarkEnd w:id="154"/>
    </w:p>
    <w:p w14:paraId="3194B92F">
      <w:pPr>
        <w:spacing w:line="360" w:lineRule="auto"/>
        <w:ind w:firstLine="560" w:firstLineChars="200"/>
        <w:rPr>
          <w:rFonts w:hint="eastAsia" w:ascii="楷体" w:hAnsi="楷体" w:eastAsia="楷体"/>
          <w:kern w:val="20481"/>
          <w:sz w:val="28"/>
        </w:rPr>
      </w:pPr>
      <w:r>
        <w:rPr>
          <w:rFonts w:hint="eastAsia" w:ascii="楷体" w:hAnsi="楷体" w:eastAsia="楷体"/>
          <w:kern w:val="20481"/>
          <w:sz w:val="28"/>
        </w:rPr>
        <w:t>测试报告作为本次测试项目最终的输出物，是对本次测试工作，测试结果进行综合描述及总结的评价性文档，对于报告的严谨性、公正性、科学性及文档性有较高的要求。我中心高级项目经理、技术总监、质量监督员、授权签字人逐级对最终测试报告的真实性及有效性进行评审，内部评审通过后，将测试报告提交至委托方进行最终确认，一经确认即形成最终版。与报告评审同时参照如下相关的内容：</w:t>
      </w:r>
    </w:p>
    <w:p w14:paraId="31911588">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测试需求</w:t>
      </w:r>
    </w:p>
    <w:p w14:paraId="25F3CF3F">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测试方案</w:t>
      </w:r>
    </w:p>
    <w:p w14:paraId="15627500">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测试计划</w:t>
      </w:r>
    </w:p>
    <w:p w14:paraId="7D2F394E">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测试用例</w:t>
      </w:r>
    </w:p>
    <w:p w14:paraId="17B665A7">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过程记录</w:t>
      </w:r>
    </w:p>
    <w:p w14:paraId="4B6680B9">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测试报告</w:t>
      </w:r>
    </w:p>
    <w:p w14:paraId="366516DE">
      <w:pPr>
        <w:pStyle w:val="4"/>
      </w:pPr>
      <w:bookmarkStart w:id="155" w:name="_Toc333263759"/>
      <w:bookmarkStart w:id="156" w:name="_Toc187760002"/>
      <w:r>
        <w:rPr>
          <w:rFonts w:hint="eastAsia"/>
        </w:rPr>
        <w:t>测试工作验收</w:t>
      </w:r>
      <w:bookmarkEnd w:id="155"/>
      <w:bookmarkEnd w:id="156"/>
    </w:p>
    <w:p w14:paraId="5F2B1E6F">
      <w:pPr>
        <w:spacing w:line="360" w:lineRule="auto"/>
        <w:ind w:firstLine="560" w:firstLineChars="200"/>
        <w:rPr>
          <w:rFonts w:hint="eastAsia" w:ascii="楷体" w:hAnsi="楷体" w:eastAsia="楷体"/>
          <w:kern w:val="20481"/>
          <w:sz w:val="28"/>
        </w:rPr>
      </w:pPr>
      <w:r>
        <w:rPr>
          <w:rFonts w:hint="eastAsia" w:ascii="楷体" w:hAnsi="楷体" w:eastAsia="楷体"/>
          <w:kern w:val="20481"/>
          <w:sz w:val="28"/>
        </w:rPr>
        <w:t>完成测试服务内容后，由我中心提交涵盖所有测试内容的测试报告，及委托方所需的测试过程化文档，作为项目完成后的最终交付物，由委托单位确认，标志项目的整体完工。</w:t>
      </w:r>
    </w:p>
    <w:p w14:paraId="143B75B9">
      <w:pPr>
        <w:widowControl/>
        <w:jc w:val="left"/>
      </w:pPr>
      <w:r>
        <w:br w:type="page"/>
      </w:r>
    </w:p>
    <w:p w14:paraId="481FF52D">
      <w:pPr>
        <w:pStyle w:val="2"/>
      </w:pPr>
      <w:bookmarkStart w:id="157" w:name="_Toc187760003"/>
      <w:r>
        <w:rPr>
          <w:rFonts w:hint="eastAsia"/>
        </w:rPr>
        <w:t>测试方法</w:t>
      </w:r>
      <w:bookmarkEnd w:id="137"/>
      <w:bookmarkEnd w:id="157"/>
    </w:p>
    <w:p w14:paraId="0D0D9751">
      <w:pPr>
        <w:pStyle w:val="3"/>
        <w:tabs>
          <w:tab w:val="left" w:pos="576"/>
          <w:tab w:val="left" w:pos="720"/>
          <w:tab w:val="left" w:pos="4265"/>
        </w:tabs>
        <w:spacing w:line="240" w:lineRule="auto"/>
      </w:pPr>
      <w:bookmarkStart w:id="158" w:name="_Toc333263733"/>
      <w:bookmarkStart w:id="159" w:name="_Toc187760004"/>
      <w:r>
        <w:rPr>
          <w:rFonts w:hint="eastAsia"/>
        </w:rPr>
        <w:t>功能</w:t>
      </w:r>
      <w:bookmarkEnd w:id="158"/>
      <w:r>
        <w:rPr>
          <w:rFonts w:hint="eastAsia"/>
        </w:rPr>
        <w:t>性测试</w:t>
      </w:r>
      <w:bookmarkEnd w:id="159"/>
    </w:p>
    <w:tbl>
      <w:tblPr>
        <w:tblStyle w:val="36"/>
        <w:tblW w:w="10314" w:type="dxa"/>
        <w:tblInd w:w="0" w:type="dxa"/>
        <w:tblBorders>
          <w:top w:val="thinThickSmallGap" w:color="auto" w:sz="24" w:space="0"/>
          <w:left w:val="thinThickSmallGap" w:color="auto" w:sz="24" w:space="0"/>
          <w:bottom w:val="thickThinSmallGap" w:color="auto" w:sz="24" w:space="0"/>
          <w:right w:val="thickThinSmallGap" w:color="auto" w:sz="24" w:space="0"/>
          <w:insideH w:val="single" w:color="auto" w:sz="6" w:space="0"/>
          <w:insideV w:val="single" w:color="auto" w:sz="6" w:space="0"/>
        </w:tblBorders>
        <w:tblLayout w:type="fixed"/>
        <w:tblCellMar>
          <w:top w:w="0" w:type="dxa"/>
          <w:left w:w="108" w:type="dxa"/>
          <w:bottom w:w="0" w:type="dxa"/>
          <w:right w:w="108" w:type="dxa"/>
        </w:tblCellMar>
      </w:tblPr>
      <w:tblGrid>
        <w:gridCol w:w="1754"/>
        <w:gridCol w:w="8560"/>
      </w:tblGrid>
      <w:tr w14:paraId="673AE477">
        <w:tblPrEx>
          <w:tblBorders>
            <w:top w:val="thinThickSmallGap" w:color="auto" w:sz="24" w:space="0"/>
            <w:left w:val="thinThickSmallGap" w:color="auto" w:sz="24" w:space="0"/>
            <w:bottom w:val="thickThinSmallGap" w:color="auto" w:sz="24" w:space="0"/>
            <w:right w:val="thickThinSmallGap" w:color="auto" w:sz="24" w:space="0"/>
            <w:insideH w:val="single" w:color="auto" w:sz="6" w:space="0"/>
            <w:insideV w:val="single" w:color="auto" w:sz="6" w:space="0"/>
          </w:tblBorders>
        </w:tblPrEx>
        <w:tc>
          <w:tcPr>
            <w:tcW w:w="1754" w:type="dxa"/>
            <w:shd w:val="clear" w:color="auto" w:fill="F1F1F1" w:themeFill="background1" w:themeFillShade="F2"/>
            <w:vAlign w:val="center"/>
          </w:tcPr>
          <w:p w14:paraId="5D72BB57">
            <w:pPr>
              <w:jc w:val="center"/>
              <w:rPr>
                <w:rFonts w:hint="eastAsia" w:ascii="宋体" w:hAnsi="宋体"/>
                <w:b/>
                <w:szCs w:val="21"/>
                <w:lang w:bidi="en-US"/>
              </w:rPr>
            </w:pPr>
            <w:r>
              <w:rPr>
                <w:rFonts w:hint="eastAsia" w:ascii="宋体" w:hAnsi="宋体"/>
                <w:b/>
                <w:szCs w:val="21"/>
                <w:lang w:bidi="en-US"/>
              </w:rPr>
              <w:t>总体方向</w:t>
            </w:r>
          </w:p>
        </w:tc>
        <w:tc>
          <w:tcPr>
            <w:tcW w:w="8560" w:type="dxa"/>
            <w:shd w:val="clear" w:color="auto" w:fill="auto"/>
            <w:vAlign w:val="center"/>
          </w:tcPr>
          <w:p w14:paraId="1589EC4C">
            <w:pPr>
              <w:spacing w:line="360" w:lineRule="auto"/>
              <w:rPr>
                <w:rFonts w:hint="eastAsia" w:ascii="宋体" w:hAnsi="宋体"/>
                <w:szCs w:val="21"/>
                <w:lang w:bidi="en-US"/>
              </w:rPr>
            </w:pPr>
            <w:r>
              <w:rPr>
                <w:rFonts w:hint="eastAsia" w:ascii="宋体" w:hAnsi="宋体"/>
                <w:szCs w:val="21"/>
                <w:lang w:bidi="en-US"/>
              </w:rPr>
              <w:t>功能性测试是依据</w:t>
            </w:r>
            <w:r>
              <w:rPr>
                <w:rFonts w:hint="eastAsia"/>
                <w:bCs/>
                <w:szCs w:val="21"/>
              </w:rPr>
              <w:t>《课题五系统验收测试大纲》测试大纲</w:t>
            </w:r>
            <w:r>
              <w:rPr>
                <w:rFonts w:hint="eastAsia" w:ascii="宋体" w:hAnsi="宋体"/>
                <w:szCs w:val="21"/>
                <w:lang w:bidi="en-US"/>
              </w:rPr>
              <w:t>中的技术要求，并结合用户对系统建设的整体功能方向，对系统的内涉及到的功能逻辑、功能项的全覆盖测试。</w:t>
            </w:r>
          </w:p>
        </w:tc>
      </w:tr>
      <w:tr w14:paraId="11CBAB45">
        <w:tblPrEx>
          <w:tblBorders>
            <w:top w:val="thinThickSmallGap" w:color="auto" w:sz="24" w:space="0"/>
            <w:left w:val="thinThickSmallGap" w:color="auto" w:sz="24" w:space="0"/>
            <w:bottom w:val="thickThinSmallGap" w:color="auto" w:sz="24" w:space="0"/>
            <w:right w:val="thickThinSmallGap" w:color="auto" w:sz="24" w:space="0"/>
            <w:insideH w:val="single" w:color="auto" w:sz="6" w:space="0"/>
            <w:insideV w:val="single" w:color="auto" w:sz="6" w:space="0"/>
          </w:tblBorders>
          <w:tblCellMar>
            <w:top w:w="0" w:type="dxa"/>
            <w:left w:w="108" w:type="dxa"/>
            <w:bottom w:w="0" w:type="dxa"/>
            <w:right w:w="108" w:type="dxa"/>
          </w:tblCellMar>
        </w:tblPrEx>
        <w:trPr>
          <w:trHeight w:val="457" w:hRule="atLeast"/>
        </w:trPr>
        <w:tc>
          <w:tcPr>
            <w:tcW w:w="1754" w:type="dxa"/>
            <w:shd w:val="clear" w:color="auto" w:fill="F1F1F1" w:themeFill="background1" w:themeFillShade="F2"/>
            <w:vAlign w:val="center"/>
          </w:tcPr>
          <w:p w14:paraId="595BA6A9">
            <w:pPr>
              <w:jc w:val="center"/>
              <w:rPr>
                <w:rFonts w:hint="eastAsia" w:ascii="宋体" w:hAnsi="宋体"/>
                <w:b/>
                <w:szCs w:val="21"/>
                <w:lang w:bidi="en-US"/>
              </w:rPr>
            </w:pPr>
            <w:r>
              <w:rPr>
                <w:rFonts w:hint="eastAsia" w:ascii="宋体" w:hAnsi="宋体"/>
                <w:b/>
                <w:szCs w:val="21"/>
                <w:lang w:bidi="en-US"/>
              </w:rPr>
              <w:t>测试关注</w:t>
            </w:r>
          </w:p>
        </w:tc>
        <w:tc>
          <w:tcPr>
            <w:tcW w:w="8560" w:type="dxa"/>
            <w:shd w:val="clear" w:color="auto" w:fill="auto"/>
          </w:tcPr>
          <w:p w14:paraId="2C157DC8">
            <w:pPr>
              <w:pStyle w:val="91"/>
              <w:spacing w:before="62" w:after="62"/>
              <w:ind w:firstLineChars="0"/>
              <w:rPr>
                <w:bCs/>
              </w:rPr>
            </w:pPr>
            <w:r>
              <w:rPr>
                <w:rFonts w:hint="eastAsia"/>
                <w:bCs/>
              </w:rPr>
              <w:t>适合</w:t>
            </w:r>
            <w:r>
              <w:rPr>
                <w:bCs/>
              </w:rPr>
              <w:t>性</w:t>
            </w:r>
          </w:p>
          <w:p w14:paraId="4F873A12">
            <w:pPr>
              <w:pStyle w:val="91"/>
              <w:numPr>
                <w:ilvl w:val="0"/>
                <w:numId w:val="23"/>
              </w:numPr>
              <w:spacing w:before="62" w:after="62"/>
              <w:ind w:firstLineChars="0"/>
              <w:rPr>
                <w:bCs/>
              </w:rPr>
            </w:pPr>
            <w:r>
              <w:rPr>
                <w:rFonts w:hint="eastAsia"/>
                <w:bCs/>
              </w:rPr>
              <w:t>功能促使指定的任务和目标实现的程度。</w:t>
            </w:r>
          </w:p>
        </w:tc>
      </w:tr>
      <w:tr w14:paraId="1CFA565C">
        <w:tblPrEx>
          <w:tblBorders>
            <w:top w:val="thinThickSmallGap" w:color="auto" w:sz="24" w:space="0"/>
            <w:left w:val="thinThickSmallGap" w:color="auto" w:sz="24" w:space="0"/>
            <w:bottom w:val="thickThinSmallGap" w:color="auto" w:sz="24" w:space="0"/>
            <w:right w:val="thickThinSmallGap" w:color="auto" w:sz="24" w:space="0"/>
            <w:insideH w:val="single" w:color="auto" w:sz="6" w:space="0"/>
            <w:insideV w:val="single" w:color="auto" w:sz="6" w:space="0"/>
          </w:tblBorders>
          <w:tblCellMar>
            <w:top w:w="0" w:type="dxa"/>
            <w:left w:w="108" w:type="dxa"/>
            <w:bottom w:w="0" w:type="dxa"/>
            <w:right w:w="108" w:type="dxa"/>
          </w:tblCellMar>
        </w:tblPrEx>
        <w:tc>
          <w:tcPr>
            <w:tcW w:w="1754" w:type="dxa"/>
            <w:shd w:val="clear" w:color="auto" w:fill="F1F1F1" w:themeFill="background1" w:themeFillShade="F2"/>
            <w:vAlign w:val="center"/>
          </w:tcPr>
          <w:p w14:paraId="4D762AAA">
            <w:pPr>
              <w:jc w:val="center"/>
              <w:rPr>
                <w:rFonts w:hint="eastAsia" w:ascii="宋体" w:hAnsi="宋体"/>
                <w:b/>
                <w:szCs w:val="21"/>
                <w:lang w:bidi="en-US"/>
              </w:rPr>
            </w:pPr>
            <w:r>
              <w:rPr>
                <w:rFonts w:hint="eastAsia" w:ascii="宋体" w:hAnsi="宋体"/>
                <w:b/>
                <w:szCs w:val="21"/>
                <w:lang w:bidi="en-US"/>
              </w:rPr>
              <w:t>测试方法</w:t>
            </w:r>
          </w:p>
        </w:tc>
        <w:tc>
          <w:tcPr>
            <w:tcW w:w="8560" w:type="dxa"/>
            <w:shd w:val="clear" w:color="auto" w:fill="auto"/>
          </w:tcPr>
          <w:p w14:paraId="494FA93A">
            <w:pPr>
              <w:spacing w:line="360" w:lineRule="auto"/>
              <w:rPr>
                <w:rFonts w:hint="eastAsia" w:ascii="宋体" w:hAnsi="宋体"/>
                <w:szCs w:val="21"/>
                <w:lang w:bidi="en-US"/>
              </w:rPr>
            </w:pPr>
            <w:r>
              <w:rPr>
                <w:rFonts w:hint="eastAsia" w:ascii="宋体" w:hAnsi="宋体"/>
                <w:b/>
                <w:szCs w:val="21"/>
                <w:lang w:bidi="en-US"/>
              </w:rPr>
              <w:t>等价类划分方法：</w:t>
            </w:r>
            <w:r>
              <w:rPr>
                <w:rFonts w:hint="eastAsia" w:ascii="宋体" w:hAnsi="宋体"/>
                <w:szCs w:val="21"/>
                <w:lang w:bidi="en-US"/>
              </w:rPr>
              <w:t>等价类划分法是一种典型的、重要的黑盒测试方法，它将程序所有可能的输入数据（有效的和无效的）划分成若干个等价类。然后从每个部分中选取具有代表性的数据当做测试用例进行合理的分类，测试用例由有效等价类和无效等价类的代表组成，从而保证测试用例具有完整性和代表性。利用这一方法设计测试用例可以不考虑程序的内部结构，以需求规格说明书为依据，选择适当的典型子集，认真分析和推敲说明书的各项需求，特别是功能需求，尽可能多地发现错误。等价类划分法是一种系统性的确定要输入的测试条件的方法。</w:t>
            </w:r>
          </w:p>
          <w:p w14:paraId="101BFE60">
            <w:pPr>
              <w:spacing w:line="360" w:lineRule="auto"/>
              <w:rPr>
                <w:rFonts w:hint="eastAsia" w:ascii="宋体" w:hAnsi="宋体"/>
                <w:szCs w:val="21"/>
                <w:lang w:bidi="en-US"/>
              </w:rPr>
            </w:pPr>
            <w:r>
              <w:rPr>
                <w:rFonts w:hint="eastAsia" w:ascii="宋体" w:hAnsi="宋体"/>
                <w:b/>
                <w:szCs w:val="21"/>
                <w:lang w:bidi="en-US"/>
              </w:rPr>
              <w:t>因果图方法：</w:t>
            </w:r>
            <w:r>
              <w:rPr>
                <w:rFonts w:ascii="宋体" w:hAnsi="宋体"/>
                <w:szCs w:val="21"/>
                <w:lang w:bidi="en-US"/>
              </w:rPr>
              <w:t>因果图法是一种适合于描述对于多种输入条件组合的</w:t>
            </w:r>
            <w:r>
              <w:fldChar w:fldCharType="begin"/>
            </w:r>
            <w:r>
              <w:instrText xml:space="preserve"> HYPERLINK "http://baike.baidu.com/view/1619.htm" \t "_blank" </w:instrText>
            </w:r>
            <w:r>
              <w:fldChar w:fldCharType="separate"/>
            </w:r>
            <w:r>
              <w:rPr>
                <w:rFonts w:ascii="宋体" w:hAnsi="宋体"/>
                <w:szCs w:val="21"/>
                <w:lang w:bidi="en-US"/>
              </w:rPr>
              <w:t>测试</w:t>
            </w:r>
            <w:r>
              <w:rPr>
                <w:rFonts w:ascii="宋体" w:hAnsi="宋体"/>
                <w:szCs w:val="21"/>
                <w:lang w:bidi="en-US"/>
              </w:rPr>
              <w:fldChar w:fldCharType="end"/>
            </w:r>
            <w:r>
              <w:rPr>
                <w:rFonts w:ascii="宋体" w:hAnsi="宋体"/>
                <w:szCs w:val="21"/>
                <w:lang w:bidi="en-US"/>
              </w:rPr>
              <w:t>方法，根据输入条件的组合、约束关系和输出条件的因果关系，分析输入条件的各种组合情况，从而设计测试用例的方法，它适合于检查程序输入条件涉及的各种组合情况。因果图法一般和判定表结合使用，通过映射同时发生相互影响的多个输入来确定判定条件。因果图法最终生成的就是判定表，它适合于检查程序输入条件的各种组合情况。采用因果图法能帮助我们按照一定的步骤选择一组高效的测试用例，同时，还能指出</w:t>
            </w:r>
            <w:r>
              <w:fldChar w:fldCharType="begin"/>
            </w:r>
            <w:r>
              <w:instrText xml:space="preserve"> HYPERLINK "http://baike.baidu.com/view/17674.htm" \t "_blank" </w:instrText>
            </w:r>
            <w:r>
              <w:fldChar w:fldCharType="separate"/>
            </w:r>
            <w:r>
              <w:rPr>
                <w:rFonts w:ascii="宋体" w:hAnsi="宋体"/>
                <w:szCs w:val="21"/>
                <w:lang w:bidi="en-US"/>
              </w:rPr>
              <w:t>程序</w:t>
            </w:r>
            <w:r>
              <w:rPr>
                <w:rFonts w:ascii="宋体" w:hAnsi="宋体"/>
                <w:szCs w:val="21"/>
                <w:lang w:bidi="en-US"/>
              </w:rPr>
              <w:fldChar w:fldCharType="end"/>
            </w:r>
            <w:r>
              <w:rPr>
                <w:rFonts w:ascii="宋体" w:hAnsi="宋体"/>
                <w:szCs w:val="21"/>
                <w:lang w:bidi="en-US"/>
              </w:rPr>
              <w:t>规范中存在什么问题，鉴别和制作因果图。</w:t>
            </w:r>
            <w:r>
              <w:rPr>
                <w:rFonts w:hint="eastAsia" w:ascii="宋体" w:hAnsi="宋体"/>
                <w:szCs w:val="21"/>
                <w:lang w:bidi="en-US"/>
              </w:rPr>
              <w:t>因</w:t>
            </w:r>
            <w:r>
              <w:rPr>
                <w:rFonts w:ascii="宋体" w:hAnsi="宋体"/>
                <w:szCs w:val="21"/>
                <w:lang w:bidi="en-US"/>
              </w:rPr>
              <w:t>果图法着重分析分析输入条件的各种组合，每种组合条件就是“因”，它必然有一个输出的结果，这就是“果”。</w:t>
            </w:r>
          </w:p>
        </w:tc>
      </w:tr>
      <w:tr w14:paraId="1F137CF1">
        <w:tblPrEx>
          <w:tblBorders>
            <w:top w:val="thinThickSmallGap" w:color="auto" w:sz="24" w:space="0"/>
            <w:left w:val="thinThickSmallGap" w:color="auto" w:sz="24" w:space="0"/>
            <w:bottom w:val="thickThinSmallGap" w:color="auto" w:sz="24" w:space="0"/>
            <w:right w:val="thickThinSmallGap" w:color="auto" w:sz="24" w:space="0"/>
            <w:insideH w:val="single" w:color="auto" w:sz="6" w:space="0"/>
            <w:insideV w:val="single" w:color="auto" w:sz="6" w:space="0"/>
          </w:tblBorders>
          <w:tblCellMar>
            <w:top w:w="0" w:type="dxa"/>
            <w:left w:w="108" w:type="dxa"/>
            <w:bottom w:w="0" w:type="dxa"/>
            <w:right w:w="108" w:type="dxa"/>
          </w:tblCellMar>
        </w:tblPrEx>
        <w:tc>
          <w:tcPr>
            <w:tcW w:w="1754" w:type="dxa"/>
            <w:shd w:val="clear" w:color="auto" w:fill="F1F1F1" w:themeFill="background1" w:themeFillShade="F2"/>
            <w:vAlign w:val="center"/>
          </w:tcPr>
          <w:p w14:paraId="4ACFC4B6">
            <w:pPr>
              <w:jc w:val="center"/>
              <w:rPr>
                <w:rFonts w:hint="eastAsia" w:ascii="宋体" w:hAnsi="宋体"/>
                <w:b/>
                <w:szCs w:val="21"/>
                <w:lang w:bidi="en-US"/>
              </w:rPr>
            </w:pPr>
            <w:r>
              <w:rPr>
                <w:rFonts w:hint="eastAsia" w:ascii="宋体" w:hAnsi="宋体"/>
                <w:b/>
                <w:szCs w:val="21"/>
                <w:lang w:bidi="en-US"/>
              </w:rPr>
              <w:t>测试步骤</w:t>
            </w:r>
          </w:p>
        </w:tc>
        <w:tc>
          <w:tcPr>
            <w:tcW w:w="8560" w:type="dxa"/>
            <w:shd w:val="clear" w:color="auto" w:fill="auto"/>
          </w:tcPr>
          <w:p w14:paraId="1FBA6A4A">
            <w:pPr>
              <w:widowControl/>
              <w:numPr>
                <w:ilvl w:val="3"/>
                <w:numId w:val="24"/>
              </w:numPr>
              <w:tabs>
                <w:tab w:val="left" w:pos="318"/>
                <w:tab w:val="clear" w:pos="1680"/>
              </w:tabs>
              <w:spacing w:line="360" w:lineRule="auto"/>
              <w:ind w:hanging="1646"/>
              <w:jc w:val="left"/>
              <w:rPr>
                <w:rFonts w:hint="eastAsia" w:ascii="宋体" w:hAnsi="宋体"/>
                <w:szCs w:val="21"/>
                <w:lang w:bidi="en-US"/>
              </w:rPr>
            </w:pPr>
            <w:r>
              <w:rPr>
                <w:rFonts w:hint="eastAsia" w:ascii="宋体" w:hAnsi="宋体"/>
                <w:szCs w:val="21"/>
                <w:lang w:bidi="en-US"/>
              </w:rPr>
              <w:t>了解被测系统的实际测试需求，及系统各功能的实现方式。</w:t>
            </w:r>
          </w:p>
          <w:p w14:paraId="4D8C4923">
            <w:pPr>
              <w:widowControl/>
              <w:numPr>
                <w:ilvl w:val="3"/>
                <w:numId w:val="24"/>
              </w:numPr>
              <w:tabs>
                <w:tab w:val="left" w:pos="318"/>
                <w:tab w:val="clear" w:pos="1680"/>
              </w:tabs>
              <w:spacing w:line="360" w:lineRule="auto"/>
              <w:ind w:left="318" w:hanging="284"/>
              <w:jc w:val="left"/>
              <w:rPr>
                <w:rFonts w:hint="eastAsia" w:ascii="宋体" w:hAnsi="宋体"/>
                <w:szCs w:val="21"/>
                <w:lang w:bidi="en-US"/>
              </w:rPr>
            </w:pPr>
            <w:r>
              <w:rPr>
                <w:rFonts w:hint="eastAsia" w:ascii="宋体" w:hAnsi="宋体"/>
                <w:szCs w:val="21"/>
                <w:lang w:bidi="en-US"/>
              </w:rPr>
              <w:t>依据双方确认的测试范围，并采用黑盒测试范围内的适用方法设计功能测试用例，并对设计用例进行复审，确保全面覆盖系统实际的测试需求，并将用例补充到用例库。</w:t>
            </w:r>
          </w:p>
          <w:p w14:paraId="19DE9CA8">
            <w:pPr>
              <w:widowControl/>
              <w:numPr>
                <w:ilvl w:val="3"/>
                <w:numId w:val="24"/>
              </w:numPr>
              <w:tabs>
                <w:tab w:val="left" w:pos="318"/>
                <w:tab w:val="clear" w:pos="1680"/>
              </w:tabs>
              <w:spacing w:line="360" w:lineRule="auto"/>
              <w:ind w:left="318" w:hanging="284"/>
              <w:jc w:val="left"/>
              <w:rPr>
                <w:rFonts w:hint="eastAsia" w:ascii="宋体" w:hAnsi="宋体"/>
                <w:szCs w:val="21"/>
                <w:lang w:bidi="en-US"/>
              </w:rPr>
            </w:pPr>
            <w:r>
              <w:rPr>
                <w:rFonts w:hint="eastAsia" w:ascii="宋体" w:hAnsi="宋体"/>
                <w:szCs w:val="21"/>
                <w:lang w:bidi="en-US"/>
              </w:rPr>
              <w:t>采用先功能逻辑、功能项后业务逻辑的顺序执行功能测试，并结合有效数据和无效数据，有效数据可以得到预期结果，无效数据可以显示相应的错误提示和警告信息。</w:t>
            </w:r>
          </w:p>
          <w:p w14:paraId="0C2CA3D0">
            <w:pPr>
              <w:widowControl/>
              <w:numPr>
                <w:ilvl w:val="3"/>
                <w:numId w:val="24"/>
              </w:numPr>
              <w:tabs>
                <w:tab w:val="left" w:pos="318"/>
                <w:tab w:val="clear" w:pos="1680"/>
              </w:tabs>
              <w:spacing w:line="360" w:lineRule="auto"/>
              <w:ind w:left="318" w:hanging="284"/>
              <w:jc w:val="left"/>
              <w:rPr>
                <w:rFonts w:hint="eastAsia" w:ascii="宋体" w:hAnsi="宋体"/>
                <w:szCs w:val="21"/>
                <w:lang w:bidi="en-US"/>
              </w:rPr>
            </w:pPr>
            <w:r>
              <w:rPr>
                <w:rFonts w:hint="eastAsia" w:ascii="宋体" w:hAnsi="宋体"/>
                <w:szCs w:val="21"/>
                <w:lang w:bidi="en-US"/>
              </w:rPr>
              <w:t>生成缺陷并复认，提交缺陷。</w:t>
            </w:r>
          </w:p>
          <w:p w14:paraId="279520AE">
            <w:pPr>
              <w:widowControl/>
              <w:numPr>
                <w:ilvl w:val="3"/>
                <w:numId w:val="24"/>
              </w:numPr>
              <w:tabs>
                <w:tab w:val="left" w:pos="318"/>
                <w:tab w:val="clear" w:pos="1680"/>
              </w:tabs>
              <w:spacing w:line="360" w:lineRule="auto"/>
              <w:ind w:left="318" w:hanging="284"/>
              <w:jc w:val="left"/>
              <w:rPr>
                <w:rFonts w:hint="eastAsia" w:ascii="宋体" w:hAnsi="宋体"/>
                <w:szCs w:val="21"/>
                <w:lang w:bidi="en-US"/>
              </w:rPr>
            </w:pPr>
            <w:r>
              <w:rPr>
                <w:rFonts w:hint="eastAsia" w:ascii="宋体" w:hAnsi="宋体"/>
                <w:szCs w:val="21"/>
                <w:lang w:bidi="en-US"/>
              </w:rPr>
              <w:t>对缺陷进行回归测试。</w:t>
            </w:r>
          </w:p>
        </w:tc>
      </w:tr>
    </w:tbl>
    <w:p w14:paraId="49ACF933">
      <w:pPr>
        <w:pStyle w:val="3"/>
        <w:tabs>
          <w:tab w:val="left" w:pos="576"/>
          <w:tab w:val="left" w:pos="720"/>
          <w:tab w:val="left" w:pos="4265"/>
        </w:tabs>
        <w:spacing w:line="240" w:lineRule="auto"/>
      </w:pPr>
      <w:bookmarkStart w:id="160" w:name="_Toc187760005"/>
      <w:bookmarkStart w:id="161" w:name="_Toc333263734"/>
      <w:r>
        <w:rPr>
          <w:rFonts w:hint="eastAsia"/>
        </w:rPr>
        <w:t>性能效率测试</w:t>
      </w:r>
      <w:bookmarkEnd w:id="160"/>
    </w:p>
    <w:tbl>
      <w:tblPr>
        <w:tblStyle w:val="36"/>
        <w:tblW w:w="10296" w:type="dxa"/>
        <w:tblInd w:w="0" w:type="dxa"/>
        <w:tblBorders>
          <w:top w:val="thinThickSmallGap" w:color="auto" w:sz="24" w:space="0"/>
          <w:left w:val="thinThickSmallGap" w:color="auto" w:sz="24" w:space="0"/>
          <w:bottom w:val="thickThinSmallGap" w:color="auto" w:sz="24" w:space="0"/>
          <w:right w:val="thickThinSmallGap" w:color="auto" w:sz="24" w:space="0"/>
          <w:insideH w:val="single" w:color="auto" w:sz="6" w:space="0"/>
          <w:insideV w:val="single" w:color="auto" w:sz="6" w:space="0"/>
        </w:tblBorders>
        <w:tblLayout w:type="fixed"/>
        <w:tblCellMar>
          <w:top w:w="0" w:type="dxa"/>
          <w:left w:w="108" w:type="dxa"/>
          <w:bottom w:w="0" w:type="dxa"/>
          <w:right w:w="108" w:type="dxa"/>
        </w:tblCellMar>
      </w:tblPr>
      <w:tblGrid>
        <w:gridCol w:w="1809"/>
        <w:gridCol w:w="8487"/>
      </w:tblGrid>
      <w:tr w14:paraId="2C15D0FB">
        <w:tblPrEx>
          <w:tblBorders>
            <w:top w:val="thinThickSmallGap" w:color="auto" w:sz="24" w:space="0"/>
            <w:left w:val="thinThickSmallGap" w:color="auto" w:sz="24" w:space="0"/>
            <w:bottom w:val="thickThinSmallGap" w:color="auto" w:sz="24" w:space="0"/>
            <w:right w:val="thickThinSmallGap" w:color="auto" w:sz="24" w:space="0"/>
            <w:insideH w:val="single" w:color="auto" w:sz="6" w:space="0"/>
            <w:insideV w:val="single" w:color="auto" w:sz="6" w:space="0"/>
          </w:tblBorders>
          <w:tblCellMar>
            <w:top w:w="0" w:type="dxa"/>
            <w:left w:w="108" w:type="dxa"/>
            <w:bottom w:w="0" w:type="dxa"/>
            <w:right w:w="108" w:type="dxa"/>
          </w:tblCellMar>
        </w:tblPrEx>
        <w:tc>
          <w:tcPr>
            <w:tcW w:w="1809" w:type="dxa"/>
            <w:shd w:val="clear" w:color="auto" w:fill="F1F1F1" w:themeFill="background1" w:themeFillShade="F2"/>
            <w:vAlign w:val="center"/>
          </w:tcPr>
          <w:p w14:paraId="0BE0F697">
            <w:pPr>
              <w:jc w:val="center"/>
              <w:rPr>
                <w:rFonts w:hint="eastAsia" w:ascii="宋体" w:hAnsi="宋体"/>
                <w:b/>
                <w:szCs w:val="21"/>
                <w:lang w:bidi="en-US"/>
              </w:rPr>
            </w:pPr>
            <w:r>
              <w:rPr>
                <w:rFonts w:hint="eastAsia" w:ascii="宋体" w:hAnsi="宋体"/>
                <w:b/>
                <w:szCs w:val="21"/>
                <w:lang w:bidi="en-US"/>
              </w:rPr>
              <w:t>总体方向</w:t>
            </w:r>
          </w:p>
        </w:tc>
        <w:tc>
          <w:tcPr>
            <w:tcW w:w="8487" w:type="dxa"/>
            <w:shd w:val="clear" w:color="auto" w:fill="auto"/>
            <w:vAlign w:val="center"/>
          </w:tcPr>
          <w:p w14:paraId="5060C942">
            <w:pPr>
              <w:spacing w:line="360" w:lineRule="auto"/>
              <w:rPr>
                <w:rFonts w:hint="eastAsia" w:ascii="宋体" w:hAnsi="宋体"/>
                <w:szCs w:val="21"/>
                <w:lang w:bidi="en-US"/>
              </w:rPr>
            </w:pPr>
            <w:r>
              <w:rPr>
                <w:rFonts w:hint="eastAsia" w:ascii="宋体" w:hAnsi="宋体"/>
                <w:szCs w:val="21"/>
                <w:lang w:bidi="en-US"/>
              </w:rPr>
              <w:t>性能测试是通过站在用户体验的角度，使用专业的负载生成设备，在性能模型的基础上验证系统是否能够达到用户提出的性能指标，是否符合用户文档中对系统设计时的性能关注点。在系统正常交互量及峰值交互量的情况下发现系统中存在的性能瓶颈，优化软件，最后达到优化系统的目的。</w:t>
            </w:r>
          </w:p>
        </w:tc>
      </w:tr>
      <w:tr w14:paraId="1ED97312">
        <w:tblPrEx>
          <w:tblBorders>
            <w:top w:val="thinThickSmallGap" w:color="auto" w:sz="24" w:space="0"/>
            <w:left w:val="thinThickSmallGap" w:color="auto" w:sz="24" w:space="0"/>
            <w:bottom w:val="thickThinSmallGap" w:color="auto" w:sz="24" w:space="0"/>
            <w:right w:val="thickThinSmallGap" w:color="auto" w:sz="24" w:space="0"/>
            <w:insideH w:val="single" w:color="auto" w:sz="6" w:space="0"/>
            <w:insideV w:val="single" w:color="auto" w:sz="6" w:space="0"/>
          </w:tblBorders>
          <w:tblCellMar>
            <w:top w:w="0" w:type="dxa"/>
            <w:left w:w="108" w:type="dxa"/>
            <w:bottom w:w="0" w:type="dxa"/>
            <w:right w:w="108" w:type="dxa"/>
          </w:tblCellMar>
        </w:tblPrEx>
        <w:trPr>
          <w:trHeight w:val="457" w:hRule="atLeast"/>
        </w:trPr>
        <w:tc>
          <w:tcPr>
            <w:tcW w:w="1809" w:type="dxa"/>
            <w:shd w:val="clear" w:color="auto" w:fill="F1F1F1" w:themeFill="background1" w:themeFillShade="F2"/>
            <w:vAlign w:val="center"/>
          </w:tcPr>
          <w:p w14:paraId="5BFEE527">
            <w:pPr>
              <w:jc w:val="center"/>
              <w:rPr>
                <w:rFonts w:hint="eastAsia" w:ascii="宋体" w:hAnsi="宋体"/>
                <w:b/>
                <w:szCs w:val="21"/>
                <w:lang w:bidi="en-US"/>
              </w:rPr>
            </w:pPr>
            <w:r>
              <w:rPr>
                <w:rFonts w:hint="eastAsia" w:ascii="宋体" w:hAnsi="宋体"/>
                <w:b/>
                <w:szCs w:val="21"/>
                <w:lang w:bidi="en-US"/>
              </w:rPr>
              <w:t>测试关注</w:t>
            </w:r>
          </w:p>
        </w:tc>
        <w:tc>
          <w:tcPr>
            <w:tcW w:w="8487" w:type="dxa"/>
            <w:shd w:val="clear" w:color="auto" w:fill="auto"/>
          </w:tcPr>
          <w:p w14:paraId="5CA9FD4E">
            <w:pPr>
              <w:pStyle w:val="91"/>
              <w:numPr>
                <w:ilvl w:val="0"/>
                <w:numId w:val="25"/>
              </w:numPr>
              <w:spacing w:line="360" w:lineRule="auto"/>
              <w:ind w:firstLineChars="0"/>
              <w:rPr>
                <w:rFonts w:hint="eastAsia" w:ascii="宋体" w:hAnsi="宋体"/>
                <w:szCs w:val="21"/>
                <w:lang w:bidi="en-US"/>
              </w:rPr>
            </w:pPr>
            <w:r>
              <w:rPr>
                <w:rFonts w:hint="eastAsia" w:ascii="宋体" w:hAnsi="宋体"/>
                <w:b/>
                <w:szCs w:val="21"/>
                <w:lang w:bidi="en-US"/>
              </w:rPr>
              <w:t>时间特性</w:t>
            </w:r>
            <w:r>
              <w:rPr>
                <w:rFonts w:hint="eastAsia" w:ascii="宋体" w:hAnsi="宋体"/>
                <w:szCs w:val="21"/>
                <w:lang w:bidi="en-US"/>
              </w:rPr>
              <w:t>：产品或系统执行其功能时，其响应时间满足需求的程度 。</w:t>
            </w:r>
          </w:p>
          <w:p w14:paraId="00678802">
            <w:pPr>
              <w:pStyle w:val="91"/>
              <w:numPr>
                <w:ilvl w:val="0"/>
                <w:numId w:val="25"/>
              </w:numPr>
              <w:spacing w:line="360" w:lineRule="auto"/>
              <w:ind w:firstLineChars="0"/>
              <w:rPr>
                <w:rFonts w:hint="eastAsia" w:ascii="宋体" w:hAnsi="宋体"/>
                <w:szCs w:val="21"/>
                <w:lang w:bidi="en-US"/>
              </w:rPr>
            </w:pPr>
            <w:r>
              <w:rPr>
                <w:rFonts w:hint="eastAsia" w:ascii="宋体" w:hAnsi="宋体"/>
                <w:b/>
                <w:bCs/>
                <w:szCs w:val="21"/>
                <w:lang w:bidi="en-US"/>
              </w:rPr>
              <w:t>容量：</w:t>
            </w:r>
            <w:r>
              <w:rPr>
                <w:rFonts w:hint="eastAsia" w:ascii="宋体" w:hAnsi="宋体"/>
                <w:szCs w:val="21"/>
                <w:lang w:bidi="en-US"/>
              </w:rPr>
              <w:t>产品或系统参数的最大限量满足需求的程度。</w:t>
            </w:r>
          </w:p>
        </w:tc>
      </w:tr>
      <w:tr w14:paraId="3F28B4AA">
        <w:tblPrEx>
          <w:tblBorders>
            <w:top w:val="thinThickSmallGap" w:color="auto" w:sz="24" w:space="0"/>
            <w:left w:val="thinThickSmallGap" w:color="auto" w:sz="24" w:space="0"/>
            <w:bottom w:val="thickThinSmallGap" w:color="auto" w:sz="24" w:space="0"/>
            <w:right w:val="thickThinSmallGap" w:color="auto" w:sz="24" w:space="0"/>
            <w:insideH w:val="single" w:color="auto" w:sz="6" w:space="0"/>
            <w:insideV w:val="single" w:color="auto" w:sz="6" w:space="0"/>
          </w:tblBorders>
          <w:tblCellMar>
            <w:top w:w="0" w:type="dxa"/>
            <w:left w:w="108" w:type="dxa"/>
            <w:bottom w:w="0" w:type="dxa"/>
            <w:right w:w="108" w:type="dxa"/>
          </w:tblCellMar>
        </w:tblPrEx>
        <w:tc>
          <w:tcPr>
            <w:tcW w:w="1809" w:type="dxa"/>
            <w:shd w:val="clear" w:color="auto" w:fill="F1F1F1" w:themeFill="background1" w:themeFillShade="F2"/>
            <w:vAlign w:val="center"/>
          </w:tcPr>
          <w:p w14:paraId="172031D1">
            <w:pPr>
              <w:jc w:val="center"/>
              <w:rPr>
                <w:rFonts w:hint="eastAsia" w:ascii="宋体" w:hAnsi="宋体"/>
                <w:b/>
                <w:szCs w:val="21"/>
                <w:lang w:bidi="en-US"/>
              </w:rPr>
            </w:pPr>
            <w:r>
              <w:rPr>
                <w:rFonts w:hint="eastAsia" w:ascii="宋体" w:hAnsi="宋体"/>
                <w:b/>
                <w:szCs w:val="21"/>
                <w:lang w:bidi="en-US"/>
              </w:rPr>
              <w:t>适用方法</w:t>
            </w:r>
          </w:p>
        </w:tc>
        <w:tc>
          <w:tcPr>
            <w:tcW w:w="8487" w:type="dxa"/>
            <w:shd w:val="clear" w:color="auto" w:fill="auto"/>
          </w:tcPr>
          <w:p w14:paraId="4923CA3C">
            <w:pPr>
              <w:spacing w:line="360" w:lineRule="auto"/>
              <w:rPr>
                <w:rFonts w:hint="eastAsia" w:ascii="宋体" w:hAnsi="宋体"/>
                <w:szCs w:val="21"/>
                <w:lang w:bidi="en-US"/>
              </w:rPr>
            </w:pPr>
            <w:r>
              <w:rPr>
                <w:rFonts w:hint="eastAsia" w:ascii="宋体" w:hAnsi="宋体"/>
                <w:b/>
                <w:bCs/>
                <w:szCs w:val="21"/>
                <w:lang w:bidi="en-US"/>
              </w:rPr>
              <w:t>并发测试：</w:t>
            </w:r>
            <w:r>
              <w:rPr>
                <w:rFonts w:hint="eastAsia" w:ascii="宋体" w:hAnsi="宋体"/>
                <w:szCs w:val="21"/>
                <w:lang w:bidi="en-US"/>
              </w:rPr>
              <w:t>通过模拟多个用户并发访问同一个应用、同一个存储过程或数据记录以及其他并发操作，测试是否存在死锁、数据错误等故障。</w:t>
            </w:r>
          </w:p>
          <w:p w14:paraId="7D12392F">
            <w:pPr>
              <w:spacing w:line="360" w:lineRule="auto"/>
              <w:rPr>
                <w:rFonts w:hint="eastAsia" w:ascii="宋体" w:hAnsi="宋体"/>
                <w:szCs w:val="21"/>
                <w:lang w:bidi="en-US"/>
              </w:rPr>
            </w:pPr>
            <w:r>
              <w:rPr>
                <w:rFonts w:hint="eastAsia" w:ascii="宋体" w:hAnsi="宋体"/>
                <w:b/>
                <w:szCs w:val="21"/>
                <w:lang w:bidi="en-US"/>
              </w:rPr>
              <w:t>容量测试：</w:t>
            </w:r>
            <w:r>
              <w:rPr>
                <w:rFonts w:hint="eastAsia" w:ascii="宋体" w:hAnsi="宋体"/>
                <w:szCs w:val="21"/>
                <w:lang w:bidi="en-US"/>
              </w:rPr>
              <w:t>在一定的软件、硬件及网络环境下，向数据库中构造不同数量级别的时间记录，在一定的虚拟用户数量情况下运行一种或多种业务，获取不同数据级别的服务器性能指标，以确定数据库的最佳容量和最大容量。容量测试也包括硬件和软件的可伸缩性概念，是否可以通过硬件设备的增加来支持更多用户，比如通过增加 CPU 个数或者增加存储器空间大小；是否可以通过运行更多的实例或者采用分布式处理来支持更多的用户。</w:t>
            </w:r>
          </w:p>
        </w:tc>
      </w:tr>
      <w:tr w14:paraId="665A273C">
        <w:tblPrEx>
          <w:tblBorders>
            <w:top w:val="thinThickSmallGap" w:color="auto" w:sz="24" w:space="0"/>
            <w:left w:val="thinThickSmallGap" w:color="auto" w:sz="24" w:space="0"/>
            <w:bottom w:val="thickThinSmallGap" w:color="auto" w:sz="24" w:space="0"/>
            <w:right w:val="thickThinSmallGap" w:color="auto" w:sz="24" w:space="0"/>
            <w:insideH w:val="single" w:color="auto" w:sz="6" w:space="0"/>
            <w:insideV w:val="single" w:color="auto" w:sz="6" w:space="0"/>
          </w:tblBorders>
          <w:tblCellMar>
            <w:top w:w="0" w:type="dxa"/>
            <w:left w:w="108" w:type="dxa"/>
            <w:bottom w:w="0" w:type="dxa"/>
            <w:right w:w="108" w:type="dxa"/>
          </w:tblCellMar>
        </w:tblPrEx>
        <w:tc>
          <w:tcPr>
            <w:tcW w:w="1809" w:type="dxa"/>
            <w:shd w:val="clear" w:color="auto" w:fill="F1F1F1" w:themeFill="background1" w:themeFillShade="F2"/>
            <w:vAlign w:val="center"/>
          </w:tcPr>
          <w:p w14:paraId="17A7A983">
            <w:pPr>
              <w:jc w:val="center"/>
              <w:rPr>
                <w:rFonts w:hint="eastAsia" w:ascii="宋体" w:hAnsi="宋体"/>
                <w:b/>
                <w:szCs w:val="21"/>
                <w:lang w:bidi="en-US"/>
              </w:rPr>
            </w:pPr>
            <w:r>
              <w:rPr>
                <w:rFonts w:hint="eastAsia" w:ascii="宋体" w:hAnsi="宋体"/>
                <w:b/>
                <w:szCs w:val="21"/>
                <w:lang w:bidi="en-US"/>
              </w:rPr>
              <w:t>测试方式</w:t>
            </w:r>
          </w:p>
        </w:tc>
        <w:tc>
          <w:tcPr>
            <w:tcW w:w="8487" w:type="dxa"/>
            <w:shd w:val="clear" w:color="auto" w:fill="auto"/>
          </w:tcPr>
          <w:p w14:paraId="161ED292">
            <w:pPr>
              <w:widowControl/>
              <w:numPr>
                <w:ilvl w:val="0"/>
                <w:numId w:val="26"/>
              </w:numPr>
              <w:spacing w:line="360" w:lineRule="auto"/>
              <w:ind w:left="459"/>
              <w:jc w:val="left"/>
              <w:rPr>
                <w:rFonts w:hint="eastAsia" w:ascii="宋体" w:hAnsi="宋体"/>
                <w:szCs w:val="21"/>
                <w:lang w:bidi="en-US"/>
              </w:rPr>
            </w:pPr>
            <w:r>
              <w:rPr>
                <w:rFonts w:hint="eastAsia" w:ascii="宋体" w:hAnsi="宋体"/>
                <w:szCs w:val="21"/>
                <w:lang w:bidi="en-US"/>
              </w:rPr>
              <w:t>使用Iperf工具，输入命令iperf3 -c 192.168.2.71 -B 192.168.2.81 -p 5001查看是否满足汇聚速率大于等于5Gbps；查看硬盘容量是否满足100TB要求，查看数据库存储数据是否存储在100TB的硬盘中；在数据库中查看存储的日志记录是否大于10亿条。</w:t>
            </w:r>
          </w:p>
          <w:p w14:paraId="3780E58F">
            <w:pPr>
              <w:widowControl/>
              <w:numPr>
                <w:ilvl w:val="0"/>
                <w:numId w:val="26"/>
              </w:numPr>
              <w:tabs>
                <w:tab w:val="left" w:pos="318"/>
              </w:tabs>
              <w:spacing w:line="360" w:lineRule="auto"/>
              <w:ind w:left="318" w:hanging="279"/>
              <w:jc w:val="left"/>
              <w:rPr>
                <w:rFonts w:hint="eastAsia" w:ascii="宋体" w:hAnsi="宋体"/>
                <w:szCs w:val="21"/>
                <w:lang w:bidi="en-US"/>
              </w:rPr>
            </w:pPr>
            <w:r>
              <w:rPr>
                <w:rFonts w:hint="eastAsia" w:ascii="宋体" w:hAnsi="宋体"/>
                <w:szCs w:val="21"/>
                <w:lang w:bidi="en-US"/>
              </w:rPr>
              <w:t>使工具进行1万条侵权事件的并发处理的同时，手动操作页面功能并使用开发者工具记录响应时间，执行3次计算平均值，验证分析挖掘响应时间是否为分钟级；准备8万条异常操作事件，使用脚本命令模拟验证是否能在秒级内完成8万条数规则匹配，查看数据库中是否有1万条监管规则，在前端页面查看态势感知展示是否支持3种模式。</w:t>
            </w:r>
          </w:p>
          <w:p w14:paraId="66F37377">
            <w:pPr>
              <w:widowControl/>
              <w:numPr>
                <w:ilvl w:val="0"/>
                <w:numId w:val="26"/>
              </w:numPr>
              <w:tabs>
                <w:tab w:val="left" w:pos="318"/>
              </w:tabs>
              <w:spacing w:line="360" w:lineRule="auto"/>
              <w:ind w:left="318" w:hanging="279"/>
              <w:jc w:val="left"/>
              <w:rPr>
                <w:rFonts w:hint="eastAsia" w:ascii="宋体" w:hAnsi="宋体"/>
                <w:szCs w:val="21"/>
                <w:lang w:bidi="en-US"/>
              </w:rPr>
            </w:pPr>
            <w:r>
              <w:rPr>
                <w:rFonts w:hint="eastAsia" w:ascii="宋体" w:hAnsi="宋体"/>
                <w:szCs w:val="21"/>
                <w:lang w:bidi="en-US"/>
              </w:rPr>
              <w:t>使用脚本命令模拟融合分析系统向侵权事件溯源系统发送5000万条个人侵权事件；统计溯源准确率是否满足要求。</w:t>
            </w:r>
          </w:p>
          <w:p w14:paraId="24A1983D">
            <w:pPr>
              <w:widowControl/>
              <w:numPr>
                <w:ilvl w:val="0"/>
                <w:numId w:val="26"/>
              </w:numPr>
              <w:tabs>
                <w:tab w:val="left" w:pos="318"/>
              </w:tabs>
              <w:spacing w:line="360" w:lineRule="auto"/>
              <w:ind w:left="318" w:hanging="279"/>
              <w:jc w:val="left"/>
              <w:rPr>
                <w:rFonts w:hint="eastAsia" w:ascii="宋体" w:hAnsi="宋体"/>
                <w:szCs w:val="21"/>
                <w:lang w:bidi="en-US"/>
              </w:rPr>
            </w:pPr>
            <w:r>
              <w:rPr>
                <w:rFonts w:hint="eastAsia" w:ascii="宋体" w:hAnsi="宋体"/>
                <w:szCs w:val="21"/>
                <w:lang w:bidi="en-US"/>
              </w:rPr>
              <w:t>使用思博伦工具模拟10000以上并发，验证系统是否支持，使用工具模拟1万并发时，点击前端页面操作，使用开发者工具查看响应时间，执行3次，计算平均值，验证策略生成平均时间是否在5秒内完成。</w:t>
            </w:r>
          </w:p>
        </w:tc>
      </w:tr>
      <w:bookmarkEnd w:id="8"/>
      <w:bookmarkEnd w:id="9"/>
      <w:bookmarkEnd w:id="10"/>
      <w:bookmarkEnd w:id="11"/>
      <w:bookmarkEnd w:id="12"/>
      <w:bookmarkEnd w:id="123"/>
      <w:bookmarkEnd w:id="124"/>
      <w:bookmarkEnd w:id="125"/>
      <w:bookmarkEnd w:id="138"/>
      <w:bookmarkEnd w:id="161"/>
    </w:tbl>
    <w:p w14:paraId="2BA02927">
      <w:pPr>
        <w:widowControl/>
        <w:jc w:val="left"/>
        <w:rPr>
          <w:rFonts w:hint="eastAsia" w:ascii="楷体" w:hAnsi="楷体" w:eastAsia="楷体"/>
          <w:b/>
          <w:bCs/>
          <w:sz w:val="52"/>
          <w:szCs w:val="52"/>
        </w:rPr>
      </w:pPr>
      <w:r>
        <w:rPr>
          <w:rFonts w:hint="eastAsia"/>
        </w:rPr>
        <w:br w:type="page"/>
      </w:r>
    </w:p>
    <w:p w14:paraId="3A57766A">
      <w:pPr>
        <w:pStyle w:val="33"/>
        <w:jc w:val="left"/>
        <w:rPr>
          <w:rFonts w:hint="eastAsia"/>
        </w:rPr>
      </w:pPr>
      <w:bookmarkStart w:id="162" w:name="_Toc187760006"/>
      <w:r>
        <w:rPr>
          <w:rFonts w:hint="eastAsia"/>
        </w:rPr>
        <w:t>附件一 测试</w:t>
      </w:r>
      <w:r>
        <w:t>需求</w:t>
      </w:r>
      <w:bookmarkEnd w:id="162"/>
    </w:p>
    <w:p w14:paraId="486691A8"/>
    <w:tbl>
      <w:tblPr>
        <w:tblStyle w:val="36"/>
        <w:tblW w:w="5000"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2291"/>
        <w:gridCol w:w="3367"/>
        <w:gridCol w:w="4304"/>
      </w:tblGrid>
      <w:tr w14:paraId="5BD6766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5000" w:type="pct"/>
            <w:gridSpan w:val="3"/>
            <w:tcBorders>
              <w:top w:val="thinThickSmallGap" w:color="auto" w:sz="24" w:space="0"/>
              <w:left w:val="thinThickSmallGap" w:color="auto" w:sz="24" w:space="0"/>
              <w:bottom w:val="single" w:color="auto" w:sz="4" w:space="0"/>
              <w:right w:val="thickThinSmallGap" w:color="auto" w:sz="24" w:space="0"/>
            </w:tcBorders>
            <w:shd w:val="clear" w:color="auto" w:fill="D8D8D8" w:themeFill="background1" w:themeFillShade="D9"/>
            <w:vAlign w:val="center"/>
          </w:tcPr>
          <w:p w14:paraId="21EEA902">
            <w:pPr>
              <w:spacing w:before="96" w:line="320" w:lineRule="atLeast"/>
              <w:rPr>
                <w:b/>
                <w:bCs/>
                <w:sz w:val="24"/>
              </w:rPr>
            </w:pPr>
            <w:r>
              <w:rPr>
                <w:b/>
                <w:bCs/>
                <w:sz w:val="24"/>
              </w:rPr>
              <w:t>功能性测试需求</w:t>
            </w:r>
          </w:p>
        </w:tc>
      </w:tr>
      <w:tr w14:paraId="7216590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150" w:type="pct"/>
            <w:tcBorders>
              <w:top w:val="single" w:color="auto" w:sz="4" w:space="0"/>
              <w:left w:val="thinThickSmallGap" w:color="auto" w:sz="24" w:space="0"/>
              <w:bottom w:val="single" w:color="auto" w:sz="4" w:space="0"/>
              <w:right w:val="single" w:color="auto" w:sz="2" w:space="0"/>
            </w:tcBorders>
            <w:shd w:val="clear" w:color="auto" w:fill="D8D8D8" w:themeFill="background1" w:themeFillShade="D9"/>
            <w:vAlign w:val="center"/>
          </w:tcPr>
          <w:p w14:paraId="4D8A6FD1">
            <w:pPr>
              <w:spacing w:before="96" w:line="320" w:lineRule="atLeast"/>
              <w:jc w:val="center"/>
              <w:rPr>
                <w:b/>
                <w:bCs/>
                <w:sz w:val="24"/>
              </w:rPr>
            </w:pPr>
            <w:r>
              <w:rPr>
                <w:b/>
                <w:bCs/>
                <w:sz w:val="24"/>
              </w:rPr>
              <w:t>模块</w:t>
            </w:r>
          </w:p>
        </w:tc>
        <w:tc>
          <w:tcPr>
            <w:tcW w:w="1690" w:type="pct"/>
            <w:tcBorders>
              <w:top w:val="single" w:color="auto" w:sz="4" w:space="0"/>
              <w:left w:val="single" w:color="auto" w:sz="2" w:space="0"/>
              <w:bottom w:val="single" w:color="auto" w:sz="4" w:space="0"/>
              <w:right w:val="single" w:color="auto" w:sz="2" w:space="0"/>
            </w:tcBorders>
            <w:shd w:val="clear" w:color="auto" w:fill="D8D8D8" w:themeFill="background1" w:themeFillShade="D9"/>
            <w:vAlign w:val="center"/>
          </w:tcPr>
          <w:p w14:paraId="52F0898E">
            <w:pPr>
              <w:spacing w:before="96" w:line="320" w:lineRule="atLeast"/>
              <w:jc w:val="center"/>
              <w:rPr>
                <w:b/>
                <w:bCs/>
                <w:sz w:val="24"/>
              </w:rPr>
            </w:pPr>
            <w:r>
              <w:rPr>
                <w:b/>
                <w:bCs/>
                <w:sz w:val="24"/>
              </w:rPr>
              <w:t>测试项</w:t>
            </w:r>
          </w:p>
        </w:tc>
        <w:tc>
          <w:tcPr>
            <w:tcW w:w="2160" w:type="pct"/>
            <w:tcBorders>
              <w:top w:val="single" w:color="auto" w:sz="4" w:space="0"/>
              <w:left w:val="single" w:color="auto" w:sz="4" w:space="0"/>
              <w:bottom w:val="single" w:color="auto" w:sz="4" w:space="0"/>
              <w:right w:val="thickThinSmallGap" w:color="auto" w:sz="24" w:space="0"/>
            </w:tcBorders>
            <w:shd w:val="clear" w:color="auto" w:fill="D8D8D8" w:themeFill="background1" w:themeFillShade="D9"/>
            <w:vAlign w:val="center"/>
          </w:tcPr>
          <w:p w14:paraId="70D9E440">
            <w:pPr>
              <w:spacing w:before="96" w:line="320" w:lineRule="atLeast"/>
              <w:jc w:val="center"/>
              <w:rPr>
                <w:b/>
                <w:bCs/>
                <w:sz w:val="24"/>
              </w:rPr>
            </w:pPr>
            <w:r>
              <w:rPr>
                <w:b/>
                <w:bCs/>
                <w:sz w:val="24"/>
              </w:rPr>
              <w:t>测试内容</w:t>
            </w:r>
          </w:p>
        </w:tc>
      </w:tr>
      <w:tr w14:paraId="6EA8ADC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5000" w:type="pct"/>
            <w:gridSpan w:val="3"/>
            <w:tcBorders>
              <w:top w:val="single" w:color="auto" w:sz="4" w:space="0"/>
              <w:left w:val="thinThickSmallGap" w:color="auto" w:sz="24" w:space="0"/>
              <w:bottom w:val="single" w:color="auto" w:sz="4" w:space="0"/>
              <w:right w:val="thickThinSmallGap" w:color="auto" w:sz="24" w:space="0"/>
            </w:tcBorders>
            <w:shd w:val="clear" w:color="auto" w:fill="auto"/>
            <w:vAlign w:val="center"/>
          </w:tcPr>
          <w:p w14:paraId="5E61F2B3">
            <w:pPr>
              <w:widowControl/>
              <w:jc w:val="left"/>
            </w:pPr>
            <w:r>
              <w:t>异常操作汇聚存储系统</w:t>
            </w:r>
          </w:p>
        </w:tc>
      </w:tr>
      <w:tr w14:paraId="53AC3AD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58202CBF">
            <w:pPr>
              <w:widowControl/>
              <w:jc w:val="center"/>
            </w:pPr>
            <w:r>
              <w:rPr>
                <w:rFonts w:hint="eastAsia"/>
              </w:rPr>
              <w:t>数据拉取接口</w:t>
            </w:r>
          </w:p>
        </w:tc>
        <w:tc>
          <w:tcPr>
            <w:tcW w:w="1690" w:type="pct"/>
            <w:tcBorders>
              <w:top w:val="single" w:color="auto" w:sz="4" w:space="0"/>
              <w:left w:val="single" w:color="auto" w:sz="4" w:space="0"/>
              <w:bottom w:val="single" w:color="auto" w:sz="4" w:space="0"/>
              <w:right w:val="single" w:color="auto" w:sz="4" w:space="0"/>
            </w:tcBorders>
            <w:shd w:val="clear" w:color="auto" w:fill="auto"/>
          </w:tcPr>
          <w:p w14:paraId="656179B8">
            <w:pPr>
              <w:widowControl/>
            </w:pPr>
            <w:r>
              <w:rPr>
                <w:rFonts w:hint="eastAsia"/>
                <w:iCs/>
                <w:szCs w:val="21"/>
              </w:rPr>
              <w:t>支持ftp协议和http协议进行文件传输下载</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tcPr>
          <w:p w14:paraId="67877BFB">
            <w:pPr>
              <w:widowControl/>
              <w:jc w:val="left"/>
            </w:pPr>
            <w:r>
              <w:rPr>
                <w:rFonts w:hint="eastAsia"/>
                <w:iCs/>
                <w:szCs w:val="21"/>
              </w:rPr>
              <w:t>支持ftp协议和http协议进行文件传输下载</w:t>
            </w:r>
          </w:p>
        </w:tc>
      </w:tr>
      <w:tr w14:paraId="3995A42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115AA1E7">
            <w:pPr>
              <w:widowControl/>
              <w:jc w:val="center"/>
            </w:pPr>
            <w:r>
              <w:rPr>
                <w:rFonts w:hint="eastAsia"/>
              </w:rPr>
              <w:t>多种异常类型的采集</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5D01D330">
            <w:pPr>
              <w:widowControl/>
              <w:rPr>
                <w:iCs/>
              </w:rPr>
            </w:pPr>
            <w:r>
              <w:rPr>
                <w:rFonts w:hint="eastAsia"/>
              </w:rPr>
              <w:t>可对</w:t>
            </w:r>
            <w:del w:id="39" w:author="月诉长安" w:date="2025-03-04T11:10:07Z">
              <w:r>
                <w:rPr>
                  <w:rFonts w:hint="default"/>
                  <w:lang w:val="en-US"/>
                </w:rPr>
                <w:delText>多副本删除异常、删除通知确认发送失败异常、未按删除指令进行删除异常、未对信息的多个副本删除异常、未按删除意图对信息进行对照删除异常、删除一致性无效异常、删除通知确认发送失败异常</w:delText>
              </w:r>
            </w:del>
            <w:ins w:id="40" w:author="月诉长安" w:date="2025-03-04T11:10:08Z">
              <w:r>
                <w:rPr>
                  <w:rFonts w:hint="eastAsia"/>
                  <w:lang w:val="en-US" w:eastAsia="zh-CN"/>
                </w:rPr>
                <w:t>分类</w:t>
              </w:r>
            </w:ins>
            <w:ins w:id="41" w:author="月诉长安" w:date="2025-03-04T11:10:09Z">
              <w:r>
                <w:rPr>
                  <w:rFonts w:hint="eastAsia"/>
                  <w:lang w:val="en-US" w:eastAsia="zh-CN"/>
                </w:rPr>
                <w:t>/</w:t>
              </w:r>
            </w:ins>
            <w:ins w:id="42" w:author="月诉长安" w:date="2025-03-04T11:10:10Z">
              <w:r>
                <w:rPr>
                  <w:rFonts w:hint="eastAsia"/>
                  <w:lang w:val="en-US" w:eastAsia="zh-CN"/>
                </w:rPr>
                <w:t>分级</w:t>
              </w:r>
            </w:ins>
            <w:ins w:id="43" w:author="月诉长安" w:date="2025-03-04T11:10:11Z">
              <w:r>
                <w:rPr>
                  <w:rFonts w:hint="eastAsia"/>
                  <w:lang w:val="en-US" w:eastAsia="zh-CN"/>
                </w:rPr>
                <w:t>/</w:t>
              </w:r>
            </w:ins>
            <w:ins w:id="44" w:author="月诉长安" w:date="2025-03-04T11:10:12Z">
              <w:r>
                <w:rPr>
                  <w:rFonts w:hint="eastAsia"/>
                  <w:lang w:val="en-US" w:eastAsia="zh-CN"/>
                </w:rPr>
                <w:t>脱敏</w:t>
              </w:r>
            </w:ins>
            <w:ins w:id="45" w:author="月诉长安" w:date="2025-03-04T11:10:15Z">
              <w:r>
                <w:rPr>
                  <w:rFonts w:hint="eastAsia"/>
                  <w:lang w:val="en-US" w:eastAsia="zh-CN"/>
                </w:rPr>
                <w:t>/</w:t>
              </w:r>
            </w:ins>
            <w:ins w:id="46" w:author="月诉长安" w:date="2025-03-04T11:10:16Z">
              <w:r>
                <w:rPr>
                  <w:rFonts w:hint="eastAsia"/>
                  <w:lang w:val="en-US" w:eastAsia="zh-CN"/>
                </w:rPr>
                <w:t>删除</w:t>
              </w:r>
            </w:ins>
            <w:ins w:id="47" w:author="月诉长安" w:date="2025-03-04T14:37:07Z">
              <w:r>
                <w:rPr>
                  <w:rFonts w:hint="eastAsia"/>
                  <w:lang w:val="en-US" w:eastAsia="zh-CN"/>
                </w:rPr>
                <w:t>的</w:t>
              </w:r>
            </w:ins>
            <w:ins w:id="48" w:author="月诉长安" w:date="2025-03-04T14:36:40Z">
              <w:bookmarkStart w:id="166" w:name="_GoBack"/>
              <w:bookmarkEnd w:id="166"/>
              <w:r>
                <w:rPr>
                  <w:rFonts w:hint="eastAsia"/>
                  <w:lang w:val="en-US" w:eastAsia="zh-CN"/>
                </w:rPr>
                <w:t>操作</w:t>
              </w:r>
            </w:ins>
            <w:ins w:id="49" w:author="月诉长安" w:date="2025-03-04T11:10:18Z">
              <w:r>
                <w:rPr>
                  <w:rFonts w:hint="eastAsia"/>
                  <w:lang w:val="en-US" w:eastAsia="zh-CN"/>
                </w:rPr>
                <w:t>异常</w:t>
              </w:r>
            </w:ins>
            <w:r>
              <w:rPr>
                <w:rFonts w:hint="eastAsia"/>
              </w:rPr>
              <w:t>、脱敏控制异常、脱敏传递异常、配置异常、受攻击异常进行采集</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2A0FC217">
            <w:pPr>
              <w:widowControl/>
              <w:jc w:val="left"/>
              <w:rPr>
                <w:iCs/>
              </w:rPr>
            </w:pPr>
            <w:ins w:id="50" w:author="月诉长安" w:date="2025-03-04T11:10:34Z">
              <w:r>
                <w:rPr>
                  <w:rFonts w:hint="eastAsia"/>
                </w:rPr>
                <w:t>可对</w:t>
              </w:r>
            </w:ins>
            <w:ins w:id="51" w:author="月诉长安" w:date="2025-03-04T11:10:34Z">
              <w:r>
                <w:rPr>
                  <w:rFonts w:hint="eastAsia"/>
                  <w:lang w:val="en-US" w:eastAsia="zh-CN"/>
                </w:rPr>
                <w:t>分类/分级/脱敏/删除</w:t>
              </w:r>
            </w:ins>
            <w:ins w:id="52" w:author="月诉长安" w:date="2025-03-04T14:36:51Z">
              <w:r>
                <w:rPr>
                  <w:rFonts w:hint="eastAsia"/>
                  <w:lang w:val="en-US" w:eastAsia="zh-CN"/>
                </w:rPr>
                <w:t>的</w:t>
              </w:r>
            </w:ins>
            <w:ins w:id="53" w:author="月诉长安" w:date="2025-03-04T14:36:45Z">
              <w:r>
                <w:rPr>
                  <w:rFonts w:hint="eastAsia"/>
                  <w:lang w:val="en-US" w:eastAsia="zh-CN"/>
                </w:rPr>
                <w:t>操作</w:t>
              </w:r>
            </w:ins>
            <w:ins w:id="54" w:author="月诉长安" w:date="2025-03-04T11:10:34Z">
              <w:r>
                <w:rPr>
                  <w:rFonts w:hint="eastAsia"/>
                  <w:lang w:val="en-US" w:eastAsia="zh-CN"/>
                </w:rPr>
                <w:t>异常</w:t>
              </w:r>
            </w:ins>
            <w:del w:id="55" w:author="月诉长安" w:date="2025-03-04T11:10:34Z">
              <w:r>
                <w:rPr>
                  <w:rFonts w:hint="eastAsia"/>
                </w:rPr>
                <w:delText>可对多副本删除异常、删除通知确认发送失败异常、未按删除指令进行删除异常、未对信息的多个副本删除异常、未按删除意图对信息进行对照删除异常、删除一致性无效异常、删除通知确认发送失败异常</w:delText>
              </w:r>
            </w:del>
            <w:r>
              <w:rPr>
                <w:rFonts w:hint="eastAsia"/>
              </w:rPr>
              <w:t>、脱敏控制异常、脱敏传递异常、配置异常、受攻击异常进行采集</w:t>
            </w:r>
          </w:p>
        </w:tc>
      </w:tr>
      <w:tr w14:paraId="345B49F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3CC8388D">
            <w:pPr>
              <w:widowControl/>
              <w:jc w:val="center"/>
              <w:rPr>
                <w:iCs/>
              </w:rPr>
            </w:pPr>
            <w:r>
              <w:rPr>
                <w:rFonts w:hint="eastAsia"/>
              </w:rPr>
              <w:t>跨域可控安全传输</w:t>
            </w:r>
          </w:p>
        </w:tc>
        <w:tc>
          <w:tcPr>
            <w:tcW w:w="1690" w:type="pct"/>
            <w:tcBorders>
              <w:top w:val="single" w:color="auto" w:sz="4" w:space="0"/>
              <w:left w:val="single" w:color="auto" w:sz="4" w:space="0"/>
              <w:bottom w:val="single" w:color="auto" w:sz="4" w:space="0"/>
              <w:right w:val="single" w:color="auto" w:sz="4" w:space="0"/>
            </w:tcBorders>
            <w:shd w:val="clear" w:color="auto" w:fill="auto"/>
          </w:tcPr>
          <w:p w14:paraId="682E49C5">
            <w:pPr>
              <w:widowControl/>
              <w:rPr>
                <w:iCs/>
              </w:rPr>
            </w:pPr>
            <w:r>
              <w:rPr>
                <w:rFonts w:hint="eastAsia"/>
              </w:rPr>
              <w:t>对不同网段，不同地理区域发送的异常信息，异常采集系统将异常数据进行加密后传输到异常操作汇聚系统，异常操作汇聚系统成功解密数据并明文展示异常数据</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tcPr>
          <w:p w14:paraId="52D0EE85">
            <w:pPr>
              <w:widowControl/>
              <w:jc w:val="left"/>
              <w:rPr>
                <w:iCs/>
              </w:rPr>
            </w:pPr>
            <w:r>
              <w:rPr>
                <w:rFonts w:hint="eastAsia"/>
              </w:rPr>
              <w:t>对不同网段，不同地理区域发送的异常信息，异常采集系统将异常数据进行加密后传输到异常操作汇聚系统，异常操作汇聚系统成功解密数据并明文展示异常数据</w:t>
            </w:r>
          </w:p>
        </w:tc>
      </w:tr>
      <w:tr w14:paraId="451911A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2D3281C5">
            <w:pPr>
              <w:widowControl/>
              <w:jc w:val="center"/>
              <w:rPr>
                <w:iCs/>
              </w:rPr>
            </w:pPr>
            <w:r>
              <w:rPr>
                <w:rFonts w:hint="eastAsia"/>
              </w:rPr>
              <w:t>增量差分传输</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5A93D02">
            <w:pPr>
              <w:widowControl/>
              <w:rPr>
                <w:iCs/>
              </w:rPr>
            </w:pPr>
            <w:r>
              <w:rPr>
                <w:rFonts w:hint="eastAsia"/>
              </w:rPr>
              <w:t>系统整点时可将采集的异常信息以.csv的方式存储保存</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4896326B">
            <w:pPr>
              <w:widowControl/>
              <w:jc w:val="left"/>
              <w:rPr>
                <w:iCs/>
              </w:rPr>
            </w:pPr>
            <w:r>
              <w:rPr>
                <w:rFonts w:hint="eastAsia"/>
              </w:rPr>
              <w:t>系统整点时可将采集的异常信息以.csv的方式存储保存</w:t>
            </w:r>
          </w:p>
        </w:tc>
      </w:tr>
      <w:tr w14:paraId="551F4F8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6DC72B40">
            <w:pPr>
              <w:widowControl/>
              <w:jc w:val="center"/>
              <w:rPr>
                <w:iCs/>
              </w:rPr>
            </w:pPr>
            <w:r>
              <w:rPr>
                <w:rFonts w:hint="eastAsia"/>
              </w:rPr>
              <w:t>多源异常操作信息汇聚</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CD3328F">
            <w:pPr>
              <w:widowControl/>
              <w:rPr>
                <w:iCs/>
              </w:rPr>
            </w:pPr>
            <w:r>
              <w:rPr>
                <w:rFonts w:hint="eastAsia"/>
              </w:rPr>
              <w:t>汇聚源具有删除异常、多副本删除异常、脱敏异常、脱敏效果不合规、分类分级异常、分类分级与结果不匹配异常</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1D47589D">
            <w:pPr>
              <w:widowControl/>
              <w:jc w:val="left"/>
              <w:rPr>
                <w:iCs/>
              </w:rPr>
            </w:pPr>
            <w:r>
              <w:rPr>
                <w:rFonts w:hint="eastAsia"/>
              </w:rPr>
              <w:t>汇聚源具有删除异常、多副本删除异常、脱敏异常、脱敏效果不合规、分类分级异常、分类分级与结果不匹配异常</w:t>
            </w:r>
          </w:p>
        </w:tc>
      </w:tr>
      <w:tr w14:paraId="0B24D47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2D3A0B37">
            <w:pPr>
              <w:widowControl/>
              <w:jc w:val="center"/>
              <w:rPr>
                <w:iCs/>
              </w:rPr>
            </w:pPr>
            <w:r>
              <w:rPr>
                <w:rFonts w:hint="eastAsia"/>
              </w:rPr>
              <w:t>汇聚策略管理</w:t>
            </w:r>
          </w:p>
        </w:tc>
        <w:tc>
          <w:tcPr>
            <w:tcW w:w="1690" w:type="pct"/>
            <w:tcBorders>
              <w:top w:val="single" w:color="auto" w:sz="4" w:space="0"/>
              <w:left w:val="single" w:color="auto" w:sz="4" w:space="0"/>
              <w:bottom w:val="single" w:color="auto" w:sz="4" w:space="0"/>
              <w:right w:val="single" w:color="auto" w:sz="4" w:space="0"/>
            </w:tcBorders>
            <w:shd w:val="clear" w:color="auto" w:fill="auto"/>
          </w:tcPr>
          <w:p w14:paraId="26CD006B">
            <w:pPr>
              <w:widowControl/>
              <w:rPr>
                <w:iCs/>
              </w:rPr>
            </w:pPr>
            <w:r>
              <w:rPr>
                <w:rFonts w:hint="eastAsia"/>
              </w:rPr>
              <w:t>汇聚结果管理具有多副本删除异常、删除通知确认发送失败异常、未按删除指令进行删除异常、未对信息的多个副本删除异常、未按删除意图对信息进行对照删除异常、删除一致性无效异常等</w:t>
            </w:r>
            <w:r>
              <w:t>20</w:t>
            </w:r>
            <w:r>
              <w:rPr>
                <w:rFonts w:hint="eastAsia"/>
              </w:rPr>
              <w:t>种异常，可以通过配置文件对接收哪些异常进行管理</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tcPr>
          <w:p w14:paraId="2195CEA2">
            <w:pPr>
              <w:widowControl/>
              <w:jc w:val="left"/>
              <w:rPr>
                <w:iCs/>
              </w:rPr>
            </w:pPr>
            <w:r>
              <w:rPr>
                <w:rFonts w:hint="eastAsia"/>
              </w:rPr>
              <w:t>汇聚结果管理具有多副本删除异常、删除通知确认发送失败异常、未按删除指令进行删除异常、未对信息的多个副本删除异常、未按删除意图对信息进行对照删除异常、删除一致性无效异常等</w:t>
            </w:r>
            <w:r>
              <w:t>20</w:t>
            </w:r>
            <w:r>
              <w:rPr>
                <w:rFonts w:hint="eastAsia"/>
              </w:rPr>
              <w:t>种异常，可以通过配置文件对接收哪些异常进行管理</w:t>
            </w:r>
          </w:p>
        </w:tc>
      </w:tr>
      <w:tr w14:paraId="0A42749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1EF71114">
            <w:pPr>
              <w:widowControl/>
              <w:jc w:val="center"/>
              <w:rPr>
                <w:iCs/>
              </w:rPr>
            </w:pPr>
            <w:r>
              <w:rPr>
                <w:rFonts w:hint="eastAsia"/>
              </w:rPr>
              <w:t>异常数据消冗存储</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756E2D1">
            <w:pPr>
              <w:widowControl/>
              <w:rPr>
                <w:iCs/>
              </w:rPr>
            </w:pPr>
            <w:r>
              <w:rPr>
                <w:rFonts w:hint="eastAsia"/>
              </w:rPr>
              <w:t>可采用提交证据id的方式对数据库中提交证据id相同的数据进行去重操作</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2B482865">
            <w:pPr>
              <w:widowControl/>
              <w:jc w:val="left"/>
              <w:rPr>
                <w:iCs/>
              </w:rPr>
            </w:pPr>
            <w:r>
              <w:rPr>
                <w:rFonts w:hint="eastAsia"/>
              </w:rPr>
              <w:t>可采用提交证据id的方式对数据库中提交证据id相同的数据进行去重操作</w:t>
            </w:r>
          </w:p>
        </w:tc>
      </w:tr>
      <w:tr w14:paraId="5522082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327EE2A0">
            <w:pPr>
              <w:widowControl/>
              <w:jc w:val="center"/>
              <w:rPr>
                <w:iCs/>
              </w:rPr>
            </w:pPr>
            <w:r>
              <w:rPr>
                <w:rFonts w:hint="eastAsia"/>
              </w:rPr>
              <w:t>灾备管理</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48C8E8F2">
            <w:pPr>
              <w:widowControl/>
              <w:rPr>
                <w:iCs/>
              </w:rPr>
            </w:pPr>
            <w:r>
              <w:rPr>
                <w:rFonts w:hint="eastAsia"/>
              </w:rPr>
              <w:t>可对需要进行备份的数据库，进行备份操作</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5E9D5711">
            <w:pPr>
              <w:widowControl/>
              <w:jc w:val="left"/>
              <w:rPr>
                <w:iCs/>
              </w:rPr>
            </w:pPr>
            <w:r>
              <w:rPr>
                <w:rFonts w:hint="eastAsia"/>
              </w:rPr>
              <w:t>可对需要进行备份的数据库，进行备份操作</w:t>
            </w:r>
          </w:p>
        </w:tc>
      </w:tr>
      <w:tr w14:paraId="47AFAB0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159EDBD8">
            <w:pPr>
              <w:widowControl/>
              <w:jc w:val="center"/>
              <w:rPr>
                <w:iCs/>
              </w:rPr>
            </w:pPr>
            <w:r>
              <w:rPr>
                <w:rFonts w:hint="eastAsia"/>
              </w:rPr>
              <w:t xml:space="preserve"> 异常行为定义</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A6498A2">
            <w:pPr>
              <w:widowControl/>
              <w:rPr>
                <w:iCs/>
              </w:rPr>
            </w:pPr>
            <w:r>
              <w:rPr>
                <w:rFonts w:hint="eastAsia"/>
              </w:rPr>
              <w:t>可对异常行为进行定义，包括删除异常、分类分级异常、脱敏异常、受攻击异常、配置异常</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504023F1">
            <w:pPr>
              <w:widowControl/>
              <w:jc w:val="left"/>
              <w:rPr>
                <w:iCs/>
              </w:rPr>
            </w:pPr>
            <w:r>
              <w:rPr>
                <w:rFonts w:hint="eastAsia"/>
              </w:rPr>
              <w:t>可对异常行为进行定义，包括删除异常、分类分级异常、脱敏异常、受攻击异常、配置异常</w:t>
            </w:r>
          </w:p>
        </w:tc>
      </w:tr>
      <w:tr w14:paraId="0A260EB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3940A9D2">
            <w:pPr>
              <w:widowControl/>
              <w:jc w:val="center"/>
              <w:rPr>
                <w:iCs/>
              </w:rPr>
            </w:pPr>
            <w:r>
              <w:rPr>
                <w:rFonts w:hint="eastAsia"/>
              </w:rPr>
              <w:t xml:space="preserve"> 采集点动态优化部署</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0BFB050">
            <w:pPr>
              <w:widowControl/>
              <w:rPr>
                <w:iCs/>
              </w:rPr>
            </w:pPr>
            <w:r>
              <w:rPr>
                <w:rFonts w:hint="eastAsia"/>
              </w:rPr>
              <w:t>可对打印核心数量和监听网络线程数进行修改</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54DBAA6E">
            <w:pPr>
              <w:widowControl/>
              <w:jc w:val="left"/>
              <w:rPr>
                <w:iCs/>
              </w:rPr>
            </w:pPr>
            <w:r>
              <w:rPr>
                <w:rFonts w:hint="eastAsia"/>
              </w:rPr>
              <w:t>可对打印核心数量和监听网络线程数进行修改</w:t>
            </w:r>
          </w:p>
        </w:tc>
      </w:tr>
      <w:tr w14:paraId="12B2554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5000" w:type="pct"/>
            <w:gridSpan w:val="3"/>
            <w:tcBorders>
              <w:top w:val="single" w:color="auto" w:sz="4" w:space="0"/>
              <w:left w:val="thinThickSmallGap" w:color="auto" w:sz="24" w:space="0"/>
              <w:bottom w:val="single" w:color="auto" w:sz="4" w:space="0"/>
              <w:right w:val="thickThinSmallGap" w:color="auto" w:sz="24" w:space="0"/>
            </w:tcBorders>
            <w:shd w:val="clear" w:color="auto" w:fill="auto"/>
            <w:vAlign w:val="center"/>
          </w:tcPr>
          <w:p w14:paraId="71102041">
            <w:pPr>
              <w:widowControl/>
              <w:jc w:val="left"/>
              <w:rPr>
                <w:iCs/>
              </w:rPr>
            </w:pPr>
            <w:r>
              <w:rPr>
                <w:szCs w:val="21"/>
              </w:rPr>
              <w:t>异常操作融合分析系统</w:t>
            </w:r>
          </w:p>
        </w:tc>
      </w:tr>
      <w:tr w14:paraId="71FE657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5E7E3B6A">
            <w:pPr>
              <w:widowControl/>
              <w:jc w:val="center"/>
            </w:pPr>
            <w:r>
              <w:rPr>
                <w:rFonts w:hint="eastAsia"/>
              </w:rPr>
              <w:t>完成异常数据标注</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2BBA3B4F">
            <w:pPr>
              <w:widowControl/>
            </w:pPr>
            <w:r>
              <w:rPr>
                <w:rFonts w:hint="eastAsia"/>
              </w:rPr>
              <w:t>融合分析系统从异常操作汇聚存储系统提取到异常操作记录后可进行标记融合算法计算输出异常数据标注结果</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22820B76">
            <w:pPr>
              <w:widowControl/>
              <w:jc w:val="left"/>
            </w:pPr>
            <w:r>
              <w:rPr>
                <w:rFonts w:hint="eastAsia"/>
              </w:rPr>
              <w:t>融合分析系统从异常操作汇聚存储系统提取到异常操作记录后可进行标记融合算法计算输出异常数据标注结果</w:t>
            </w:r>
          </w:p>
        </w:tc>
      </w:tr>
      <w:tr w14:paraId="7C00DEB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47875787">
            <w:pPr>
              <w:widowControl/>
              <w:jc w:val="center"/>
            </w:pPr>
            <w:r>
              <w:rPr>
                <w:rFonts w:hint="eastAsia"/>
              </w:rPr>
              <w:t>异常级联效应分析</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2E35B308">
            <w:pPr>
              <w:widowControl/>
            </w:pPr>
            <w:r>
              <w:rPr>
                <w:rFonts w:hint="eastAsia"/>
              </w:rPr>
              <w:t>融合分析系统从异常操作汇聚存储系统提取到异常操作记录后可进行数据级联分析</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5D21FD57">
            <w:pPr>
              <w:widowControl/>
              <w:jc w:val="left"/>
            </w:pPr>
            <w:r>
              <w:rPr>
                <w:rFonts w:hint="eastAsia"/>
              </w:rPr>
              <w:t>融合分析系统从异常操作汇聚存储系统提取到异常操作记录后可进行数据级联分析</w:t>
            </w:r>
          </w:p>
        </w:tc>
      </w:tr>
      <w:tr w14:paraId="54572F9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486D6388">
            <w:pPr>
              <w:widowControl/>
              <w:jc w:val="center"/>
            </w:pPr>
            <w:r>
              <w:rPr>
                <w:rFonts w:hint="eastAsia"/>
              </w:rPr>
              <w:t>并联异常短板效应建模</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279029DB">
            <w:pPr>
              <w:widowControl/>
            </w:pPr>
            <w:r>
              <w:rPr>
                <w:rFonts w:hint="eastAsia"/>
              </w:rPr>
              <w:t>融合分析系统从异常操作汇聚存储系统提取到异常操作记录后可进行数据并联异常短板效应分析</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60A27B0B">
            <w:pPr>
              <w:widowControl/>
              <w:jc w:val="left"/>
            </w:pPr>
            <w:r>
              <w:rPr>
                <w:rFonts w:hint="eastAsia"/>
              </w:rPr>
              <w:t>融合分析系统从异常操作汇聚存储系统提取到异常操作记录后可进行数据并联异常短板效应分析</w:t>
            </w:r>
          </w:p>
        </w:tc>
      </w:tr>
      <w:tr w14:paraId="27620F1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2FC9581F">
            <w:pPr>
              <w:widowControl/>
              <w:jc w:val="center"/>
            </w:pPr>
            <w:r>
              <w:rPr>
                <w:rFonts w:hint="eastAsia"/>
              </w:rPr>
              <w:t>单点侵权事件判定</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5A4673CD">
            <w:pPr>
              <w:widowControl/>
            </w:pPr>
            <w:r>
              <w:rPr>
                <w:rFonts w:hint="eastAsia"/>
              </w:rPr>
              <w:t>融合分析系统从异常操作汇聚存储系统提取到异常操作记录后可进行数据单点分析</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5BD577CE">
            <w:pPr>
              <w:widowControl/>
              <w:jc w:val="left"/>
            </w:pPr>
            <w:r>
              <w:rPr>
                <w:rFonts w:hint="eastAsia"/>
              </w:rPr>
              <w:t>融合分析系统从异常操作汇聚存储系统提取到异常操作记录后可进行数据单点分析</w:t>
            </w:r>
          </w:p>
        </w:tc>
      </w:tr>
      <w:tr w14:paraId="2E6DA2D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77EA162F">
            <w:pPr>
              <w:widowControl/>
              <w:jc w:val="center"/>
            </w:pPr>
            <w:r>
              <w:t>多点异常行为关联分析</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6A61FCB0">
            <w:pPr>
              <w:widowControl/>
            </w:pPr>
            <w:r>
              <w:rPr>
                <w:rFonts w:hint="eastAsia"/>
              </w:rPr>
              <w:t>融合分析系统从异常操作汇聚存储系统提取到异常操作记录后可进行数据多点分析</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4C27D044">
            <w:pPr>
              <w:widowControl/>
              <w:jc w:val="left"/>
            </w:pPr>
            <w:r>
              <w:rPr>
                <w:rFonts w:hint="eastAsia"/>
              </w:rPr>
              <w:t>融合分析系统从异常操作汇聚存储系统提取到异常操作记录后可进行数据多点分析</w:t>
            </w:r>
          </w:p>
        </w:tc>
      </w:tr>
      <w:tr w14:paraId="1F9AC92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3F0DA9D0">
            <w:pPr>
              <w:widowControl/>
              <w:jc w:val="center"/>
            </w:pPr>
            <w:r>
              <w:rPr>
                <w:rFonts w:hint="eastAsia"/>
              </w:rPr>
              <w:t>分类分级异常融合分析</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A386CE1">
            <w:pPr>
              <w:widowControl/>
            </w:pPr>
            <w:r>
              <w:rPr>
                <w:rFonts w:hint="eastAsia"/>
              </w:rPr>
              <w:t>融合分析系统从异常操作汇聚存储系统提取到异常操作记录后可进行数据分类分级异常融合分析</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31B59ED3">
            <w:pPr>
              <w:widowControl/>
              <w:jc w:val="left"/>
            </w:pPr>
            <w:r>
              <w:rPr>
                <w:rFonts w:hint="eastAsia"/>
              </w:rPr>
              <w:t>融合分析系统从异常操作汇聚存储系统提取到异常操作记录后可进行数据分类分级异常融合分析</w:t>
            </w:r>
          </w:p>
        </w:tc>
      </w:tr>
      <w:tr w14:paraId="3AF8E16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10231E4E">
            <w:pPr>
              <w:widowControl/>
              <w:jc w:val="center"/>
            </w:pPr>
            <w:r>
              <w:rPr>
                <w:rFonts w:hint="eastAsia"/>
              </w:rPr>
              <w:t>脱敏操作异常融合分析</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2E4E60F7">
            <w:pPr>
              <w:widowControl/>
            </w:pPr>
            <w:r>
              <w:rPr>
                <w:rFonts w:hint="eastAsia"/>
              </w:rPr>
              <w:t>融合分析系统从异常操作汇聚存储系统提取到异常操作记录后可进行数据脱敏操作异常融合分析</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FEABA47">
            <w:pPr>
              <w:widowControl/>
              <w:jc w:val="left"/>
            </w:pPr>
            <w:r>
              <w:rPr>
                <w:rFonts w:hint="eastAsia"/>
              </w:rPr>
              <w:t>融合分析系统从异常操作汇聚存储系统提取到异常操作记录后可进行数据脱敏操作异常融合分析</w:t>
            </w:r>
          </w:p>
        </w:tc>
      </w:tr>
      <w:tr w14:paraId="768D2D4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78EBFB50">
            <w:pPr>
              <w:widowControl/>
              <w:jc w:val="center"/>
            </w:pPr>
            <w:r>
              <w:rPr>
                <w:rFonts w:hint="eastAsia"/>
              </w:rPr>
              <w:t>脱敏控制异常融合分析</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10153689">
            <w:pPr>
              <w:widowControl/>
            </w:pPr>
            <w:r>
              <w:rPr>
                <w:rFonts w:hint="eastAsia"/>
              </w:rPr>
              <w:t>融合分析系统从异常操作汇聚存储系统提取到异常操作记录后可进行数据脱敏控制异常融合分析</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18D9CCA9">
            <w:pPr>
              <w:widowControl/>
              <w:jc w:val="left"/>
            </w:pPr>
            <w:r>
              <w:rPr>
                <w:rFonts w:hint="eastAsia"/>
              </w:rPr>
              <w:t>融合分析系统从异常操作汇聚存储系统提取到异常操作记录后可进行数据脱敏控制异常融合分析</w:t>
            </w:r>
          </w:p>
        </w:tc>
      </w:tr>
      <w:tr w14:paraId="6D90D9E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210F24B6">
            <w:pPr>
              <w:widowControl/>
              <w:jc w:val="center"/>
            </w:pPr>
            <w:r>
              <w:rPr>
                <w:rFonts w:hint="eastAsia"/>
              </w:rPr>
              <w:t>控制传递异常融合分析</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5D000FD7">
            <w:pPr>
              <w:widowControl/>
            </w:pPr>
            <w:r>
              <w:rPr>
                <w:rFonts w:hint="eastAsia"/>
              </w:rPr>
              <w:t>融合分析系统从异常操作汇聚存储系统提取到异常操作记录后可进行数据控制传递异常融合分析</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666C8E02">
            <w:pPr>
              <w:widowControl/>
              <w:jc w:val="left"/>
            </w:pPr>
            <w:r>
              <w:rPr>
                <w:rFonts w:hint="eastAsia"/>
              </w:rPr>
              <w:t>融合分析系统从异常操作汇聚存储系统提取到异常操作记录后可进行数据控制传递异常融合分析</w:t>
            </w:r>
          </w:p>
        </w:tc>
      </w:tr>
      <w:tr w14:paraId="44D3348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6905A5A6">
            <w:pPr>
              <w:widowControl/>
              <w:jc w:val="center"/>
            </w:pPr>
            <w:r>
              <w:rPr>
                <w:rFonts w:hint="eastAsia"/>
              </w:rPr>
              <w:t>删除异常融合分析</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18B0CD04">
            <w:pPr>
              <w:widowControl/>
            </w:pPr>
            <w:r>
              <w:rPr>
                <w:rFonts w:hint="eastAsia"/>
              </w:rPr>
              <w:t>融合分析系统从异常操作汇聚存储系统提取到异常操作记录后可进行数据删除异常融合分析</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51B5C1A8">
            <w:pPr>
              <w:widowControl/>
              <w:jc w:val="left"/>
            </w:pPr>
            <w:r>
              <w:rPr>
                <w:rFonts w:hint="eastAsia"/>
              </w:rPr>
              <w:t>融合分析系统从异常操作汇聚存储系统提取到异常操作记录后可进行数据删除异常融合分析</w:t>
            </w:r>
          </w:p>
        </w:tc>
      </w:tr>
      <w:tr w14:paraId="5700F48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759216F8">
            <w:pPr>
              <w:widowControl/>
              <w:jc w:val="center"/>
            </w:pPr>
            <w:r>
              <w:rPr>
                <w:rFonts w:hint="eastAsia"/>
              </w:rPr>
              <w:t>异常操作行为AE模型分析</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0882DB2">
            <w:pPr>
              <w:widowControl/>
            </w:pPr>
            <w:r>
              <w:rPr>
                <w:rFonts w:hint="eastAsia"/>
              </w:rPr>
              <w:t>融合分析系统从异常操作汇聚存储系统提取到异常操作记录后可进行数据AE模型分析</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34DB40C">
            <w:pPr>
              <w:widowControl/>
              <w:jc w:val="left"/>
            </w:pPr>
            <w:r>
              <w:rPr>
                <w:rFonts w:hint="eastAsia"/>
              </w:rPr>
              <w:t>融合分析系统从异常操作汇聚存储系统提取到异常操作记录后可进行数据AE模型分析</w:t>
            </w:r>
          </w:p>
        </w:tc>
      </w:tr>
      <w:tr w14:paraId="7289555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5AB26912">
            <w:pPr>
              <w:widowControl/>
              <w:jc w:val="center"/>
            </w:pPr>
            <w:r>
              <w:rPr>
                <w:rFonts w:hint="eastAsia"/>
              </w:rPr>
              <w:t>侵权风险态势分析与预警</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975D0B4">
            <w:pPr>
              <w:widowControl/>
            </w:pPr>
            <w:r>
              <w:rPr>
                <w:rFonts w:hint="eastAsia"/>
              </w:rPr>
              <w:t>对异常操作进行融合分析后根据分析结果输出预警信息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7D431DB">
            <w:pPr>
              <w:widowControl/>
              <w:jc w:val="left"/>
            </w:pPr>
            <w:r>
              <w:rPr>
                <w:rFonts w:hint="eastAsia"/>
              </w:rPr>
              <w:t>对异常操作进行融合分析后根据分析结果输出预警信息</w:t>
            </w:r>
          </w:p>
        </w:tc>
      </w:tr>
      <w:tr w14:paraId="0043BF3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199B6F41">
            <w:pPr>
              <w:widowControl/>
              <w:jc w:val="center"/>
            </w:pPr>
            <w:r>
              <w:rPr>
                <w:rFonts w:hint="eastAsia"/>
              </w:rPr>
              <w:t>态势可视化</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7B07CE47">
            <w:pPr>
              <w:widowControl/>
            </w:pPr>
            <w:r>
              <w:rPr>
                <w:rFonts w:hint="eastAsia"/>
              </w:rPr>
              <w:t>对异常操作进行融合分析后可在前端以图表的形式进行展示</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75816670">
            <w:pPr>
              <w:widowControl/>
              <w:jc w:val="left"/>
            </w:pPr>
            <w:r>
              <w:rPr>
                <w:rFonts w:hint="eastAsia"/>
              </w:rPr>
              <w:t>对异常操作进行融合分析后可在前端以图表的形式进行展示</w:t>
            </w:r>
          </w:p>
        </w:tc>
      </w:tr>
      <w:tr w14:paraId="2896D99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420B6371">
            <w:pPr>
              <w:widowControl/>
              <w:jc w:val="center"/>
            </w:pPr>
            <w:r>
              <w:rPr>
                <w:rFonts w:hint="eastAsia"/>
              </w:rPr>
              <w:t>分析结果导出</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49F2C450">
            <w:pPr>
              <w:widowControl/>
            </w:pPr>
            <w:r>
              <w:rPr>
                <w:rFonts w:hint="eastAsia"/>
              </w:rPr>
              <w:t>可对分析结果进行导出，导出格式为excel</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1620643">
            <w:pPr>
              <w:widowControl/>
              <w:jc w:val="left"/>
            </w:pPr>
            <w:r>
              <w:rPr>
                <w:rFonts w:hint="eastAsia"/>
              </w:rPr>
              <w:t>可对分析结果进行导出，导出格式为excel</w:t>
            </w:r>
          </w:p>
        </w:tc>
      </w:tr>
      <w:tr w14:paraId="4B968AF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3E270207">
            <w:pPr>
              <w:widowControl/>
              <w:jc w:val="center"/>
            </w:pPr>
            <w:r>
              <w:rPr>
                <w:rFonts w:hint="eastAsia"/>
              </w:rPr>
              <w:t>信息交换接口</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7985890A">
            <w:pPr>
              <w:widowControl/>
            </w:pPr>
            <w:r>
              <w:rPr>
                <w:rFonts w:hint="eastAsia"/>
              </w:rPr>
              <w:t>融合分析系统从异常操作汇聚存储系统提取异常操作记录，融合系统对数据进行分析汇总后存为json备份可转发给溯源系统，溯源系统接收socket报文</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12E73986">
            <w:pPr>
              <w:widowControl/>
              <w:jc w:val="left"/>
            </w:pPr>
            <w:r>
              <w:rPr>
                <w:rFonts w:hint="eastAsia"/>
              </w:rPr>
              <w:t>融合分析系统从异常操作汇聚存储系统提取异常操作记录，融合系统对数据进行分析汇总后存为json备份可转发给溯源系统，溯源系统接收socket报文</w:t>
            </w:r>
          </w:p>
        </w:tc>
      </w:tr>
      <w:tr w14:paraId="34D7752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5000" w:type="pct"/>
            <w:gridSpan w:val="3"/>
            <w:tcBorders>
              <w:top w:val="single" w:color="auto" w:sz="4" w:space="0"/>
              <w:left w:val="thinThickSmallGap" w:color="auto" w:sz="24" w:space="0"/>
              <w:bottom w:val="single" w:color="auto" w:sz="4" w:space="0"/>
              <w:right w:val="thickThinSmallGap" w:color="auto" w:sz="24" w:space="0"/>
            </w:tcBorders>
            <w:shd w:val="clear" w:color="auto" w:fill="auto"/>
            <w:vAlign w:val="center"/>
          </w:tcPr>
          <w:p w14:paraId="695D2168">
            <w:pPr>
              <w:widowControl/>
              <w:jc w:val="left"/>
            </w:pPr>
            <w:r>
              <w:t>侵权事件溯源系统</w:t>
            </w:r>
          </w:p>
        </w:tc>
      </w:tr>
      <w:tr w14:paraId="2FE7DD9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restart"/>
            <w:tcBorders>
              <w:top w:val="single" w:color="auto" w:sz="4" w:space="0"/>
              <w:left w:val="thinThickSmallGap" w:color="auto" w:sz="24" w:space="0"/>
              <w:right w:val="single" w:color="auto" w:sz="4" w:space="0"/>
            </w:tcBorders>
            <w:shd w:val="clear" w:color="auto" w:fill="auto"/>
            <w:vAlign w:val="center"/>
          </w:tcPr>
          <w:p w14:paraId="48B692B1">
            <w:pPr>
              <w:widowControl/>
              <w:jc w:val="center"/>
            </w:pPr>
            <w:r>
              <w:rPr>
                <w:rFonts w:hint="eastAsia"/>
              </w:rPr>
              <w:t>侵权事件线索收集</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1F266040">
            <w:pPr>
              <w:widowControl/>
            </w:pPr>
            <w:r>
              <w:rPr>
                <w:rFonts w:hint="eastAsia"/>
              </w:rPr>
              <w:t>接收融合分析系统推送个人侵权事件-融合分析系统可以向侵权事件溯源系统发送个人侵权事件</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1E4749D3">
            <w:pPr>
              <w:widowControl/>
              <w:jc w:val="left"/>
            </w:pPr>
            <w:r>
              <w:rPr>
                <w:rFonts w:hint="eastAsia"/>
              </w:rPr>
              <w:t>接收融合分析系统推送个人侵权事件-融合分析系统可以向侵权事件溯源系统发送个人侵权事件</w:t>
            </w:r>
          </w:p>
        </w:tc>
      </w:tr>
      <w:tr w14:paraId="4AD4713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6D2C1389">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4EF66561">
            <w:pPr>
              <w:widowControl/>
            </w:pPr>
            <w:r>
              <w:rPr>
                <w:rFonts w:hint="eastAsia"/>
              </w:rPr>
              <w:t>发送查询请求-侵权事件溯源系统可以向隐私数据流转状态管理与存证系统发送查询请求</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5D9C28C2">
            <w:pPr>
              <w:widowControl/>
              <w:jc w:val="left"/>
            </w:pPr>
            <w:r>
              <w:rPr>
                <w:rFonts w:hint="eastAsia"/>
              </w:rPr>
              <w:t>发送查询请求-侵权事件溯源系统可以向隐私数据流转状态管理与存证系统发送查询请求</w:t>
            </w:r>
          </w:p>
        </w:tc>
      </w:tr>
      <w:tr w14:paraId="6D715DB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bottom w:val="single" w:color="auto" w:sz="4" w:space="0"/>
              <w:right w:val="single" w:color="auto" w:sz="4" w:space="0"/>
            </w:tcBorders>
            <w:shd w:val="clear" w:color="auto" w:fill="auto"/>
            <w:vAlign w:val="center"/>
          </w:tcPr>
          <w:p w14:paraId="53093E66">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24ABB7F5">
            <w:pPr>
              <w:widowControl/>
            </w:pPr>
            <w:r>
              <w:rPr>
                <w:rFonts w:hint="eastAsia"/>
              </w:rPr>
              <w:t>接收返回的侵权线索-侵权事件溯源系统可接收并输出所查询的侵权线索信息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6ABCF0DE">
            <w:pPr>
              <w:widowControl/>
              <w:jc w:val="left"/>
            </w:pPr>
            <w:r>
              <w:rPr>
                <w:rFonts w:hint="eastAsia"/>
              </w:rPr>
              <w:t>接收返回的侵权线索-侵权事件溯源系统可接收并输出所查询的侵权线索信息</w:t>
            </w:r>
          </w:p>
        </w:tc>
      </w:tr>
      <w:tr w14:paraId="065ADF8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restart"/>
            <w:tcBorders>
              <w:top w:val="single" w:color="auto" w:sz="4" w:space="0"/>
              <w:left w:val="thinThickSmallGap" w:color="auto" w:sz="24" w:space="0"/>
              <w:right w:val="single" w:color="auto" w:sz="4" w:space="0"/>
            </w:tcBorders>
            <w:shd w:val="clear" w:color="auto" w:fill="auto"/>
            <w:vAlign w:val="center"/>
          </w:tcPr>
          <w:p w14:paraId="312468D5">
            <w:pPr>
              <w:widowControl/>
              <w:jc w:val="center"/>
            </w:pPr>
            <w:r>
              <w:rPr>
                <w:rFonts w:hint="eastAsia"/>
              </w:rPr>
              <w:t>侵权线索关联分析</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5CD66DE5">
            <w:pPr>
              <w:widowControl/>
            </w:pPr>
            <w:r>
              <w:rPr>
                <w:rFonts w:hint="eastAsia"/>
              </w:rPr>
              <w:t>报警信息为单点异常报警信息-可在单点异常报警信息页面，查看到单点异常报警事件</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2942E513">
            <w:pPr>
              <w:widowControl/>
              <w:jc w:val="left"/>
            </w:pPr>
            <w:r>
              <w:rPr>
                <w:rFonts w:hint="eastAsia"/>
              </w:rPr>
              <w:t>报警信息为单点异常报警信息-可在单点异常报警信息页面，查看到单点异常报警事件</w:t>
            </w:r>
          </w:p>
        </w:tc>
      </w:tr>
      <w:tr w14:paraId="15BA922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673EC8EF">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6EAF792D">
            <w:pPr>
              <w:widowControl/>
            </w:pPr>
            <w:r>
              <w:rPr>
                <w:rFonts w:hint="eastAsia"/>
              </w:rPr>
              <w:t>报警信息为多点异常报警信息-可在多点异常报警信息页面，查看到多点异常报警事件</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5CC892F4">
            <w:pPr>
              <w:widowControl/>
              <w:jc w:val="left"/>
            </w:pPr>
            <w:r>
              <w:rPr>
                <w:rFonts w:hint="eastAsia"/>
              </w:rPr>
              <w:t>报警信息为多点异常报警信息-可在多点异常报警信息页面，查看到多点异常报警事件</w:t>
            </w:r>
          </w:p>
        </w:tc>
      </w:tr>
      <w:tr w14:paraId="78180A3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3185B125">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70E99D26">
            <w:pPr>
              <w:widowControl/>
            </w:pPr>
            <w:r>
              <w:rPr>
                <w:rFonts w:hint="eastAsia"/>
              </w:rPr>
              <w:t>报警信息为级联异常报警信息-可在级联异常报警信息页面，查看到级联异常报警事件</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4D3EAA4C">
            <w:pPr>
              <w:widowControl/>
              <w:jc w:val="left"/>
            </w:pPr>
            <w:r>
              <w:rPr>
                <w:rFonts w:hint="eastAsia"/>
              </w:rPr>
              <w:t>报警信息为级联异常报警信息-可在级联异常报警信息页面，查看到级联异常报警事件</w:t>
            </w:r>
          </w:p>
        </w:tc>
      </w:tr>
      <w:tr w14:paraId="5A99198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bottom w:val="single" w:color="auto" w:sz="4" w:space="0"/>
              <w:right w:val="single" w:color="auto" w:sz="4" w:space="0"/>
            </w:tcBorders>
            <w:shd w:val="clear" w:color="auto" w:fill="auto"/>
            <w:vAlign w:val="center"/>
          </w:tcPr>
          <w:p w14:paraId="4D4D9DD3">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35AC9593">
            <w:pPr>
              <w:widowControl/>
            </w:pPr>
            <w:r>
              <w:rPr>
                <w:rFonts w:hint="eastAsia"/>
              </w:rPr>
              <w:t>报警信息为并联异常报警信息-可在并联异常报警信息页面，查看到并联异常报警事件</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38F2EDC9">
            <w:pPr>
              <w:widowControl/>
              <w:jc w:val="left"/>
            </w:pPr>
            <w:r>
              <w:rPr>
                <w:rFonts w:hint="eastAsia"/>
              </w:rPr>
              <w:t>报警信息为并联异常报警信息-可在并联异常报警信息页面，查看到并联异常报警事件</w:t>
            </w:r>
          </w:p>
        </w:tc>
      </w:tr>
      <w:tr w14:paraId="1B1136F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restart"/>
            <w:tcBorders>
              <w:top w:val="single" w:color="auto" w:sz="4" w:space="0"/>
              <w:left w:val="thinThickSmallGap" w:color="auto" w:sz="24" w:space="0"/>
              <w:right w:val="single" w:color="auto" w:sz="4" w:space="0"/>
            </w:tcBorders>
            <w:shd w:val="clear" w:color="auto" w:fill="auto"/>
            <w:vAlign w:val="center"/>
          </w:tcPr>
          <w:p w14:paraId="3E742967">
            <w:pPr>
              <w:widowControl/>
              <w:jc w:val="center"/>
            </w:pPr>
            <w:r>
              <w:rPr>
                <w:rFonts w:hint="eastAsia"/>
              </w:rPr>
              <w:t>证据筛选</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9652F76">
            <w:pPr>
              <w:widowControl/>
            </w:pPr>
            <w:r>
              <w:rPr>
                <w:rFonts w:hint="eastAsia"/>
              </w:rPr>
              <w:t>根据时间段进行证据筛选-证据筛选可用开始时间和结束时间进行查询和展示数据</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9DA6995">
            <w:pPr>
              <w:widowControl/>
              <w:jc w:val="left"/>
            </w:pPr>
            <w:r>
              <w:rPr>
                <w:rFonts w:hint="eastAsia"/>
              </w:rPr>
              <w:t>根据时间段进行证据筛选-证据筛选可用开始时间和结束时间进行查询和展示数据</w:t>
            </w:r>
          </w:p>
        </w:tc>
      </w:tr>
      <w:tr w14:paraId="1DE30F0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7E75B621">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4D9167D">
            <w:pPr>
              <w:widowControl/>
            </w:pPr>
            <w:r>
              <w:rPr>
                <w:rFonts w:hint="eastAsia"/>
              </w:rPr>
              <w:t>根据主体进行证据筛选-证据筛选可使用主体进行查询和展示数据</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17406EB0">
            <w:pPr>
              <w:widowControl/>
              <w:jc w:val="left"/>
            </w:pPr>
            <w:r>
              <w:rPr>
                <w:rFonts w:hint="eastAsia"/>
              </w:rPr>
              <w:t>根据主体进行证据筛选-证据筛选可使用主体进行查询和展示数据</w:t>
            </w:r>
          </w:p>
        </w:tc>
      </w:tr>
      <w:tr w14:paraId="22D7BCE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2AC48F7B">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51C138E6">
            <w:pPr>
              <w:widowControl/>
            </w:pPr>
            <w:r>
              <w:rPr>
                <w:rFonts w:hint="eastAsia"/>
              </w:rPr>
              <w:t>根据操作类型进行证据筛选-证据筛选可使用操作类型进行查询和展示数据</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7CB0B9E0">
            <w:pPr>
              <w:widowControl/>
              <w:jc w:val="left"/>
            </w:pPr>
            <w:r>
              <w:rPr>
                <w:rFonts w:hint="eastAsia"/>
              </w:rPr>
              <w:t>根据操作类型进行证据筛选-证据筛选可使用操作类型进行查询和展示数据</w:t>
            </w:r>
          </w:p>
        </w:tc>
      </w:tr>
      <w:tr w14:paraId="0F6F136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bottom w:val="single" w:color="auto" w:sz="4" w:space="0"/>
              <w:right w:val="single" w:color="auto" w:sz="4" w:space="0"/>
            </w:tcBorders>
            <w:shd w:val="clear" w:color="auto" w:fill="auto"/>
            <w:vAlign w:val="center"/>
          </w:tcPr>
          <w:p w14:paraId="49771E45">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79D11EEB">
            <w:pPr>
              <w:widowControl/>
            </w:pPr>
            <w:r>
              <w:rPr>
                <w:rFonts w:hint="eastAsia"/>
              </w:rPr>
              <w:t>显示全部证据信息-证据筛选点击显示全部信息后可展示系统名称和证据链字段信息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669C261D">
            <w:pPr>
              <w:widowControl/>
              <w:jc w:val="left"/>
            </w:pPr>
            <w:r>
              <w:rPr>
                <w:rFonts w:hint="eastAsia"/>
              </w:rPr>
              <w:t>显示全部证据信息-证据筛选点击显示全部信息后可展示系统名称和证据链字段信息</w:t>
            </w:r>
          </w:p>
        </w:tc>
      </w:tr>
      <w:tr w14:paraId="32AFECF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334853B3">
            <w:pPr>
              <w:widowControl/>
              <w:jc w:val="center"/>
            </w:pPr>
            <w:r>
              <w:rPr>
                <w:rFonts w:hint="eastAsia"/>
              </w:rPr>
              <w:t>时空关联的证据链构建</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78BFC879">
            <w:pPr>
              <w:widowControl/>
            </w:pPr>
            <w:r>
              <w:rPr>
                <w:rFonts w:hint="eastAsia"/>
              </w:rPr>
              <w:t>可在侵权事件溯源系统后台查看每一条侵权事件构建的时空关联的证据链</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707AD0FA">
            <w:pPr>
              <w:widowControl/>
              <w:jc w:val="left"/>
            </w:pPr>
            <w:r>
              <w:rPr>
                <w:rFonts w:hint="eastAsia"/>
              </w:rPr>
              <w:t>可在侵权事件溯源系统后台查看每一条侵权事件构建的时空关联的证据链</w:t>
            </w:r>
          </w:p>
        </w:tc>
      </w:tr>
      <w:tr w14:paraId="4945006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2221EFEF">
            <w:pPr>
              <w:widowControl/>
              <w:jc w:val="center"/>
            </w:pPr>
            <w:r>
              <w:rPr>
                <w:rFonts w:hint="eastAsia"/>
              </w:rPr>
              <w:t>侵权主体溯源</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AFE6C82">
            <w:pPr>
              <w:widowControl/>
            </w:pPr>
            <w:r>
              <w:rPr>
                <w:rFonts w:hint="eastAsia"/>
              </w:rPr>
              <w:t>可在页面通过点击侵权溯源按钮查看侵权主体属性信息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5D95720B">
            <w:pPr>
              <w:widowControl/>
              <w:jc w:val="left"/>
            </w:pPr>
            <w:r>
              <w:rPr>
                <w:rFonts w:hint="eastAsia"/>
              </w:rPr>
              <w:t>可在页面通过点击侵权溯源按钮查看侵权主体属性信息</w:t>
            </w:r>
          </w:p>
        </w:tc>
      </w:tr>
      <w:tr w14:paraId="2C8F4A3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772CC17C">
            <w:pPr>
              <w:widowControl/>
              <w:jc w:val="center"/>
            </w:pPr>
            <w:r>
              <w:rPr>
                <w:rFonts w:hint="eastAsia"/>
              </w:rPr>
              <w:t>侵权事件场景重现</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B07A4FE">
            <w:pPr>
              <w:widowControl/>
            </w:pPr>
            <w:r>
              <w:rPr>
                <w:rFonts w:hint="eastAsia"/>
              </w:rPr>
              <w:t>通过侵权场景图按钮可重现侵权事件场景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3F5149F6">
            <w:pPr>
              <w:widowControl/>
              <w:jc w:val="left"/>
            </w:pPr>
            <w:r>
              <w:rPr>
                <w:rFonts w:hint="eastAsia"/>
              </w:rPr>
              <w:t>通过侵权场景图按钮可重现侵权事件场景</w:t>
            </w:r>
          </w:p>
        </w:tc>
      </w:tr>
      <w:tr w14:paraId="131B1AF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101F16BF">
            <w:pPr>
              <w:widowControl/>
              <w:jc w:val="center"/>
            </w:pPr>
            <w:r>
              <w:rPr>
                <w:rFonts w:hint="eastAsia"/>
              </w:rPr>
              <w:t>侵权事件区域判定</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13B84D0B">
            <w:pPr>
              <w:widowControl/>
            </w:pPr>
            <w:r>
              <w:rPr>
                <w:rFonts w:hint="eastAsia"/>
              </w:rPr>
              <w:t>可以通过侵权场景图中的红色图标标识判定侵权事件区域</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2070668E">
            <w:pPr>
              <w:widowControl/>
              <w:jc w:val="left"/>
            </w:pPr>
            <w:r>
              <w:rPr>
                <w:rFonts w:hint="eastAsia"/>
              </w:rPr>
              <w:t>可以通过侵权场景图中的红色图标标识判定侵权事件区域</w:t>
            </w:r>
          </w:p>
        </w:tc>
      </w:tr>
      <w:tr w14:paraId="743535F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11E67D94">
            <w:pPr>
              <w:widowControl/>
              <w:jc w:val="center"/>
            </w:pPr>
            <w:r>
              <w:rPr>
                <w:rFonts w:hint="eastAsia"/>
              </w:rPr>
              <w:t>侵权主体身份判定</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526C564E">
            <w:pPr>
              <w:widowControl/>
            </w:pPr>
            <w:r>
              <w:rPr>
                <w:rFonts w:hint="eastAsia"/>
              </w:rPr>
              <w:t>可以在侵权溯源页面通过信息所属主体判断侵权主体身份</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2137C960">
            <w:pPr>
              <w:widowControl/>
              <w:jc w:val="left"/>
            </w:pPr>
            <w:r>
              <w:rPr>
                <w:rFonts w:hint="eastAsia"/>
              </w:rPr>
              <w:t>可以在侵权溯源页面通过信息所属主体判断侵权主体身份</w:t>
            </w:r>
          </w:p>
        </w:tc>
      </w:tr>
      <w:tr w14:paraId="0541EB1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38638F75">
            <w:pPr>
              <w:widowControl/>
              <w:jc w:val="center"/>
            </w:pPr>
            <w:r>
              <w:rPr>
                <w:rFonts w:hint="eastAsia"/>
              </w:rPr>
              <w:t>多副本侵权界定</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5E834FCC">
            <w:pPr>
              <w:widowControl/>
            </w:pPr>
            <w:r>
              <w:rPr>
                <w:rFonts w:hint="eastAsia"/>
              </w:rPr>
              <w:t>可以通过侵权场景图中的黄色节点标识受到侵权影响的下游节点，箭头上的文字标识侵权副本的文件ID，红色箭头标识侵权副本的传播路径进行界定</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6E992C35">
            <w:pPr>
              <w:widowControl/>
              <w:jc w:val="left"/>
            </w:pPr>
            <w:r>
              <w:rPr>
                <w:rFonts w:hint="eastAsia"/>
              </w:rPr>
              <w:t>可以通过侵权场景图中的黄色节点标识受到侵权影响的下游节点，箭头上的文字标识侵权副本的文件ID，红色箭头标识侵权副本的传播路径进行界定</w:t>
            </w:r>
          </w:p>
        </w:tc>
      </w:tr>
      <w:tr w14:paraId="0202A29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4CE37763">
            <w:pPr>
              <w:widowControl/>
              <w:jc w:val="center"/>
            </w:pPr>
            <w:r>
              <w:rPr>
                <w:rFonts w:hint="eastAsia"/>
              </w:rPr>
              <w:t>侵权原因分析</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4D68021B">
            <w:pPr>
              <w:widowControl/>
            </w:pPr>
            <w:r>
              <w:rPr>
                <w:rFonts w:hint="eastAsia"/>
              </w:rPr>
              <w:t>可在侵权溯源页面查看到侵权原因分析内容</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2A25AA4A">
            <w:pPr>
              <w:widowControl/>
              <w:jc w:val="left"/>
            </w:pPr>
            <w:r>
              <w:rPr>
                <w:rFonts w:hint="eastAsia"/>
              </w:rPr>
              <w:t>可在侵权溯源页面查看到侵权原因分析内容</w:t>
            </w:r>
          </w:p>
        </w:tc>
      </w:tr>
      <w:tr w14:paraId="586E3EB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3A2530AF">
            <w:pPr>
              <w:widowControl/>
              <w:jc w:val="center"/>
            </w:pPr>
            <w:r>
              <w:rPr>
                <w:rFonts w:hint="eastAsia"/>
              </w:rPr>
              <w:t>侵权危害性评估</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3FC986A3">
            <w:pPr>
              <w:widowControl/>
            </w:pPr>
            <w:r>
              <w:rPr>
                <w:rFonts w:hint="eastAsia"/>
              </w:rPr>
              <w:t>可在侵权溯源页面查看到危害性评估信息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313EFC9F">
            <w:pPr>
              <w:widowControl/>
              <w:jc w:val="left"/>
            </w:pPr>
            <w:r>
              <w:rPr>
                <w:rFonts w:hint="eastAsia"/>
              </w:rPr>
              <w:t>可在侵权溯源页面查看到危害性评估信息</w:t>
            </w:r>
          </w:p>
        </w:tc>
      </w:tr>
      <w:tr w14:paraId="5E77808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186811D3">
            <w:pPr>
              <w:widowControl/>
              <w:jc w:val="center"/>
            </w:pPr>
            <w:r>
              <w:rPr>
                <w:rFonts w:hint="eastAsia"/>
              </w:rPr>
              <w:t>监管信息交付</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6B80995A">
            <w:pPr>
              <w:widowControl/>
            </w:pPr>
            <w:r>
              <w:rPr>
                <w:rFonts w:hint="eastAsia"/>
              </w:rPr>
              <w:t>可通过溯源系统的处置按钮发送处置信息到处置系统并接收到返回信息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3F87F965">
            <w:pPr>
              <w:widowControl/>
              <w:jc w:val="left"/>
            </w:pPr>
            <w:r>
              <w:rPr>
                <w:rFonts w:hint="eastAsia"/>
              </w:rPr>
              <w:t>可通过溯源系统的处置按钮发送处置信息到处置系统并接收到返回信息</w:t>
            </w:r>
          </w:p>
        </w:tc>
      </w:tr>
      <w:tr w14:paraId="33E8D2C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5000" w:type="pct"/>
            <w:gridSpan w:val="3"/>
            <w:tcBorders>
              <w:top w:val="single" w:color="auto" w:sz="4" w:space="0"/>
              <w:left w:val="thinThickSmallGap" w:color="auto" w:sz="24" w:space="0"/>
              <w:bottom w:val="single" w:color="auto" w:sz="4" w:space="0"/>
              <w:right w:val="thickThinSmallGap" w:color="auto" w:sz="24" w:space="0"/>
            </w:tcBorders>
            <w:shd w:val="clear" w:color="auto" w:fill="auto"/>
            <w:vAlign w:val="center"/>
          </w:tcPr>
          <w:p w14:paraId="298A2637">
            <w:pPr>
              <w:widowControl/>
              <w:jc w:val="left"/>
            </w:pPr>
            <w:bookmarkStart w:id="163" w:name="_Toc184715896"/>
            <w:r>
              <w:t>权益保障监管与处置系统</w:t>
            </w:r>
            <w:bookmarkEnd w:id="163"/>
          </w:p>
        </w:tc>
      </w:tr>
      <w:tr w14:paraId="7599BD6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restart"/>
            <w:tcBorders>
              <w:top w:val="single" w:color="auto" w:sz="4" w:space="0"/>
              <w:left w:val="thinThickSmallGap" w:color="auto" w:sz="24" w:space="0"/>
              <w:right w:val="single" w:color="auto" w:sz="4" w:space="0"/>
            </w:tcBorders>
            <w:shd w:val="clear" w:color="auto" w:fill="auto"/>
            <w:vAlign w:val="center"/>
          </w:tcPr>
          <w:p w14:paraId="05EB5BD0">
            <w:pPr>
              <w:widowControl/>
              <w:jc w:val="center"/>
            </w:pPr>
            <w:r>
              <w:t>监管事件获取与通报</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312DF888">
            <w:pPr>
              <w:widowControl/>
            </w:pPr>
            <w:r>
              <w:rPr>
                <w:rFonts w:hint="eastAsia"/>
              </w:rPr>
              <w:t>监管事件获取-可在认领列表中查看到新增监管事件信息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4BA43533">
            <w:pPr>
              <w:widowControl/>
              <w:jc w:val="left"/>
            </w:pPr>
            <w:r>
              <w:rPr>
                <w:rFonts w:hint="eastAsia"/>
              </w:rPr>
              <w:t>监管事件获取-可在认领列表中查看到新增监管事件信息</w:t>
            </w:r>
          </w:p>
        </w:tc>
      </w:tr>
      <w:tr w14:paraId="3D427CD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26048E2F">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17CF7286">
            <w:pPr>
              <w:widowControl/>
            </w:pPr>
            <w:r>
              <w:rPr>
                <w:rFonts w:hint="eastAsia"/>
              </w:rPr>
              <w:t>监管事件查看-认领列表中的数据可通过点击编辑按钮查看具体信息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C69432B">
            <w:pPr>
              <w:widowControl/>
              <w:jc w:val="left"/>
            </w:pPr>
            <w:r>
              <w:rPr>
                <w:rFonts w:hint="eastAsia"/>
              </w:rPr>
              <w:t>监管事件查看-认领列表中的数据可通过点击编辑按钮查看具体信息</w:t>
            </w:r>
          </w:p>
        </w:tc>
      </w:tr>
      <w:tr w14:paraId="0D7217C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bottom w:val="single" w:color="auto" w:sz="4" w:space="0"/>
              <w:right w:val="single" w:color="auto" w:sz="4" w:space="0"/>
            </w:tcBorders>
            <w:shd w:val="clear" w:color="auto" w:fill="auto"/>
            <w:vAlign w:val="center"/>
          </w:tcPr>
          <w:p w14:paraId="3ABC5B76">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670D9468">
            <w:pPr>
              <w:widowControl/>
            </w:pPr>
            <w:r>
              <w:rPr>
                <w:rFonts w:hint="eastAsia"/>
              </w:rPr>
              <w:t>监管事件查看-认领列表中的数据可通过点击认领按钮进行认领，并可在待办任务中查看认领的任务</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F03521F">
            <w:pPr>
              <w:widowControl/>
              <w:jc w:val="left"/>
            </w:pPr>
            <w:r>
              <w:rPr>
                <w:rFonts w:hint="eastAsia"/>
              </w:rPr>
              <w:t>监管事件查看-认领列表中的数据可通过点击认领按钮进行认领，并可在待办任务中查看认领的任务</w:t>
            </w:r>
          </w:p>
        </w:tc>
      </w:tr>
      <w:tr w14:paraId="2CE4C1F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restart"/>
            <w:tcBorders>
              <w:top w:val="single" w:color="auto" w:sz="4" w:space="0"/>
              <w:left w:val="thinThickSmallGap" w:color="auto" w:sz="24" w:space="0"/>
              <w:right w:val="single" w:color="auto" w:sz="4" w:space="0"/>
            </w:tcBorders>
            <w:shd w:val="clear" w:color="auto" w:fill="auto"/>
            <w:vAlign w:val="center"/>
          </w:tcPr>
          <w:p w14:paraId="6D07D136">
            <w:pPr>
              <w:widowControl/>
              <w:jc w:val="center"/>
            </w:pPr>
            <w:r>
              <w:t>溯源结果交换</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5FF1F83B">
            <w:pPr>
              <w:widowControl/>
            </w:pPr>
            <w:r>
              <w:rPr>
                <w:rFonts w:hint="eastAsia"/>
              </w:rPr>
              <w:t>溯源结果获取-可在认领列表中查看到新增工单信息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60CCD3C3">
            <w:pPr>
              <w:widowControl/>
              <w:jc w:val="left"/>
            </w:pPr>
            <w:r>
              <w:rPr>
                <w:rFonts w:hint="eastAsia"/>
              </w:rPr>
              <w:t>溯源结果获取-可在认领列表中查看到新增工单信息</w:t>
            </w:r>
          </w:p>
        </w:tc>
      </w:tr>
      <w:tr w14:paraId="0A4249B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bottom w:val="single" w:color="auto" w:sz="4" w:space="0"/>
              <w:right w:val="single" w:color="auto" w:sz="4" w:space="0"/>
            </w:tcBorders>
            <w:shd w:val="clear" w:color="auto" w:fill="auto"/>
            <w:vAlign w:val="center"/>
          </w:tcPr>
          <w:p w14:paraId="5EF32B87">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31D9B65B">
            <w:pPr>
              <w:widowControl/>
            </w:pPr>
            <w:r>
              <w:rPr>
                <w:rFonts w:hint="eastAsia"/>
              </w:rPr>
              <w:t>溯源结果查看-认领列表中的数据可通过点击编辑按钮查看到工单的溯源结果具体信息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8359282">
            <w:pPr>
              <w:widowControl/>
              <w:jc w:val="left"/>
            </w:pPr>
            <w:r>
              <w:rPr>
                <w:rFonts w:hint="eastAsia"/>
              </w:rPr>
              <w:t>溯源结果查看-认领列表中的数据可通过点击编辑按钮查看到工单的溯源结果具体信息</w:t>
            </w:r>
          </w:p>
        </w:tc>
      </w:tr>
      <w:tr w14:paraId="5653FE6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restart"/>
            <w:tcBorders>
              <w:top w:val="single" w:color="auto" w:sz="4" w:space="0"/>
              <w:left w:val="thinThickSmallGap" w:color="auto" w:sz="24" w:space="0"/>
              <w:right w:val="single" w:color="auto" w:sz="4" w:space="0"/>
            </w:tcBorders>
            <w:shd w:val="clear" w:color="auto" w:fill="auto"/>
            <w:vAlign w:val="center"/>
          </w:tcPr>
          <w:p w14:paraId="2657A5C3">
            <w:pPr>
              <w:widowControl/>
              <w:jc w:val="center"/>
            </w:pPr>
            <w:r>
              <w:t>处置场景管理</w:t>
            </w:r>
          </w:p>
          <w:p w14:paraId="2C12A5B5">
            <w:pPr>
              <w:widowControl/>
              <w:jc w:val="center"/>
            </w:pPr>
            <w:r>
              <w:rPr>
                <w:rFonts w:hint="eastAsia"/>
              </w:rPr>
              <w:t>（处置预案管理）</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626BDB61">
            <w:pPr>
              <w:widowControl/>
            </w:pPr>
            <w:r>
              <w:rPr>
                <w:rFonts w:hint="eastAsia"/>
              </w:rPr>
              <w:t>处置场景新增-系统可通过场景名称、场景编码等字段完成新增场景功能</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5ECC1524">
            <w:pPr>
              <w:widowControl/>
              <w:jc w:val="left"/>
            </w:pPr>
            <w:r>
              <w:rPr>
                <w:rFonts w:hint="eastAsia"/>
              </w:rPr>
              <w:t>处置场景新增-系统可通过场景名称、场景编码等字段完成新增场景功能</w:t>
            </w:r>
          </w:p>
        </w:tc>
      </w:tr>
      <w:tr w14:paraId="5E7C11B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6F53F768">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34734E4">
            <w:pPr>
              <w:widowControl/>
            </w:pPr>
            <w:r>
              <w:rPr>
                <w:rFonts w:hint="eastAsia"/>
              </w:rPr>
              <w:t>编辑处置场景-系统可对列表数据进行编辑操作，保存后页面展示编辑后的数据内容</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5DC4B5B7">
            <w:pPr>
              <w:widowControl/>
              <w:jc w:val="left"/>
            </w:pPr>
            <w:r>
              <w:rPr>
                <w:rFonts w:hint="eastAsia"/>
              </w:rPr>
              <w:t>编辑处置场景-系统可对列表数据进行编辑操作，保存后页面展示编辑后的数据内容</w:t>
            </w:r>
          </w:p>
        </w:tc>
      </w:tr>
      <w:tr w14:paraId="7BA1652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58C14B7D">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A79CD5C">
            <w:pPr>
              <w:widowControl/>
            </w:pPr>
            <w:r>
              <w:rPr>
                <w:rFonts w:hint="eastAsia"/>
              </w:rPr>
              <w:t>删除处置场景-系统可对列表数据进行删除，成功后页面查询不到已删除的数据</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7DC7F8D1">
            <w:pPr>
              <w:widowControl/>
              <w:jc w:val="left"/>
            </w:pPr>
            <w:r>
              <w:rPr>
                <w:rFonts w:hint="eastAsia"/>
              </w:rPr>
              <w:t>删除处置场景-系统可对列表数据进行删除，成功后页面查询不到已删除的数据</w:t>
            </w:r>
          </w:p>
        </w:tc>
      </w:tr>
      <w:tr w14:paraId="298D4E5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79B38E44">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7865D0F1">
            <w:pPr>
              <w:widowControl/>
            </w:pPr>
            <w:r>
              <w:rPr>
                <w:rFonts w:hint="eastAsia"/>
              </w:rPr>
              <w:t>查看处置场景指令信息-系统可在场景管理页面通过点击查看指令按钮，查看指令信息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750DB2B2">
            <w:pPr>
              <w:widowControl/>
              <w:jc w:val="left"/>
            </w:pPr>
            <w:r>
              <w:rPr>
                <w:rFonts w:hint="eastAsia"/>
              </w:rPr>
              <w:t>查看处置场景指令信息-系统可在场景管理页面通过点击查看指令按钮，查看指令信息</w:t>
            </w:r>
          </w:p>
        </w:tc>
      </w:tr>
      <w:tr w14:paraId="1517F41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bottom w:val="single" w:color="auto" w:sz="4" w:space="0"/>
              <w:right w:val="single" w:color="auto" w:sz="4" w:space="0"/>
            </w:tcBorders>
            <w:shd w:val="clear" w:color="auto" w:fill="auto"/>
            <w:vAlign w:val="center"/>
          </w:tcPr>
          <w:p w14:paraId="2D02A324">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59395F83">
            <w:pPr>
              <w:widowControl/>
            </w:pPr>
            <w:r>
              <w:rPr>
                <w:rFonts w:hint="eastAsia"/>
              </w:rPr>
              <w:t>查询处置场景-系统可通过场景名称、场景编码、场景状态字段，进行查询操作</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91210B7">
            <w:pPr>
              <w:widowControl/>
              <w:jc w:val="left"/>
            </w:pPr>
            <w:r>
              <w:rPr>
                <w:rFonts w:hint="eastAsia"/>
              </w:rPr>
              <w:t>查询处置场景-系统可通过场景名称、场景编码、场景状态字段，进行查询操作</w:t>
            </w:r>
          </w:p>
        </w:tc>
      </w:tr>
      <w:tr w14:paraId="58190E0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restart"/>
            <w:tcBorders>
              <w:top w:val="single" w:color="auto" w:sz="4" w:space="0"/>
              <w:left w:val="thinThickSmallGap" w:color="auto" w:sz="24" w:space="0"/>
              <w:right w:val="single" w:color="auto" w:sz="4" w:space="0"/>
            </w:tcBorders>
            <w:shd w:val="clear" w:color="auto" w:fill="auto"/>
            <w:vAlign w:val="center"/>
          </w:tcPr>
          <w:p w14:paraId="52FB7490">
            <w:pPr>
              <w:widowControl/>
              <w:jc w:val="center"/>
            </w:pPr>
            <w:r>
              <w:t>处置流程管理</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13B3953A">
            <w:pPr>
              <w:widowControl/>
            </w:pPr>
            <w:r>
              <w:rPr>
                <w:rFonts w:hint="eastAsia"/>
              </w:rPr>
              <w:t>新增处置流程-多系统联动指挥-系统可通过流程名称、场景列表（多选）等字段完成新增流程功能</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6B708E89">
            <w:pPr>
              <w:widowControl/>
              <w:jc w:val="left"/>
            </w:pPr>
            <w:r>
              <w:rPr>
                <w:rFonts w:hint="eastAsia"/>
              </w:rPr>
              <w:t>新增处置流程-多系统联动指挥-系统可通过流程名称、场景列表（多选）等字段完成新增流程功能</w:t>
            </w:r>
          </w:p>
        </w:tc>
      </w:tr>
      <w:tr w14:paraId="3E4A64C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543B66D3">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5E48F69">
            <w:pPr>
              <w:widowControl/>
            </w:pPr>
            <w:r>
              <w:rPr>
                <w:rFonts w:hint="eastAsia"/>
              </w:rPr>
              <w:t>编辑处置流程-跨域协作处置-系统可对列表数据进行编辑操作，可修改流程名称、场景列表（选择跨域场景处置系统）等字段</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2C5E720F">
            <w:pPr>
              <w:widowControl/>
              <w:jc w:val="left"/>
            </w:pPr>
            <w:r>
              <w:rPr>
                <w:rFonts w:hint="eastAsia"/>
              </w:rPr>
              <w:t>编辑处置流程-跨域协作处置-系统可对列表数据进行编辑操作，可修改流程名称、场景列表（选择跨域场景处置系统）等字段</w:t>
            </w:r>
          </w:p>
        </w:tc>
      </w:tr>
      <w:tr w14:paraId="6A85DCE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47099431">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5586EA79">
            <w:pPr>
              <w:widowControl/>
            </w:pPr>
            <w:r>
              <w:rPr>
                <w:rFonts w:hint="eastAsia"/>
              </w:rPr>
              <w:t>删除处置流程-系统可对列表数据进行删除操作，成功后页面查询不到已删除的数据</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33DE1985">
            <w:pPr>
              <w:widowControl/>
              <w:jc w:val="left"/>
            </w:pPr>
            <w:r>
              <w:rPr>
                <w:rFonts w:hint="eastAsia"/>
              </w:rPr>
              <w:t>删除处置流程-系统可对列表数据进行删除操作，成功后页面查询不到已删除的数据</w:t>
            </w:r>
          </w:p>
        </w:tc>
      </w:tr>
      <w:tr w14:paraId="58B66E3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bottom w:val="single" w:color="auto" w:sz="4" w:space="0"/>
              <w:right w:val="single" w:color="auto" w:sz="4" w:space="0"/>
            </w:tcBorders>
            <w:shd w:val="clear" w:color="auto" w:fill="auto"/>
            <w:vAlign w:val="center"/>
          </w:tcPr>
          <w:p w14:paraId="2C797998">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4B3A7B9C">
            <w:pPr>
              <w:widowControl/>
            </w:pPr>
            <w:r>
              <w:rPr>
                <w:rFonts w:hint="eastAsia"/>
              </w:rPr>
              <w:t>处置流程预览-可在流程管理页面对列表数据通过点击预览按钮查看处置流程信息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1DA4DCC7">
            <w:pPr>
              <w:widowControl/>
              <w:jc w:val="left"/>
            </w:pPr>
            <w:r>
              <w:rPr>
                <w:rFonts w:hint="eastAsia"/>
              </w:rPr>
              <w:t>处置流程预览-可在流程管理页面对列表数据通过点击预览按钮查看处置流程信息</w:t>
            </w:r>
          </w:p>
        </w:tc>
      </w:tr>
      <w:tr w14:paraId="50A5E93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restart"/>
            <w:tcBorders>
              <w:top w:val="single" w:color="auto" w:sz="4" w:space="0"/>
              <w:left w:val="thinThickSmallGap" w:color="auto" w:sz="24" w:space="0"/>
              <w:right w:val="single" w:color="auto" w:sz="4" w:space="0"/>
            </w:tcBorders>
            <w:shd w:val="clear" w:color="auto" w:fill="auto"/>
            <w:vAlign w:val="center"/>
          </w:tcPr>
          <w:p w14:paraId="69B04A50">
            <w:pPr>
              <w:widowControl/>
              <w:jc w:val="center"/>
            </w:pPr>
            <w:r>
              <w:t>处置任务中心</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2B1FE0B1">
            <w:pPr>
              <w:widowControl/>
            </w:pPr>
            <w:r>
              <w:rPr>
                <w:rFonts w:hint="eastAsia"/>
              </w:rPr>
              <w:t>新增处置工单-系统可通过工单信息，包括任务名称、发起单位、工单描述、工单内容完成新增操作</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0FBA2EC">
            <w:pPr>
              <w:widowControl/>
              <w:jc w:val="left"/>
            </w:pPr>
            <w:r>
              <w:rPr>
                <w:rFonts w:hint="eastAsia"/>
              </w:rPr>
              <w:t>新增处置工单-系统可通过工单信息，包括任务名称、发起单位、工单描述、工单内容完成新增操作</w:t>
            </w:r>
          </w:p>
        </w:tc>
      </w:tr>
      <w:tr w14:paraId="004AA21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07EFABC9">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109DF8B1">
            <w:pPr>
              <w:widowControl/>
            </w:pPr>
            <w:r>
              <w:rPr>
                <w:rFonts w:hint="eastAsia"/>
              </w:rPr>
              <w:t>工单认领-认领列表中的数据点击认领按钮，可完成认领操作，并可在待办任务中查看到认领的工单</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175A5A65">
            <w:pPr>
              <w:widowControl/>
              <w:jc w:val="left"/>
            </w:pPr>
            <w:r>
              <w:rPr>
                <w:rFonts w:hint="eastAsia"/>
              </w:rPr>
              <w:t>工单认领-认领列表中的数据点击认领按钮，可完成认领操作，并可在待办任务中查看到认领的工单</w:t>
            </w:r>
          </w:p>
        </w:tc>
      </w:tr>
      <w:tr w14:paraId="7461C3A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4A393E8C">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112153CF">
            <w:pPr>
              <w:widowControl/>
            </w:pPr>
            <w:r>
              <w:rPr>
                <w:rFonts w:hint="eastAsia"/>
              </w:rPr>
              <w:t>工单认领取消-可在待办任务中通过取消认领按钮完成取消认领工地操作</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4698F0FC">
            <w:pPr>
              <w:widowControl/>
              <w:jc w:val="left"/>
            </w:pPr>
            <w:r>
              <w:rPr>
                <w:rFonts w:hint="eastAsia"/>
              </w:rPr>
              <w:t>工单认领取消-可在待办任务中通过取消认领按钮完成取消认领工地操作</w:t>
            </w:r>
          </w:p>
        </w:tc>
      </w:tr>
      <w:tr w14:paraId="4602738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659B7172">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175C20D2">
            <w:pPr>
              <w:widowControl/>
            </w:pPr>
            <w:r>
              <w:rPr>
                <w:rFonts w:hint="eastAsia"/>
              </w:rPr>
              <w:t>工单操作-通过点击操作按钮可查看处理信息内容</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4463DC2D">
            <w:pPr>
              <w:widowControl/>
              <w:jc w:val="left"/>
            </w:pPr>
            <w:r>
              <w:rPr>
                <w:rFonts w:hint="eastAsia"/>
              </w:rPr>
              <w:t>工单操作-通过点击操作按钮可查看处理信息内容</w:t>
            </w:r>
          </w:p>
        </w:tc>
      </w:tr>
      <w:tr w14:paraId="2A16C5F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6717D3D1">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1825F2D6">
            <w:pPr>
              <w:widowControl/>
            </w:pPr>
            <w:r>
              <w:rPr>
                <w:rFonts w:hint="eastAsia"/>
              </w:rPr>
              <w:t>工单处置-联动处置策略生成（人工）-待办任务中通过处置流程按钮可进行手工处置指令操作</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2E1C387">
            <w:pPr>
              <w:widowControl/>
              <w:jc w:val="left"/>
            </w:pPr>
            <w:r>
              <w:rPr>
                <w:rFonts w:hint="eastAsia"/>
              </w:rPr>
              <w:t>工单处置-联动处置策略生成（人工）-待办任务中通过处置流程按钮可进行手工处置指令操作</w:t>
            </w:r>
          </w:p>
        </w:tc>
      </w:tr>
      <w:tr w14:paraId="77BA1BE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46B59037">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3E6A65A6">
            <w:pPr>
              <w:widowControl/>
            </w:pPr>
            <w:r>
              <w:rPr>
                <w:rFonts w:hint="eastAsia"/>
              </w:rPr>
              <w:t>工单处置-联动处置策略生成（自动）-系统可根据自动处置规则，完成处置对象的指令下发及接收</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12CA58B7">
            <w:pPr>
              <w:widowControl/>
              <w:jc w:val="left"/>
            </w:pPr>
            <w:r>
              <w:rPr>
                <w:rFonts w:hint="eastAsia"/>
              </w:rPr>
              <w:t>工单处置-联动处置策略生成（自动）-系统可根据自动处置规则，完成处置对象的指令下发及接收</w:t>
            </w:r>
          </w:p>
        </w:tc>
      </w:tr>
      <w:tr w14:paraId="7D98712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39CE3CD2">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38002985">
            <w:pPr>
              <w:widowControl/>
            </w:pPr>
            <w:r>
              <w:rPr>
                <w:rFonts w:hint="eastAsia"/>
              </w:rPr>
              <w:t>工单处置-处置指令解析-待办任务中通过处置流程按钮可完成处置指令操作</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79459600">
            <w:pPr>
              <w:widowControl/>
              <w:jc w:val="left"/>
            </w:pPr>
            <w:r>
              <w:rPr>
                <w:rFonts w:hint="eastAsia"/>
              </w:rPr>
              <w:t>工单处置-处置指令解析-待办任务中通过处置流程按钮可完成处置指令操作</w:t>
            </w:r>
          </w:p>
        </w:tc>
      </w:tr>
      <w:tr w14:paraId="355A9B0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5C3A3924">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40AEEEAC">
            <w:pPr>
              <w:widowControl/>
            </w:pPr>
            <w:r>
              <w:rPr>
                <w:rFonts w:hint="eastAsia"/>
              </w:rPr>
              <w:t>工单处置-流程可视化查看-已办任务中可通过流程进展按钮查看处置流程进展信息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12071919">
            <w:pPr>
              <w:widowControl/>
              <w:jc w:val="left"/>
            </w:pPr>
            <w:r>
              <w:rPr>
                <w:rFonts w:hint="eastAsia"/>
              </w:rPr>
              <w:t>工单处置-流程可视化查看-已办任务中可通过流程进展按钮查看处置流程进展信息</w:t>
            </w:r>
          </w:p>
        </w:tc>
      </w:tr>
      <w:tr w14:paraId="78851F5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6FFAA8FE">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7E321AB8">
            <w:pPr>
              <w:widowControl/>
            </w:pPr>
            <w:r>
              <w:rPr>
                <w:rFonts w:hint="eastAsia"/>
              </w:rPr>
              <w:t>工单处置-处置指令交互（下发及响应）-系统下发指令到处置对象系统，指令交互日志可查看到交互结果</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63380E2F">
            <w:pPr>
              <w:widowControl/>
              <w:jc w:val="left"/>
            </w:pPr>
            <w:r>
              <w:rPr>
                <w:rFonts w:hint="eastAsia"/>
              </w:rPr>
              <w:t>工单处置-处置指令交互（下发及响应）-系统下发指令到处置对象系统，指令交互日志可查看到交互结果</w:t>
            </w:r>
          </w:p>
        </w:tc>
      </w:tr>
      <w:tr w14:paraId="5D722B1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260FB5D4">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43BF5776">
            <w:pPr>
              <w:widowControl/>
            </w:pPr>
            <w:r>
              <w:rPr>
                <w:rFonts w:hint="eastAsia"/>
              </w:rPr>
              <w:t>工单处置-处置评估（系统评估）-已办任务中已操作的数据可查看到系统自动评估的结果内容</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1E8B34B8">
            <w:pPr>
              <w:widowControl/>
              <w:jc w:val="left"/>
            </w:pPr>
            <w:r>
              <w:rPr>
                <w:rFonts w:hint="eastAsia"/>
              </w:rPr>
              <w:t>工单处置-处置评估（系统评估）-已办任务中已操作的数据可查看到系统自动评估的结果内容</w:t>
            </w:r>
          </w:p>
        </w:tc>
      </w:tr>
      <w:tr w14:paraId="3F1B234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7FEB1C2A">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79A47429">
            <w:pPr>
              <w:widowControl/>
            </w:pPr>
            <w:r>
              <w:rPr>
                <w:rFonts w:hint="eastAsia"/>
              </w:rPr>
              <w:t>工单处置-处置评估（人工评估）-已办任务中状态为待评估的工单通过选择与系统自评估的结果不同结果实现人工评估</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3509414E">
            <w:pPr>
              <w:widowControl/>
              <w:jc w:val="left"/>
            </w:pPr>
            <w:r>
              <w:rPr>
                <w:rFonts w:hint="eastAsia"/>
              </w:rPr>
              <w:t>工单处置-处置评估（人工评估）-已办任务中状态为待评估的工单通过选择与系统自评估的结果不同结果实现人工评估</w:t>
            </w:r>
          </w:p>
        </w:tc>
      </w:tr>
      <w:tr w14:paraId="6DB6A63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0F2541BF">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235805E5">
            <w:pPr>
              <w:widowControl/>
            </w:pPr>
            <w:r>
              <w:rPr>
                <w:rFonts w:hint="eastAsia"/>
              </w:rPr>
              <w:t>工单处置-存证上报-已办任务中状态为待存证的工单可通过上报按钮进行上报操作</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2E6DCF0">
            <w:pPr>
              <w:widowControl/>
              <w:jc w:val="left"/>
            </w:pPr>
            <w:r>
              <w:rPr>
                <w:rFonts w:hint="eastAsia"/>
              </w:rPr>
              <w:t>工单处置-存证上报-已办任务中状态为待存证的工单可通过上报按钮进行上报操作</w:t>
            </w:r>
          </w:p>
        </w:tc>
      </w:tr>
      <w:tr w14:paraId="52AA189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bottom w:val="single" w:color="auto" w:sz="4" w:space="0"/>
              <w:right w:val="single" w:color="auto" w:sz="4" w:space="0"/>
            </w:tcBorders>
            <w:shd w:val="clear" w:color="auto" w:fill="auto"/>
            <w:vAlign w:val="center"/>
          </w:tcPr>
          <w:p w14:paraId="1314AE89">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1B787AB0">
            <w:pPr>
              <w:widowControl/>
            </w:pPr>
            <w:r>
              <w:rPr>
                <w:rFonts w:hint="eastAsia"/>
              </w:rPr>
              <w:t>工单处置-工单状态显示-可在已办任务中查看到工单状态，包括状态、创建时间、任务用时等状态信息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78077F43">
            <w:pPr>
              <w:widowControl/>
              <w:jc w:val="left"/>
            </w:pPr>
            <w:r>
              <w:rPr>
                <w:rFonts w:hint="eastAsia"/>
              </w:rPr>
              <w:t>工单处置-工单状态显示-可在已办任务中查看到工单状态，包括状态、创建时间、任务用时等状态信息</w:t>
            </w:r>
          </w:p>
        </w:tc>
      </w:tr>
      <w:tr w14:paraId="57D72B2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restart"/>
            <w:tcBorders>
              <w:top w:val="single" w:color="auto" w:sz="4" w:space="0"/>
              <w:left w:val="thinThickSmallGap" w:color="auto" w:sz="24" w:space="0"/>
              <w:right w:val="single" w:color="auto" w:sz="4" w:space="0"/>
            </w:tcBorders>
            <w:shd w:val="clear" w:color="auto" w:fill="auto"/>
            <w:vAlign w:val="center"/>
          </w:tcPr>
          <w:p w14:paraId="627D2374">
            <w:pPr>
              <w:widowControl/>
              <w:jc w:val="center"/>
            </w:pPr>
            <w:r>
              <w:t>系统管理</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75C5FC7E">
            <w:pPr>
              <w:widowControl/>
            </w:pPr>
            <w:r>
              <w:rPr>
                <w:rFonts w:hint="eastAsia"/>
              </w:rPr>
              <w:t>用户管理-新增-可通过工单信息，包括登录账号、用户密码、确认密码、用户姓名、手机号码、邮箱、用户角色、部门、备注字段完成新增操作</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4774686E">
            <w:pPr>
              <w:widowControl/>
              <w:jc w:val="left"/>
            </w:pPr>
            <w:r>
              <w:rPr>
                <w:rFonts w:hint="eastAsia"/>
              </w:rPr>
              <w:t>用户管理-新增-可通过工单信息，包括登录账号、用户密码、确认密码、用户姓名、手机号码、邮箱、用户角色、部门、备注字段完成新增操作</w:t>
            </w:r>
          </w:p>
        </w:tc>
      </w:tr>
      <w:tr w14:paraId="57E9BD9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749EBC1F">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8A3EC5F">
            <w:pPr>
              <w:widowControl/>
            </w:pPr>
            <w:r>
              <w:rPr>
                <w:rFonts w:hint="eastAsia"/>
              </w:rPr>
              <w:t>用户管理-修改-可对列表中数据进行编辑操作，编辑字段包括登录账号、用户密码、确认密码、用户姓名、手机号码、邮箱、用户角色、部门、备注</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13AFBCC6">
            <w:pPr>
              <w:widowControl/>
              <w:jc w:val="left"/>
            </w:pPr>
            <w:r>
              <w:rPr>
                <w:rFonts w:hint="eastAsia"/>
              </w:rPr>
              <w:t>用户管理-修改-可对列表中数据进行编辑操作，编辑字段包括登录账号、用户密码、确认密码、用户姓名、手机号码、邮箱、用户角色、部门、备注</w:t>
            </w:r>
          </w:p>
        </w:tc>
      </w:tr>
      <w:tr w14:paraId="15BC855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3D1C0707">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77466CF5">
            <w:pPr>
              <w:widowControl/>
            </w:pPr>
            <w:r>
              <w:rPr>
                <w:rFonts w:hint="eastAsia"/>
              </w:rPr>
              <w:t>用户管理-删除-可对列表中数据进行删除操作，成功后查询不到已删除的数据</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63CEF5E7">
            <w:pPr>
              <w:widowControl/>
              <w:jc w:val="left"/>
            </w:pPr>
            <w:r>
              <w:rPr>
                <w:rFonts w:hint="eastAsia"/>
              </w:rPr>
              <w:t>用户管理-删除-可对列表中数据进行删除操作，成功后查询不到已删除的数据</w:t>
            </w:r>
          </w:p>
        </w:tc>
      </w:tr>
      <w:tr w14:paraId="369928F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7C54666B">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4CEA14D3">
            <w:pPr>
              <w:widowControl/>
            </w:pPr>
            <w:r>
              <w:rPr>
                <w:rFonts w:hint="eastAsia"/>
              </w:rPr>
              <w:t>用户管理-搜索-可通过登录账号、用户姓名、状态字段进行检索操作</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4B2DC987">
            <w:pPr>
              <w:widowControl/>
              <w:jc w:val="left"/>
            </w:pPr>
            <w:r>
              <w:rPr>
                <w:rFonts w:hint="eastAsia"/>
              </w:rPr>
              <w:t>用户管理-搜索-可通过登录账号、用户姓名、状态字段进行检索操作</w:t>
            </w:r>
          </w:p>
        </w:tc>
      </w:tr>
      <w:tr w14:paraId="5E45775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2CC48AC8">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B0CDD59">
            <w:pPr>
              <w:widowControl/>
            </w:pPr>
            <w:r>
              <w:rPr>
                <w:rFonts w:hint="eastAsia"/>
              </w:rPr>
              <w:t>角色管理-具备新增、编辑、删除、角色-用户关联、查看操作功能</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79445C6">
            <w:pPr>
              <w:widowControl/>
              <w:jc w:val="left"/>
            </w:pPr>
            <w:r>
              <w:rPr>
                <w:rFonts w:hint="eastAsia"/>
              </w:rPr>
              <w:t>角色管理-具备新增、编辑、删除、角色-用户关联、查看操作功能</w:t>
            </w:r>
          </w:p>
        </w:tc>
      </w:tr>
      <w:tr w14:paraId="70AD28E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2A016B6D">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13830E5D">
            <w:pPr>
              <w:widowControl/>
            </w:pPr>
            <w:r>
              <w:rPr>
                <w:rFonts w:hint="eastAsia"/>
              </w:rPr>
              <w:t>菜单管理-具备新增、编辑、删除、折叠查看、查询操作功能</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25CAD07E">
            <w:pPr>
              <w:widowControl/>
              <w:jc w:val="left"/>
            </w:pPr>
            <w:r>
              <w:rPr>
                <w:rFonts w:hint="eastAsia"/>
              </w:rPr>
              <w:t>菜单管理-具备新增、编辑、删除、折叠查看、查询操作功能</w:t>
            </w:r>
          </w:p>
        </w:tc>
      </w:tr>
      <w:tr w14:paraId="42BC1AE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bottom w:val="single" w:color="auto" w:sz="4" w:space="0"/>
              <w:right w:val="single" w:color="auto" w:sz="4" w:space="0"/>
            </w:tcBorders>
            <w:shd w:val="clear" w:color="auto" w:fill="auto"/>
            <w:vAlign w:val="center"/>
          </w:tcPr>
          <w:p w14:paraId="3E07B396">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488150D7">
            <w:pPr>
              <w:widowControl/>
            </w:pPr>
            <w:r>
              <w:rPr>
                <w:rFonts w:hint="eastAsia"/>
              </w:rPr>
              <w:t>部门管理-新增、编辑、删除、折叠查看、部门-用户关联、查询操作功能</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24072FA9">
            <w:pPr>
              <w:widowControl/>
              <w:jc w:val="left"/>
            </w:pPr>
            <w:r>
              <w:rPr>
                <w:rFonts w:hint="eastAsia"/>
              </w:rPr>
              <w:t>部门管理-新增、编辑、删除、折叠查看、部门-用户关联、查询操作功能</w:t>
            </w:r>
          </w:p>
        </w:tc>
      </w:tr>
      <w:tr w14:paraId="3A79EDE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restart"/>
            <w:tcBorders>
              <w:top w:val="single" w:color="auto" w:sz="4" w:space="0"/>
              <w:left w:val="thinThickSmallGap" w:color="auto" w:sz="24" w:space="0"/>
              <w:right w:val="single" w:color="auto" w:sz="4" w:space="0"/>
            </w:tcBorders>
            <w:shd w:val="clear" w:color="auto" w:fill="auto"/>
            <w:vAlign w:val="center"/>
          </w:tcPr>
          <w:p w14:paraId="45618FDF">
            <w:pPr>
              <w:widowControl/>
              <w:jc w:val="center"/>
            </w:pPr>
            <w:r>
              <w:t>日志管理</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4AD94A6F">
            <w:pPr>
              <w:widowControl/>
            </w:pPr>
            <w:r>
              <w:rPr>
                <w:rFonts w:hint="eastAsia"/>
              </w:rPr>
              <w:t>日志查看-日志管理页面可查看日志信息，包括序号、登录账号、用户角色、时间、描述、结果信息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D0957CC">
            <w:pPr>
              <w:widowControl/>
              <w:jc w:val="left"/>
            </w:pPr>
            <w:r>
              <w:rPr>
                <w:rFonts w:hint="eastAsia"/>
              </w:rPr>
              <w:t>日志查看-日志管理页面可查看日志信息，包括序号、登录账号、用户角色、时间、描述、结果信息</w:t>
            </w:r>
          </w:p>
        </w:tc>
      </w:tr>
      <w:tr w14:paraId="70C9A2B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bottom w:val="single" w:color="auto" w:sz="4" w:space="0"/>
              <w:right w:val="single" w:color="auto" w:sz="4" w:space="0"/>
            </w:tcBorders>
            <w:shd w:val="clear" w:color="auto" w:fill="auto"/>
            <w:vAlign w:val="center"/>
          </w:tcPr>
          <w:p w14:paraId="72A95524">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6534412F">
            <w:pPr>
              <w:widowControl/>
            </w:pPr>
            <w:r>
              <w:rPr>
                <w:rFonts w:hint="eastAsia"/>
              </w:rPr>
              <w:t>日志检索-日志管理页面可通过登录账号、日志结果、起始时间字段进行检索操作</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20B592B3">
            <w:pPr>
              <w:widowControl/>
              <w:jc w:val="left"/>
            </w:pPr>
            <w:r>
              <w:rPr>
                <w:rFonts w:hint="eastAsia"/>
              </w:rPr>
              <w:t>日志检索-日志管理页面可通过登录账号、日志结果、起始时间字段进行检索操作</w:t>
            </w:r>
          </w:p>
        </w:tc>
      </w:tr>
      <w:tr w14:paraId="35DBC2A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5000" w:type="pct"/>
            <w:gridSpan w:val="3"/>
            <w:tcBorders>
              <w:top w:val="single" w:color="auto" w:sz="4" w:space="0"/>
              <w:left w:val="thinThickSmallGap" w:color="auto" w:sz="24" w:space="0"/>
              <w:bottom w:val="single" w:color="auto" w:sz="4" w:space="0"/>
              <w:right w:val="thickThinSmallGap" w:color="auto" w:sz="24" w:space="0"/>
            </w:tcBorders>
            <w:shd w:val="clear" w:color="auto" w:fill="D8D8D8" w:themeFill="background1" w:themeFillShade="D9"/>
            <w:vAlign w:val="center"/>
          </w:tcPr>
          <w:p w14:paraId="0273F71D">
            <w:pPr>
              <w:spacing w:before="96" w:line="320" w:lineRule="atLeast"/>
              <w:rPr>
                <w:b/>
                <w:bCs/>
                <w:sz w:val="24"/>
              </w:rPr>
            </w:pPr>
            <w:r>
              <w:rPr>
                <w:rFonts w:hint="eastAsia"/>
                <w:b/>
                <w:bCs/>
                <w:sz w:val="24"/>
              </w:rPr>
              <w:t>性能效率</w:t>
            </w:r>
            <w:r>
              <w:rPr>
                <w:b/>
                <w:bCs/>
                <w:sz w:val="24"/>
              </w:rPr>
              <w:t>测试需求</w:t>
            </w:r>
          </w:p>
        </w:tc>
      </w:tr>
      <w:tr w14:paraId="0693C33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150" w:type="pct"/>
            <w:tcBorders>
              <w:top w:val="single" w:color="auto" w:sz="4" w:space="0"/>
              <w:left w:val="thinThickSmallGap" w:color="auto" w:sz="24" w:space="0"/>
              <w:bottom w:val="single" w:color="auto" w:sz="4" w:space="0"/>
              <w:right w:val="single" w:color="auto" w:sz="2" w:space="0"/>
            </w:tcBorders>
            <w:shd w:val="clear" w:color="auto" w:fill="D8D8D8" w:themeFill="background1" w:themeFillShade="D9"/>
            <w:vAlign w:val="center"/>
          </w:tcPr>
          <w:p w14:paraId="4AC7D744">
            <w:pPr>
              <w:spacing w:before="96" w:line="320" w:lineRule="atLeast"/>
              <w:jc w:val="center"/>
              <w:rPr>
                <w:b/>
                <w:bCs/>
                <w:sz w:val="24"/>
              </w:rPr>
            </w:pPr>
            <w:r>
              <w:rPr>
                <w:b/>
                <w:bCs/>
                <w:sz w:val="24"/>
              </w:rPr>
              <w:t>测试项</w:t>
            </w:r>
          </w:p>
        </w:tc>
        <w:tc>
          <w:tcPr>
            <w:tcW w:w="3850" w:type="pct"/>
            <w:gridSpan w:val="2"/>
            <w:tcBorders>
              <w:top w:val="single" w:color="auto" w:sz="4" w:space="0"/>
              <w:left w:val="single" w:color="auto" w:sz="4" w:space="0"/>
              <w:bottom w:val="single" w:color="auto" w:sz="4" w:space="0"/>
              <w:right w:val="thickThinSmallGap" w:color="auto" w:sz="24" w:space="0"/>
            </w:tcBorders>
            <w:shd w:val="clear" w:color="auto" w:fill="D8D8D8" w:themeFill="background1" w:themeFillShade="D9"/>
            <w:vAlign w:val="center"/>
          </w:tcPr>
          <w:p w14:paraId="6F9A1E92">
            <w:pPr>
              <w:spacing w:before="96" w:line="320" w:lineRule="atLeast"/>
              <w:jc w:val="center"/>
              <w:rPr>
                <w:b/>
                <w:bCs/>
                <w:sz w:val="24"/>
              </w:rPr>
            </w:pPr>
            <w:r>
              <w:rPr>
                <w:b/>
                <w:bCs/>
                <w:sz w:val="24"/>
              </w:rPr>
              <w:t>测试内容</w:t>
            </w:r>
          </w:p>
        </w:tc>
      </w:tr>
      <w:tr w14:paraId="345F4C5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5000" w:type="pct"/>
            <w:gridSpan w:val="3"/>
            <w:tcBorders>
              <w:top w:val="single" w:color="auto" w:sz="4" w:space="0"/>
              <w:left w:val="thinThickSmallGap" w:color="auto" w:sz="24" w:space="0"/>
              <w:bottom w:val="single" w:color="auto" w:sz="4" w:space="0"/>
              <w:right w:val="thickThinSmallGap" w:color="auto" w:sz="24" w:space="0"/>
            </w:tcBorders>
            <w:shd w:val="clear" w:color="auto" w:fill="auto"/>
            <w:vAlign w:val="center"/>
          </w:tcPr>
          <w:p w14:paraId="6DB42E40">
            <w:pPr>
              <w:widowControl/>
              <w:jc w:val="left"/>
            </w:pPr>
            <w:r>
              <w:rPr>
                <w:rFonts w:hint="eastAsia"/>
              </w:rPr>
              <w:t>异常操作汇聚存储系统</w:t>
            </w:r>
          </w:p>
        </w:tc>
      </w:tr>
      <w:tr w14:paraId="65AFABD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47000EC1">
            <w:pPr>
              <w:widowControl/>
              <w:jc w:val="center"/>
            </w:pPr>
            <w:r>
              <w:t>汇聚速率</w:t>
            </w:r>
          </w:p>
        </w:tc>
        <w:tc>
          <w:tcPr>
            <w:tcW w:w="3850" w:type="pct"/>
            <w:gridSpan w:val="2"/>
            <w:tcBorders>
              <w:top w:val="single" w:color="auto" w:sz="4" w:space="0"/>
              <w:left w:val="single" w:color="auto" w:sz="4" w:space="0"/>
              <w:bottom w:val="single" w:color="auto" w:sz="4" w:space="0"/>
              <w:right w:val="thickThinSmallGap" w:color="auto" w:sz="24" w:space="0"/>
            </w:tcBorders>
            <w:shd w:val="clear" w:color="auto" w:fill="auto"/>
            <w:vAlign w:val="center"/>
          </w:tcPr>
          <w:p w14:paraId="6842CC97">
            <w:pPr>
              <w:widowControl/>
            </w:pPr>
            <w:r>
              <w:t>检测汇聚速率≥5Gbps</w:t>
            </w:r>
          </w:p>
        </w:tc>
      </w:tr>
      <w:tr w14:paraId="2F1C964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1F5F97DE">
            <w:pPr>
              <w:widowControl/>
              <w:jc w:val="center"/>
            </w:pPr>
            <w:r>
              <w:t>系统数据容量</w:t>
            </w:r>
          </w:p>
        </w:tc>
        <w:tc>
          <w:tcPr>
            <w:tcW w:w="3850" w:type="pct"/>
            <w:gridSpan w:val="2"/>
            <w:tcBorders>
              <w:top w:val="single" w:color="auto" w:sz="4" w:space="0"/>
              <w:left w:val="single" w:color="auto" w:sz="4" w:space="0"/>
              <w:bottom w:val="single" w:color="auto" w:sz="4" w:space="0"/>
              <w:right w:val="thickThinSmallGap" w:color="auto" w:sz="24" w:space="0"/>
            </w:tcBorders>
            <w:shd w:val="clear" w:color="auto" w:fill="auto"/>
            <w:vAlign w:val="center"/>
          </w:tcPr>
          <w:p w14:paraId="3151EDCD">
            <w:pPr>
              <w:widowControl/>
            </w:pPr>
            <w:r>
              <w:t>单系统数据容量≥100TB</w:t>
            </w:r>
          </w:p>
        </w:tc>
      </w:tr>
      <w:tr w14:paraId="7BBF0B2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76BD3212">
            <w:pPr>
              <w:widowControl/>
              <w:jc w:val="center"/>
            </w:pPr>
            <w:r>
              <w:t>日志记录规模</w:t>
            </w:r>
          </w:p>
        </w:tc>
        <w:tc>
          <w:tcPr>
            <w:tcW w:w="3850" w:type="pct"/>
            <w:gridSpan w:val="2"/>
            <w:tcBorders>
              <w:top w:val="single" w:color="auto" w:sz="4" w:space="0"/>
              <w:left w:val="single" w:color="auto" w:sz="4" w:space="0"/>
              <w:bottom w:val="single" w:color="auto" w:sz="4" w:space="0"/>
              <w:right w:val="thickThinSmallGap" w:color="auto" w:sz="24" w:space="0"/>
            </w:tcBorders>
            <w:shd w:val="clear" w:color="auto" w:fill="auto"/>
            <w:vAlign w:val="center"/>
          </w:tcPr>
          <w:p w14:paraId="5336E369">
            <w:pPr>
              <w:widowControl/>
            </w:pPr>
            <w:r>
              <w:t>留存日志记录规模≥10亿条</w:t>
            </w:r>
          </w:p>
        </w:tc>
      </w:tr>
      <w:tr w14:paraId="50D5DD8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5000" w:type="pct"/>
            <w:gridSpan w:val="3"/>
            <w:tcBorders>
              <w:top w:val="single" w:color="auto" w:sz="4" w:space="0"/>
              <w:left w:val="thinThickSmallGap" w:color="auto" w:sz="24" w:space="0"/>
              <w:bottom w:val="single" w:color="auto" w:sz="4" w:space="0"/>
              <w:right w:val="thickThinSmallGap" w:color="auto" w:sz="24" w:space="0"/>
            </w:tcBorders>
            <w:shd w:val="clear" w:color="auto" w:fill="auto"/>
            <w:vAlign w:val="center"/>
          </w:tcPr>
          <w:p w14:paraId="6B1CF452">
            <w:pPr>
              <w:widowControl/>
            </w:pPr>
            <w:r>
              <w:rPr>
                <w:rFonts w:hint="eastAsia"/>
              </w:rPr>
              <w:t>异常操作融合分析系统</w:t>
            </w:r>
          </w:p>
        </w:tc>
      </w:tr>
      <w:tr w14:paraId="3554CED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379F9779">
            <w:pPr>
              <w:widowControl/>
              <w:jc w:val="center"/>
            </w:pPr>
            <w:r>
              <w:rPr>
                <w:rFonts w:hint="eastAsia"/>
              </w:rPr>
              <w:t>侵权事件的并发处理</w:t>
            </w:r>
          </w:p>
        </w:tc>
        <w:tc>
          <w:tcPr>
            <w:tcW w:w="3850" w:type="pct"/>
            <w:gridSpan w:val="2"/>
            <w:tcBorders>
              <w:top w:val="single" w:color="auto" w:sz="4" w:space="0"/>
              <w:left w:val="single" w:color="auto" w:sz="4" w:space="0"/>
              <w:bottom w:val="single" w:color="auto" w:sz="4" w:space="0"/>
              <w:right w:val="thickThinSmallGap" w:color="auto" w:sz="24" w:space="0"/>
            </w:tcBorders>
            <w:shd w:val="clear" w:color="auto" w:fill="auto"/>
            <w:vAlign w:val="center"/>
          </w:tcPr>
          <w:p w14:paraId="0082CF3C">
            <w:pPr>
              <w:widowControl/>
            </w:pPr>
            <w:r>
              <w:rPr>
                <w:rFonts w:hint="eastAsia"/>
              </w:rPr>
              <w:t>侵权事件的并发处理1万条侵权事件，分析挖掘响应时间为分钟级</w:t>
            </w:r>
          </w:p>
        </w:tc>
      </w:tr>
      <w:tr w14:paraId="7356031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11900818">
            <w:pPr>
              <w:widowControl/>
              <w:jc w:val="center"/>
            </w:pPr>
            <w:r>
              <w:rPr>
                <w:rFonts w:hint="eastAsia"/>
              </w:rPr>
              <w:t>监管规则匹配速率</w:t>
            </w:r>
          </w:p>
        </w:tc>
        <w:tc>
          <w:tcPr>
            <w:tcW w:w="3850" w:type="pct"/>
            <w:gridSpan w:val="2"/>
            <w:tcBorders>
              <w:top w:val="single" w:color="auto" w:sz="4" w:space="0"/>
              <w:left w:val="single" w:color="auto" w:sz="4" w:space="0"/>
              <w:bottom w:val="single" w:color="auto" w:sz="4" w:space="0"/>
              <w:right w:val="thickThinSmallGap" w:color="auto" w:sz="24" w:space="0"/>
            </w:tcBorders>
            <w:shd w:val="clear" w:color="auto" w:fill="auto"/>
            <w:vAlign w:val="center"/>
          </w:tcPr>
          <w:p w14:paraId="5D93349B">
            <w:pPr>
              <w:widowControl/>
            </w:pPr>
            <w:r>
              <w:rPr>
                <w:rFonts w:hint="eastAsia"/>
              </w:rPr>
              <w:t>融合分析监管规则匹配速率≥8万/秒，监管规则数目≥1万</w:t>
            </w:r>
          </w:p>
        </w:tc>
      </w:tr>
      <w:tr w14:paraId="7C1934D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45C2B87E">
            <w:pPr>
              <w:widowControl/>
              <w:jc w:val="center"/>
            </w:pPr>
            <w:r>
              <w:rPr>
                <w:rFonts w:hint="eastAsia"/>
              </w:rPr>
              <w:t>态势感知模式支持3种展示模式</w:t>
            </w:r>
          </w:p>
        </w:tc>
        <w:tc>
          <w:tcPr>
            <w:tcW w:w="3850" w:type="pct"/>
            <w:gridSpan w:val="2"/>
            <w:tcBorders>
              <w:top w:val="single" w:color="auto" w:sz="4" w:space="0"/>
              <w:left w:val="single" w:color="auto" w:sz="4" w:space="0"/>
              <w:bottom w:val="single" w:color="auto" w:sz="4" w:space="0"/>
              <w:right w:val="thickThinSmallGap" w:color="auto" w:sz="24" w:space="0"/>
            </w:tcBorders>
            <w:shd w:val="clear" w:color="auto" w:fill="auto"/>
            <w:vAlign w:val="center"/>
          </w:tcPr>
          <w:p w14:paraId="5A2C99E8">
            <w:pPr>
              <w:widowControl/>
            </w:pPr>
            <w:r>
              <w:rPr>
                <w:rFonts w:hint="eastAsia"/>
              </w:rPr>
              <w:t>以三种方式：列表查询、统计图表、趋势分析图展示态势感知结果</w:t>
            </w:r>
          </w:p>
        </w:tc>
      </w:tr>
      <w:tr w14:paraId="07D016C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5000" w:type="pct"/>
            <w:gridSpan w:val="3"/>
            <w:tcBorders>
              <w:top w:val="single" w:color="auto" w:sz="4" w:space="0"/>
              <w:left w:val="thinThickSmallGap" w:color="auto" w:sz="24" w:space="0"/>
              <w:bottom w:val="single" w:color="auto" w:sz="4" w:space="0"/>
              <w:right w:val="thickThinSmallGap" w:color="auto" w:sz="24" w:space="0"/>
            </w:tcBorders>
            <w:shd w:val="clear" w:color="auto" w:fill="auto"/>
            <w:vAlign w:val="center"/>
          </w:tcPr>
          <w:p w14:paraId="6E0D1AF5">
            <w:pPr>
              <w:widowControl/>
            </w:pPr>
            <w:r>
              <w:rPr>
                <w:rFonts w:hint="eastAsia"/>
              </w:rPr>
              <w:t>侵权事件溯源系统</w:t>
            </w:r>
          </w:p>
        </w:tc>
      </w:tr>
      <w:tr w14:paraId="530FC9A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left w:val="thinThickSmallGap" w:color="auto" w:sz="24" w:space="0"/>
              <w:bottom w:val="single" w:color="auto" w:sz="4" w:space="0"/>
              <w:right w:val="single" w:color="auto" w:sz="4" w:space="0"/>
            </w:tcBorders>
            <w:shd w:val="clear" w:color="auto" w:fill="auto"/>
            <w:vAlign w:val="center"/>
          </w:tcPr>
          <w:p w14:paraId="550687D0">
            <w:pPr>
              <w:widowControl/>
              <w:jc w:val="center"/>
            </w:pPr>
            <w:r>
              <w:rPr>
                <w:rFonts w:hint="eastAsia"/>
              </w:rPr>
              <w:t>支持个人侵权事件分析数量</w:t>
            </w:r>
          </w:p>
        </w:tc>
        <w:tc>
          <w:tcPr>
            <w:tcW w:w="3850" w:type="pct"/>
            <w:gridSpan w:val="2"/>
            <w:tcBorders>
              <w:top w:val="single" w:color="auto" w:sz="4" w:space="0"/>
              <w:left w:val="single" w:color="auto" w:sz="4" w:space="0"/>
              <w:bottom w:val="single" w:color="auto" w:sz="4" w:space="0"/>
              <w:right w:val="thickThinSmallGap" w:color="auto" w:sz="24" w:space="0"/>
            </w:tcBorders>
            <w:shd w:val="clear" w:color="auto" w:fill="auto"/>
            <w:vAlign w:val="center"/>
          </w:tcPr>
          <w:p w14:paraId="76952740">
            <w:pPr>
              <w:widowControl/>
            </w:pPr>
            <w:bookmarkStart w:id="164" w:name="_Hlk185416447"/>
            <w:r>
              <w:t>测试侵权事件溯源系统支持5000万人以上个人的侵权事件分析</w:t>
            </w:r>
            <w:bookmarkEnd w:id="164"/>
          </w:p>
        </w:tc>
      </w:tr>
      <w:tr w14:paraId="25E7253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left w:val="thinThickSmallGap" w:color="auto" w:sz="24" w:space="0"/>
              <w:bottom w:val="single" w:color="auto" w:sz="4" w:space="0"/>
              <w:right w:val="single" w:color="auto" w:sz="4" w:space="0"/>
            </w:tcBorders>
            <w:shd w:val="clear" w:color="auto" w:fill="auto"/>
            <w:vAlign w:val="center"/>
          </w:tcPr>
          <w:p w14:paraId="1FB7A179">
            <w:pPr>
              <w:widowControl/>
              <w:jc w:val="center"/>
            </w:pPr>
            <w:r>
              <w:rPr>
                <w:rFonts w:hint="eastAsia"/>
              </w:rPr>
              <w:t>溯源准确率</w:t>
            </w:r>
          </w:p>
        </w:tc>
        <w:tc>
          <w:tcPr>
            <w:tcW w:w="3850" w:type="pct"/>
            <w:gridSpan w:val="2"/>
            <w:tcBorders>
              <w:top w:val="single" w:color="auto" w:sz="4" w:space="0"/>
              <w:left w:val="single" w:color="auto" w:sz="4" w:space="0"/>
              <w:bottom w:val="single" w:color="auto" w:sz="4" w:space="0"/>
              <w:right w:val="thickThinSmallGap" w:color="auto" w:sz="24" w:space="0"/>
            </w:tcBorders>
            <w:shd w:val="clear" w:color="auto" w:fill="auto"/>
            <w:vAlign w:val="center"/>
          </w:tcPr>
          <w:p w14:paraId="62BA7353">
            <w:pPr>
              <w:widowControl/>
            </w:pPr>
            <w:r>
              <w:t>测试侵权事件溯源</w:t>
            </w:r>
            <w:r>
              <w:rPr>
                <w:rFonts w:hint="eastAsia"/>
              </w:rPr>
              <w:t>系统溯源准确率</w:t>
            </w:r>
            <w:r>
              <w:t>&gt;=95%</w:t>
            </w:r>
          </w:p>
        </w:tc>
      </w:tr>
      <w:tr w14:paraId="219218C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5000" w:type="pct"/>
            <w:gridSpan w:val="3"/>
            <w:tcBorders>
              <w:top w:val="single" w:color="auto" w:sz="4" w:space="0"/>
              <w:left w:val="thinThickSmallGap" w:color="auto" w:sz="24" w:space="0"/>
              <w:bottom w:val="single" w:color="auto" w:sz="4" w:space="0"/>
              <w:right w:val="thickThinSmallGap" w:color="auto" w:sz="24" w:space="0"/>
            </w:tcBorders>
            <w:shd w:val="clear" w:color="auto" w:fill="auto"/>
            <w:vAlign w:val="center"/>
          </w:tcPr>
          <w:p w14:paraId="2F8BCF07">
            <w:pPr>
              <w:widowControl/>
            </w:pPr>
            <w:r>
              <w:rPr>
                <w:rFonts w:hint="eastAsia"/>
              </w:rPr>
              <w:t>权益保障监管与处置系统</w:t>
            </w:r>
          </w:p>
        </w:tc>
      </w:tr>
      <w:tr w14:paraId="0B3FC8F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7CCD974E">
            <w:pPr>
              <w:widowControl/>
              <w:jc w:val="center"/>
            </w:pPr>
            <w:r>
              <w:rPr>
                <w:rFonts w:hint="eastAsia"/>
              </w:rPr>
              <w:t>可支持系统数</w:t>
            </w:r>
          </w:p>
        </w:tc>
        <w:tc>
          <w:tcPr>
            <w:tcW w:w="3850" w:type="pct"/>
            <w:gridSpan w:val="2"/>
            <w:tcBorders>
              <w:top w:val="single" w:color="auto" w:sz="4" w:space="0"/>
              <w:left w:val="single" w:color="auto" w:sz="4" w:space="0"/>
              <w:bottom w:val="single" w:color="auto" w:sz="4" w:space="0"/>
              <w:right w:val="thickThinSmallGap" w:color="auto" w:sz="24" w:space="0"/>
            </w:tcBorders>
            <w:shd w:val="clear" w:color="auto" w:fill="auto"/>
            <w:vAlign w:val="center"/>
          </w:tcPr>
          <w:p w14:paraId="763285B1">
            <w:pPr>
              <w:widowControl/>
            </w:pPr>
            <w:r>
              <w:rPr>
                <w:rFonts w:hint="eastAsia"/>
              </w:rPr>
              <w:t>测试系统支持二级监管系统数大于10000个</w:t>
            </w:r>
          </w:p>
        </w:tc>
      </w:tr>
      <w:tr w14:paraId="088DDBA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290D9AB3">
            <w:pPr>
              <w:widowControl/>
              <w:jc w:val="center"/>
            </w:pPr>
            <w:r>
              <w:rPr>
                <w:rFonts w:hint="eastAsia"/>
              </w:rPr>
              <w:t>支持个人权益监管数量</w:t>
            </w:r>
          </w:p>
        </w:tc>
        <w:tc>
          <w:tcPr>
            <w:tcW w:w="3850" w:type="pct"/>
            <w:gridSpan w:val="2"/>
            <w:tcBorders>
              <w:top w:val="single" w:color="auto" w:sz="4" w:space="0"/>
              <w:left w:val="single" w:color="auto" w:sz="4" w:space="0"/>
              <w:bottom w:val="single" w:color="auto" w:sz="4" w:space="0"/>
              <w:right w:val="thickThinSmallGap" w:color="auto" w:sz="24" w:space="0"/>
            </w:tcBorders>
            <w:shd w:val="clear" w:color="auto" w:fill="auto"/>
            <w:vAlign w:val="center"/>
          </w:tcPr>
          <w:p w14:paraId="09F49F3F">
            <w:pPr>
              <w:widowControl/>
            </w:pPr>
            <w:r>
              <w:rPr>
                <w:rFonts w:hint="eastAsia"/>
              </w:rPr>
              <w:t>支持5,000万人以上个人权益监管数量</w:t>
            </w:r>
          </w:p>
        </w:tc>
      </w:tr>
      <w:tr w14:paraId="68D988C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thickThinSmallGap" w:color="auto" w:sz="24" w:space="0"/>
              <w:right w:val="single" w:color="auto" w:sz="4" w:space="0"/>
            </w:tcBorders>
            <w:shd w:val="clear" w:color="auto" w:fill="auto"/>
            <w:vAlign w:val="center"/>
          </w:tcPr>
          <w:p w14:paraId="453140A2">
            <w:pPr>
              <w:widowControl/>
              <w:jc w:val="center"/>
            </w:pPr>
            <w:r>
              <w:rPr>
                <w:rFonts w:hint="eastAsia"/>
              </w:rPr>
              <w:t>策略生成响应时间</w:t>
            </w:r>
          </w:p>
        </w:tc>
        <w:tc>
          <w:tcPr>
            <w:tcW w:w="3850" w:type="pct"/>
            <w:gridSpan w:val="2"/>
            <w:tcBorders>
              <w:top w:val="single" w:color="auto" w:sz="4" w:space="0"/>
              <w:left w:val="single" w:color="auto" w:sz="4" w:space="0"/>
              <w:bottom w:val="thickThinSmallGap" w:color="auto" w:sz="24" w:space="0"/>
              <w:right w:val="thickThinSmallGap" w:color="auto" w:sz="24" w:space="0"/>
            </w:tcBorders>
            <w:shd w:val="clear" w:color="auto" w:fill="auto"/>
            <w:vAlign w:val="center"/>
          </w:tcPr>
          <w:p w14:paraId="0D8956F4">
            <w:pPr>
              <w:widowControl/>
            </w:pPr>
            <w:r>
              <w:rPr>
                <w:rFonts w:hint="eastAsia"/>
              </w:rPr>
              <w:t>测试系统模拟产生1万个安全事件时，联动处置策略生成时间≤5s</w:t>
            </w:r>
          </w:p>
        </w:tc>
      </w:tr>
    </w:tbl>
    <w:p w14:paraId="7C615F0F"/>
    <w:p w14:paraId="3E88ACB3">
      <w:pPr>
        <w:widowControl/>
        <w:jc w:val="left"/>
        <w:rPr>
          <w:rFonts w:hint="eastAsia" w:ascii="楷体" w:hAnsi="楷体" w:eastAsia="楷体"/>
          <w:b/>
          <w:bCs/>
          <w:sz w:val="52"/>
          <w:szCs w:val="52"/>
        </w:rPr>
      </w:pPr>
      <w:r>
        <w:br w:type="page"/>
      </w:r>
    </w:p>
    <w:p w14:paraId="1C561862">
      <w:pPr>
        <w:jc w:val="left"/>
      </w:pPr>
    </w:p>
    <w:p w14:paraId="2DF23AC6">
      <w:pPr>
        <w:pStyle w:val="33"/>
        <w:jc w:val="left"/>
        <w:rPr>
          <w:rFonts w:hint="eastAsia"/>
        </w:rPr>
      </w:pPr>
      <w:bookmarkStart w:id="165" w:name="_Toc187760007"/>
      <w:r>
        <w:rPr>
          <w:rFonts w:hint="eastAsia"/>
        </w:rPr>
        <w:t>附件二 样品列表</w:t>
      </w:r>
      <w:bookmarkEnd w:id="165"/>
    </w:p>
    <w:tbl>
      <w:tblPr>
        <w:tblStyle w:val="36"/>
        <w:tblW w:w="9962" w:type="dxa"/>
        <w:tblInd w:w="0" w:type="dxa"/>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Layout w:type="fixed"/>
        <w:tblCellMar>
          <w:top w:w="0" w:type="dxa"/>
          <w:left w:w="108" w:type="dxa"/>
          <w:bottom w:w="0" w:type="dxa"/>
          <w:right w:w="108" w:type="dxa"/>
        </w:tblCellMar>
      </w:tblPr>
      <w:tblGrid>
        <w:gridCol w:w="896"/>
        <w:gridCol w:w="3595"/>
        <w:gridCol w:w="1161"/>
        <w:gridCol w:w="2929"/>
        <w:gridCol w:w="1381"/>
      </w:tblGrid>
      <w:tr w14:paraId="2D6BD86D">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896" w:type="dxa"/>
            <w:shd w:val="clear" w:color="auto" w:fill="D9D9D9"/>
          </w:tcPr>
          <w:p w14:paraId="40C5893C">
            <w:pPr>
              <w:spacing w:line="440" w:lineRule="exact"/>
              <w:jc w:val="center"/>
              <w:rPr>
                <w:rFonts w:hint="eastAsia" w:ascii="宋体" w:hAnsi="宋体"/>
                <w:b/>
                <w:szCs w:val="21"/>
              </w:rPr>
            </w:pPr>
            <w:r>
              <w:rPr>
                <w:rFonts w:hint="eastAsia" w:ascii="宋体" w:hAnsi="宋体"/>
                <w:b/>
                <w:szCs w:val="21"/>
              </w:rPr>
              <w:t>序号</w:t>
            </w:r>
          </w:p>
        </w:tc>
        <w:tc>
          <w:tcPr>
            <w:tcW w:w="3595" w:type="dxa"/>
            <w:shd w:val="clear" w:color="auto" w:fill="D9D9D9"/>
          </w:tcPr>
          <w:p w14:paraId="752E8B53">
            <w:pPr>
              <w:spacing w:line="440" w:lineRule="exact"/>
              <w:jc w:val="center"/>
              <w:rPr>
                <w:rFonts w:hint="eastAsia" w:ascii="宋体" w:hAnsi="宋体"/>
                <w:b/>
                <w:szCs w:val="21"/>
              </w:rPr>
            </w:pPr>
            <w:r>
              <w:rPr>
                <w:rFonts w:hint="eastAsia" w:ascii="宋体" w:hAnsi="宋体"/>
                <w:b/>
                <w:szCs w:val="21"/>
              </w:rPr>
              <w:t>样品名称</w:t>
            </w:r>
          </w:p>
        </w:tc>
        <w:tc>
          <w:tcPr>
            <w:tcW w:w="1161" w:type="dxa"/>
            <w:shd w:val="clear" w:color="auto" w:fill="D9D9D9"/>
          </w:tcPr>
          <w:p w14:paraId="15A3E8C4">
            <w:pPr>
              <w:spacing w:line="440" w:lineRule="exact"/>
              <w:jc w:val="center"/>
              <w:rPr>
                <w:rFonts w:hint="eastAsia" w:ascii="宋体" w:hAnsi="宋体"/>
                <w:b/>
                <w:szCs w:val="21"/>
              </w:rPr>
            </w:pPr>
            <w:r>
              <w:rPr>
                <w:rFonts w:hint="eastAsia" w:ascii="宋体" w:hAnsi="宋体"/>
                <w:b/>
                <w:szCs w:val="21"/>
              </w:rPr>
              <w:t>样品版本</w:t>
            </w:r>
          </w:p>
        </w:tc>
        <w:tc>
          <w:tcPr>
            <w:tcW w:w="2929" w:type="dxa"/>
            <w:shd w:val="clear" w:color="auto" w:fill="D9D9D9"/>
          </w:tcPr>
          <w:p w14:paraId="4C255330">
            <w:pPr>
              <w:spacing w:line="440" w:lineRule="exact"/>
              <w:jc w:val="center"/>
              <w:rPr>
                <w:rFonts w:hint="eastAsia" w:ascii="宋体" w:hAnsi="宋体"/>
                <w:b/>
                <w:szCs w:val="21"/>
              </w:rPr>
            </w:pPr>
            <w:r>
              <w:rPr>
                <w:rFonts w:hint="eastAsia" w:ascii="宋体" w:hAnsi="宋体"/>
                <w:b/>
                <w:szCs w:val="21"/>
              </w:rPr>
              <w:t>样品编号</w:t>
            </w:r>
          </w:p>
        </w:tc>
        <w:tc>
          <w:tcPr>
            <w:tcW w:w="1381" w:type="dxa"/>
            <w:shd w:val="clear" w:color="auto" w:fill="D9D9D9"/>
          </w:tcPr>
          <w:p w14:paraId="4EF523D1">
            <w:pPr>
              <w:spacing w:line="440" w:lineRule="exact"/>
              <w:jc w:val="center"/>
              <w:rPr>
                <w:rFonts w:hint="eastAsia" w:ascii="宋体" w:hAnsi="宋体"/>
                <w:b/>
                <w:szCs w:val="21"/>
              </w:rPr>
            </w:pPr>
            <w:r>
              <w:rPr>
                <w:rFonts w:hint="eastAsia" w:ascii="宋体" w:hAnsi="宋体"/>
                <w:b/>
                <w:szCs w:val="21"/>
              </w:rPr>
              <w:t>样品数量</w:t>
            </w:r>
          </w:p>
        </w:tc>
      </w:tr>
      <w:tr w14:paraId="6A3FD812">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896" w:type="dxa"/>
            <w:vAlign w:val="center"/>
          </w:tcPr>
          <w:p w14:paraId="1D5A9CB9">
            <w:pPr>
              <w:numPr>
                <w:ilvl w:val="0"/>
                <w:numId w:val="27"/>
              </w:numPr>
              <w:spacing w:line="440" w:lineRule="exact"/>
              <w:jc w:val="center"/>
              <w:rPr>
                <w:szCs w:val="21"/>
              </w:rPr>
            </w:pPr>
          </w:p>
        </w:tc>
        <w:tc>
          <w:tcPr>
            <w:tcW w:w="3595" w:type="dxa"/>
            <w:vAlign w:val="center"/>
          </w:tcPr>
          <w:p w14:paraId="383B37DB">
            <w:pPr>
              <w:spacing w:line="440" w:lineRule="exact"/>
              <w:jc w:val="center"/>
              <w:rPr>
                <w:szCs w:val="21"/>
              </w:rPr>
            </w:pPr>
            <w:r>
              <w:rPr>
                <w:rFonts w:hint="eastAsia"/>
                <w:szCs w:val="21"/>
              </w:rPr>
              <w:t>异常操作汇聚存储系统</w:t>
            </w:r>
          </w:p>
        </w:tc>
        <w:tc>
          <w:tcPr>
            <w:tcW w:w="1161" w:type="dxa"/>
            <w:vAlign w:val="center"/>
          </w:tcPr>
          <w:p w14:paraId="52DA8D72">
            <w:pPr>
              <w:jc w:val="center"/>
            </w:pPr>
            <w:r>
              <w:rPr>
                <w:rFonts w:hint="eastAsia"/>
              </w:rPr>
              <w:t>V1.0</w:t>
            </w:r>
          </w:p>
        </w:tc>
        <w:tc>
          <w:tcPr>
            <w:tcW w:w="2929" w:type="dxa"/>
            <w:vAlign w:val="center"/>
          </w:tcPr>
          <w:p w14:paraId="257133CB">
            <w:pPr>
              <w:spacing w:line="440" w:lineRule="exact"/>
              <w:jc w:val="center"/>
              <w:rPr>
                <w:szCs w:val="21"/>
              </w:rPr>
            </w:pPr>
            <w:r>
              <w:rPr>
                <w:szCs w:val="21"/>
              </w:rPr>
              <w:t>YP-ZJ</w:t>
            </w:r>
            <w:r>
              <w:rPr>
                <w:rFonts w:hint="eastAsia"/>
                <w:szCs w:val="21"/>
              </w:rPr>
              <w:t>M</w:t>
            </w:r>
            <w:r>
              <w:rPr>
                <w:szCs w:val="21"/>
              </w:rPr>
              <w:t>202</w:t>
            </w:r>
            <w:r>
              <w:rPr>
                <w:rFonts w:hint="eastAsia"/>
                <w:szCs w:val="21"/>
              </w:rPr>
              <w:t>4</w:t>
            </w:r>
            <w:r>
              <w:rPr>
                <w:szCs w:val="21"/>
              </w:rPr>
              <w:t>000</w:t>
            </w:r>
            <w:r>
              <w:rPr>
                <w:rFonts w:hint="eastAsia"/>
                <w:szCs w:val="21"/>
              </w:rPr>
              <w:t>6</w:t>
            </w:r>
            <w:r>
              <w:rPr>
                <w:szCs w:val="21"/>
              </w:rPr>
              <w:t>-01</w:t>
            </w:r>
          </w:p>
        </w:tc>
        <w:tc>
          <w:tcPr>
            <w:tcW w:w="1381" w:type="dxa"/>
            <w:vAlign w:val="center"/>
          </w:tcPr>
          <w:p w14:paraId="02DCC35F">
            <w:pPr>
              <w:spacing w:line="440" w:lineRule="exact"/>
              <w:jc w:val="center"/>
              <w:rPr>
                <w:szCs w:val="21"/>
              </w:rPr>
            </w:pPr>
            <w:r>
              <w:rPr>
                <w:rFonts w:hint="eastAsia"/>
                <w:szCs w:val="21"/>
              </w:rPr>
              <w:t>1</w:t>
            </w:r>
          </w:p>
        </w:tc>
      </w:tr>
      <w:tr w14:paraId="5ACFDA57">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896" w:type="dxa"/>
            <w:vAlign w:val="center"/>
          </w:tcPr>
          <w:p w14:paraId="2E510C19">
            <w:pPr>
              <w:numPr>
                <w:ilvl w:val="0"/>
                <w:numId w:val="27"/>
              </w:numPr>
              <w:spacing w:line="440" w:lineRule="exact"/>
              <w:jc w:val="center"/>
              <w:rPr>
                <w:szCs w:val="21"/>
              </w:rPr>
            </w:pPr>
          </w:p>
        </w:tc>
        <w:tc>
          <w:tcPr>
            <w:tcW w:w="3595" w:type="dxa"/>
            <w:vAlign w:val="center"/>
          </w:tcPr>
          <w:p w14:paraId="7649F897">
            <w:pPr>
              <w:jc w:val="center"/>
            </w:pPr>
            <w:r>
              <w:rPr>
                <w:rFonts w:hint="eastAsia"/>
              </w:rPr>
              <w:t>异常操作融合分析系统</w:t>
            </w:r>
          </w:p>
        </w:tc>
        <w:tc>
          <w:tcPr>
            <w:tcW w:w="1161" w:type="dxa"/>
            <w:vAlign w:val="center"/>
          </w:tcPr>
          <w:p w14:paraId="0ED2AD13">
            <w:pPr>
              <w:jc w:val="center"/>
            </w:pPr>
            <w:r>
              <w:rPr>
                <w:rFonts w:hint="eastAsia"/>
              </w:rPr>
              <w:t>V1.0</w:t>
            </w:r>
          </w:p>
        </w:tc>
        <w:tc>
          <w:tcPr>
            <w:tcW w:w="2929" w:type="dxa"/>
            <w:vAlign w:val="center"/>
          </w:tcPr>
          <w:p w14:paraId="43465AE3">
            <w:pPr>
              <w:spacing w:line="440" w:lineRule="exact"/>
              <w:jc w:val="center"/>
              <w:rPr>
                <w:szCs w:val="21"/>
              </w:rPr>
            </w:pPr>
            <w:r>
              <w:rPr>
                <w:szCs w:val="21"/>
              </w:rPr>
              <w:t>YP-ZJ</w:t>
            </w:r>
            <w:r>
              <w:rPr>
                <w:rFonts w:hint="eastAsia"/>
                <w:szCs w:val="21"/>
              </w:rPr>
              <w:t>M</w:t>
            </w:r>
            <w:r>
              <w:rPr>
                <w:szCs w:val="21"/>
              </w:rPr>
              <w:t>202</w:t>
            </w:r>
            <w:r>
              <w:rPr>
                <w:rFonts w:hint="eastAsia"/>
                <w:szCs w:val="21"/>
              </w:rPr>
              <w:t>4</w:t>
            </w:r>
            <w:r>
              <w:rPr>
                <w:szCs w:val="21"/>
              </w:rPr>
              <w:t>000</w:t>
            </w:r>
            <w:r>
              <w:rPr>
                <w:rFonts w:hint="eastAsia"/>
                <w:szCs w:val="21"/>
              </w:rPr>
              <w:t>6</w:t>
            </w:r>
            <w:r>
              <w:rPr>
                <w:szCs w:val="21"/>
              </w:rPr>
              <w:t>-0</w:t>
            </w:r>
            <w:r>
              <w:rPr>
                <w:rFonts w:hint="eastAsia"/>
                <w:szCs w:val="21"/>
              </w:rPr>
              <w:t>2</w:t>
            </w:r>
          </w:p>
        </w:tc>
        <w:tc>
          <w:tcPr>
            <w:tcW w:w="1381" w:type="dxa"/>
            <w:vAlign w:val="center"/>
          </w:tcPr>
          <w:p w14:paraId="7D199E03">
            <w:pPr>
              <w:spacing w:line="440" w:lineRule="exact"/>
              <w:jc w:val="center"/>
              <w:rPr>
                <w:szCs w:val="21"/>
              </w:rPr>
            </w:pPr>
            <w:r>
              <w:rPr>
                <w:rFonts w:hint="eastAsia"/>
                <w:szCs w:val="21"/>
              </w:rPr>
              <w:t>1</w:t>
            </w:r>
          </w:p>
        </w:tc>
      </w:tr>
      <w:tr w14:paraId="162BF5A4">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896" w:type="dxa"/>
            <w:vAlign w:val="center"/>
          </w:tcPr>
          <w:p w14:paraId="72F8222E">
            <w:pPr>
              <w:numPr>
                <w:ilvl w:val="0"/>
                <w:numId w:val="27"/>
              </w:numPr>
              <w:spacing w:line="440" w:lineRule="exact"/>
              <w:jc w:val="center"/>
              <w:rPr>
                <w:szCs w:val="21"/>
              </w:rPr>
            </w:pPr>
          </w:p>
        </w:tc>
        <w:tc>
          <w:tcPr>
            <w:tcW w:w="3595" w:type="dxa"/>
            <w:vAlign w:val="center"/>
          </w:tcPr>
          <w:p w14:paraId="3444321A">
            <w:pPr>
              <w:jc w:val="center"/>
            </w:pPr>
            <w:r>
              <w:rPr>
                <w:rFonts w:hint="eastAsia"/>
              </w:rPr>
              <w:t>侵权事件溯源系统</w:t>
            </w:r>
          </w:p>
        </w:tc>
        <w:tc>
          <w:tcPr>
            <w:tcW w:w="1161" w:type="dxa"/>
            <w:vAlign w:val="center"/>
          </w:tcPr>
          <w:p w14:paraId="3742DECC">
            <w:pPr>
              <w:jc w:val="center"/>
            </w:pPr>
            <w:r>
              <w:rPr>
                <w:rFonts w:hint="eastAsia"/>
              </w:rPr>
              <w:t>V1.0</w:t>
            </w:r>
          </w:p>
        </w:tc>
        <w:tc>
          <w:tcPr>
            <w:tcW w:w="2929" w:type="dxa"/>
            <w:vAlign w:val="center"/>
          </w:tcPr>
          <w:p w14:paraId="1B69F94D">
            <w:pPr>
              <w:spacing w:line="440" w:lineRule="exact"/>
              <w:jc w:val="center"/>
              <w:rPr>
                <w:szCs w:val="21"/>
              </w:rPr>
            </w:pPr>
            <w:r>
              <w:rPr>
                <w:szCs w:val="21"/>
              </w:rPr>
              <w:t>YP-ZJ</w:t>
            </w:r>
            <w:r>
              <w:rPr>
                <w:rFonts w:hint="eastAsia"/>
                <w:szCs w:val="21"/>
              </w:rPr>
              <w:t>M</w:t>
            </w:r>
            <w:r>
              <w:rPr>
                <w:szCs w:val="21"/>
              </w:rPr>
              <w:t>202</w:t>
            </w:r>
            <w:r>
              <w:rPr>
                <w:rFonts w:hint="eastAsia"/>
                <w:szCs w:val="21"/>
              </w:rPr>
              <w:t>4</w:t>
            </w:r>
            <w:r>
              <w:rPr>
                <w:szCs w:val="21"/>
              </w:rPr>
              <w:t>000</w:t>
            </w:r>
            <w:r>
              <w:rPr>
                <w:rFonts w:hint="eastAsia"/>
                <w:szCs w:val="21"/>
              </w:rPr>
              <w:t>6</w:t>
            </w:r>
            <w:r>
              <w:rPr>
                <w:szCs w:val="21"/>
              </w:rPr>
              <w:t>-0</w:t>
            </w:r>
            <w:r>
              <w:rPr>
                <w:rFonts w:hint="eastAsia"/>
                <w:szCs w:val="21"/>
              </w:rPr>
              <w:t>3</w:t>
            </w:r>
          </w:p>
        </w:tc>
        <w:tc>
          <w:tcPr>
            <w:tcW w:w="1381" w:type="dxa"/>
            <w:vAlign w:val="center"/>
          </w:tcPr>
          <w:p w14:paraId="4B8DB37F">
            <w:pPr>
              <w:spacing w:line="440" w:lineRule="exact"/>
              <w:jc w:val="center"/>
              <w:rPr>
                <w:szCs w:val="21"/>
              </w:rPr>
            </w:pPr>
            <w:r>
              <w:rPr>
                <w:rFonts w:hint="eastAsia"/>
                <w:szCs w:val="21"/>
              </w:rPr>
              <w:t>1</w:t>
            </w:r>
          </w:p>
        </w:tc>
      </w:tr>
      <w:tr w14:paraId="05FCC2C4">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896" w:type="dxa"/>
            <w:vAlign w:val="center"/>
          </w:tcPr>
          <w:p w14:paraId="2F7B5AA3">
            <w:pPr>
              <w:numPr>
                <w:ilvl w:val="0"/>
                <w:numId w:val="27"/>
              </w:numPr>
              <w:spacing w:line="440" w:lineRule="exact"/>
              <w:jc w:val="center"/>
              <w:rPr>
                <w:szCs w:val="21"/>
              </w:rPr>
            </w:pPr>
          </w:p>
        </w:tc>
        <w:tc>
          <w:tcPr>
            <w:tcW w:w="3595" w:type="dxa"/>
            <w:vAlign w:val="center"/>
          </w:tcPr>
          <w:p w14:paraId="2A50F2B0">
            <w:pPr>
              <w:jc w:val="center"/>
            </w:pPr>
            <w:r>
              <w:rPr>
                <w:rFonts w:hint="eastAsia"/>
              </w:rPr>
              <w:t>权益保障监管与处置系统</w:t>
            </w:r>
          </w:p>
        </w:tc>
        <w:tc>
          <w:tcPr>
            <w:tcW w:w="1161" w:type="dxa"/>
            <w:vAlign w:val="center"/>
          </w:tcPr>
          <w:p w14:paraId="7E7B0ABF">
            <w:pPr>
              <w:jc w:val="center"/>
            </w:pPr>
            <w:r>
              <w:rPr>
                <w:rFonts w:hint="eastAsia"/>
              </w:rPr>
              <w:t>V1.0</w:t>
            </w:r>
          </w:p>
        </w:tc>
        <w:tc>
          <w:tcPr>
            <w:tcW w:w="2929" w:type="dxa"/>
            <w:vAlign w:val="center"/>
          </w:tcPr>
          <w:p w14:paraId="51584629">
            <w:pPr>
              <w:spacing w:line="440" w:lineRule="exact"/>
              <w:jc w:val="center"/>
              <w:rPr>
                <w:szCs w:val="21"/>
              </w:rPr>
            </w:pPr>
            <w:r>
              <w:rPr>
                <w:szCs w:val="21"/>
              </w:rPr>
              <w:t>YP-ZJ</w:t>
            </w:r>
            <w:r>
              <w:rPr>
                <w:rFonts w:hint="eastAsia"/>
                <w:szCs w:val="21"/>
              </w:rPr>
              <w:t>M</w:t>
            </w:r>
            <w:r>
              <w:rPr>
                <w:szCs w:val="21"/>
              </w:rPr>
              <w:t>202</w:t>
            </w:r>
            <w:r>
              <w:rPr>
                <w:rFonts w:hint="eastAsia"/>
                <w:szCs w:val="21"/>
              </w:rPr>
              <w:t>4</w:t>
            </w:r>
            <w:r>
              <w:rPr>
                <w:szCs w:val="21"/>
              </w:rPr>
              <w:t>000</w:t>
            </w:r>
            <w:r>
              <w:rPr>
                <w:rFonts w:hint="eastAsia"/>
                <w:szCs w:val="21"/>
              </w:rPr>
              <w:t>6</w:t>
            </w:r>
            <w:r>
              <w:rPr>
                <w:szCs w:val="21"/>
              </w:rPr>
              <w:t>-0</w:t>
            </w:r>
            <w:r>
              <w:rPr>
                <w:rFonts w:hint="eastAsia"/>
                <w:szCs w:val="21"/>
              </w:rPr>
              <w:t>4</w:t>
            </w:r>
          </w:p>
        </w:tc>
        <w:tc>
          <w:tcPr>
            <w:tcW w:w="1381" w:type="dxa"/>
            <w:vAlign w:val="center"/>
          </w:tcPr>
          <w:p w14:paraId="428867A3">
            <w:pPr>
              <w:spacing w:line="440" w:lineRule="exact"/>
              <w:jc w:val="center"/>
              <w:rPr>
                <w:szCs w:val="21"/>
              </w:rPr>
            </w:pPr>
            <w:r>
              <w:rPr>
                <w:rFonts w:hint="eastAsia"/>
                <w:szCs w:val="21"/>
              </w:rPr>
              <w:t>1</w:t>
            </w:r>
          </w:p>
        </w:tc>
      </w:tr>
      <w:tr w14:paraId="72852E0E">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896" w:type="dxa"/>
            <w:vAlign w:val="center"/>
          </w:tcPr>
          <w:p w14:paraId="4CC897EB">
            <w:pPr>
              <w:numPr>
                <w:ilvl w:val="0"/>
                <w:numId w:val="27"/>
              </w:numPr>
              <w:spacing w:line="440" w:lineRule="exact"/>
              <w:jc w:val="center"/>
              <w:rPr>
                <w:szCs w:val="21"/>
              </w:rPr>
            </w:pPr>
          </w:p>
        </w:tc>
        <w:tc>
          <w:tcPr>
            <w:tcW w:w="3595" w:type="dxa"/>
            <w:vAlign w:val="center"/>
          </w:tcPr>
          <w:p w14:paraId="4678ED7C">
            <w:pPr>
              <w:jc w:val="center"/>
            </w:pPr>
            <w:r>
              <w:rPr>
                <w:rFonts w:hint="eastAsia"/>
              </w:rPr>
              <w:t>《</w:t>
            </w:r>
            <w:r>
              <w:rPr>
                <w:rFonts w:hint="eastAsia"/>
                <w:bCs/>
                <w:szCs w:val="21"/>
              </w:rPr>
              <w:t>“个人权益保障监管关键技术研究”测试方案</w:t>
            </w:r>
            <w:r>
              <w:rPr>
                <w:rFonts w:hint="eastAsia"/>
              </w:rPr>
              <w:t>》</w:t>
            </w:r>
          </w:p>
        </w:tc>
        <w:tc>
          <w:tcPr>
            <w:tcW w:w="1161" w:type="dxa"/>
            <w:vAlign w:val="center"/>
          </w:tcPr>
          <w:p w14:paraId="283B8318">
            <w:pPr>
              <w:jc w:val="center"/>
            </w:pPr>
            <w:r>
              <w:rPr>
                <w:rFonts w:hint="eastAsia"/>
              </w:rPr>
              <w:t>V1.1</w:t>
            </w:r>
          </w:p>
        </w:tc>
        <w:tc>
          <w:tcPr>
            <w:tcW w:w="2929" w:type="dxa"/>
            <w:vAlign w:val="center"/>
          </w:tcPr>
          <w:p w14:paraId="0E20E96B">
            <w:pPr>
              <w:spacing w:line="440" w:lineRule="exact"/>
              <w:jc w:val="center"/>
              <w:rPr>
                <w:szCs w:val="21"/>
              </w:rPr>
            </w:pPr>
            <w:r>
              <w:rPr>
                <w:szCs w:val="21"/>
              </w:rPr>
              <w:t>YP-ZJ</w:t>
            </w:r>
            <w:r>
              <w:rPr>
                <w:rFonts w:hint="eastAsia"/>
                <w:szCs w:val="21"/>
              </w:rPr>
              <w:t>M</w:t>
            </w:r>
            <w:r>
              <w:rPr>
                <w:szCs w:val="21"/>
              </w:rPr>
              <w:t>202</w:t>
            </w:r>
            <w:r>
              <w:rPr>
                <w:rFonts w:hint="eastAsia"/>
                <w:szCs w:val="21"/>
              </w:rPr>
              <w:t>4</w:t>
            </w:r>
            <w:r>
              <w:rPr>
                <w:szCs w:val="21"/>
              </w:rPr>
              <w:t>000</w:t>
            </w:r>
            <w:r>
              <w:rPr>
                <w:rFonts w:hint="eastAsia"/>
                <w:szCs w:val="21"/>
              </w:rPr>
              <w:t>6</w:t>
            </w:r>
            <w:r>
              <w:rPr>
                <w:szCs w:val="21"/>
              </w:rPr>
              <w:t>-0</w:t>
            </w:r>
            <w:r>
              <w:rPr>
                <w:rFonts w:hint="eastAsia"/>
                <w:szCs w:val="21"/>
              </w:rPr>
              <w:t>5</w:t>
            </w:r>
          </w:p>
        </w:tc>
        <w:tc>
          <w:tcPr>
            <w:tcW w:w="1381" w:type="dxa"/>
            <w:vAlign w:val="center"/>
          </w:tcPr>
          <w:p w14:paraId="1FA75C1B">
            <w:pPr>
              <w:spacing w:line="440" w:lineRule="exact"/>
              <w:jc w:val="center"/>
              <w:rPr>
                <w:szCs w:val="21"/>
              </w:rPr>
            </w:pPr>
            <w:r>
              <w:rPr>
                <w:rFonts w:hint="eastAsia"/>
                <w:szCs w:val="21"/>
              </w:rPr>
              <w:t>1</w:t>
            </w:r>
          </w:p>
        </w:tc>
      </w:tr>
    </w:tbl>
    <w:p w14:paraId="7A44BC67"/>
    <w:p w14:paraId="39FCBC38">
      <w:pPr>
        <w:ind w:firstLine="420" w:firstLineChars="200"/>
        <w:jc w:val="center"/>
      </w:pPr>
      <w:r>
        <w:t>【全文结束】</w:t>
      </w:r>
    </w:p>
    <w:p w14:paraId="2FCD937A">
      <w:pPr>
        <w:ind w:firstLine="420" w:firstLineChars="200"/>
        <w:jc w:val="center"/>
      </w:pPr>
    </w:p>
    <w:sectPr>
      <w:footerReference r:id="rId6" w:type="default"/>
      <w:pgSz w:w="11906" w:h="16838"/>
      <w:pgMar w:top="1440" w:right="1080" w:bottom="1440" w:left="1080" w:header="765" w:footer="709"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Tahoma">
    <w:panose1 w:val="020B0604030504040204"/>
    <w:charset w:val="00"/>
    <w:family w:val="swiss"/>
    <w:pitch w:val="default"/>
    <w:sig w:usb0="E1002EFF" w:usb1="C000605B" w:usb2="00000029" w:usb3="00000000" w:csb0="200101FF" w:csb1="20280000"/>
  </w:font>
  <w:font w:name="FZSong III-Z05S">
    <w:altName w:val="宋体"/>
    <w:panose1 w:val="00000000000000000000"/>
    <w:charset w:val="86"/>
    <w:family w:val="roman"/>
    <w:pitch w:val="default"/>
    <w:sig w:usb0="00000000" w:usb1="00000000" w:usb2="00000010" w:usb3="00000000" w:csb0="00040000" w:csb1="00000000"/>
  </w:font>
  <w:font w:name="Verdana">
    <w:panose1 w:val="020B0604030504040204"/>
    <w:charset w:val="00"/>
    <w:family w:val="swiss"/>
    <w:pitch w:val="default"/>
    <w:sig w:usb0="A00006FF" w:usb1="4000205B" w:usb2="00000010" w:usb3="00000000" w:csb0="2000019F" w:csb1="00000000"/>
  </w:font>
  <w:font w:name="华文中宋">
    <w:panose1 w:val="02010600040101010101"/>
    <w:charset w:val="86"/>
    <w:family w:val="auto"/>
    <w:pitch w:val="default"/>
    <w:sig w:usb0="00000287" w:usb1="080F0000" w:usb2="00000000" w:usb3="00000000" w:csb0="0004009F" w:csb1="DFD70000"/>
  </w:font>
  <w:font w:name="Arial Unicode MS">
    <w:altName w:val="Malgun Gothic Semilight"/>
    <w:panose1 w:val="020B0604020202020204"/>
    <w:charset w:val="00"/>
    <w:family w:val="roman"/>
    <w:pitch w:val="default"/>
    <w:sig w:usb0="00000000" w:usb1="00000000" w:usb2="00000000" w:usb3="00000000" w:csb0="00000001" w:csb1="00000000"/>
  </w:font>
  <w:font w:name="Malgun Gothic Semilight">
    <w:panose1 w:val="020B0502040204020203"/>
    <w:charset w:val="86"/>
    <w:family w:val="auto"/>
    <w:pitch w:val="default"/>
    <w:sig w:usb0="900002AF" w:usb1="01D77CFB" w:usb2="00000012" w:usb3="00000000" w:csb0="203E01BD" w:csb1="D7FF0000"/>
  </w:font>
  <w:font w:name="微软雅黑">
    <w:panose1 w:val="020B0503020204020204"/>
    <w:charset w:val="86"/>
    <w:family w:val="swiss"/>
    <w:pitch w:val="default"/>
    <w:sig w:usb0="80000287" w:usb1="2ACF3C50" w:usb2="00000016" w:usb3="00000000" w:csb0="0004001F" w:csb1="00000000"/>
  </w:font>
  <w:font w:name="仿宋_GB2312">
    <w:altName w:val="仿宋"/>
    <w:panose1 w:val="02010609030101010101"/>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DC8306">
    <w:pPr>
      <w:pStyle w:val="24"/>
      <w:framePr w:wrap="around" w:vAnchor="text" w:hAnchor="margin" w:xAlign="right" w:y="1"/>
      <w:rPr>
        <w:rStyle w:val="39"/>
      </w:rPr>
    </w:pPr>
    <w:r>
      <w:rPr>
        <w:rStyle w:val="39"/>
      </w:rPr>
      <w:fldChar w:fldCharType="begin"/>
    </w:r>
    <w:r>
      <w:rPr>
        <w:rStyle w:val="39"/>
      </w:rPr>
      <w:instrText xml:space="preserve">PAGE  </w:instrText>
    </w:r>
    <w:r>
      <w:rPr>
        <w:rStyle w:val="39"/>
      </w:rPr>
      <w:fldChar w:fldCharType="separate"/>
    </w:r>
    <w:r>
      <w:rPr>
        <w:rStyle w:val="39"/>
      </w:rPr>
      <w:t>1</w:t>
    </w:r>
    <w:r>
      <w:rPr>
        <w:rStyle w:val="39"/>
      </w:rPr>
      <w:fldChar w:fldCharType="end"/>
    </w:r>
  </w:p>
  <w:p w14:paraId="1D9B7930">
    <w:pPr>
      <w:pStyle w:val="24"/>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6"/>
      <w:tblW w:w="9781"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03"/>
      <w:gridCol w:w="4678"/>
    </w:tblGrid>
    <w:tr w14:paraId="75826B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1" w:type="dxa"/>
          <w:gridSpan w:val="2"/>
          <w:tcBorders>
            <w:top w:val="single" w:color="auto" w:sz="12" w:space="0"/>
            <w:left w:val="nil"/>
            <w:bottom w:val="nil"/>
            <w:right w:val="nil"/>
          </w:tcBorders>
        </w:tcPr>
        <w:p w14:paraId="63DB7773">
          <w:pPr>
            <w:pStyle w:val="24"/>
          </w:pPr>
          <w:r>
            <w:rPr>
              <w:rFonts w:hint="eastAsia"/>
            </w:rPr>
            <w:t>网站：</w:t>
          </w:r>
          <w:r>
            <w:t>www.stc.sic.gov.cn</w:t>
          </w:r>
        </w:p>
      </w:tc>
    </w:tr>
    <w:tr w14:paraId="74D7A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3" w:type="dxa"/>
          <w:tcBorders>
            <w:top w:val="nil"/>
            <w:left w:val="nil"/>
            <w:bottom w:val="nil"/>
            <w:right w:val="nil"/>
          </w:tcBorders>
        </w:tcPr>
        <w:p w14:paraId="276C2042">
          <w:pPr>
            <w:pStyle w:val="24"/>
          </w:pPr>
          <w:r>
            <w:rPr>
              <w:rFonts w:hint="eastAsia"/>
            </w:rPr>
            <w:t>联系方式：0</w:t>
          </w:r>
          <w:r>
            <w:t>10-</w:t>
          </w:r>
          <w:r>
            <w:rPr>
              <w:rFonts w:hint="eastAsia"/>
            </w:rPr>
            <w:t>636911</w:t>
          </w:r>
          <w:r>
            <w:t>55</w:t>
          </w:r>
        </w:p>
      </w:tc>
      <w:tc>
        <w:tcPr>
          <w:tcW w:w="4678" w:type="dxa"/>
          <w:tcBorders>
            <w:top w:val="nil"/>
            <w:left w:val="nil"/>
            <w:bottom w:val="nil"/>
            <w:right w:val="nil"/>
          </w:tcBorders>
          <w:vAlign w:val="bottom"/>
        </w:tcPr>
        <w:p w14:paraId="7A1E3B58">
          <w:pPr>
            <w:pStyle w:val="24"/>
            <w:jc w:val="right"/>
          </w:pPr>
          <w:r>
            <w:rPr>
              <w:rFonts w:hint="eastAsia" w:cs="宋体"/>
              <w:kern w:val="0"/>
            </w:rPr>
            <w:t>地址：</w:t>
          </w:r>
          <w:r>
            <w:rPr>
              <w:rFonts w:hint="eastAsia" w:hAnsi="宋体"/>
            </w:rPr>
            <w:t>北京市</w:t>
          </w:r>
          <w:r>
            <w:rPr>
              <w:rFonts w:hAnsi="宋体"/>
            </w:rPr>
            <w:t>西城区</w:t>
          </w:r>
          <w:r>
            <w:rPr>
              <w:rFonts w:hint="eastAsia" w:hAnsi="宋体"/>
            </w:rPr>
            <w:t>广安门内</w:t>
          </w:r>
          <w:r>
            <w:rPr>
              <w:rFonts w:hAnsi="宋体"/>
            </w:rPr>
            <w:t>信息大厦B1-101</w:t>
          </w:r>
        </w:p>
      </w:tc>
    </w:tr>
  </w:tbl>
  <w:p w14:paraId="10583D6B">
    <w:pPr>
      <w:pStyle w:val="2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6"/>
      <w:tblW w:w="9781" w:type="dxa"/>
      <w:tblInd w:w="108" w:type="dxa"/>
      <w:tblBorders>
        <w:top w:val="single" w:color="auto" w:sz="12"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90"/>
      <w:gridCol w:w="213"/>
      <w:gridCol w:w="4678"/>
    </w:tblGrid>
    <w:tr w14:paraId="75DDB98B">
      <w:tblPrEx>
        <w:tblBorders>
          <w:top w:val="single" w:color="auto" w:sz="12"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90" w:type="dxa"/>
        </w:tcPr>
        <w:p w14:paraId="390AB33E">
          <w:pPr>
            <w:pStyle w:val="24"/>
          </w:pPr>
          <w:r>
            <w:rPr>
              <w:rFonts w:hint="eastAsia"/>
            </w:rPr>
            <w:t>网站：</w:t>
          </w:r>
          <w:r>
            <w:t>www.stc.sic.gov.cn</w:t>
          </w:r>
          <w:r>
            <w:rPr>
              <w:rFonts w:hint="eastAsia"/>
            </w:rPr>
            <w:t xml:space="preserve">                                                      </w:t>
          </w:r>
        </w:p>
      </w:tc>
      <w:tc>
        <w:tcPr>
          <w:tcW w:w="4891" w:type="dxa"/>
          <w:gridSpan w:val="2"/>
        </w:tcPr>
        <w:p w14:paraId="6A8B1CD3">
          <w:pPr>
            <w:pStyle w:val="24"/>
            <w:jc w:val="right"/>
          </w:pPr>
          <w:r>
            <mc:AlternateContent>
              <mc:Choice Requires="wps">
                <w:drawing>
                  <wp:anchor distT="0" distB="0" distL="114300" distR="114300" simplePos="0" relativeHeight="251659264" behindDoc="0" locked="0" layoutInCell="1" allowOverlap="1">
                    <wp:simplePos x="0" y="0"/>
                    <wp:positionH relativeFrom="margin">
                      <wp:posOffset>1888490</wp:posOffset>
                    </wp:positionH>
                    <wp:positionV relativeFrom="paragraph">
                      <wp:posOffset>15875</wp:posOffset>
                    </wp:positionV>
                    <wp:extent cx="85725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85725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A3F94B6">
                                <w:pPr>
                                  <w:pStyle w:val="24"/>
                                  <w:jc w:val="right"/>
                                </w:pPr>
                                <w:r>
                                  <w:rPr>
                                    <w:rFonts w:hint="eastAsia"/>
                                  </w:rPr>
                                  <w:t>第</w:t>
                                </w:r>
                                <w:r>
                                  <w:fldChar w:fldCharType="begin"/>
                                </w:r>
                                <w:r>
                                  <w:instrText xml:space="preserve"> PAGE   \* MERGEFORMAT </w:instrText>
                                </w:r>
                                <w:r>
                                  <w:fldChar w:fldCharType="separate"/>
                                </w:r>
                                <w:r>
                                  <w:rPr>
                                    <w:lang w:val="zh-CN"/>
                                  </w:rPr>
                                  <w:t>30</w:t>
                                </w:r>
                                <w:r>
                                  <w:rPr>
                                    <w:lang w:val="zh-CN"/>
                                  </w:rPr>
                                  <w:fldChar w:fldCharType="end"/>
                                </w:r>
                                <w:r>
                                  <w:rPr>
                                    <w:rFonts w:hint="eastAsia"/>
                                  </w:rPr>
                                  <w:t>页 共</w:t>
                                </w:r>
                                <w:r>
                                  <w:fldChar w:fldCharType="begin"/>
                                </w:r>
                                <w:r>
                                  <w:instrText xml:space="preserve"> SECTIONPAGES  </w:instrText>
                                </w:r>
                                <w:r>
                                  <w:fldChar w:fldCharType="separate"/>
                                </w:r>
                                <w:r>
                                  <w:t>60</w:t>
                                </w:r>
                                <w:r>
                                  <w:fldChar w:fldCharType="end"/>
                                </w:r>
                                <w:r>
                                  <w:rPr>
                                    <w:rFonts w:hint="eastAsia"/>
                                  </w:rPr>
                                  <w:t>页</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48.7pt;margin-top:1.25pt;height:144pt;width:67.5pt;mso-position-horizontal-relative:margin;z-index:251659264;mso-width-relative:page;mso-height-relative:page;" filled="f" stroked="f" coordsize="21600,21600" o:gfxdata="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lX9jq9cAAAAJAQAADwAAAAAAAAABACAAAAAiAAAAZHJzL2Rvd25yZXYueG1s&#10;UEsBAhQAFAAAAAgAh07iQOf5JrkyAgAAVgQAAA4AAAAAAAAAAQAgAAAAJgEAAGRycy9lMm9Eb2Mu&#10;eG1sUEsFBgAAAAAGAAYAWQEAAMoFAAAAAA==&#10;">
                    <v:fill on="f" focussize="0,0"/>
                    <v:stroke on="f" weight="0.5pt"/>
                    <v:imagedata o:title=""/>
                    <o:lock v:ext="edit" aspectratio="f"/>
                    <v:textbox inset="0mm,0mm,0mm,0mm" style="mso-fit-shape-to-text:t;">
                      <w:txbxContent>
                        <w:p w14:paraId="7A3F94B6">
                          <w:pPr>
                            <w:pStyle w:val="24"/>
                            <w:jc w:val="right"/>
                          </w:pPr>
                          <w:r>
                            <w:rPr>
                              <w:rFonts w:hint="eastAsia"/>
                            </w:rPr>
                            <w:t>第</w:t>
                          </w:r>
                          <w:r>
                            <w:fldChar w:fldCharType="begin"/>
                          </w:r>
                          <w:r>
                            <w:instrText xml:space="preserve"> PAGE   \* MERGEFORMAT </w:instrText>
                          </w:r>
                          <w:r>
                            <w:fldChar w:fldCharType="separate"/>
                          </w:r>
                          <w:r>
                            <w:rPr>
                              <w:lang w:val="zh-CN"/>
                            </w:rPr>
                            <w:t>30</w:t>
                          </w:r>
                          <w:r>
                            <w:rPr>
                              <w:lang w:val="zh-CN"/>
                            </w:rPr>
                            <w:fldChar w:fldCharType="end"/>
                          </w:r>
                          <w:r>
                            <w:rPr>
                              <w:rFonts w:hint="eastAsia"/>
                            </w:rPr>
                            <w:t>页 共</w:t>
                          </w:r>
                          <w:r>
                            <w:fldChar w:fldCharType="begin"/>
                          </w:r>
                          <w:r>
                            <w:instrText xml:space="preserve"> SECTIONPAGES  </w:instrText>
                          </w:r>
                          <w:r>
                            <w:fldChar w:fldCharType="separate"/>
                          </w:r>
                          <w:r>
                            <w:t>60</w:t>
                          </w:r>
                          <w:r>
                            <w:fldChar w:fldCharType="end"/>
                          </w:r>
                          <w:r>
                            <w:rPr>
                              <w:rFonts w:hint="eastAsia"/>
                            </w:rPr>
                            <w:t>页</w:t>
                          </w:r>
                        </w:p>
                      </w:txbxContent>
                    </v:textbox>
                  </v:shape>
                </w:pict>
              </mc:Fallback>
            </mc:AlternateContent>
          </w:r>
        </w:p>
      </w:tc>
    </w:tr>
    <w:tr w14:paraId="66A4CAE8">
      <w:tblPrEx>
        <w:tblBorders>
          <w:top w:val="single" w:color="auto" w:sz="12"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103" w:type="dxa"/>
          <w:gridSpan w:val="2"/>
        </w:tcPr>
        <w:p w14:paraId="5624031B">
          <w:pPr>
            <w:pStyle w:val="24"/>
          </w:pPr>
          <w:r>
            <w:rPr>
              <w:rFonts w:hint="eastAsia"/>
            </w:rPr>
            <w:t>联系方式：0</w:t>
          </w:r>
          <w:r>
            <w:t>10-</w:t>
          </w:r>
          <w:r>
            <w:rPr>
              <w:rFonts w:hint="eastAsia"/>
            </w:rPr>
            <w:t>636911</w:t>
          </w:r>
          <w:r>
            <w:t>55</w:t>
          </w:r>
        </w:p>
      </w:tc>
      <w:tc>
        <w:tcPr>
          <w:tcW w:w="4678" w:type="dxa"/>
          <w:vAlign w:val="bottom"/>
        </w:tcPr>
        <w:p w14:paraId="3E97F528">
          <w:pPr>
            <w:pStyle w:val="24"/>
            <w:jc w:val="right"/>
          </w:pPr>
          <w:r>
            <w:rPr>
              <w:rFonts w:hint="eastAsia" w:cs="宋体"/>
              <w:kern w:val="0"/>
            </w:rPr>
            <w:t>地址：</w:t>
          </w:r>
          <w:r>
            <w:rPr>
              <w:rFonts w:hint="eastAsia" w:hAnsi="宋体"/>
            </w:rPr>
            <w:t>北京市</w:t>
          </w:r>
          <w:r>
            <w:rPr>
              <w:rFonts w:hAnsi="宋体"/>
            </w:rPr>
            <w:t>西城区</w:t>
          </w:r>
          <w:r>
            <w:rPr>
              <w:rFonts w:hint="eastAsia" w:hAnsi="宋体"/>
            </w:rPr>
            <w:t>广安门内</w:t>
          </w:r>
          <w:r>
            <w:rPr>
              <w:rFonts w:hAnsi="宋体"/>
            </w:rPr>
            <w:t>信息大厦B1-101</w:t>
          </w:r>
        </w:p>
      </w:tc>
    </w:tr>
  </w:tbl>
  <w:p w14:paraId="5B091C24">
    <w:pPr>
      <w:pStyle w:val="2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6"/>
      <w:tblW w:w="9923" w:type="dxa"/>
      <w:tblInd w:w="-34" w:type="dxa"/>
      <w:tblLayout w:type="fixed"/>
      <w:tblCellMar>
        <w:top w:w="0" w:type="dxa"/>
        <w:left w:w="108" w:type="dxa"/>
        <w:bottom w:w="0" w:type="dxa"/>
        <w:right w:w="108" w:type="dxa"/>
      </w:tblCellMar>
    </w:tblPr>
    <w:tblGrid>
      <w:gridCol w:w="240"/>
      <w:gridCol w:w="5748"/>
      <w:gridCol w:w="3935"/>
    </w:tblGrid>
    <w:tr w14:paraId="75CBDCE9">
      <w:tblPrEx>
        <w:tblCellMar>
          <w:top w:w="0" w:type="dxa"/>
          <w:left w:w="108" w:type="dxa"/>
          <w:bottom w:w="0" w:type="dxa"/>
          <w:right w:w="108" w:type="dxa"/>
        </w:tblCellMar>
      </w:tblPrEx>
      <w:trPr>
        <w:trHeight w:val="278" w:hRule="atLeast"/>
      </w:trPr>
      <w:tc>
        <w:tcPr>
          <w:tcW w:w="240" w:type="dxa"/>
          <w:vMerge w:val="restart"/>
          <w:vAlign w:val="center"/>
        </w:tcPr>
        <w:p w14:paraId="37322EF1"/>
      </w:tc>
      <w:tc>
        <w:tcPr>
          <w:tcW w:w="9683" w:type="dxa"/>
          <w:gridSpan w:val="2"/>
          <w:vAlign w:val="bottom"/>
        </w:tcPr>
        <w:p w14:paraId="1B3FB33D">
          <w:pPr>
            <w:pStyle w:val="25"/>
            <w:pBdr>
              <w:bottom w:val="none" w:color="auto" w:sz="0" w:space="0"/>
            </w:pBdr>
            <w:jc w:val="right"/>
            <w:rPr>
              <w:rFonts w:hint="eastAsia" w:ascii="宋体" w:hAnsi="宋体"/>
              <w:szCs w:val="21"/>
            </w:rPr>
          </w:pPr>
        </w:p>
      </w:tc>
    </w:tr>
    <w:tr w14:paraId="160BB72E">
      <w:tblPrEx>
        <w:tblCellMar>
          <w:top w:w="0" w:type="dxa"/>
          <w:left w:w="108" w:type="dxa"/>
          <w:bottom w:w="0" w:type="dxa"/>
          <w:right w:w="108" w:type="dxa"/>
        </w:tblCellMar>
      </w:tblPrEx>
      <w:trPr>
        <w:trHeight w:val="277" w:hRule="atLeast"/>
      </w:trPr>
      <w:tc>
        <w:tcPr>
          <w:tcW w:w="240" w:type="dxa"/>
          <w:vMerge w:val="continue"/>
        </w:tcPr>
        <w:p w14:paraId="28E6C7DD">
          <w:pPr>
            <w:pStyle w:val="25"/>
            <w:pBdr>
              <w:bottom w:val="none" w:color="auto" w:sz="0" w:space="0"/>
            </w:pBdr>
            <w:jc w:val="both"/>
            <w:rPr>
              <w:sz w:val="21"/>
              <w:szCs w:val="24"/>
            </w:rPr>
          </w:pPr>
        </w:p>
      </w:tc>
      <w:tc>
        <w:tcPr>
          <w:tcW w:w="5748" w:type="dxa"/>
          <w:vAlign w:val="bottom"/>
        </w:tcPr>
        <w:p w14:paraId="388E2E72">
          <w:pPr>
            <w:pStyle w:val="25"/>
            <w:pBdr>
              <w:bottom w:val="none" w:color="auto" w:sz="0" w:space="0"/>
            </w:pBdr>
            <w:jc w:val="both"/>
          </w:pPr>
          <w:r>
            <w:rPr>
              <w:rFonts w:hint="eastAsia"/>
            </w:rPr>
            <w:t>个人权益保障监管关键技术研究软件测试项目</w:t>
          </w:r>
        </w:p>
      </w:tc>
      <w:tc>
        <w:tcPr>
          <w:tcW w:w="3935" w:type="dxa"/>
          <w:vAlign w:val="bottom"/>
        </w:tcPr>
        <w:p w14:paraId="419897FE">
          <w:pPr>
            <w:pStyle w:val="25"/>
            <w:pBdr>
              <w:bottom w:val="none" w:color="auto" w:sz="0" w:space="0"/>
            </w:pBdr>
            <w:jc w:val="right"/>
          </w:pPr>
          <w:r>
            <w:rPr>
              <w:rFonts w:hint="eastAsia"/>
            </w:rPr>
            <w:t>报告编号：SICSTC/TR-</w:t>
          </w:r>
          <w:r>
            <w:t xml:space="preserve"> ZJM2024000</w:t>
          </w:r>
          <w:r>
            <w:rPr>
              <w:rFonts w:hint="eastAsia"/>
            </w:rPr>
            <w:t>6</w:t>
          </w:r>
        </w:p>
      </w:tc>
    </w:tr>
  </w:tbl>
  <w:p w14:paraId="5A7F1343">
    <w:pPr>
      <w:pStyle w:val="25"/>
      <w:tabs>
        <w:tab w:val="right" w:pos="9000"/>
        <w:tab w:val="clear" w:pos="8306"/>
      </w:tabs>
      <w:wordWrap w:val="0"/>
      <w:jc w:val="both"/>
      <w:rPr>
        <w:color w:val="000000"/>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FE4449"/>
    <w:multiLevelType w:val="multilevel"/>
    <w:tmpl w:val="CFFE4449"/>
    <w:lvl w:ilvl="0" w:tentative="0">
      <w:start w:val="7"/>
      <w:numFmt w:val="decimal"/>
      <w:lvlText w:val="TC-2-%1"/>
      <w:lvlJc w:val="left"/>
      <w:pPr>
        <w:ind w:left="420" w:hanging="420"/>
      </w:pPr>
      <w:rPr>
        <w:rFonts w:hint="default"/>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1">
    <w:nsid w:val="02AA674B"/>
    <w:multiLevelType w:val="multilevel"/>
    <w:tmpl w:val="02AA674B"/>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
    <w:nsid w:val="06B85E67"/>
    <w:multiLevelType w:val="multilevel"/>
    <w:tmpl w:val="06B85E67"/>
    <w:lvl w:ilvl="0" w:tentative="0">
      <w:start w:val="1"/>
      <w:numFmt w:val="decimal"/>
      <w:lvlText w:val="TC-2-%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8EF650E"/>
    <w:multiLevelType w:val="multilevel"/>
    <w:tmpl w:val="08EF650E"/>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4">
    <w:nsid w:val="143C7EE5"/>
    <w:multiLevelType w:val="multilevel"/>
    <w:tmpl w:val="143C7EE5"/>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
    <w:nsid w:val="15C56C14"/>
    <w:multiLevelType w:val="multilevel"/>
    <w:tmpl w:val="15C56C14"/>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8A777E8"/>
    <w:multiLevelType w:val="multilevel"/>
    <w:tmpl w:val="18A777E8"/>
    <w:lvl w:ilvl="0" w:tentative="0">
      <w:start w:val="1"/>
      <w:numFmt w:val="decimal"/>
      <w:pStyle w:val="69"/>
      <w:suff w:val="space"/>
      <w:lvlText w:val="%1."/>
      <w:lvlJc w:val="left"/>
      <w:pPr>
        <w:ind w:left="8500" w:hanging="425"/>
      </w:pPr>
      <w:rPr>
        <w:rFonts w:hint="eastAsia"/>
        <w:b/>
        <w:i w:val="0"/>
        <w:sz w:val="32"/>
        <w:szCs w:val="32"/>
      </w:rPr>
    </w:lvl>
    <w:lvl w:ilvl="1" w:tentative="0">
      <w:start w:val="1"/>
      <w:numFmt w:val="decimal"/>
      <w:pStyle w:val="81"/>
      <w:suff w:val="space"/>
      <w:lvlText w:val="%1.%2."/>
      <w:lvlJc w:val="left"/>
      <w:pPr>
        <w:ind w:left="8500" w:hanging="425"/>
      </w:pPr>
      <w:rPr>
        <w:rFonts w:hint="eastAsia"/>
        <w:b/>
        <w:i w:val="0"/>
        <w:sz w:val="28"/>
        <w:szCs w:val="28"/>
      </w:rPr>
    </w:lvl>
    <w:lvl w:ilvl="2" w:tentative="0">
      <w:start w:val="1"/>
      <w:numFmt w:val="decimal"/>
      <w:pStyle w:val="68"/>
      <w:suff w:val="space"/>
      <w:lvlText w:val="%1.%2.%3."/>
      <w:lvlJc w:val="left"/>
      <w:pPr>
        <w:ind w:left="8500" w:hanging="425"/>
      </w:pPr>
      <w:rPr>
        <w:rFonts w:hint="eastAsia"/>
        <w:b/>
        <w:i w:val="0"/>
        <w:sz w:val="24"/>
        <w:szCs w:val="24"/>
      </w:rPr>
    </w:lvl>
    <w:lvl w:ilvl="3" w:tentative="0">
      <w:start w:val="1"/>
      <w:numFmt w:val="decimal"/>
      <w:pStyle w:val="85"/>
      <w:suff w:val="space"/>
      <w:lvlText w:val="%1.%2.%3.%4."/>
      <w:lvlJc w:val="left"/>
      <w:pPr>
        <w:ind w:left="425" w:hanging="425"/>
      </w:pPr>
      <w:rPr>
        <w:rFonts w:hint="eastAsia"/>
        <w:b/>
        <w:i w:val="0"/>
        <w:sz w:val="21"/>
        <w:szCs w:val="21"/>
      </w:rPr>
    </w:lvl>
    <w:lvl w:ilvl="4" w:tentative="0">
      <w:start w:val="1"/>
      <w:numFmt w:val="decimal"/>
      <w:lvlText w:val="%1.%2.%3.%4.%5."/>
      <w:lvlJc w:val="left"/>
      <w:pPr>
        <w:tabs>
          <w:tab w:val="left" w:pos="9067"/>
        </w:tabs>
        <w:ind w:left="9067" w:hanging="992"/>
      </w:pPr>
      <w:rPr>
        <w:rFonts w:hint="eastAsia"/>
      </w:rPr>
    </w:lvl>
    <w:lvl w:ilvl="5" w:tentative="0">
      <w:start w:val="1"/>
      <w:numFmt w:val="decimal"/>
      <w:lvlText w:val="%1.%2.%3.%4.%5.%6."/>
      <w:lvlJc w:val="left"/>
      <w:pPr>
        <w:tabs>
          <w:tab w:val="left" w:pos="9209"/>
        </w:tabs>
        <w:ind w:left="9209" w:hanging="1134"/>
      </w:pPr>
      <w:rPr>
        <w:rFonts w:hint="eastAsia"/>
      </w:rPr>
    </w:lvl>
    <w:lvl w:ilvl="6" w:tentative="0">
      <w:start w:val="1"/>
      <w:numFmt w:val="decimal"/>
      <w:lvlText w:val="%1.%2.%3.%4.%5.%6.%7."/>
      <w:lvlJc w:val="left"/>
      <w:pPr>
        <w:tabs>
          <w:tab w:val="left" w:pos="9351"/>
        </w:tabs>
        <w:ind w:left="9351" w:hanging="1276"/>
      </w:pPr>
      <w:rPr>
        <w:rFonts w:hint="eastAsia"/>
      </w:rPr>
    </w:lvl>
    <w:lvl w:ilvl="7" w:tentative="0">
      <w:start w:val="1"/>
      <w:numFmt w:val="decimal"/>
      <w:lvlText w:val="%1.%2.%3.%4.%5.%6.%7.%8."/>
      <w:lvlJc w:val="left"/>
      <w:pPr>
        <w:tabs>
          <w:tab w:val="left" w:pos="9493"/>
        </w:tabs>
        <w:ind w:left="9493" w:hanging="1418"/>
      </w:pPr>
      <w:rPr>
        <w:rFonts w:hint="eastAsia"/>
      </w:rPr>
    </w:lvl>
    <w:lvl w:ilvl="8" w:tentative="0">
      <w:start w:val="1"/>
      <w:numFmt w:val="decimal"/>
      <w:lvlText w:val="%1.%2.%3.%4.%5.%6.%7.%8.%9."/>
      <w:lvlJc w:val="left"/>
      <w:pPr>
        <w:tabs>
          <w:tab w:val="left" w:pos="9634"/>
        </w:tabs>
        <w:ind w:left="9634" w:hanging="1559"/>
      </w:pPr>
      <w:rPr>
        <w:rFonts w:hint="eastAsia"/>
      </w:rPr>
    </w:lvl>
  </w:abstractNum>
  <w:abstractNum w:abstractNumId="7">
    <w:nsid w:val="1AA550D3"/>
    <w:multiLevelType w:val="multilevel"/>
    <w:tmpl w:val="1AA550D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B7E61CB"/>
    <w:multiLevelType w:val="multilevel"/>
    <w:tmpl w:val="1B7E61CB"/>
    <w:lvl w:ilvl="0" w:tentative="0">
      <w:start w:val="1"/>
      <w:numFmt w:val="decimal"/>
      <w:lvlText w:val="TC-1-%1"/>
      <w:lvlJc w:val="left"/>
      <w:pPr>
        <w:ind w:left="420" w:hanging="420"/>
      </w:pPr>
      <w:rPr>
        <w:rFonts w:hint="eastAsia"/>
        <w:b w:val="0"/>
        <w:bC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8D369A1"/>
    <w:multiLevelType w:val="multilevel"/>
    <w:tmpl w:val="28D369A1"/>
    <w:lvl w:ilvl="0" w:tentative="0">
      <w:start w:val="1"/>
      <w:numFmt w:val="decimal"/>
      <w:lvlText w:val="%1"/>
      <w:lvlJc w:val="left"/>
      <w:pPr>
        <w:ind w:left="704" w:hanging="420"/>
      </w:pPr>
      <w:rPr>
        <w:rFonts w:hint="eastAsia"/>
        <w:b/>
        <w:bCs/>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10">
    <w:nsid w:val="2A135068"/>
    <w:multiLevelType w:val="multilevel"/>
    <w:tmpl w:val="2A135068"/>
    <w:lvl w:ilvl="0" w:tentative="0">
      <w:start w:val="1"/>
      <w:numFmt w:val="bullet"/>
      <w:lvlText w:val=""/>
      <w:lvlJc w:val="left"/>
      <w:pPr>
        <w:ind w:left="845" w:hanging="420"/>
      </w:pPr>
      <w:rPr>
        <w:rFonts w:hint="default" w:ascii="Wingdings" w:hAnsi="Wingdings"/>
      </w:rPr>
    </w:lvl>
    <w:lvl w:ilvl="1" w:tentative="0">
      <w:start w:val="1"/>
      <w:numFmt w:val="bullet"/>
      <w:lvlText w:val=""/>
      <w:lvlJc w:val="left"/>
      <w:pPr>
        <w:ind w:left="1265" w:hanging="420"/>
      </w:pPr>
      <w:rPr>
        <w:rFonts w:hint="default" w:ascii="Wingdings" w:hAnsi="Wingdings"/>
      </w:rPr>
    </w:lvl>
    <w:lvl w:ilvl="2" w:tentative="0">
      <w:start w:val="1"/>
      <w:numFmt w:val="bullet"/>
      <w:lvlText w:val=""/>
      <w:lvlJc w:val="left"/>
      <w:pPr>
        <w:ind w:left="1685" w:hanging="420"/>
      </w:pPr>
      <w:rPr>
        <w:rFonts w:hint="default" w:ascii="Wingdings" w:hAnsi="Wingdings"/>
      </w:rPr>
    </w:lvl>
    <w:lvl w:ilvl="3" w:tentative="0">
      <w:start w:val="1"/>
      <w:numFmt w:val="bullet"/>
      <w:lvlText w:val=""/>
      <w:lvlJc w:val="left"/>
      <w:pPr>
        <w:ind w:left="2105" w:hanging="420"/>
      </w:pPr>
      <w:rPr>
        <w:rFonts w:hint="default" w:ascii="Wingdings" w:hAnsi="Wingdings"/>
      </w:rPr>
    </w:lvl>
    <w:lvl w:ilvl="4" w:tentative="0">
      <w:start w:val="1"/>
      <w:numFmt w:val="bullet"/>
      <w:lvlText w:val=""/>
      <w:lvlJc w:val="left"/>
      <w:pPr>
        <w:ind w:left="2525" w:hanging="420"/>
      </w:pPr>
      <w:rPr>
        <w:rFonts w:hint="default" w:ascii="Wingdings" w:hAnsi="Wingdings"/>
      </w:rPr>
    </w:lvl>
    <w:lvl w:ilvl="5" w:tentative="0">
      <w:start w:val="1"/>
      <w:numFmt w:val="bullet"/>
      <w:lvlText w:val=""/>
      <w:lvlJc w:val="left"/>
      <w:pPr>
        <w:ind w:left="2945" w:hanging="420"/>
      </w:pPr>
      <w:rPr>
        <w:rFonts w:hint="default" w:ascii="Wingdings" w:hAnsi="Wingdings"/>
      </w:rPr>
    </w:lvl>
    <w:lvl w:ilvl="6" w:tentative="0">
      <w:start w:val="1"/>
      <w:numFmt w:val="bullet"/>
      <w:lvlText w:val=""/>
      <w:lvlJc w:val="left"/>
      <w:pPr>
        <w:ind w:left="3365" w:hanging="420"/>
      </w:pPr>
      <w:rPr>
        <w:rFonts w:hint="default" w:ascii="Wingdings" w:hAnsi="Wingdings"/>
      </w:rPr>
    </w:lvl>
    <w:lvl w:ilvl="7" w:tentative="0">
      <w:start w:val="1"/>
      <w:numFmt w:val="bullet"/>
      <w:lvlText w:val=""/>
      <w:lvlJc w:val="left"/>
      <w:pPr>
        <w:ind w:left="3785" w:hanging="420"/>
      </w:pPr>
      <w:rPr>
        <w:rFonts w:hint="default" w:ascii="Wingdings" w:hAnsi="Wingdings"/>
      </w:rPr>
    </w:lvl>
    <w:lvl w:ilvl="8" w:tentative="0">
      <w:start w:val="1"/>
      <w:numFmt w:val="bullet"/>
      <w:lvlText w:val=""/>
      <w:lvlJc w:val="left"/>
      <w:pPr>
        <w:ind w:left="4205" w:hanging="420"/>
      </w:pPr>
      <w:rPr>
        <w:rFonts w:hint="default" w:ascii="Wingdings" w:hAnsi="Wingdings"/>
      </w:rPr>
    </w:lvl>
  </w:abstractNum>
  <w:abstractNum w:abstractNumId="11">
    <w:nsid w:val="36786AF2"/>
    <w:multiLevelType w:val="multilevel"/>
    <w:tmpl w:val="36786A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39F9491F"/>
    <w:multiLevelType w:val="multilevel"/>
    <w:tmpl w:val="39F9491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3C67094C"/>
    <w:multiLevelType w:val="multilevel"/>
    <w:tmpl w:val="3C67094C"/>
    <w:lvl w:ilvl="0" w:tentative="0">
      <w:start w:val="1"/>
      <w:numFmt w:val="bullet"/>
      <w:lvlText w:val=""/>
      <w:lvlJc w:val="left"/>
      <w:pPr>
        <w:ind w:left="840" w:hanging="420"/>
      </w:pPr>
      <w:rPr>
        <w:rFonts w:hint="default" w:ascii="Wingdings" w:hAnsi="Wingdings"/>
        <w:sz w:val="28"/>
        <w:szCs w:val="28"/>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3E057BB6"/>
    <w:multiLevelType w:val="multilevel"/>
    <w:tmpl w:val="3E057BB6"/>
    <w:lvl w:ilvl="0" w:tentative="0">
      <w:start w:val="1"/>
      <w:numFmt w:val="decimal"/>
      <w:lvlText w:val="%1)"/>
      <w:lvlJc w:val="left"/>
      <w:pPr>
        <w:ind w:left="1320" w:hanging="420"/>
      </w:pPr>
      <w:rPr>
        <w:rFonts w:hint="default"/>
      </w:rPr>
    </w:lvl>
    <w:lvl w:ilvl="1" w:tentative="0">
      <w:start w:val="1"/>
      <w:numFmt w:val="bullet"/>
      <w:lvlText w:val=""/>
      <w:lvlJc w:val="left"/>
      <w:pPr>
        <w:ind w:left="1740" w:hanging="420"/>
      </w:pPr>
      <w:rPr>
        <w:rFonts w:hint="default" w:ascii="Wingdings" w:hAnsi="Wingdings"/>
      </w:rPr>
    </w:lvl>
    <w:lvl w:ilvl="2" w:tentative="0">
      <w:start w:val="1"/>
      <w:numFmt w:val="bullet"/>
      <w:lvlText w:val=""/>
      <w:lvlJc w:val="left"/>
      <w:pPr>
        <w:ind w:left="2160" w:hanging="420"/>
      </w:pPr>
      <w:rPr>
        <w:rFonts w:hint="default" w:ascii="Wingdings" w:hAnsi="Wingdings"/>
      </w:rPr>
    </w:lvl>
    <w:lvl w:ilvl="3" w:tentative="0">
      <w:start w:val="1"/>
      <w:numFmt w:val="bullet"/>
      <w:lvlText w:val=""/>
      <w:lvlJc w:val="left"/>
      <w:pPr>
        <w:ind w:left="2580" w:hanging="420"/>
      </w:pPr>
      <w:rPr>
        <w:rFonts w:hint="default" w:ascii="Wingdings" w:hAnsi="Wingdings"/>
      </w:rPr>
    </w:lvl>
    <w:lvl w:ilvl="4" w:tentative="0">
      <w:start w:val="1"/>
      <w:numFmt w:val="bullet"/>
      <w:lvlText w:val=""/>
      <w:lvlJc w:val="left"/>
      <w:pPr>
        <w:ind w:left="3000" w:hanging="420"/>
      </w:pPr>
      <w:rPr>
        <w:rFonts w:hint="default" w:ascii="Wingdings" w:hAnsi="Wingdings"/>
      </w:rPr>
    </w:lvl>
    <w:lvl w:ilvl="5" w:tentative="0">
      <w:start w:val="1"/>
      <w:numFmt w:val="bullet"/>
      <w:lvlText w:val=""/>
      <w:lvlJc w:val="left"/>
      <w:pPr>
        <w:ind w:left="3420" w:hanging="420"/>
      </w:pPr>
      <w:rPr>
        <w:rFonts w:hint="default" w:ascii="Wingdings" w:hAnsi="Wingdings"/>
      </w:rPr>
    </w:lvl>
    <w:lvl w:ilvl="6" w:tentative="0">
      <w:start w:val="1"/>
      <w:numFmt w:val="bullet"/>
      <w:lvlText w:val=""/>
      <w:lvlJc w:val="left"/>
      <w:pPr>
        <w:ind w:left="3840" w:hanging="420"/>
      </w:pPr>
      <w:rPr>
        <w:rFonts w:hint="default" w:ascii="Wingdings" w:hAnsi="Wingdings"/>
      </w:rPr>
    </w:lvl>
    <w:lvl w:ilvl="7" w:tentative="0">
      <w:start w:val="1"/>
      <w:numFmt w:val="bullet"/>
      <w:lvlText w:val=""/>
      <w:lvlJc w:val="left"/>
      <w:pPr>
        <w:ind w:left="4260" w:hanging="420"/>
      </w:pPr>
      <w:rPr>
        <w:rFonts w:hint="default" w:ascii="Wingdings" w:hAnsi="Wingdings"/>
      </w:rPr>
    </w:lvl>
    <w:lvl w:ilvl="8" w:tentative="0">
      <w:start w:val="1"/>
      <w:numFmt w:val="bullet"/>
      <w:lvlText w:val=""/>
      <w:lvlJc w:val="left"/>
      <w:pPr>
        <w:ind w:left="4680" w:hanging="420"/>
      </w:pPr>
      <w:rPr>
        <w:rFonts w:hint="default" w:ascii="Wingdings" w:hAnsi="Wingdings"/>
      </w:rPr>
    </w:lvl>
  </w:abstractNum>
  <w:abstractNum w:abstractNumId="15">
    <w:nsid w:val="51EB6765"/>
    <w:multiLevelType w:val="multilevel"/>
    <w:tmpl w:val="51EB676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54BA1CED"/>
    <w:multiLevelType w:val="multilevel"/>
    <w:tmpl w:val="54BA1CED"/>
    <w:lvl w:ilvl="0" w:tentative="0">
      <w:start w:val="1"/>
      <w:numFmt w:val="decimal"/>
      <w:lvlText w:val="%1"/>
      <w:lvlJc w:val="left"/>
      <w:pPr>
        <w:ind w:left="704" w:hanging="420"/>
      </w:pPr>
      <w:rPr>
        <w:rFonts w:hint="eastAsia"/>
        <w:b/>
        <w:bCs/>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17">
    <w:nsid w:val="55A44850"/>
    <w:multiLevelType w:val="multilevel"/>
    <w:tmpl w:val="55A4485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60AF6E95"/>
    <w:multiLevelType w:val="multilevel"/>
    <w:tmpl w:val="60AF6E95"/>
    <w:lvl w:ilvl="0" w:tentative="0">
      <w:start w:val="1"/>
      <w:numFmt w:val="bullet"/>
      <w:lvlText w:val=""/>
      <w:lvlJc w:val="left"/>
      <w:pPr>
        <w:ind w:left="958" w:hanging="420"/>
      </w:pPr>
      <w:rPr>
        <w:rFonts w:hint="default" w:ascii="Wingdings" w:hAnsi="Wingdings"/>
      </w:rPr>
    </w:lvl>
    <w:lvl w:ilvl="1" w:tentative="0">
      <w:start w:val="1"/>
      <w:numFmt w:val="bullet"/>
      <w:lvlText w:val=""/>
      <w:lvlJc w:val="left"/>
      <w:pPr>
        <w:ind w:left="1378" w:hanging="420"/>
      </w:pPr>
      <w:rPr>
        <w:rFonts w:hint="default" w:ascii="Wingdings" w:hAnsi="Wingdings"/>
      </w:rPr>
    </w:lvl>
    <w:lvl w:ilvl="2" w:tentative="0">
      <w:start w:val="1"/>
      <w:numFmt w:val="bullet"/>
      <w:lvlText w:val=""/>
      <w:lvlJc w:val="left"/>
      <w:pPr>
        <w:ind w:left="1798" w:hanging="420"/>
      </w:pPr>
      <w:rPr>
        <w:rFonts w:hint="default" w:ascii="Wingdings" w:hAnsi="Wingdings"/>
      </w:rPr>
    </w:lvl>
    <w:lvl w:ilvl="3" w:tentative="0">
      <w:start w:val="1"/>
      <w:numFmt w:val="bullet"/>
      <w:lvlText w:val=""/>
      <w:lvlJc w:val="left"/>
      <w:pPr>
        <w:ind w:left="2218" w:hanging="420"/>
      </w:pPr>
      <w:rPr>
        <w:rFonts w:hint="default" w:ascii="Wingdings" w:hAnsi="Wingdings"/>
      </w:rPr>
    </w:lvl>
    <w:lvl w:ilvl="4" w:tentative="0">
      <w:start w:val="1"/>
      <w:numFmt w:val="bullet"/>
      <w:lvlText w:val=""/>
      <w:lvlJc w:val="left"/>
      <w:pPr>
        <w:ind w:left="2638" w:hanging="420"/>
      </w:pPr>
      <w:rPr>
        <w:rFonts w:hint="default" w:ascii="Wingdings" w:hAnsi="Wingdings"/>
      </w:rPr>
    </w:lvl>
    <w:lvl w:ilvl="5" w:tentative="0">
      <w:start w:val="1"/>
      <w:numFmt w:val="bullet"/>
      <w:lvlText w:val=""/>
      <w:lvlJc w:val="left"/>
      <w:pPr>
        <w:ind w:left="3058" w:hanging="420"/>
      </w:pPr>
      <w:rPr>
        <w:rFonts w:hint="default" w:ascii="Wingdings" w:hAnsi="Wingdings"/>
      </w:rPr>
    </w:lvl>
    <w:lvl w:ilvl="6" w:tentative="0">
      <w:start w:val="1"/>
      <w:numFmt w:val="bullet"/>
      <w:lvlText w:val=""/>
      <w:lvlJc w:val="left"/>
      <w:pPr>
        <w:ind w:left="3478" w:hanging="420"/>
      </w:pPr>
      <w:rPr>
        <w:rFonts w:hint="default" w:ascii="Wingdings" w:hAnsi="Wingdings"/>
      </w:rPr>
    </w:lvl>
    <w:lvl w:ilvl="7" w:tentative="0">
      <w:start w:val="1"/>
      <w:numFmt w:val="bullet"/>
      <w:lvlText w:val=""/>
      <w:lvlJc w:val="left"/>
      <w:pPr>
        <w:ind w:left="3898" w:hanging="420"/>
      </w:pPr>
      <w:rPr>
        <w:rFonts w:hint="default" w:ascii="Wingdings" w:hAnsi="Wingdings"/>
      </w:rPr>
    </w:lvl>
    <w:lvl w:ilvl="8" w:tentative="0">
      <w:start w:val="1"/>
      <w:numFmt w:val="bullet"/>
      <w:lvlText w:val=""/>
      <w:lvlJc w:val="left"/>
      <w:pPr>
        <w:ind w:left="4318" w:hanging="420"/>
      </w:pPr>
      <w:rPr>
        <w:rFonts w:hint="default" w:ascii="Wingdings" w:hAnsi="Wingdings"/>
      </w:rPr>
    </w:lvl>
  </w:abstractNum>
  <w:abstractNum w:abstractNumId="19">
    <w:nsid w:val="67C8301B"/>
    <w:multiLevelType w:val="multilevel"/>
    <w:tmpl w:val="67C8301B"/>
    <w:lvl w:ilvl="0" w:tentative="0">
      <w:start w:val="1"/>
      <w:numFmt w:val="decimal"/>
      <w:lvlText w:val="%1."/>
      <w:lvlJc w:val="left"/>
      <w:pPr>
        <w:ind w:left="1680" w:hanging="420"/>
      </w:p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20">
    <w:nsid w:val="6ECC48FB"/>
    <w:multiLevelType w:val="multilevel"/>
    <w:tmpl w:val="6ECC48F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7B036D4C"/>
    <w:multiLevelType w:val="multilevel"/>
    <w:tmpl w:val="7B036D4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7DBC72FD"/>
    <w:multiLevelType w:val="multilevel"/>
    <w:tmpl w:val="7DBC72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7E073527"/>
    <w:multiLevelType w:val="multilevel"/>
    <w:tmpl w:val="7E07352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7E4F616C"/>
    <w:multiLevelType w:val="multilevel"/>
    <w:tmpl w:val="7E4F616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7FD67BA4"/>
    <w:multiLevelType w:val="multilevel"/>
    <w:tmpl w:val="7FD67BA4"/>
    <w:lvl w:ilvl="0" w:tentative="0">
      <w:start w:val="1"/>
      <w:numFmt w:val="decimal"/>
      <w:lvlText w:val="%1."/>
      <w:lvlJc w:val="left"/>
      <w:pPr>
        <w:tabs>
          <w:tab w:val="left" w:pos="420"/>
        </w:tabs>
        <w:ind w:left="420" w:hanging="420"/>
      </w:pPr>
      <w:rPr>
        <w:rFonts w:cs="Times New Roman"/>
      </w:rPr>
    </w:lvl>
    <w:lvl w:ilvl="1" w:tentative="0">
      <w:start w:val="1"/>
      <w:numFmt w:val="lowerLetter"/>
      <w:lvlText w:val="%2)"/>
      <w:lvlJc w:val="left"/>
      <w:pPr>
        <w:tabs>
          <w:tab w:val="left" w:pos="840"/>
        </w:tabs>
        <w:ind w:left="840" w:hanging="420"/>
      </w:pPr>
      <w:rPr>
        <w:rFonts w:cs="Times New Roman"/>
      </w:rPr>
    </w:lvl>
    <w:lvl w:ilvl="2" w:tentative="0">
      <w:start w:val="1"/>
      <w:numFmt w:val="lowerRoman"/>
      <w:lvlText w:val="%3."/>
      <w:lvlJc w:val="right"/>
      <w:pPr>
        <w:tabs>
          <w:tab w:val="left" w:pos="1260"/>
        </w:tabs>
        <w:ind w:left="1260" w:hanging="420"/>
      </w:pPr>
      <w:rPr>
        <w:rFonts w:cs="Times New Roman"/>
      </w:rPr>
    </w:lvl>
    <w:lvl w:ilvl="3" w:tentative="0">
      <w:start w:val="1"/>
      <w:numFmt w:val="decimal"/>
      <w:lvlText w:val="%4."/>
      <w:lvlJc w:val="left"/>
      <w:pPr>
        <w:tabs>
          <w:tab w:val="left" w:pos="1680"/>
        </w:tabs>
        <w:ind w:left="1680" w:hanging="420"/>
      </w:pPr>
      <w:rPr>
        <w:rFonts w:cs="Times New Roman"/>
      </w:rPr>
    </w:lvl>
    <w:lvl w:ilvl="4" w:tentative="0">
      <w:start w:val="1"/>
      <w:numFmt w:val="lowerLetter"/>
      <w:lvlText w:val="%5)"/>
      <w:lvlJc w:val="left"/>
      <w:pPr>
        <w:tabs>
          <w:tab w:val="left" w:pos="2100"/>
        </w:tabs>
        <w:ind w:left="2100" w:hanging="420"/>
      </w:pPr>
      <w:rPr>
        <w:rFonts w:cs="Times New Roman"/>
      </w:rPr>
    </w:lvl>
    <w:lvl w:ilvl="5" w:tentative="0">
      <w:start w:val="1"/>
      <w:numFmt w:val="lowerRoman"/>
      <w:lvlText w:val="%6."/>
      <w:lvlJc w:val="right"/>
      <w:pPr>
        <w:tabs>
          <w:tab w:val="left" w:pos="2520"/>
        </w:tabs>
        <w:ind w:left="2520" w:hanging="420"/>
      </w:pPr>
      <w:rPr>
        <w:rFonts w:cs="Times New Roman"/>
      </w:rPr>
    </w:lvl>
    <w:lvl w:ilvl="6" w:tentative="0">
      <w:start w:val="1"/>
      <w:numFmt w:val="decimal"/>
      <w:lvlText w:val="%7."/>
      <w:lvlJc w:val="left"/>
      <w:pPr>
        <w:tabs>
          <w:tab w:val="left" w:pos="2940"/>
        </w:tabs>
        <w:ind w:left="2940" w:hanging="420"/>
      </w:pPr>
      <w:rPr>
        <w:rFonts w:cs="Times New Roman"/>
      </w:rPr>
    </w:lvl>
    <w:lvl w:ilvl="7" w:tentative="0">
      <w:start w:val="1"/>
      <w:numFmt w:val="lowerLetter"/>
      <w:lvlText w:val="%8)"/>
      <w:lvlJc w:val="left"/>
      <w:pPr>
        <w:tabs>
          <w:tab w:val="left" w:pos="3360"/>
        </w:tabs>
        <w:ind w:left="3360" w:hanging="420"/>
      </w:pPr>
      <w:rPr>
        <w:rFonts w:cs="Times New Roman"/>
      </w:rPr>
    </w:lvl>
    <w:lvl w:ilvl="8" w:tentative="0">
      <w:start w:val="1"/>
      <w:numFmt w:val="lowerRoman"/>
      <w:lvlText w:val="%9."/>
      <w:lvlJc w:val="right"/>
      <w:pPr>
        <w:tabs>
          <w:tab w:val="left" w:pos="3780"/>
        </w:tabs>
        <w:ind w:left="3780" w:hanging="420"/>
      </w:pPr>
      <w:rPr>
        <w:rFonts w:cs="Times New Roman"/>
      </w:rPr>
    </w:lvl>
  </w:abstractNum>
  <w:num w:numId="1">
    <w:abstractNumId w:val="3"/>
  </w:num>
  <w:num w:numId="2">
    <w:abstractNumId w:val="6"/>
  </w:num>
  <w:num w:numId="3">
    <w:abstractNumId w:val="23"/>
  </w:num>
  <w:num w:numId="4">
    <w:abstractNumId w:val="4"/>
  </w:num>
  <w:num w:numId="5">
    <w:abstractNumId w:val="17"/>
  </w:num>
  <w:num w:numId="6">
    <w:abstractNumId w:val="7"/>
  </w:num>
  <w:num w:numId="7">
    <w:abstractNumId w:val="15"/>
  </w:num>
  <w:num w:numId="8">
    <w:abstractNumId w:val="12"/>
  </w:num>
  <w:num w:numId="9">
    <w:abstractNumId w:val="8"/>
  </w:num>
  <w:num w:numId="10">
    <w:abstractNumId w:val="11"/>
  </w:num>
  <w:num w:numId="11">
    <w:abstractNumId w:val="2"/>
  </w:num>
  <w:num w:numId="12">
    <w:abstractNumId w:val="0"/>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21"/>
  </w:num>
  <w:num w:numId="16">
    <w:abstractNumId w:val="20"/>
  </w:num>
  <w:num w:numId="17">
    <w:abstractNumId w:val="24"/>
  </w:num>
  <w:num w:numId="18">
    <w:abstractNumId w:val="13"/>
  </w:num>
  <w:num w:numId="19">
    <w:abstractNumId w:val="9"/>
  </w:num>
  <w:num w:numId="20">
    <w:abstractNumId w:val="16"/>
  </w:num>
  <w:num w:numId="21">
    <w:abstractNumId w:val="14"/>
  </w:num>
  <w:num w:numId="22">
    <w:abstractNumId w:val="1"/>
  </w:num>
  <w:num w:numId="23">
    <w:abstractNumId w:val="10"/>
  </w:num>
  <w:num w:numId="24">
    <w:abstractNumId w:val="25"/>
  </w:num>
  <w:num w:numId="25">
    <w:abstractNumId w:val="22"/>
  </w:num>
  <w:num w:numId="26">
    <w:abstractNumId w:val="19"/>
  </w:num>
  <w:num w:numId="27">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月诉长安">
    <w15:presenceInfo w15:providerId="WPS Office" w15:userId="2808209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trackRevisions w:val="1"/>
  <w:documentProtection w:enforcement="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GE1YmQwMTI1NjJkMGEwNmNjOGU2NDk1NGIxNjAxMDkifQ=="/>
  </w:docVars>
  <w:rsids>
    <w:rsidRoot w:val="0058017E"/>
    <w:rsid w:val="0000002A"/>
    <w:rsid w:val="000000E5"/>
    <w:rsid w:val="0000046C"/>
    <w:rsid w:val="00001152"/>
    <w:rsid w:val="0000116C"/>
    <w:rsid w:val="0000151C"/>
    <w:rsid w:val="00001889"/>
    <w:rsid w:val="00001D51"/>
    <w:rsid w:val="000021CF"/>
    <w:rsid w:val="000039D1"/>
    <w:rsid w:val="00004423"/>
    <w:rsid w:val="0000449A"/>
    <w:rsid w:val="000047C1"/>
    <w:rsid w:val="000048E5"/>
    <w:rsid w:val="00004B92"/>
    <w:rsid w:val="00004BF5"/>
    <w:rsid w:val="00004E60"/>
    <w:rsid w:val="0000504F"/>
    <w:rsid w:val="000054E3"/>
    <w:rsid w:val="0000584C"/>
    <w:rsid w:val="000058A7"/>
    <w:rsid w:val="00005BCF"/>
    <w:rsid w:val="00005BF3"/>
    <w:rsid w:val="00005ED0"/>
    <w:rsid w:val="00006E4D"/>
    <w:rsid w:val="00007268"/>
    <w:rsid w:val="00007AC7"/>
    <w:rsid w:val="00010009"/>
    <w:rsid w:val="00010127"/>
    <w:rsid w:val="000101E3"/>
    <w:rsid w:val="0001032C"/>
    <w:rsid w:val="000104B9"/>
    <w:rsid w:val="00010C67"/>
    <w:rsid w:val="00010CFF"/>
    <w:rsid w:val="000111A8"/>
    <w:rsid w:val="00012181"/>
    <w:rsid w:val="0001251A"/>
    <w:rsid w:val="00012886"/>
    <w:rsid w:val="00012DFF"/>
    <w:rsid w:val="00013704"/>
    <w:rsid w:val="0001385D"/>
    <w:rsid w:val="000139AB"/>
    <w:rsid w:val="00013A0A"/>
    <w:rsid w:val="00013AFC"/>
    <w:rsid w:val="00013E93"/>
    <w:rsid w:val="00014693"/>
    <w:rsid w:val="00014B06"/>
    <w:rsid w:val="00014BDF"/>
    <w:rsid w:val="00014D2A"/>
    <w:rsid w:val="00014E8A"/>
    <w:rsid w:val="00014F71"/>
    <w:rsid w:val="00015058"/>
    <w:rsid w:val="00015319"/>
    <w:rsid w:val="00015420"/>
    <w:rsid w:val="000154C8"/>
    <w:rsid w:val="0001577B"/>
    <w:rsid w:val="00015846"/>
    <w:rsid w:val="00015F1F"/>
    <w:rsid w:val="00016158"/>
    <w:rsid w:val="000164AD"/>
    <w:rsid w:val="00016676"/>
    <w:rsid w:val="0001683E"/>
    <w:rsid w:val="00016AB8"/>
    <w:rsid w:val="00016F4E"/>
    <w:rsid w:val="00017683"/>
    <w:rsid w:val="00017E64"/>
    <w:rsid w:val="00020103"/>
    <w:rsid w:val="000209B3"/>
    <w:rsid w:val="00020ECA"/>
    <w:rsid w:val="000216F2"/>
    <w:rsid w:val="0002219C"/>
    <w:rsid w:val="00022284"/>
    <w:rsid w:val="000222AC"/>
    <w:rsid w:val="000225D1"/>
    <w:rsid w:val="000227B8"/>
    <w:rsid w:val="000233DB"/>
    <w:rsid w:val="0002353A"/>
    <w:rsid w:val="00023966"/>
    <w:rsid w:val="00023A23"/>
    <w:rsid w:val="00023FB2"/>
    <w:rsid w:val="0002404A"/>
    <w:rsid w:val="00024242"/>
    <w:rsid w:val="00024517"/>
    <w:rsid w:val="000248B4"/>
    <w:rsid w:val="000251DB"/>
    <w:rsid w:val="0002543A"/>
    <w:rsid w:val="00025905"/>
    <w:rsid w:val="00025D60"/>
    <w:rsid w:val="000260CB"/>
    <w:rsid w:val="00026489"/>
    <w:rsid w:val="000267E5"/>
    <w:rsid w:val="00026A2E"/>
    <w:rsid w:val="00026B89"/>
    <w:rsid w:val="0003015E"/>
    <w:rsid w:val="000301E2"/>
    <w:rsid w:val="00030A4A"/>
    <w:rsid w:val="00030DF1"/>
    <w:rsid w:val="0003137F"/>
    <w:rsid w:val="000315B3"/>
    <w:rsid w:val="00031AD8"/>
    <w:rsid w:val="00031F97"/>
    <w:rsid w:val="00031FB9"/>
    <w:rsid w:val="00032B24"/>
    <w:rsid w:val="00032E12"/>
    <w:rsid w:val="0003315E"/>
    <w:rsid w:val="00033361"/>
    <w:rsid w:val="000335C6"/>
    <w:rsid w:val="00033DB9"/>
    <w:rsid w:val="00034617"/>
    <w:rsid w:val="00034701"/>
    <w:rsid w:val="00034752"/>
    <w:rsid w:val="0003491F"/>
    <w:rsid w:val="00035A75"/>
    <w:rsid w:val="00035C89"/>
    <w:rsid w:val="00035F55"/>
    <w:rsid w:val="00035F99"/>
    <w:rsid w:val="000360DA"/>
    <w:rsid w:val="0003614F"/>
    <w:rsid w:val="00036523"/>
    <w:rsid w:val="000366B2"/>
    <w:rsid w:val="00036AB6"/>
    <w:rsid w:val="00036C5D"/>
    <w:rsid w:val="00036D33"/>
    <w:rsid w:val="00036ED5"/>
    <w:rsid w:val="0003727D"/>
    <w:rsid w:val="00037282"/>
    <w:rsid w:val="000375CB"/>
    <w:rsid w:val="00037AB1"/>
    <w:rsid w:val="00037C2A"/>
    <w:rsid w:val="00037FA7"/>
    <w:rsid w:val="00040199"/>
    <w:rsid w:val="000401C7"/>
    <w:rsid w:val="00040B5E"/>
    <w:rsid w:val="00040DAC"/>
    <w:rsid w:val="0004110A"/>
    <w:rsid w:val="00041539"/>
    <w:rsid w:val="00041600"/>
    <w:rsid w:val="000418E0"/>
    <w:rsid w:val="000427D3"/>
    <w:rsid w:val="00042B25"/>
    <w:rsid w:val="00042DFF"/>
    <w:rsid w:val="00042F4F"/>
    <w:rsid w:val="00042F9B"/>
    <w:rsid w:val="00043C9D"/>
    <w:rsid w:val="00044482"/>
    <w:rsid w:val="00044844"/>
    <w:rsid w:val="00044918"/>
    <w:rsid w:val="00044A01"/>
    <w:rsid w:val="00044E6F"/>
    <w:rsid w:val="00044EFA"/>
    <w:rsid w:val="00045852"/>
    <w:rsid w:val="0004596A"/>
    <w:rsid w:val="00045A24"/>
    <w:rsid w:val="00045FC9"/>
    <w:rsid w:val="00046119"/>
    <w:rsid w:val="000466FC"/>
    <w:rsid w:val="00046737"/>
    <w:rsid w:val="00047DBE"/>
    <w:rsid w:val="0005027C"/>
    <w:rsid w:val="00050340"/>
    <w:rsid w:val="00050777"/>
    <w:rsid w:val="00050B58"/>
    <w:rsid w:val="00050F17"/>
    <w:rsid w:val="00051A05"/>
    <w:rsid w:val="00051C63"/>
    <w:rsid w:val="00052180"/>
    <w:rsid w:val="00052426"/>
    <w:rsid w:val="00053209"/>
    <w:rsid w:val="0005320A"/>
    <w:rsid w:val="0005347A"/>
    <w:rsid w:val="000535CF"/>
    <w:rsid w:val="00053711"/>
    <w:rsid w:val="000537DF"/>
    <w:rsid w:val="000549B4"/>
    <w:rsid w:val="000549E4"/>
    <w:rsid w:val="00054A6D"/>
    <w:rsid w:val="00054ED7"/>
    <w:rsid w:val="00055BC7"/>
    <w:rsid w:val="00056C56"/>
    <w:rsid w:val="0005704D"/>
    <w:rsid w:val="000604C7"/>
    <w:rsid w:val="000608AF"/>
    <w:rsid w:val="0006091A"/>
    <w:rsid w:val="00060981"/>
    <w:rsid w:val="00060A1C"/>
    <w:rsid w:val="00060AF7"/>
    <w:rsid w:val="00060BF7"/>
    <w:rsid w:val="00060F87"/>
    <w:rsid w:val="00061002"/>
    <w:rsid w:val="00061269"/>
    <w:rsid w:val="0006126F"/>
    <w:rsid w:val="0006155E"/>
    <w:rsid w:val="00061605"/>
    <w:rsid w:val="0006176C"/>
    <w:rsid w:val="000617FD"/>
    <w:rsid w:val="000625E3"/>
    <w:rsid w:val="0006280C"/>
    <w:rsid w:val="000635AC"/>
    <w:rsid w:val="0006406E"/>
    <w:rsid w:val="0006443B"/>
    <w:rsid w:val="000655F0"/>
    <w:rsid w:val="000659CC"/>
    <w:rsid w:val="00065F0B"/>
    <w:rsid w:val="0006659A"/>
    <w:rsid w:val="0006687B"/>
    <w:rsid w:val="00066BFC"/>
    <w:rsid w:val="00066EA1"/>
    <w:rsid w:val="0006762B"/>
    <w:rsid w:val="0006766A"/>
    <w:rsid w:val="00067930"/>
    <w:rsid w:val="00067A3D"/>
    <w:rsid w:val="00067A4E"/>
    <w:rsid w:val="00067B65"/>
    <w:rsid w:val="00067DA0"/>
    <w:rsid w:val="00067E03"/>
    <w:rsid w:val="00067EDF"/>
    <w:rsid w:val="00067F10"/>
    <w:rsid w:val="000702A1"/>
    <w:rsid w:val="000708E8"/>
    <w:rsid w:val="00070969"/>
    <w:rsid w:val="000710EC"/>
    <w:rsid w:val="000719C1"/>
    <w:rsid w:val="00071ACA"/>
    <w:rsid w:val="000720E6"/>
    <w:rsid w:val="0007257E"/>
    <w:rsid w:val="0007299F"/>
    <w:rsid w:val="0007341A"/>
    <w:rsid w:val="00073839"/>
    <w:rsid w:val="00073966"/>
    <w:rsid w:val="00073E04"/>
    <w:rsid w:val="00073F13"/>
    <w:rsid w:val="000740E0"/>
    <w:rsid w:val="00074713"/>
    <w:rsid w:val="00074925"/>
    <w:rsid w:val="00074AE8"/>
    <w:rsid w:val="0007508C"/>
    <w:rsid w:val="000754AA"/>
    <w:rsid w:val="0007573D"/>
    <w:rsid w:val="000757F0"/>
    <w:rsid w:val="00075A28"/>
    <w:rsid w:val="00075B72"/>
    <w:rsid w:val="00076F8C"/>
    <w:rsid w:val="000770B4"/>
    <w:rsid w:val="00077594"/>
    <w:rsid w:val="00077CB0"/>
    <w:rsid w:val="000800D8"/>
    <w:rsid w:val="0008053B"/>
    <w:rsid w:val="00080DD5"/>
    <w:rsid w:val="00081433"/>
    <w:rsid w:val="00081F9E"/>
    <w:rsid w:val="000822DC"/>
    <w:rsid w:val="0008286C"/>
    <w:rsid w:val="000828F7"/>
    <w:rsid w:val="000829B1"/>
    <w:rsid w:val="000830E6"/>
    <w:rsid w:val="000831D6"/>
    <w:rsid w:val="000837DC"/>
    <w:rsid w:val="00083A2D"/>
    <w:rsid w:val="0008444A"/>
    <w:rsid w:val="0008446C"/>
    <w:rsid w:val="0008476E"/>
    <w:rsid w:val="0008495A"/>
    <w:rsid w:val="0008503B"/>
    <w:rsid w:val="00085275"/>
    <w:rsid w:val="00085869"/>
    <w:rsid w:val="00085981"/>
    <w:rsid w:val="000859E2"/>
    <w:rsid w:val="000866E7"/>
    <w:rsid w:val="0008710D"/>
    <w:rsid w:val="000877B9"/>
    <w:rsid w:val="00087F5F"/>
    <w:rsid w:val="00087F92"/>
    <w:rsid w:val="0009020E"/>
    <w:rsid w:val="000905D8"/>
    <w:rsid w:val="00090831"/>
    <w:rsid w:val="00091393"/>
    <w:rsid w:val="000913BF"/>
    <w:rsid w:val="000913DC"/>
    <w:rsid w:val="000918C9"/>
    <w:rsid w:val="00091EC4"/>
    <w:rsid w:val="00092068"/>
    <w:rsid w:val="00092075"/>
    <w:rsid w:val="000932E3"/>
    <w:rsid w:val="00093611"/>
    <w:rsid w:val="00093E4F"/>
    <w:rsid w:val="000944BD"/>
    <w:rsid w:val="000944F6"/>
    <w:rsid w:val="00094FFE"/>
    <w:rsid w:val="00095209"/>
    <w:rsid w:val="000957E7"/>
    <w:rsid w:val="00095A28"/>
    <w:rsid w:val="00095B37"/>
    <w:rsid w:val="00095C36"/>
    <w:rsid w:val="000961D2"/>
    <w:rsid w:val="000961E6"/>
    <w:rsid w:val="000962AA"/>
    <w:rsid w:val="0009697F"/>
    <w:rsid w:val="000973D6"/>
    <w:rsid w:val="000975B9"/>
    <w:rsid w:val="00097840"/>
    <w:rsid w:val="000A0393"/>
    <w:rsid w:val="000A03FA"/>
    <w:rsid w:val="000A0517"/>
    <w:rsid w:val="000A0C03"/>
    <w:rsid w:val="000A0EAB"/>
    <w:rsid w:val="000A15DF"/>
    <w:rsid w:val="000A1891"/>
    <w:rsid w:val="000A1A47"/>
    <w:rsid w:val="000A1CC4"/>
    <w:rsid w:val="000A1D54"/>
    <w:rsid w:val="000A1E50"/>
    <w:rsid w:val="000A253E"/>
    <w:rsid w:val="000A283E"/>
    <w:rsid w:val="000A2DFA"/>
    <w:rsid w:val="000A384A"/>
    <w:rsid w:val="000A3A45"/>
    <w:rsid w:val="000A4039"/>
    <w:rsid w:val="000A4119"/>
    <w:rsid w:val="000A44AF"/>
    <w:rsid w:val="000A4604"/>
    <w:rsid w:val="000A4658"/>
    <w:rsid w:val="000A48BB"/>
    <w:rsid w:val="000A4B4C"/>
    <w:rsid w:val="000A4BB0"/>
    <w:rsid w:val="000A5161"/>
    <w:rsid w:val="000A5823"/>
    <w:rsid w:val="000A59E0"/>
    <w:rsid w:val="000A6572"/>
    <w:rsid w:val="000A6BF1"/>
    <w:rsid w:val="000A6C1C"/>
    <w:rsid w:val="000A7440"/>
    <w:rsid w:val="000B07EE"/>
    <w:rsid w:val="000B09C0"/>
    <w:rsid w:val="000B0C8A"/>
    <w:rsid w:val="000B12FE"/>
    <w:rsid w:val="000B16DE"/>
    <w:rsid w:val="000B24B3"/>
    <w:rsid w:val="000B24C8"/>
    <w:rsid w:val="000B2F7A"/>
    <w:rsid w:val="000B3690"/>
    <w:rsid w:val="000B36D9"/>
    <w:rsid w:val="000B3A60"/>
    <w:rsid w:val="000B3AD8"/>
    <w:rsid w:val="000B3FEE"/>
    <w:rsid w:val="000B3FF7"/>
    <w:rsid w:val="000B45F8"/>
    <w:rsid w:val="000B4683"/>
    <w:rsid w:val="000B46AC"/>
    <w:rsid w:val="000B48DA"/>
    <w:rsid w:val="000B4BF1"/>
    <w:rsid w:val="000B50D6"/>
    <w:rsid w:val="000B5FCA"/>
    <w:rsid w:val="000B6033"/>
    <w:rsid w:val="000B6E41"/>
    <w:rsid w:val="000B74F6"/>
    <w:rsid w:val="000B7552"/>
    <w:rsid w:val="000B7650"/>
    <w:rsid w:val="000B7800"/>
    <w:rsid w:val="000B7EE5"/>
    <w:rsid w:val="000C0053"/>
    <w:rsid w:val="000C099F"/>
    <w:rsid w:val="000C0B85"/>
    <w:rsid w:val="000C0C24"/>
    <w:rsid w:val="000C116A"/>
    <w:rsid w:val="000C1538"/>
    <w:rsid w:val="000C1764"/>
    <w:rsid w:val="000C18B2"/>
    <w:rsid w:val="000C196F"/>
    <w:rsid w:val="000C1E71"/>
    <w:rsid w:val="000C1F6D"/>
    <w:rsid w:val="000C24FF"/>
    <w:rsid w:val="000C2E26"/>
    <w:rsid w:val="000C2FAC"/>
    <w:rsid w:val="000C324A"/>
    <w:rsid w:val="000C33C8"/>
    <w:rsid w:val="000C34A8"/>
    <w:rsid w:val="000C362F"/>
    <w:rsid w:val="000C3634"/>
    <w:rsid w:val="000C3ACD"/>
    <w:rsid w:val="000C3AEB"/>
    <w:rsid w:val="000C3FF7"/>
    <w:rsid w:val="000C41D1"/>
    <w:rsid w:val="000C4212"/>
    <w:rsid w:val="000C484F"/>
    <w:rsid w:val="000C5100"/>
    <w:rsid w:val="000C52F7"/>
    <w:rsid w:val="000C5E5B"/>
    <w:rsid w:val="000C664B"/>
    <w:rsid w:val="000C6668"/>
    <w:rsid w:val="000C6A2F"/>
    <w:rsid w:val="000C6CF8"/>
    <w:rsid w:val="000C6E9F"/>
    <w:rsid w:val="000C799F"/>
    <w:rsid w:val="000C7C77"/>
    <w:rsid w:val="000D02E9"/>
    <w:rsid w:val="000D04E4"/>
    <w:rsid w:val="000D04F1"/>
    <w:rsid w:val="000D0F6E"/>
    <w:rsid w:val="000D1044"/>
    <w:rsid w:val="000D160B"/>
    <w:rsid w:val="000D17AE"/>
    <w:rsid w:val="000D1956"/>
    <w:rsid w:val="000D1C72"/>
    <w:rsid w:val="000D1CF3"/>
    <w:rsid w:val="000D219F"/>
    <w:rsid w:val="000D2E32"/>
    <w:rsid w:val="000D30C7"/>
    <w:rsid w:val="000D38DC"/>
    <w:rsid w:val="000D3B7D"/>
    <w:rsid w:val="000D3DEF"/>
    <w:rsid w:val="000D401E"/>
    <w:rsid w:val="000D4506"/>
    <w:rsid w:val="000D489A"/>
    <w:rsid w:val="000D5E4B"/>
    <w:rsid w:val="000D67F1"/>
    <w:rsid w:val="000D6BC0"/>
    <w:rsid w:val="000D70D7"/>
    <w:rsid w:val="000D712E"/>
    <w:rsid w:val="000D7316"/>
    <w:rsid w:val="000D757E"/>
    <w:rsid w:val="000D7929"/>
    <w:rsid w:val="000D7EAD"/>
    <w:rsid w:val="000E0099"/>
    <w:rsid w:val="000E0D85"/>
    <w:rsid w:val="000E11B3"/>
    <w:rsid w:val="000E2430"/>
    <w:rsid w:val="000E26FF"/>
    <w:rsid w:val="000E27C0"/>
    <w:rsid w:val="000E2B5C"/>
    <w:rsid w:val="000E2BDD"/>
    <w:rsid w:val="000E2C5E"/>
    <w:rsid w:val="000E30E1"/>
    <w:rsid w:val="000E31B2"/>
    <w:rsid w:val="000E33A0"/>
    <w:rsid w:val="000E3419"/>
    <w:rsid w:val="000E35D2"/>
    <w:rsid w:val="000E3A70"/>
    <w:rsid w:val="000E3E4F"/>
    <w:rsid w:val="000E4C4B"/>
    <w:rsid w:val="000E51DB"/>
    <w:rsid w:val="000E5681"/>
    <w:rsid w:val="000E5AAB"/>
    <w:rsid w:val="000E5EB0"/>
    <w:rsid w:val="000E633B"/>
    <w:rsid w:val="000E655C"/>
    <w:rsid w:val="000E6728"/>
    <w:rsid w:val="000E6874"/>
    <w:rsid w:val="000E6AE9"/>
    <w:rsid w:val="000E6B12"/>
    <w:rsid w:val="000E6C05"/>
    <w:rsid w:val="000E7089"/>
    <w:rsid w:val="000E7314"/>
    <w:rsid w:val="000E73FE"/>
    <w:rsid w:val="000E75A3"/>
    <w:rsid w:val="000E7693"/>
    <w:rsid w:val="000E7B06"/>
    <w:rsid w:val="000E7C93"/>
    <w:rsid w:val="000E7DB4"/>
    <w:rsid w:val="000F0DF3"/>
    <w:rsid w:val="000F1696"/>
    <w:rsid w:val="000F1D69"/>
    <w:rsid w:val="000F24C7"/>
    <w:rsid w:val="000F2F7C"/>
    <w:rsid w:val="000F31FB"/>
    <w:rsid w:val="000F3279"/>
    <w:rsid w:val="000F3970"/>
    <w:rsid w:val="000F427A"/>
    <w:rsid w:val="000F46E6"/>
    <w:rsid w:val="000F4DCB"/>
    <w:rsid w:val="000F534A"/>
    <w:rsid w:val="000F5753"/>
    <w:rsid w:val="000F6077"/>
    <w:rsid w:val="000F7597"/>
    <w:rsid w:val="000F7AF1"/>
    <w:rsid w:val="000F7C4C"/>
    <w:rsid w:val="001007EC"/>
    <w:rsid w:val="00100A5C"/>
    <w:rsid w:val="00100C3D"/>
    <w:rsid w:val="00100E9D"/>
    <w:rsid w:val="001015E4"/>
    <w:rsid w:val="00102127"/>
    <w:rsid w:val="00102295"/>
    <w:rsid w:val="001022E2"/>
    <w:rsid w:val="00102DBE"/>
    <w:rsid w:val="001038B1"/>
    <w:rsid w:val="00103CE4"/>
    <w:rsid w:val="00103DD2"/>
    <w:rsid w:val="00103EB6"/>
    <w:rsid w:val="001045C1"/>
    <w:rsid w:val="00104673"/>
    <w:rsid w:val="001049CA"/>
    <w:rsid w:val="00104A0A"/>
    <w:rsid w:val="00104CD9"/>
    <w:rsid w:val="00104F4B"/>
    <w:rsid w:val="00105414"/>
    <w:rsid w:val="0010563B"/>
    <w:rsid w:val="00105D1F"/>
    <w:rsid w:val="00106041"/>
    <w:rsid w:val="00106216"/>
    <w:rsid w:val="00106268"/>
    <w:rsid w:val="00106276"/>
    <w:rsid w:val="00106EF3"/>
    <w:rsid w:val="00106F2B"/>
    <w:rsid w:val="001079FC"/>
    <w:rsid w:val="00107B53"/>
    <w:rsid w:val="00107FB3"/>
    <w:rsid w:val="0011178A"/>
    <w:rsid w:val="001117EC"/>
    <w:rsid w:val="00111CAA"/>
    <w:rsid w:val="001120E5"/>
    <w:rsid w:val="00112569"/>
    <w:rsid w:val="00112B61"/>
    <w:rsid w:val="001130F6"/>
    <w:rsid w:val="0011311A"/>
    <w:rsid w:val="00113172"/>
    <w:rsid w:val="001132B7"/>
    <w:rsid w:val="00113326"/>
    <w:rsid w:val="001133C7"/>
    <w:rsid w:val="001135BC"/>
    <w:rsid w:val="00113EFC"/>
    <w:rsid w:val="00114372"/>
    <w:rsid w:val="001143C2"/>
    <w:rsid w:val="00114584"/>
    <w:rsid w:val="00114682"/>
    <w:rsid w:val="0011492C"/>
    <w:rsid w:val="001149E3"/>
    <w:rsid w:val="00114A31"/>
    <w:rsid w:val="00114E88"/>
    <w:rsid w:val="00114EF2"/>
    <w:rsid w:val="00115100"/>
    <w:rsid w:val="001151B9"/>
    <w:rsid w:val="00115605"/>
    <w:rsid w:val="0011586E"/>
    <w:rsid w:val="00115978"/>
    <w:rsid w:val="00115C0D"/>
    <w:rsid w:val="001160C4"/>
    <w:rsid w:val="001160ED"/>
    <w:rsid w:val="00116151"/>
    <w:rsid w:val="001161E6"/>
    <w:rsid w:val="0011636D"/>
    <w:rsid w:val="001167B5"/>
    <w:rsid w:val="00117379"/>
    <w:rsid w:val="0011781B"/>
    <w:rsid w:val="00117B1F"/>
    <w:rsid w:val="00117B3E"/>
    <w:rsid w:val="00117E38"/>
    <w:rsid w:val="001201FD"/>
    <w:rsid w:val="00120828"/>
    <w:rsid w:val="00120850"/>
    <w:rsid w:val="00120B26"/>
    <w:rsid w:val="00120CE6"/>
    <w:rsid w:val="00120D19"/>
    <w:rsid w:val="00120F38"/>
    <w:rsid w:val="0012107F"/>
    <w:rsid w:val="001210BA"/>
    <w:rsid w:val="00122011"/>
    <w:rsid w:val="00122015"/>
    <w:rsid w:val="00122A64"/>
    <w:rsid w:val="00122CA2"/>
    <w:rsid w:val="00123564"/>
    <w:rsid w:val="00123EFF"/>
    <w:rsid w:val="00124192"/>
    <w:rsid w:val="001245AB"/>
    <w:rsid w:val="001245E6"/>
    <w:rsid w:val="001246A5"/>
    <w:rsid w:val="00124AA7"/>
    <w:rsid w:val="00124BC8"/>
    <w:rsid w:val="0012511C"/>
    <w:rsid w:val="001251DB"/>
    <w:rsid w:val="0012528E"/>
    <w:rsid w:val="0012568B"/>
    <w:rsid w:val="00125697"/>
    <w:rsid w:val="001256DF"/>
    <w:rsid w:val="00125A8C"/>
    <w:rsid w:val="00125BBD"/>
    <w:rsid w:val="00125BD6"/>
    <w:rsid w:val="001265AF"/>
    <w:rsid w:val="001269D0"/>
    <w:rsid w:val="00126E5B"/>
    <w:rsid w:val="0013002F"/>
    <w:rsid w:val="00130798"/>
    <w:rsid w:val="00130EC4"/>
    <w:rsid w:val="001315E6"/>
    <w:rsid w:val="00131655"/>
    <w:rsid w:val="0013189A"/>
    <w:rsid w:val="00132025"/>
    <w:rsid w:val="0013230D"/>
    <w:rsid w:val="00132E17"/>
    <w:rsid w:val="00132FF4"/>
    <w:rsid w:val="001330AE"/>
    <w:rsid w:val="001331B9"/>
    <w:rsid w:val="001333B5"/>
    <w:rsid w:val="00133C8E"/>
    <w:rsid w:val="00133D6A"/>
    <w:rsid w:val="00133ECA"/>
    <w:rsid w:val="00134C33"/>
    <w:rsid w:val="00134C4A"/>
    <w:rsid w:val="00134F0B"/>
    <w:rsid w:val="0013580D"/>
    <w:rsid w:val="00136554"/>
    <w:rsid w:val="00136697"/>
    <w:rsid w:val="001366E3"/>
    <w:rsid w:val="00136C48"/>
    <w:rsid w:val="00136C72"/>
    <w:rsid w:val="0013701B"/>
    <w:rsid w:val="001371A4"/>
    <w:rsid w:val="001371A8"/>
    <w:rsid w:val="001378E1"/>
    <w:rsid w:val="00137B82"/>
    <w:rsid w:val="00137C7D"/>
    <w:rsid w:val="00140282"/>
    <w:rsid w:val="001403F4"/>
    <w:rsid w:val="0014047B"/>
    <w:rsid w:val="001405A8"/>
    <w:rsid w:val="00140ACE"/>
    <w:rsid w:val="00141B31"/>
    <w:rsid w:val="00141B59"/>
    <w:rsid w:val="00141D6C"/>
    <w:rsid w:val="00141E30"/>
    <w:rsid w:val="00141E83"/>
    <w:rsid w:val="0014207E"/>
    <w:rsid w:val="00142A04"/>
    <w:rsid w:val="00142E5A"/>
    <w:rsid w:val="00142F62"/>
    <w:rsid w:val="00142F6F"/>
    <w:rsid w:val="0014326F"/>
    <w:rsid w:val="00143433"/>
    <w:rsid w:val="001435C1"/>
    <w:rsid w:val="001438BC"/>
    <w:rsid w:val="00143CC7"/>
    <w:rsid w:val="00144478"/>
    <w:rsid w:val="00144D60"/>
    <w:rsid w:val="00145278"/>
    <w:rsid w:val="001456C3"/>
    <w:rsid w:val="00145957"/>
    <w:rsid w:val="00145E86"/>
    <w:rsid w:val="00145E92"/>
    <w:rsid w:val="001468F5"/>
    <w:rsid w:val="00146A06"/>
    <w:rsid w:val="00146A9E"/>
    <w:rsid w:val="00146BE9"/>
    <w:rsid w:val="00146C65"/>
    <w:rsid w:val="00146FE4"/>
    <w:rsid w:val="001473FB"/>
    <w:rsid w:val="00147941"/>
    <w:rsid w:val="00147942"/>
    <w:rsid w:val="00151406"/>
    <w:rsid w:val="00151601"/>
    <w:rsid w:val="00151AE9"/>
    <w:rsid w:val="00151D1C"/>
    <w:rsid w:val="001526BD"/>
    <w:rsid w:val="001526D1"/>
    <w:rsid w:val="001526F0"/>
    <w:rsid w:val="00152782"/>
    <w:rsid w:val="00153161"/>
    <w:rsid w:val="00153808"/>
    <w:rsid w:val="00153D30"/>
    <w:rsid w:val="00153FB3"/>
    <w:rsid w:val="001540B7"/>
    <w:rsid w:val="0015424C"/>
    <w:rsid w:val="001548AE"/>
    <w:rsid w:val="00154DEF"/>
    <w:rsid w:val="00155333"/>
    <w:rsid w:val="0015553B"/>
    <w:rsid w:val="00155699"/>
    <w:rsid w:val="00155BEC"/>
    <w:rsid w:val="00155EF3"/>
    <w:rsid w:val="0015650C"/>
    <w:rsid w:val="00156EC8"/>
    <w:rsid w:val="00156FFA"/>
    <w:rsid w:val="0015707B"/>
    <w:rsid w:val="0015709A"/>
    <w:rsid w:val="0015734B"/>
    <w:rsid w:val="00157CA2"/>
    <w:rsid w:val="00157D60"/>
    <w:rsid w:val="001604F2"/>
    <w:rsid w:val="00160602"/>
    <w:rsid w:val="00160774"/>
    <w:rsid w:val="00160EB5"/>
    <w:rsid w:val="0016103F"/>
    <w:rsid w:val="0016153B"/>
    <w:rsid w:val="00161703"/>
    <w:rsid w:val="0016177F"/>
    <w:rsid w:val="00161BFF"/>
    <w:rsid w:val="00161E4C"/>
    <w:rsid w:val="00162F04"/>
    <w:rsid w:val="001637C7"/>
    <w:rsid w:val="00163EA2"/>
    <w:rsid w:val="00163FFA"/>
    <w:rsid w:val="00164334"/>
    <w:rsid w:val="0016475E"/>
    <w:rsid w:val="00164AF1"/>
    <w:rsid w:val="00166549"/>
    <w:rsid w:val="00166DE9"/>
    <w:rsid w:val="0016762E"/>
    <w:rsid w:val="00167CAF"/>
    <w:rsid w:val="00170A81"/>
    <w:rsid w:val="00170D2D"/>
    <w:rsid w:val="0017100A"/>
    <w:rsid w:val="00171925"/>
    <w:rsid w:val="00171ABB"/>
    <w:rsid w:val="00171C28"/>
    <w:rsid w:val="00171DF6"/>
    <w:rsid w:val="00171ED6"/>
    <w:rsid w:val="00172902"/>
    <w:rsid w:val="00172D30"/>
    <w:rsid w:val="00172D72"/>
    <w:rsid w:val="00173C88"/>
    <w:rsid w:val="00173D7B"/>
    <w:rsid w:val="0017438C"/>
    <w:rsid w:val="0017439F"/>
    <w:rsid w:val="001744A1"/>
    <w:rsid w:val="001748CB"/>
    <w:rsid w:val="00174C6F"/>
    <w:rsid w:val="001754BB"/>
    <w:rsid w:val="00175638"/>
    <w:rsid w:val="00175DDE"/>
    <w:rsid w:val="00175DF7"/>
    <w:rsid w:val="00175FB1"/>
    <w:rsid w:val="0017601E"/>
    <w:rsid w:val="001765DC"/>
    <w:rsid w:val="001767F5"/>
    <w:rsid w:val="001768EA"/>
    <w:rsid w:val="00176A56"/>
    <w:rsid w:val="00176C70"/>
    <w:rsid w:val="00176F9C"/>
    <w:rsid w:val="00177528"/>
    <w:rsid w:val="00177643"/>
    <w:rsid w:val="00177826"/>
    <w:rsid w:val="00177B93"/>
    <w:rsid w:val="00177E84"/>
    <w:rsid w:val="00180043"/>
    <w:rsid w:val="001804EA"/>
    <w:rsid w:val="00180EED"/>
    <w:rsid w:val="00181576"/>
    <w:rsid w:val="001815DB"/>
    <w:rsid w:val="00181947"/>
    <w:rsid w:val="001821E3"/>
    <w:rsid w:val="0018229E"/>
    <w:rsid w:val="001823ED"/>
    <w:rsid w:val="001828EF"/>
    <w:rsid w:val="00183475"/>
    <w:rsid w:val="0018354E"/>
    <w:rsid w:val="0018403C"/>
    <w:rsid w:val="00184438"/>
    <w:rsid w:val="0018495F"/>
    <w:rsid w:val="00184B11"/>
    <w:rsid w:val="00184CD8"/>
    <w:rsid w:val="00184F89"/>
    <w:rsid w:val="00185023"/>
    <w:rsid w:val="00185352"/>
    <w:rsid w:val="001854E1"/>
    <w:rsid w:val="0018551A"/>
    <w:rsid w:val="00185CE6"/>
    <w:rsid w:val="00185E7D"/>
    <w:rsid w:val="0018640B"/>
    <w:rsid w:val="00186451"/>
    <w:rsid w:val="001865C8"/>
    <w:rsid w:val="0018685C"/>
    <w:rsid w:val="0018716B"/>
    <w:rsid w:val="001871D9"/>
    <w:rsid w:val="00187925"/>
    <w:rsid w:val="00187D9E"/>
    <w:rsid w:val="00187DE4"/>
    <w:rsid w:val="001909A9"/>
    <w:rsid w:val="00190A92"/>
    <w:rsid w:val="00190E0D"/>
    <w:rsid w:val="00190EBF"/>
    <w:rsid w:val="001911FE"/>
    <w:rsid w:val="001914A9"/>
    <w:rsid w:val="001916AA"/>
    <w:rsid w:val="001920DE"/>
    <w:rsid w:val="00192BAC"/>
    <w:rsid w:val="00192C01"/>
    <w:rsid w:val="0019307D"/>
    <w:rsid w:val="001933A1"/>
    <w:rsid w:val="00193BFC"/>
    <w:rsid w:val="001946F9"/>
    <w:rsid w:val="00194B49"/>
    <w:rsid w:val="00194F54"/>
    <w:rsid w:val="001954D7"/>
    <w:rsid w:val="00195538"/>
    <w:rsid w:val="0019569C"/>
    <w:rsid w:val="00195A89"/>
    <w:rsid w:val="00195A9E"/>
    <w:rsid w:val="00195BE1"/>
    <w:rsid w:val="001962BB"/>
    <w:rsid w:val="0019648E"/>
    <w:rsid w:val="001964AA"/>
    <w:rsid w:val="00196CC8"/>
    <w:rsid w:val="0019720F"/>
    <w:rsid w:val="001974B1"/>
    <w:rsid w:val="001A05B3"/>
    <w:rsid w:val="001A09D6"/>
    <w:rsid w:val="001A159E"/>
    <w:rsid w:val="001A2E2E"/>
    <w:rsid w:val="001A2F8A"/>
    <w:rsid w:val="001A3667"/>
    <w:rsid w:val="001A383C"/>
    <w:rsid w:val="001A3989"/>
    <w:rsid w:val="001A3C4C"/>
    <w:rsid w:val="001A3D4E"/>
    <w:rsid w:val="001A4048"/>
    <w:rsid w:val="001A41E2"/>
    <w:rsid w:val="001A461E"/>
    <w:rsid w:val="001A48D4"/>
    <w:rsid w:val="001A4D1B"/>
    <w:rsid w:val="001A5165"/>
    <w:rsid w:val="001A5E05"/>
    <w:rsid w:val="001A6329"/>
    <w:rsid w:val="001A67A7"/>
    <w:rsid w:val="001A6E70"/>
    <w:rsid w:val="001A6EFB"/>
    <w:rsid w:val="001A714C"/>
    <w:rsid w:val="001A7613"/>
    <w:rsid w:val="001A782F"/>
    <w:rsid w:val="001A7F8C"/>
    <w:rsid w:val="001B0B32"/>
    <w:rsid w:val="001B1DF7"/>
    <w:rsid w:val="001B212F"/>
    <w:rsid w:val="001B25EE"/>
    <w:rsid w:val="001B2ADD"/>
    <w:rsid w:val="001B2E99"/>
    <w:rsid w:val="001B3216"/>
    <w:rsid w:val="001B38A0"/>
    <w:rsid w:val="001B3B7D"/>
    <w:rsid w:val="001B3C12"/>
    <w:rsid w:val="001B3C7D"/>
    <w:rsid w:val="001B3F9F"/>
    <w:rsid w:val="001B4820"/>
    <w:rsid w:val="001B4D71"/>
    <w:rsid w:val="001B4DCB"/>
    <w:rsid w:val="001B5568"/>
    <w:rsid w:val="001B5915"/>
    <w:rsid w:val="001B61A0"/>
    <w:rsid w:val="001B6368"/>
    <w:rsid w:val="001B6512"/>
    <w:rsid w:val="001B678B"/>
    <w:rsid w:val="001B6C63"/>
    <w:rsid w:val="001B7168"/>
    <w:rsid w:val="001B746A"/>
    <w:rsid w:val="001B7573"/>
    <w:rsid w:val="001B7789"/>
    <w:rsid w:val="001B7C01"/>
    <w:rsid w:val="001B7D85"/>
    <w:rsid w:val="001C05C7"/>
    <w:rsid w:val="001C0B8C"/>
    <w:rsid w:val="001C0BBA"/>
    <w:rsid w:val="001C128A"/>
    <w:rsid w:val="001C151D"/>
    <w:rsid w:val="001C17CF"/>
    <w:rsid w:val="001C1818"/>
    <w:rsid w:val="001C22E9"/>
    <w:rsid w:val="001C242D"/>
    <w:rsid w:val="001C29EF"/>
    <w:rsid w:val="001C30B6"/>
    <w:rsid w:val="001C32C6"/>
    <w:rsid w:val="001C335A"/>
    <w:rsid w:val="001C3A84"/>
    <w:rsid w:val="001C3D6B"/>
    <w:rsid w:val="001C3EBF"/>
    <w:rsid w:val="001C43D9"/>
    <w:rsid w:val="001C451D"/>
    <w:rsid w:val="001C4830"/>
    <w:rsid w:val="001C48DF"/>
    <w:rsid w:val="001C5332"/>
    <w:rsid w:val="001C5414"/>
    <w:rsid w:val="001C6328"/>
    <w:rsid w:val="001C6574"/>
    <w:rsid w:val="001C68C9"/>
    <w:rsid w:val="001C77FB"/>
    <w:rsid w:val="001C7AB0"/>
    <w:rsid w:val="001C7C87"/>
    <w:rsid w:val="001C7FA1"/>
    <w:rsid w:val="001D031C"/>
    <w:rsid w:val="001D0869"/>
    <w:rsid w:val="001D0E47"/>
    <w:rsid w:val="001D1255"/>
    <w:rsid w:val="001D12A0"/>
    <w:rsid w:val="001D15F6"/>
    <w:rsid w:val="001D1608"/>
    <w:rsid w:val="001D21B8"/>
    <w:rsid w:val="001D2E89"/>
    <w:rsid w:val="001D3149"/>
    <w:rsid w:val="001D3CBB"/>
    <w:rsid w:val="001D3D53"/>
    <w:rsid w:val="001D3E73"/>
    <w:rsid w:val="001D3F15"/>
    <w:rsid w:val="001D3F85"/>
    <w:rsid w:val="001D48F5"/>
    <w:rsid w:val="001D4980"/>
    <w:rsid w:val="001D4ABD"/>
    <w:rsid w:val="001D4D79"/>
    <w:rsid w:val="001D4F09"/>
    <w:rsid w:val="001D6779"/>
    <w:rsid w:val="001D6B63"/>
    <w:rsid w:val="001D705D"/>
    <w:rsid w:val="001D70C6"/>
    <w:rsid w:val="001D73FD"/>
    <w:rsid w:val="001D749F"/>
    <w:rsid w:val="001D7693"/>
    <w:rsid w:val="001D769F"/>
    <w:rsid w:val="001D79E3"/>
    <w:rsid w:val="001D7AEA"/>
    <w:rsid w:val="001D7B6B"/>
    <w:rsid w:val="001D7BC0"/>
    <w:rsid w:val="001E093B"/>
    <w:rsid w:val="001E0A70"/>
    <w:rsid w:val="001E0CB3"/>
    <w:rsid w:val="001E0E74"/>
    <w:rsid w:val="001E124F"/>
    <w:rsid w:val="001E1315"/>
    <w:rsid w:val="001E14B3"/>
    <w:rsid w:val="001E17CB"/>
    <w:rsid w:val="001E1940"/>
    <w:rsid w:val="001E19D2"/>
    <w:rsid w:val="001E1E5B"/>
    <w:rsid w:val="001E1EFA"/>
    <w:rsid w:val="001E2025"/>
    <w:rsid w:val="001E23EE"/>
    <w:rsid w:val="001E252E"/>
    <w:rsid w:val="001E2C98"/>
    <w:rsid w:val="001E2E5B"/>
    <w:rsid w:val="001E30E9"/>
    <w:rsid w:val="001E313A"/>
    <w:rsid w:val="001E3373"/>
    <w:rsid w:val="001E3754"/>
    <w:rsid w:val="001E37D5"/>
    <w:rsid w:val="001E392A"/>
    <w:rsid w:val="001E4025"/>
    <w:rsid w:val="001E4042"/>
    <w:rsid w:val="001E45A4"/>
    <w:rsid w:val="001E4740"/>
    <w:rsid w:val="001E4781"/>
    <w:rsid w:val="001E5127"/>
    <w:rsid w:val="001E54A6"/>
    <w:rsid w:val="001E5905"/>
    <w:rsid w:val="001E59D2"/>
    <w:rsid w:val="001E5C94"/>
    <w:rsid w:val="001E5E02"/>
    <w:rsid w:val="001E63EE"/>
    <w:rsid w:val="001E6572"/>
    <w:rsid w:val="001E6965"/>
    <w:rsid w:val="001E6979"/>
    <w:rsid w:val="001E6FFF"/>
    <w:rsid w:val="001E72CD"/>
    <w:rsid w:val="001E78ED"/>
    <w:rsid w:val="001E793F"/>
    <w:rsid w:val="001E7A34"/>
    <w:rsid w:val="001F010F"/>
    <w:rsid w:val="001F0208"/>
    <w:rsid w:val="001F04ED"/>
    <w:rsid w:val="001F0A85"/>
    <w:rsid w:val="001F107F"/>
    <w:rsid w:val="001F10D9"/>
    <w:rsid w:val="001F1C28"/>
    <w:rsid w:val="001F1F41"/>
    <w:rsid w:val="001F257A"/>
    <w:rsid w:val="001F2EA1"/>
    <w:rsid w:val="001F2ED9"/>
    <w:rsid w:val="001F3338"/>
    <w:rsid w:val="001F3892"/>
    <w:rsid w:val="001F3B0C"/>
    <w:rsid w:val="001F44BD"/>
    <w:rsid w:val="001F48EA"/>
    <w:rsid w:val="001F4A08"/>
    <w:rsid w:val="001F4A23"/>
    <w:rsid w:val="001F4B1A"/>
    <w:rsid w:val="001F5BB4"/>
    <w:rsid w:val="001F6685"/>
    <w:rsid w:val="001F7100"/>
    <w:rsid w:val="001F7E3F"/>
    <w:rsid w:val="00200153"/>
    <w:rsid w:val="00200295"/>
    <w:rsid w:val="0020042C"/>
    <w:rsid w:val="0020067E"/>
    <w:rsid w:val="00200B38"/>
    <w:rsid w:val="0020156B"/>
    <w:rsid w:val="00201608"/>
    <w:rsid w:val="002017D5"/>
    <w:rsid w:val="00201B4A"/>
    <w:rsid w:val="00202671"/>
    <w:rsid w:val="0020308F"/>
    <w:rsid w:val="0020340B"/>
    <w:rsid w:val="0020373E"/>
    <w:rsid w:val="0020421C"/>
    <w:rsid w:val="00204BB4"/>
    <w:rsid w:val="00205009"/>
    <w:rsid w:val="002053A0"/>
    <w:rsid w:val="00205724"/>
    <w:rsid w:val="00205A42"/>
    <w:rsid w:val="00205DD7"/>
    <w:rsid w:val="00206592"/>
    <w:rsid w:val="002067A0"/>
    <w:rsid w:val="00206941"/>
    <w:rsid w:val="00206A4C"/>
    <w:rsid w:val="00206E6F"/>
    <w:rsid w:val="00207251"/>
    <w:rsid w:val="00207875"/>
    <w:rsid w:val="00207A93"/>
    <w:rsid w:val="0021003D"/>
    <w:rsid w:val="002103F2"/>
    <w:rsid w:val="00210737"/>
    <w:rsid w:val="00210821"/>
    <w:rsid w:val="00210C7B"/>
    <w:rsid w:val="0021192B"/>
    <w:rsid w:val="00212665"/>
    <w:rsid w:val="002126AE"/>
    <w:rsid w:val="002128AE"/>
    <w:rsid w:val="00212EC9"/>
    <w:rsid w:val="00212FF2"/>
    <w:rsid w:val="00213470"/>
    <w:rsid w:val="00213472"/>
    <w:rsid w:val="0021361F"/>
    <w:rsid w:val="002136B9"/>
    <w:rsid w:val="002137D0"/>
    <w:rsid w:val="00213EE0"/>
    <w:rsid w:val="00213EF0"/>
    <w:rsid w:val="00213FD4"/>
    <w:rsid w:val="002141D4"/>
    <w:rsid w:val="002157A2"/>
    <w:rsid w:val="002157F2"/>
    <w:rsid w:val="00215F5E"/>
    <w:rsid w:val="00216262"/>
    <w:rsid w:val="002164E0"/>
    <w:rsid w:val="002164FE"/>
    <w:rsid w:val="002165AF"/>
    <w:rsid w:val="00216686"/>
    <w:rsid w:val="002166EB"/>
    <w:rsid w:val="00216CF0"/>
    <w:rsid w:val="0021758B"/>
    <w:rsid w:val="00217F4D"/>
    <w:rsid w:val="0022000E"/>
    <w:rsid w:val="00220EDE"/>
    <w:rsid w:val="0022101C"/>
    <w:rsid w:val="00221403"/>
    <w:rsid w:val="0022156B"/>
    <w:rsid w:val="00221BF3"/>
    <w:rsid w:val="00221E5E"/>
    <w:rsid w:val="00221EBB"/>
    <w:rsid w:val="00222015"/>
    <w:rsid w:val="002226F6"/>
    <w:rsid w:val="00222862"/>
    <w:rsid w:val="00222D79"/>
    <w:rsid w:val="00222F1A"/>
    <w:rsid w:val="00223335"/>
    <w:rsid w:val="00223B9A"/>
    <w:rsid w:val="00223BA5"/>
    <w:rsid w:val="00223F70"/>
    <w:rsid w:val="0022405C"/>
    <w:rsid w:val="00224302"/>
    <w:rsid w:val="0022463C"/>
    <w:rsid w:val="002248E2"/>
    <w:rsid w:val="00224B4C"/>
    <w:rsid w:val="00225572"/>
    <w:rsid w:val="00225B18"/>
    <w:rsid w:val="00225C6E"/>
    <w:rsid w:val="002260E7"/>
    <w:rsid w:val="002263CA"/>
    <w:rsid w:val="002272E2"/>
    <w:rsid w:val="00227361"/>
    <w:rsid w:val="00227EBA"/>
    <w:rsid w:val="002302C3"/>
    <w:rsid w:val="00230DE2"/>
    <w:rsid w:val="00230E45"/>
    <w:rsid w:val="002310DF"/>
    <w:rsid w:val="0023144A"/>
    <w:rsid w:val="00231468"/>
    <w:rsid w:val="0023188C"/>
    <w:rsid w:val="00231949"/>
    <w:rsid w:val="00231B68"/>
    <w:rsid w:val="00231D4D"/>
    <w:rsid w:val="0023218D"/>
    <w:rsid w:val="00232207"/>
    <w:rsid w:val="002322DF"/>
    <w:rsid w:val="002323E1"/>
    <w:rsid w:val="00232573"/>
    <w:rsid w:val="00232D39"/>
    <w:rsid w:val="002332DD"/>
    <w:rsid w:val="00233CEE"/>
    <w:rsid w:val="00233D73"/>
    <w:rsid w:val="00233EBB"/>
    <w:rsid w:val="0023469A"/>
    <w:rsid w:val="002352AC"/>
    <w:rsid w:val="00235B0D"/>
    <w:rsid w:val="0023648F"/>
    <w:rsid w:val="00236A0E"/>
    <w:rsid w:val="00236CB1"/>
    <w:rsid w:val="00236DEC"/>
    <w:rsid w:val="0023756B"/>
    <w:rsid w:val="00237A59"/>
    <w:rsid w:val="0024087C"/>
    <w:rsid w:val="00240DD7"/>
    <w:rsid w:val="002414C9"/>
    <w:rsid w:val="0024184A"/>
    <w:rsid w:val="002418A4"/>
    <w:rsid w:val="002419DE"/>
    <w:rsid w:val="00242217"/>
    <w:rsid w:val="002422CA"/>
    <w:rsid w:val="002422D1"/>
    <w:rsid w:val="00242894"/>
    <w:rsid w:val="00242C18"/>
    <w:rsid w:val="00242D03"/>
    <w:rsid w:val="00242D0A"/>
    <w:rsid w:val="00243244"/>
    <w:rsid w:val="00243678"/>
    <w:rsid w:val="00243863"/>
    <w:rsid w:val="00243D4E"/>
    <w:rsid w:val="00243F8F"/>
    <w:rsid w:val="002440D5"/>
    <w:rsid w:val="00244BD7"/>
    <w:rsid w:val="00244C95"/>
    <w:rsid w:val="0024519E"/>
    <w:rsid w:val="00245253"/>
    <w:rsid w:val="00245283"/>
    <w:rsid w:val="00245805"/>
    <w:rsid w:val="00245F61"/>
    <w:rsid w:val="002469CF"/>
    <w:rsid w:val="00247B74"/>
    <w:rsid w:val="00250B2F"/>
    <w:rsid w:val="002511DB"/>
    <w:rsid w:val="00251CF6"/>
    <w:rsid w:val="00251F17"/>
    <w:rsid w:val="002521DD"/>
    <w:rsid w:val="002526D4"/>
    <w:rsid w:val="0025278E"/>
    <w:rsid w:val="00252A2D"/>
    <w:rsid w:val="00252B6E"/>
    <w:rsid w:val="0025358D"/>
    <w:rsid w:val="0025398C"/>
    <w:rsid w:val="0025422C"/>
    <w:rsid w:val="00254D27"/>
    <w:rsid w:val="00255667"/>
    <w:rsid w:val="00255A10"/>
    <w:rsid w:val="00256252"/>
    <w:rsid w:val="00256675"/>
    <w:rsid w:val="00256B79"/>
    <w:rsid w:val="00256DD6"/>
    <w:rsid w:val="00257656"/>
    <w:rsid w:val="002577E8"/>
    <w:rsid w:val="002577FA"/>
    <w:rsid w:val="00257F72"/>
    <w:rsid w:val="0026035F"/>
    <w:rsid w:val="00260B8F"/>
    <w:rsid w:val="00260D49"/>
    <w:rsid w:val="00261136"/>
    <w:rsid w:val="00261207"/>
    <w:rsid w:val="00261928"/>
    <w:rsid w:val="00261C1B"/>
    <w:rsid w:val="00261D53"/>
    <w:rsid w:val="00261E2D"/>
    <w:rsid w:val="00262E83"/>
    <w:rsid w:val="0026363A"/>
    <w:rsid w:val="002642FF"/>
    <w:rsid w:val="002645E8"/>
    <w:rsid w:val="002657B7"/>
    <w:rsid w:val="00265934"/>
    <w:rsid w:val="002660A3"/>
    <w:rsid w:val="002661D1"/>
    <w:rsid w:val="00266570"/>
    <w:rsid w:val="00266BA9"/>
    <w:rsid w:val="00267102"/>
    <w:rsid w:val="002672E1"/>
    <w:rsid w:val="002677BA"/>
    <w:rsid w:val="002704E9"/>
    <w:rsid w:val="00270721"/>
    <w:rsid w:val="00270CC5"/>
    <w:rsid w:val="00270CF2"/>
    <w:rsid w:val="002716B0"/>
    <w:rsid w:val="00272192"/>
    <w:rsid w:val="0027228A"/>
    <w:rsid w:val="00272626"/>
    <w:rsid w:val="00272EBB"/>
    <w:rsid w:val="00273E44"/>
    <w:rsid w:val="00273EB5"/>
    <w:rsid w:val="00274069"/>
    <w:rsid w:val="0027408C"/>
    <w:rsid w:val="002741A4"/>
    <w:rsid w:val="0027471F"/>
    <w:rsid w:val="002747F8"/>
    <w:rsid w:val="00274D78"/>
    <w:rsid w:val="002756E2"/>
    <w:rsid w:val="002758FF"/>
    <w:rsid w:val="00275DA3"/>
    <w:rsid w:val="0027692C"/>
    <w:rsid w:val="0027711B"/>
    <w:rsid w:val="0027750E"/>
    <w:rsid w:val="00277BF1"/>
    <w:rsid w:val="00277EAD"/>
    <w:rsid w:val="00280C97"/>
    <w:rsid w:val="00280E6D"/>
    <w:rsid w:val="002811BB"/>
    <w:rsid w:val="0028172D"/>
    <w:rsid w:val="00281987"/>
    <w:rsid w:val="00281F7F"/>
    <w:rsid w:val="00282B50"/>
    <w:rsid w:val="002835B4"/>
    <w:rsid w:val="0028406A"/>
    <w:rsid w:val="00284F37"/>
    <w:rsid w:val="0028587D"/>
    <w:rsid w:val="00285DAB"/>
    <w:rsid w:val="00285DAF"/>
    <w:rsid w:val="002860A7"/>
    <w:rsid w:val="00286591"/>
    <w:rsid w:val="00286966"/>
    <w:rsid w:val="002869CC"/>
    <w:rsid w:val="00286B6E"/>
    <w:rsid w:val="00286D17"/>
    <w:rsid w:val="00287374"/>
    <w:rsid w:val="00287921"/>
    <w:rsid w:val="00287A57"/>
    <w:rsid w:val="00287B2E"/>
    <w:rsid w:val="00290259"/>
    <w:rsid w:val="002904B2"/>
    <w:rsid w:val="00290536"/>
    <w:rsid w:val="0029071A"/>
    <w:rsid w:val="002910CA"/>
    <w:rsid w:val="00291C4E"/>
    <w:rsid w:val="00291D3A"/>
    <w:rsid w:val="00291FEF"/>
    <w:rsid w:val="00292AC1"/>
    <w:rsid w:val="00292E0C"/>
    <w:rsid w:val="0029369B"/>
    <w:rsid w:val="002937A9"/>
    <w:rsid w:val="002940C8"/>
    <w:rsid w:val="00294498"/>
    <w:rsid w:val="002944BA"/>
    <w:rsid w:val="002944CD"/>
    <w:rsid w:val="00294949"/>
    <w:rsid w:val="00294C8C"/>
    <w:rsid w:val="00294F61"/>
    <w:rsid w:val="00295336"/>
    <w:rsid w:val="00295ACB"/>
    <w:rsid w:val="002962F1"/>
    <w:rsid w:val="0029694D"/>
    <w:rsid w:val="00296EB1"/>
    <w:rsid w:val="00297D11"/>
    <w:rsid w:val="002A0083"/>
    <w:rsid w:val="002A064E"/>
    <w:rsid w:val="002A0CE2"/>
    <w:rsid w:val="002A0E0C"/>
    <w:rsid w:val="002A136D"/>
    <w:rsid w:val="002A1513"/>
    <w:rsid w:val="002A1DDB"/>
    <w:rsid w:val="002A2024"/>
    <w:rsid w:val="002A212E"/>
    <w:rsid w:val="002A2899"/>
    <w:rsid w:val="002A2A11"/>
    <w:rsid w:val="002A2BFA"/>
    <w:rsid w:val="002A2F6E"/>
    <w:rsid w:val="002A35A2"/>
    <w:rsid w:val="002A3BAA"/>
    <w:rsid w:val="002A5196"/>
    <w:rsid w:val="002A52E4"/>
    <w:rsid w:val="002A569B"/>
    <w:rsid w:val="002A61F8"/>
    <w:rsid w:val="002A754B"/>
    <w:rsid w:val="002A75DD"/>
    <w:rsid w:val="002B0546"/>
    <w:rsid w:val="002B0C0F"/>
    <w:rsid w:val="002B168C"/>
    <w:rsid w:val="002B1F5C"/>
    <w:rsid w:val="002B2289"/>
    <w:rsid w:val="002B23C7"/>
    <w:rsid w:val="002B2455"/>
    <w:rsid w:val="002B24DB"/>
    <w:rsid w:val="002B24E3"/>
    <w:rsid w:val="002B29B4"/>
    <w:rsid w:val="002B32DC"/>
    <w:rsid w:val="002B3C2C"/>
    <w:rsid w:val="002B3C7E"/>
    <w:rsid w:val="002B40BA"/>
    <w:rsid w:val="002B44E0"/>
    <w:rsid w:val="002B4BF3"/>
    <w:rsid w:val="002B50DC"/>
    <w:rsid w:val="002B604F"/>
    <w:rsid w:val="002B6118"/>
    <w:rsid w:val="002B61CC"/>
    <w:rsid w:val="002B6329"/>
    <w:rsid w:val="002B681D"/>
    <w:rsid w:val="002B6B1C"/>
    <w:rsid w:val="002B7061"/>
    <w:rsid w:val="002B7131"/>
    <w:rsid w:val="002B765D"/>
    <w:rsid w:val="002B7A5A"/>
    <w:rsid w:val="002C0AB6"/>
    <w:rsid w:val="002C1334"/>
    <w:rsid w:val="002C1526"/>
    <w:rsid w:val="002C170A"/>
    <w:rsid w:val="002C1AD3"/>
    <w:rsid w:val="002C1CEF"/>
    <w:rsid w:val="002C283B"/>
    <w:rsid w:val="002C2892"/>
    <w:rsid w:val="002C3144"/>
    <w:rsid w:val="002C338A"/>
    <w:rsid w:val="002C3393"/>
    <w:rsid w:val="002C353E"/>
    <w:rsid w:val="002C3778"/>
    <w:rsid w:val="002C38F6"/>
    <w:rsid w:val="002C3D7B"/>
    <w:rsid w:val="002C3EC1"/>
    <w:rsid w:val="002C5114"/>
    <w:rsid w:val="002C5168"/>
    <w:rsid w:val="002C52C1"/>
    <w:rsid w:val="002C55E7"/>
    <w:rsid w:val="002C5671"/>
    <w:rsid w:val="002C5971"/>
    <w:rsid w:val="002C642F"/>
    <w:rsid w:val="002C684F"/>
    <w:rsid w:val="002C6B16"/>
    <w:rsid w:val="002C6BD8"/>
    <w:rsid w:val="002C6C9D"/>
    <w:rsid w:val="002C71E1"/>
    <w:rsid w:val="002C7BCE"/>
    <w:rsid w:val="002C7C6C"/>
    <w:rsid w:val="002D05F3"/>
    <w:rsid w:val="002D0938"/>
    <w:rsid w:val="002D0D33"/>
    <w:rsid w:val="002D0F22"/>
    <w:rsid w:val="002D1164"/>
    <w:rsid w:val="002D165F"/>
    <w:rsid w:val="002D1A40"/>
    <w:rsid w:val="002D2149"/>
    <w:rsid w:val="002D216C"/>
    <w:rsid w:val="002D23ED"/>
    <w:rsid w:val="002D241B"/>
    <w:rsid w:val="002D274C"/>
    <w:rsid w:val="002D2A38"/>
    <w:rsid w:val="002D2ACE"/>
    <w:rsid w:val="002D2B12"/>
    <w:rsid w:val="002D2F7A"/>
    <w:rsid w:val="002D31B7"/>
    <w:rsid w:val="002D3797"/>
    <w:rsid w:val="002D3DA9"/>
    <w:rsid w:val="002D3F54"/>
    <w:rsid w:val="002D41B3"/>
    <w:rsid w:val="002D433F"/>
    <w:rsid w:val="002D477B"/>
    <w:rsid w:val="002D4A30"/>
    <w:rsid w:val="002D5BD1"/>
    <w:rsid w:val="002D5C5D"/>
    <w:rsid w:val="002D731A"/>
    <w:rsid w:val="002D74D3"/>
    <w:rsid w:val="002D7921"/>
    <w:rsid w:val="002D7A11"/>
    <w:rsid w:val="002D7C06"/>
    <w:rsid w:val="002E04C0"/>
    <w:rsid w:val="002E0665"/>
    <w:rsid w:val="002E06FE"/>
    <w:rsid w:val="002E077F"/>
    <w:rsid w:val="002E0AB6"/>
    <w:rsid w:val="002E140F"/>
    <w:rsid w:val="002E173A"/>
    <w:rsid w:val="002E1BD5"/>
    <w:rsid w:val="002E1EE4"/>
    <w:rsid w:val="002E20AF"/>
    <w:rsid w:val="002E2237"/>
    <w:rsid w:val="002E2C3B"/>
    <w:rsid w:val="002E349A"/>
    <w:rsid w:val="002E4E2F"/>
    <w:rsid w:val="002E4EF2"/>
    <w:rsid w:val="002E53C7"/>
    <w:rsid w:val="002E5AC0"/>
    <w:rsid w:val="002E6463"/>
    <w:rsid w:val="002E6A89"/>
    <w:rsid w:val="002E6DE8"/>
    <w:rsid w:val="002E70B2"/>
    <w:rsid w:val="002E748A"/>
    <w:rsid w:val="002E7552"/>
    <w:rsid w:val="002E755B"/>
    <w:rsid w:val="002E77E4"/>
    <w:rsid w:val="002E786F"/>
    <w:rsid w:val="002E7C8A"/>
    <w:rsid w:val="002F0018"/>
    <w:rsid w:val="002F00CD"/>
    <w:rsid w:val="002F0460"/>
    <w:rsid w:val="002F0678"/>
    <w:rsid w:val="002F07C6"/>
    <w:rsid w:val="002F09CD"/>
    <w:rsid w:val="002F0A93"/>
    <w:rsid w:val="002F0F1F"/>
    <w:rsid w:val="002F1A69"/>
    <w:rsid w:val="002F205B"/>
    <w:rsid w:val="002F205D"/>
    <w:rsid w:val="002F273F"/>
    <w:rsid w:val="002F3013"/>
    <w:rsid w:val="002F31BB"/>
    <w:rsid w:val="002F3CE7"/>
    <w:rsid w:val="002F40BD"/>
    <w:rsid w:val="002F43F5"/>
    <w:rsid w:val="002F4BEA"/>
    <w:rsid w:val="002F4C7A"/>
    <w:rsid w:val="002F4DFD"/>
    <w:rsid w:val="002F523D"/>
    <w:rsid w:val="002F5471"/>
    <w:rsid w:val="002F573D"/>
    <w:rsid w:val="002F58B1"/>
    <w:rsid w:val="002F5B8D"/>
    <w:rsid w:val="002F5C21"/>
    <w:rsid w:val="002F5CDA"/>
    <w:rsid w:val="002F659D"/>
    <w:rsid w:val="002F6600"/>
    <w:rsid w:val="002F6748"/>
    <w:rsid w:val="002F6A54"/>
    <w:rsid w:val="002F6C03"/>
    <w:rsid w:val="002F7104"/>
    <w:rsid w:val="002F72CA"/>
    <w:rsid w:val="002F74A0"/>
    <w:rsid w:val="002F7735"/>
    <w:rsid w:val="00300096"/>
    <w:rsid w:val="00300197"/>
    <w:rsid w:val="00301E88"/>
    <w:rsid w:val="00301EC2"/>
    <w:rsid w:val="00302067"/>
    <w:rsid w:val="00302A24"/>
    <w:rsid w:val="00302D9D"/>
    <w:rsid w:val="0030326D"/>
    <w:rsid w:val="00303635"/>
    <w:rsid w:val="00303892"/>
    <w:rsid w:val="00303BC1"/>
    <w:rsid w:val="00303E7B"/>
    <w:rsid w:val="0030439A"/>
    <w:rsid w:val="00304EBA"/>
    <w:rsid w:val="00305011"/>
    <w:rsid w:val="003053BF"/>
    <w:rsid w:val="003054E5"/>
    <w:rsid w:val="00305706"/>
    <w:rsid w:val="0030616C"/>
    <w:rsid w:val="003061EA"/>
    <w:rsid w:val="0030671F"/>
    <w:rsid w:val="00306932"/>
    <w:rsid w:val="0030697B"/>
    <w:rsid w:val="00307D63"/>
    <w:rsid w:val="00310150"/>
    <w:rsid w:val="003101C2"/>
    <w:rsid w:val="00310539"/>
    <w:rsid w:val="00310F0B"/>
    <w:rsid w:val="003117B6"/>
    <w:rsid w:val="00311854"/>
    <w:rsid w:val="00311C43"/>
    <w:rsid w:val="003120AA"/>
    <w:rsid w:val="00312F39"/>
    <w:rsid w:val="00313120"/>
    <w:rsid w:val="003131E8"/>
    <w:rsid w:val="00313B34"/>
    <w:rsid w:val="003145AD"/>
    <w:rsid w:val="00314777"/>
    <w:rsid w:val="00314AB7"/>
    <w:rsid w:val="0031517A"/>
    <w:rsid w:val="003152F8"/>
    <w:rsid w:val="003158BE"/>
    <w:rsid w:val="00315929"/>
    <w:rsid w:val="00315A23"/>
    <w:rsid w:val="00315A2E"/>
    <w:rsid w:val="00316392"/>
    <w:rsid w:val="003166B4"/>
    <w:rsid w:val="00316A20"/>
    <w:rsid w:val="00316DF5"/>
    <w:rsid w:val="00316F21"/>
    <w:rsid w:val="00317142"/>
    <w:rsid w:val="003171AF"/>
    <w:rsid w:val="003172B7"/>
    <w:rsid w:val="003201B2"/>
    <w:rsid w:val="003201B8"/>
    <w:rsid w:val="0032093B"/>
    <w:rsid w:val="003216CF"/>
    <w:rsid w:val="0032177E"/>
    <w:rsid w:val="003218B8"/>
    <w:rsid w:val="00321CA8"/>
    <w:rsid w:val="00321D46"/>
    <w:rsid w:val="0032229F"/>
    <w:rsid w:val="0032250B"/>
    <w:rsid w:val="00323FF0"/>
    <w:rsid w:val="00324328"/>
    <w:rsid w:val="00324512"/>
    <w:rsid w:val="003248A5"/>
    <w:rsid w:val="003255C4"/>
    <w:rsid w:val="003255F6"/>
    <w:rsid w:val="00325E87"/>
    <w:rsid w:val="003268C5"/>
    <w:rsid w:val="00326D94"/>
    <w:rsid w:val="003275B3"/>
    <w:rsid w:val="0032771A"/>
    <w:rsid w:val="00327A36"/>
    <w:rsid w:val="00330DE6"/>
    <w:rsid w:val="0033126D"/>
    <w:rsid w:val="003312B6"/>
    <w:rsid w:val="003313B7"/>
    <w:rsid w:val="0033149C"/>
    <w:rsid w:val="00331733"/>
    <w:rsid w:val="003328D0"/>
    <w:rsid w:val="00332C01"/>
    <w:rsid w:val="00332CD7"/>
    <w:rsid w:val="00332D91"/>
    <w:rsid w:val="003343B1"/>
    <w:rsid w:val="00334827"/>
    <w:rsid w:val="0033486E"/>
    <w:rsid w:val="003350F1"/>
    <w:rsid w:val="00335A9B"/>
    <w:rsid w:val="00335BBF"/>
    <w:rsid w:val="00335BFF"/>
    <w:rsid w:val="00335E74"/>
    <w:rsid w:val="00336072"/>
    <w:rsid w:val="003362BC"/>
    <w:rsid w:val="00336329"/>
    <w:rsid w:val="00336503"/>
    <w:rsid w:val="0033662C"/>
    <w:rsid w:val="003379AB"/>
    <w:rsid w:val="003379CC"/>
    <w:rsid w:val="00340BE9"/>
    <w:rsid w:val="00340D18"/>
    <w:rsid w:val="00340D3D"/>
    <w:rsid w:val="00340E4C"/>
    <w:rsid w:val="00340F63"/>
    <w:rsid w:val="003417C2"/>
    <w:rsid w:val="00341ACF"/>
    <w:rsid w:val="0034219B"/>
    <w:rsid w:val="00342B51"/>
    <w:rsid w:val="00343167"/>
    <w:rsid w:val="003432A6"/>
    <w:rsid w:val="00343526"/>
    <w:rsid w:val="003438C1"/>
    <w:rsid w:val="00343909"/>
    <w:rsid w:val="00343BF8"/>
    <w:rsid w:val="00343F36"/>
    <w:rsid w:val="00344B96"/>
    <w:rsid w:val="00344E01"/>
    <w:rsid w:val="00344E57"/>
    <w:rsid w:val="003453EE"/>
    <w:rsid w:val="00345C43"/>
    <w:rsid w:val="00345F10"/>
    <w:rsid w:val="003462B5"/>
    <w:rsid w:val="0034649B"/>
    <w:rsid w:val="00346515"/>
    <w:rsid w:val="00346802"/>
    <w:rsid w:val="00346AAB"/>
    <w:rsid w:val="0034707B"/>
    <w:rsid w:val="00347098"/>
    <w:rsid w:val="00347417"/>
    <w:rsid w:val="00347786"/>
    <w:rsid w:val="00347855"/>
    <w:rsid w:val="00347874"/>
    <w:rsid w:val="00347A74"/>
    <w:rsid w:val="00347AB8"/>
    <w:rsid w:val="00347E08"/>
    <w:rsid w:val="00347F22"/>
    <w:rsid w:val="00347F6D"/>
    <w:rsid w:val="00350067"/>
    <w:rsid w:val="00350118"/>
    <w:rsid w:val="00350158"/>
    <w:rsid w:val="0035093A"/>
    <w:rsid w:val="00350CA4"/>
    <w:rsid w:val="00350EAB"/>
    <w:rsid w:val="0035118B"/>
    <w:rsid w:val="00351730"/>
    <w:rsid w:val="003521E0"/>
    <w:rsid w:val="00353649"/>
    <w:rsid w:val="00353798"/>
    <w:rsid w:val="0035423D"/>
    <w:rsid w:val="00354346"/>
    <w:rsid w:val="00354690"/>
    <w:rsid w:val="00354BEE"/>
    <w:rsid w:val="00354E32"/>
    <w:rsid w:val="00354ECD"/>
    <w:rsid w:val="00356011"/>
    <w:rsid w:val="00356C70"/>
    <w:rsid w:val="00356EAD"/>
    <w:rsid w:val="00357673"/>
    <w:rsid w:val="00357E33"/>
    <w:rsid w:val="00360205"/>
    <w:rsid w:val="0036021C"/>
    <w:rsid w:val="003606DC"/>
    <w:rsid w:val="00360828"/>
    <w:rsid w:val="00360E6C"/>
    <w:rsid w:val="00360F75"/>
    <w:rsid w:val="003617ED"/>
    <w:rsid w:val="00361B34"/>
    <w:rsid w:val="00362AEB"/>
    <w:rsid w:val="00362C73"/>
    <w:rsid w:val="00363BDD"/>
    <w:rsid w:val="00363D93"/>
    <w:rsid w:val="00363F01"/>
    <w:rsid w:val="0036406C"/>
    <w:rsid w:val="00364120"/>
    <w:rsid w:val="0036448A"/>
    <w:rsid w:val="0036465B"/>
    <w:rsid w:val="00364AB8"/>
    <w:rsid w:val="00364CC0"/>
    <w:rsid w:val="00364E73"/>
    <w:rsid w:val="00364F45"/>
    <w:rsid w:val="00365632"/>
    <w:rsid w:val="003658BC"/>
    <w:rsid w:val="003666BB"/>
    <w:rsid w:val="00366B5E"/>
    <w:rsid w:val="00366BF2"/>
    <w:rsid w:val="0036744C"/>
    <w:rsid w:val="00367813"/>
    <w:rsid w:val="00367DC8"/>
    <w:rsid w:val="003702ED"/>
    <w:rsid w:val="003703C7"/>
    <w:rsid w:val="003721FE"/>
    <w:rsid w:val="00372C63"/>
    <w:rsid w:val="00372CAD"/>
    <w:rsid w:val="00373016"/>
    <w:rsid w:val="0037377C"/>
    <w:rsid w:val="00373A13"/>
    <w:rsid w:val="00373B5A"/>
    <w:rsid w:val="00373C61"/>
    <w:rsid w:val="003741E6"/>
    <w:rsid w:val="00374427"/>
    <w:rsid w:val="003744DE"/>
    <w:rsid w:val="003753E5"/>
    <w:rsid w:val="00375B3E"/>
    <w:rsid w:val="00376B6F"/>
    <w:rsid w:val="00376E62"/>
    <w:rsid w:val="003773BF"/>
    <w:rsid w:val="00380020"/>
    <w:rsid w:val="003804AA"/>
    <w:rsid w:val="00380A69"/>
    <w:rsid w:val="003819A3"/>
    <w:rsid w:val="003819CB"/>
    <w:rsid w:val="00381CC2"/>
    <w:rsid w:val="00381DB0"/>
    <w:rsid w:val="0038208A"/>
    <w:rsid w:val="003821E2"/>
    <w:rsid w:val="00382891"/>
    <w:rsid w:val="00382A2E"/>
    <w:rsid w:val="00382D5E"/>
    <w:rsid w:val="00382D64"/>
    <w:rsid w:val="00383035"/>
    <w:rsid w:val="0038356A"/>
    <w:rsid w:val="00384D6D"/>
    <w:rsid w:val="003858D4"/>
    <w:rsid w:val="00385F8E"/>
    <w:rsid w:val="00386197"/>
    <w:rsid w:val="0038627A"/>
    <w:rsid w:val="0038651B"/>
    <w:rsid w:val="00386612"/>
    <w:rsid w:val="00386A4E"/>
    <w:rsid w:val="0038785C"/>
    <w:rsid w:val="00390514"/>
    <w:rsid w:val="0039076B"/>
    <w:rsid w:val="00390887"/>
    <w:rsid w:val="003917CC"/>
    <w:rsid w:val="0039186B"/>
    <w:rsid w:val="0039194E"/>
    <w:rsid w:val="003929F6"/>
    <w:rsid w:val="00392A73"/>
    <w:rsid w:val="00393797"/>
    <w:rsid w:val="003940E9"/>
    <w:rsid w:val="00394287"/>
    <w:rsid w:val="00394B8A"/>
    <w:rsid w:val="0039511F"/>
    <w:rsid w:val="003953A1"/>
    <w:rsid w:val="003958D2"/>
    <w:rsid w:val="00395F4C"/>
    <w:rsid w:val="00396497"/>
    <w:rsid w:val="00397367"/>
    <w:rsid w:val="003974C4"/>
    <w:rsid w:val="00397A4E"/>
    <w:rsid w:val="00397BE9"/>
    <w:rsid w:val="00397F15"/>
    <w:rsid w:val="003A03BB"/>
    <w:rsid w:val="003A093B"/>
    <w:rsid w:val="003A10A1"/>
    <w:rsid w:val="003A1245"/>
    <w:rsid w:val="003A191D"/>
    <w:rsid w:val="003A1A40"/>
    <w:rsid w:val="003A1C47"/>
    <w:rsid w:val="003A1C9D"/>
    <w:rsid w:val="003A1CDD"/>
    <w:rsid w:val="003A2699"/>
    <w:rsid w:val="003A27DA"/>
    <w:rsid w:val="003A283B"/>
    <w:rsid w:val="003A2B00"/>
    <w:rsid w:val="003A2C39"/>
    <w:rsid w:val="003A2C9B"/>
    <w:rsid w:val="003A2D0F"/>
    <w:rsid w:val="003A30A8"/>
    <w:rsid w:val="003A30F6"/>
    <w:rsid w:val="003A3457"/>
    <w:rsid w:val="003A412F"/>
    <w:rsid w:val="003A42DF"/>
    <w:rsid w:val="003A4323"/>
    <w:rsid w:val="003A458C"/>
    <w:rsid w:val="003A465E"/>
    <w:rsid w:val="003A50B3"/>
    <w:rsid w:val="003A524E"/>
    <w:rsid w:val="003A54B4"/>
    <w:rsid w:val="003A5A47"/>
    <w:rsid w:val="003A5B40"/>
    <w:rsid w:val="003A5E0D"/>
    <w:rsid w:val="003A6656"/>
    <w:rsid w:val="003A6A29"/>
    <w:rsid w:val="003A6EC0"/>
    <w:rsid w:val="003A78C4"/>
    <w:rsid w:val="003A7C14"/>
    <w:rsid w:val="003A7CEE"/>
    <w:rsid w:val="003B02A8"/>
    <w:rsid w:val="003B0374"/>
    <w:rsid w:val="003B06EB"/>
    <w:rsid w:val="003B171F"/>
    <w:rsid w:val="003B25EC"/>
    <w:rsid w:val="003B2F6F"/>
    <w:rsid w:val="003B324C"/>
    <w:rsid w:val="003B3363"/>
    <w:rsid w:val="003B350B"/>
    <w:rsid w:val="003B3A15"/>
    <w:rsid w:val="003B3D45"/>
    <w:rsid w:val="003B3DD6"/>
    <w:rsid w:val="003B3F1A"/>
    <w:rsid w:val="003B4679"/>
    <w:rsid w:val="003B4948"/>
    <w:rsid w:val="003B519B"/>
    <w:rsid w:val="003B538B"/>
    <w:rsid w:val="003B5A4C"/>
    <w:rsid w:val="003B5F62"/>
    <w:rsid w:val="003B60DD"/>
    <w:rsid w:val="003B6295"/>
    <w:rsid w:val="003B6387"/>
    <w:rsid w:val="003B671D"/>
    <w:rsid w:val="003B694D"/>
    <w:rsid w:val="003B6D32"/>
    <w:rsid w:val="003B6F05"/>
    <w:rsid w:val="003B701D"/>
    <w:rsid w:val="003B730B"/>
    <w:rsid w:val="003B76B3"/>
    <w:rsid w:val="003B7D1F"/>
    <w:rsid w:val="003B7D20"/>
    <w:rsid w:val="003C007D"/>
    <w:rsid w:val="003C00AA"/>
    <w:rsid w:val="003C0401"/>
    <w:rsid w:val="003C0756"/>
    <w:rsid w:val="003C0C11"/>
    <w:rsid w:val="003C0FDE"/>
    <w:rsid w:val="003C0FF7"/>
    <w:rsid w:val="003C105A"/>
    <w:rsid w:val="003C1481"/>
    <w:rsid w:val="003C163F"/>
    <w:rsid w:val="003C16F5"/>
    <w:rsid w:val="003C1D8E"/>
    <w:rsid w:val="003C1FF5"/>
    <w:rsid w:val="003C2584"/>
    <w:rsid w:val="003C2600"/>
    <w:rsid w:val="003C2C33"/>
    <w:rsid w:val="003C300F"/>
    <w:rsid w:val="003C39D9"/>
    <w:rsid w:val="003C3B23"/>
    <w:rsid w:val="003C4384"/>
    <w:rsid w:val="003C4C01"/>
    <w:rsid w:val="003C4CA1"/>
    <w:rsid w:val="003C4E3C"/>
    <w:rsid w:val="003C4F5C"/>
    <w:rsid w:val="003C6133"/>
    <w:rsid w:val="003C6416"/>
    <w:rsid w:val="003C6A94"/>
    <w:rsid w:val="003C6AAB"/>
    <w:rsid w:val="003C7766"/>
    <w:rsid w:val="003C77D0"/>
    <w:rsid w:val="003C7843"/>
    <w:rsid w:val="003C7973"/>
    <w:rsid w:val="003C7B92"/>
    <w:rsid w:val="003C7F72"/>
    <w:rsid w:val="003D0311"/>
    <w:rsid w:val="003D0ADB"/>
    <w:rsid w:val="003D11E1"/>
    <w:rsid w:val="003D1771"/>
    <w:rsid w:val="003D1978"/>
    <w:rsid w:val="003D19B1"/>
    <w:rsid w:val="003D1A05"/>
    <w:rsid w:val="003D1B4A"/>
    <w:rsid w:val="003D1F32"/>
    <w:rsid w:val="003D21BA"/>
    <w:rsid w:val="003D244D"/>
    <w:rsid w:val="003D266C"/>
    <w:rsid w:val="003D2AFA"/>
    <w:rsid w:val="003D2C3C"/>
    <w:rsid w:val="003D325B"/>
    <w:rsid w:val="003D35AD"/>
    <w:rsid w:val="003D4C29"/>
    <w:rsid w:val="003D54E5"/>
    <w:rsid w:val="003D5A55"/>
    <w:rsid w:val="003D5EB2"/>
    <w:rsid w:val="003D5FE2"/>
    <w:rsid w:val="003D6B47"/>
    <w:rsid w:val="003D6D4B"/>
    <w:rsid w:val="003D6D5C"/>
    <w:rsid w:val="003D718D"/>
    <w:rsid w:val="003D7335"/>
    <w:rsid w:val="003D792D"/>
    <w:rsid w:val="003D7CC8"/>
    <w:rsid w:val="003E0286"/>
    <w:rsid w:val="003E0E38"/>
    <w:rsid w:val="003E14D4"/>
    <w:rsid w:val="003E21C9"/>
    <w:rsid w:val="003E2358"/>
    <w:rsid w:val="003E28D1"/>
    <w:rsid w:val="003E2AA4"/>
    <w:rsid w:val="003E3319"/>
    <w:rsid w:val="003E35DC"/>
    <w:rsid w:val="003E3624"/>
    <w:rsid w:val="003E3697"/>
    <w:rsid w:val="003E3C02"/>
    <w:rsid w:val="003E3C3A"/>
    <w:rsid w:val="003E3DA2"/>
    <w:rsid w:val="003E42D2"/>
    <w:rsid w:val="003E47D2"/>
    <w:rsid w:val="003E4F88"/>
    <w:rsid w:val="003E508D"/>
    <w:rsid w:val="003E556E"/>
    <w:rsid w:val="003E5AE1"/>
    <w:rsid w:val="003E5AE5"/>
    <w:rsid w:val="003E5D66"/>
    <w:rsid w:val="003E65E3"/>
    <w:rsid w:val="003E6841"/>
    <w:rsid w:val="003E6B37"/>
    <w:rsid w:val="003E6E11"/>
    <w:rsid w:val="003E7268"/>
    <w:rsid w:val="003F01D1"/>
    <w:rsid w:val="003F0938"/>
    <w:rsid w:val="003F0B9C"/>
    <w:rsid w:val="003F0CF0"/>
    <w:rsid w:val="003F0E05"/>
    <w:rsid w:val="003F0F2E"/>
    <w:rsid w:val="003F12FF"/>
    <w:rsid w:val="003F1309"/>
    <w:rsid w:val="003F14CC"/>
    <w:rsid w:val="003F1528"/>
    <w:rsid w:val="003F180D"/>
    <w:rsid w:val="003F1B2A"/>
    <w:rsid w:val="003F1BEE"/>
    <w:rsid w:val="003F1E03"/>
    <w:rsid w:val="003F24E7"/>
    <w:rsid w:val="003F2677"/>
    <w:rsid w:val="003F269C"/>
    <w:rsid w:val="003F2ED4"/>
    <w:rsid w:val="003F2FA4"/>
    <w:rsid w:val="003F3BAB"/>
    <w:rsid w:val="003F3DA1"/>
    <w:rsid w:val="003F4093"/>
    <w:rsid w:val="003F44AB"/>
    <w:rsid w:val="003F48C3"/>
    <w:rsid w:val="003F49BC"/>
    <w:rsid w:val="003F4B9F"/>
    <w:rsid w:val="003F4C94"/>
    <w:rsid w:val="003F51E3"/>
    <w:rsid w:val="003F5340"/>
    <w:rsid w:val="003F56F7"/>
    <w:rsid w:val="003F5909"/>
    <w:rsid w:val="003F59FC"/>
    <w:rsid w:val="003F5CDC"/>
    <w:rsid w:val="003F665A"/>
    <w:rsid w:val="003F6967"/>
    <w:rsid w:val="003F697B"/>
    <w:rsid w:val="003F6BDF"/>
    <w:rsid w:val="003F74CA"/>
    <w:rsid w:val="003F7F2A"/>
    <w:rsid w:val="0040045F"/>
    <w:rsid w:val="004006F2"/>
    <w:rsid w:val="00400AF7"/>
    <w:rsid w:val="00400C0B"/>
    <w:rsid w:val="00401C0A"/>
    <w:rsid w:val="00401F18"/>
    <w:rsid w:val="00401FC0"/>
    <w:rsid w:val="0040256D"/>
    <w:rsid w:val="004025BE"/>
    <w:rsid w:val="00402AE3"/>
    <w:rsid w:val="00403425"/>
    <w:rsid w:val="00403D0A"/>
    <w:rsid w:val="00404370"/>
    <w:rsid w:val="00404A73"/>
    <w:rsid w:val="00404BD6"/>
    <w:rsid w:val="0040544B"/>
    <w:rsid w:val="00405662"/>
    <w:rsid w:val="0040623D"/>
    <w:rsid w:val="0040623E"/>
    <w:rsid w:val="00406492"/>
    <w:rsid w:val="00406606"/>
    <w:rsid w:val="004067E7"/>
    <w:rsid w:val="00406E4F"/>
    <w:rsid w:val="00407090"/>
    <w:rsid w:val="00407463"/>
    <w:rsid w:val="0040787A"/>
    <w:rsid w:val="00407CEE"/>
    <w:rsid w:val="00407E67"/>
    <w:rsid w:val="0041018B"/>
    <w:rsid w:val="0041022A"/>
    <w:rsid w:val="00411234"/>
    <w:rsid w:val="004114CC"/>
    <w:rsid w:val="00411959"/>
    <w:rsid w:val="004119FE"/>
    <w:rsid w:val="00411BA6"/>
    <w:rsid w:val="00412052"/>
    <w:rsid w:val="004124BB"/>
    <w:rsid w:val="0041287D"/>
    <w:rsid w:val="0041296A"/>
    <w:rsid w:val="004129D4"/>
    <w:rsid w:val="004133D0"/>
    <w:rsid w:val="0041353A"/>
    <w:rsid w:val="0041374C"/>
    <w:rsid w:val="0041408F"/>
    <w:rsid w:val="00414571"/>
    <w:rsid w:val="00414871"/>
    <w:rsid w:val="00414FD9"/>
    <w:rsid w:val="00415548"/>
    <w:rsid w:val="00415628"/>
    <w:rsid w:val="00415AE6"/>
    <w:rsid w:val="00416A2D"/>
    <w:rsid w:val="00416CB8"/>
    <w:rsid w:val="004170F4"/>
    <w:rsid w:val="004172A6"/>
    <w:rsid w:val="0041733B"/>
    <w:rsid w:val="004202B3"/>
    <w:rsid w:val="00420509"/>
    <w:rsid w:val="0042070B"/>
    <w:rsid w:val="00420AC4"/>
    <w:rsid w:val="004212C6"/>
    <w:rsid w:val="004212E2"/>
    <w:rsid w:val="00421820"/>
    <w:rsid w:val="004218D4"/>
    <w:rsid w:val="00421A14"/>
    <w:rsid w:val="00421CAD"/>
    <w:rsid w:val="004225AD"/>
    <w:rsid w:val="004225F9"/>
    <w:rsid w:val="004233CF"/>
    <w:rsid w:val="00423A78"/>
    <w:rsid w:val="00423F0F"/>
    <w:rsid w:val="004241BF"/>
    <w:rsid w:val="004244E9"/>
    <w:rsid w:val="00424A84"/>
    <w:rsid w:val="004251E0"/>
    <w:rsid w:val="004259C5"/>
    <w:rsid w:val="004261E7"/>
    <w:rsid w:val="004261EF"/>
    <w:rsid w:val="00426495"/>
    <w:rsid w:val="00426BCC"/>
    <w:rsid w:val="004273BD"/>
    <w:rsid w:val="00427977"/>
    <w:rsid w:val="00427EE6"/>
    <w:rsid w:val="00430059"/>
    <w:rsid w:val="00430AAD"/>
    <w:rsid w:val="00430FC7"/>
    <w:rsid w:val="004311C1"/>
    <w:rsid w:val="00431269"/>
    <w:rsid w:val="004316EC"/>
    <w:rsid w:val="00431756"/>
    <w:rsid w:val="00431FD1"/>
    <w:rsid w:val="0043242F"/>
    <w:rsid w:val="00432819"/>
    <w:rsid w:val="00432B46"/>
    <w:rsid w:val="00432D48"/>
    <w:rsid w:val="00432D89"/>
    <w:rsid w:val="00433324"/>
    <w:rsid w:val="00433E85"/>
    <w:rsid w:val="00434429"/>
    <w:rsid w:val="00434FA1"/>
    <w:rsid w:val="0043501A"/>
    <w:rsid w:val="00435A26"/>
    <w:rsid w:val="00435AED"/>
    <w:rsid w:val="00436877"/>
    <w:rsid w:val="004368B1"/>
    <w:rsid w:val="0043699F"/>
    <w:rsid w:val="00436CD4"/>
    <w:rsid w:val="00437D71"/>
    <w:rsid w:val="00437EA7"/>
    <w:rsid w:val="00437F7C"/>
    <w:rsid w:val="00440195"/>
    <w:rsid w:val="00440380"/>
    <w:rsid w:val="004403E2"/>
    <w:rsid w:val="00440CCA"/>
    <w:rsid w:val="00440DDF"/>
    <w:rsid w:val="00441851"/>
    <w:rsid w:val="00441BE3"/>
    <w:rsid w:val="00441D38"/>
    <w:rsid w:val="00441DEA"/>
    <w:rsid w:val="00442E2B"/>
    <w:rsid w:val="00442E89"/>
    <w:rsid w:val="004430D2"/>
    <w:rsid w:val="00443BAC"/>
    <w:rsid w:val="00443C4D"/>
    <w:rsid w:val="00444031"/>
    <w:rsid w:val="004440B7"/>
    <w:rsid w:val="004447A3"/>
    <w:rsid w:val="00444927"/>
    <w:rsid w:val="00444BCF"/>
    <w:rsid w:val="00444EC0"/>
    <w:rsid w:val="00444F82"/>
    <w:rsid w:val="0044535E"/>
    <w:rsid w:val="004453B3"/>
    <w:rsid w:val="004455DE"/>
    <w:rsid w:val="00445659"/>
    <w:rsid w:val="004459D7"/>
    <w:rsid w:val="00445B36"/>
    <w:rsid w:val="00446B9B"/>
    <w:rsid w:val="00446C52"/>
    <w:rsid w:val="00446D71"/>
    <w:rsid w:val="004476D7"/>
    <w:rsid w:val="00447778"/>
    <w:rsid w:val="00447C77"/>
    <w:rsid w:val="00450221"/>
    <w:rsid w:val="00450999"/>
    <w:rsid w:val="00450F2F"/>
    <w:rsid w:val="00450F4A"/>
    <w:rsid w:val="004511A8"/>
    <w:rsid w:val="004515CA"/>
    <w:rsid w:val="00451764"/>
    <w:rsid w:val="00451C33"/>
    <w:rsid w:val="00451D5B"/>
    <w:rsid w:val="00451E8D"/>
    <w:rsid w:val="004520B2"/>
    <w:rsid w:val="00452467"/>
    <w:rsid w:val="00452499"/>
    <w:rsid w:val="00452513"/>
    <w:rsid w:val="0045286F"/>
    <w:rsid w:val="00452B66"/>
    <w:rsid w:val="0045324E"/>
    <w:rsid w:val="00453708"/>
    <w:rsid w:val="00453BCE"/>
    <w:rsid w:val="00453E1A"/>
    <w:rsid w:val="00454155"/>
    <w:rsid w:val="00454526"/>
    <w:rsid w:val="0045473C"/>
    <w:rsid w:val="00454751"/>
    <w:rsid w:val="00455415"/>
    <w:rsid w:val="00455E79"/>
    <w:rsid w:val="00456785"/>
    <w:rsid w:val="0045743F"/>
    <w:rsid w:val="00460131"/>
    <w:rsid w:val="004607DB"/>
    <w:rsid w:val="00461404"/>
    <w:rsid w:val="00461C53"/>
    <w:rsid w:val="00461FEC"/>
    <w:rsid w:val="004620D8"/>
    <w:rsid w:val="00462604"/>
    <w:rsid w:val="00462DC9"/>
    <w:rsid w:val="00462F9D"/>
    <w:rsid w:val="00463292"/>
    <w:rsid w:val="004634AF"/>
    <w:rsid w:val="00463A16"/>
    <w:rsid w:val="00463B01"/>
    <w:rsid w:val="00463B1F"/>
    <w:rsid w:val="00463C24"/>
    <w:rsid w:val="00463F62"/>
    <w:rsid w:val="00464C9D"/>
    <w:rsid w:val="00465430"/>
    <w:rsid w:val="0046550A"/>
    <w:rsid w:val="004659EE"/>
    <w:rsid w:val="00465B2C"/>
    <w:rsid w:val="00465E88"/>
    <w:rsid w:val="00466ACD"/>
    <w:rsid w:val="00467AF7"/>
    <w:rsid w:val="00471463"/>
    <w:rsid w:val="004719FF"/>
    <w:rsid w:val="00471A5F"/>
    <w:rsid w:val="00471F4C"/>
    <w:rsid w:val="004723C9"/>
    <w:rsid w:val="00472985"/>
    <w:rsid w:val="00472A94"/>
    <w:rsid w:val="00472EBA"/>
    <w:rsid w:val="0047308C"/>
    <w:rsid w:val="00473758"/>
    <w:rsid w:val="0047442F"/>
    <w:rsid w:val="0047476D"/>
    <w:rsid w:val="00474A67"/>
    <w:rsid w:val="00474BBB"/>
    <w:rsid w:val="00474FB9"/>
    <w:rsid w:val="00475164"/>
    <w:rsid w:val="0047518A"/>
    <w:rsid w:val="0047625F"/>
    <w:rsid w:val="00476630"/>
    <w:rsid w:val="00476761"/>
    <w:rsid w:val="00476A6F"/>
    <w:rsid w:val="00476D69"/>
    <w:rsid w:val="00476FF5"/>
    <w:rsid w:val="0047714C"/>
    <w:rsid w:val="004772EB"/>
    <w:rsid w:val="00477556"/>
    <w:rsid w:val="004808FB"/>
    <w:rsid w:val="00480E93"/>
    <w:rsid w:val="00481672"/>
    <w:rsid w:val="00481E5C"/>
    <w:rsid w:val="0048256B"/>
    <w:rsid w:val="004825AB"/>
    <w:rsid w:val="004829CC"/>
    <w:rsid w:val="00482B10"/>
    <w:rsid w:val="004831C2"/>
    <w:rsid w:val="0048324A"/>
    <w:rsid w:val="00483580"/>
    <w:rsid w:val="00483AE0"/>
    <w:rsid w:val="00484266"/>
    <w:rsid w:val="004846B6"/>
    <w:rsid w:val="00484720"/>
    <w:rsid w:val="00484DB6"/>
    <w:rsid w:val="00484FF2"/>
    <w:rsid w:val="0048512C"/>
    <w:rsid w:val="00485290"/>
    <w:rsid w:val="00485917"/>
    <w:rsid w:val="00486130"/>
    <w:rsid w:val="0048662E"/>
    <w:rsid w:val="00486691"/>
    <w:rsid w:val="0048700C"/>
    <w:rsid w:val="004877F1"/>
    <w:rsid w:val="00487818"/>
    <w:rsid w:val="00487848"/>
    <w:rsid w:val="004900FA"/>
    <w:rsid w:val="0049082E"/>
    <w:rsid w:val="00490CD6"/>
    <w:rsid w:val="00491018"/>
    <w:rsid w:val="0049118F"/>
    <w:rsid w:val="004913A1"/>
    <w:rsid w:val="0049160A"/>
    <w:rsid w:val="004917CA"/>
    <w:rsid w:val="004921D9"/>
    <w:rsid w:val="00492440"/>
    <w:rsid w:val="00492C93"/>
    <w:rsid w:val="00492DB1"/>
    <w:rsid w:val="00492DDE"/>
    <w:rsid w:val="00492E87"/>
    <w:rsid w:val="004931DB"/>
    <w:rsid w:val="00493348"/>
    <w:rsid w:val="004933E2"/>
    <w:rsid w:val="0049358B"/>
    <w:rsid w:val="00493890"/>
    <w:rsid w:val="00493AA8"/>
    <w:rsid w:val="00493B89"/>
    <w:rsid w:val="00493C07"/>
    <w:rsid w:val="00493CE4"/>
    <w:rsid w:val="0049439B"/>
    <w:rsid w:val="00495032"/>
    <w:rsid w:val="0049504A"/>
    <w:rsid w:val="00495FAA"/>
    <w:rsid w:val="00496991"/>
    <w:rsid w:val="00496BF9"/>
    <w:rsid w:val="00496E6C"/>
    <w:rsid w:val="00496FB0"/>
    <w:rsid w:val="00497236"/>
    <w:rsid w:val="0049781B"/>
    <w:rsid w:val="00497B27"/>
    <w:rsid w:val="00497FE8"/>
    <w:rsid w:val="004A0284"/>
    <w:rsid w:val="004A0D36"/>
    <w:rsid w:val="004A1606"/>
    <w:rsid w:val="004A18DC"/>
    <w:rsid w:val="004A1A15"/>
    <w:rsid w:val="004A1D17"/>
    <w:rsid w:val="004A20A1"/>
    <w:rsid w:val="004A228C"/>
    <w:rsid w:val="004A2844"/>
    <w:rsid w:val="004A2B43"/>
    <w:rsid w:val="004A2CB6"/>
    <w:rsid w:val="004A2D25"/>
    <w:rsid w:val="004A30DB"/>
    <w:rsid w:val="004A3610"/>
    <w:rsid w:val="004A3A8B"/>
    <w:rsid w:val="004A3AE3"/>
    <w:rsid w:val="004A3B64"/>
    <w:rsid w:val="004A3D9B"/>
    <w:rsid w:val="004A42EA"/>
    <w:rsid w:val="004A49A8"/>
    <w:rsid w:val="004A4CDC"/>
    <w:rsid w:val="004A52DC"/>
    <w:rsid w:val="004A53A4"/>
    <w:rsid w:val="004A5676"/>
    <w:rsid w:val="004A5B45"/>
    <w:rsid w:val="004A5B5F"/>
    <w:rsid w:val="004A5BB6"/>
    <w:rsid w:val="004A5BCB"/>
    <w:rsid w:val="004A5E6F"/>
    <w:rsid w:val="004A63C0"/>
    <w:rsid w:val="004A6963"/>
    <w:rsid w:val="004A6A32"/>
    <w:rsid w:val="004A6B86"/>
    <w:rsid w:val="004A6C46"/>
    <w:rsid w:val="004A6EA4"/>
    <w:rsid w:val="004A6EAE"/>
    <w:rsid w:val="004A73C4"/>
    <w:rsid w:val="004A789D"/>
    <w:rsid w:val="004B087C"/>
    <w:rsid w:val="004B0ABD"/>
    <w:rsid w:val="004B0C7A"/>
    <w:rsid w:val="004B10A1"/>
    <w:rsid w:val="004B13B5"/>
    <w:rsid w:val="004B15B7"/>
    <w:rsid w:val="004B24DC"/>
    <w:rsid w:val="004B26BF"/>
    <w:rsid w:val="004B2923"/>
    <w:rsid w:val="004B2DCE"/>
    <w:rsid w:val="004B3358"/>
    <w:rsid w:val="004B362E"/>
    <w:rsid w:val="004B4160"/>
    <w:rsid w:val="004B4F62"/>
    <w:rsid w:val="004B5144"/>
    <w:rsid w:val="004B55A5"/>
    <w:rsid w:val="004B580F"/>
    <w:rsid w:val="004B6445"/>
    <w:rsid w:val="004B6B14"/>
    <w:rsid w:val="004B6F3D"/>
    <w:rsid w:val="004B7414"/>
    <w:rsid w:val="004B7C2E"/>
    <w:rsid w:val="004B7E2D"/>
    <w:rsid w:val="004C0DDB"/>
    <w:rsid w:val="004C0EA3"/>
    <w:rsid w:val="004C1557"/>
    <w:rsid w:val="004C169A"/>
    <w:rsid w:val="004C1E48"/>
    <w:rsid w:val="004C254C"/>
    <w:rsid w:val="004C276E"/>
    <w:rsid w:val="004C27F1"/>
    <w:rsid w:val="004C2994"/>
    <w:rsid w:val="004C2C24"/>
    <w:rsid w:val="004C2D8E"/>
    <w:rsid w:val="004C33B0"/>
    <w:rsid w:val="004C35C3"/>
    <w:rsid w:val="004C3981"/>
    <w:rsid w:val="004C3C91"/>
    <w:rsid w:val="004C4160"/>
    <w:rsid w:val="004C4224"/>
    <w:rsid w:val="004C4B0F"/>
    <w:rsid w:val="004C4C2A"/>
    <w:rsid w:val="004C4D30"/>
    <w:rsid w:val="004C5082"/>
    <w:rsid w:val="004C520E"/>
    <w:rsid w:val="004C5C63"/>
    <w:rsid w:val="004C665C"/>
    <w:rsid w:val="004C68FD"/>
    <w:rsid w:val="004C74F3"/>
    <w:rsid w:val="004C7B51"/>
    <w:rsid w:val="004D04EE"/>
    <w:rsid w:val="004D0867"/>
    <w:rsid w:val="004D086D"/>
    <w:rsid w:val="004D113E"/>
    <w:rsid w:val="004D29E2"/>
    <w:rsid w:val="004D3B4A"/>
    <w:rsid w:val="004D3D65"/>
    <w:rsid w:val="004D3E1A"/>
    <w:rsid w:val="004D41C2"/>
    <w:rsid w:val="004D4392"/>
    <w:rsid w:val="004D4682"/>
    <w:rsid w:val="004D53B3"/>
    <w:rsid w:val="004D55B1"/>
    <w:rsid w:val="004D57BC"/>
    <w:rsid w:val="004D58A0"/>
    <w:rsid w:val="004D5AE2"/>
    <w:rsid w:val="004D612B"/>
    <w:rsid w:val="004D61B4"/>
    <w:rsid w:val="004D65F4"/>
    <w:rsid w:val="004D668D"/>
    <w:rsid w:val="004D69C5"/>
    <w:rsid w:val="004D6B78"/>
    <w:rsid w:val="004D6F46"/>
    <w:rsid w:val="004D708E"/>
    <w:rsid w:val="004D7494"/>
    <w:rsid w:val="004D76C2"/>
    <w:rsid w:val="004D7F69"/>
    <w:rsid w:val="004E035D"/>
    <w:rsid w:val="004E05E1"/>
    <w:rsid w:val="004E06EA"/>
    <w:rsid w:val="004E0BA3"/>
    <w:rsid w:val="004E11E5"/>
    <w:rsid w:val="004E15FD"/>
    <w:rsid w:val="004E16B0"/>
    <w:rsid w:val="004E1972"/>
    <w:rsid w:val="004E3848"/>
    <w:rsid w:val="004E3CAA"/>
    <w:rsid w:val="004E4493"/>
    <w:rsid w:val="004E4C62"/>
    <w:rsid w:val="004E4DF1"/>
    <w:rsid w:val="004E511D"/>
    <w:rsid w:val="004E5403"/>
    <w:rsid w:val="004E571E"/>
    <w:rsid w:val="004E5A48"/>
    <w:rsid w:val="004E5AFC"/>
    <w:rsid w:val="004E6025"/>
    <w:rsid w:val="004E66F9"/>
    <w:rsid w:val="004E7112"/>
    <w:rsid w:val="004E7167"/>
    <w:rsid w:val="004E7B51"/>
    <w:rsid w:val="004F02CE"/>
    <w:rsid w:val="004F06D8"/>
    <w:rsid w:val="004F09A1"/>
    <w:rsid w:val="004F0D2F"/>
    <w:rsid w:val="004F104C"/>
    <w:rsid w:val="004F14C8"/>
    <w:rsid w:val="004F1722"/>
    <w:rsid w:val="004F1CB2"/>
    <w:rsid w:val="004F1EBF"/>
    <w:rsid w:val="004F2102"/>
    <w:rsid w:val="004F2281"/>
    <w:rsid w:val="004F2513"/>
    <w:rsid w:val="004F2D49"/>
    <w:rsid w:val="004F2DBF"/>
    <w:rsid w:val="004F356F"/>
    <w:rsid w:val="004F3745"/>
    <w:rsid w:val="004F4006"/>
    <w:rsid w:val="004F4178"/>
    <w:rsid w:val="004F4C39"/>
    <w:rsid w:val="004F4E91"/>
    <w:rsid w:val="004F5A4E"/>
    <w:rsid w:val="004F664E"/>
    <w:rsid w:val="004F6BA1"/>
    <w:rsid w:val="004F768B"/>
    <w:rsid w:val="004F7A40"/>
    <w:rsid w:val="004F7AEF"/>
    <w:rsid w:val="004F7D4B"/>
    <w:rsid w:val="00500077"/>
    <w:rsid w:val="00500DF9"/>
    <w:rsid w:val="00501126"/>
    <w:rsid w:val="0050121D"/>
    <w:rsid w:val="00501632"/>
    <w:rsid w:val="0050199A"/>
    <w:rsid w:val="0050261C"/>
    <w:rsid w:val="0050281A"/>
    <w:rsid w:val="00502D7C"/>
    <w:rsid w:val="00502D88"/>
    <w:rsid w:val="00502F84"/>
    <w:rsid w:val="00503877"/>
    <w:rsid w:val="00503B83"/>
    <w:rsid w:val="005043ED"/>
    <w:rsid w:val="005044C3"/>
    <w:rsid w:val="005047DE"/>
    <w:rsid w:val="005049D5"/>
    <w:rsid w:val="00504A82"/>
    <w:rsid w:val="00504FEA"/>
    <w:rsid w:val="005058AF"/>
    <w:rsid w:val="0050609E"/>
    <w:rsid w:val="005061E7"/>
    <w:rsid w:val="00506204"/>
    <w:rsid w:val="005064E0"/>
    <w:rsid w:val="0050654A"/>
    <w:rsid w:val="0050670F"/>
    <w:rsid w:val="005067B6"/>
    <w:rsid w:val="00506F28"/>
    <w:rsid w:val="005070B7"/>
    <w:rsid w:val="005071BE"/>
    <w:rsid w:val="00507CDB"/>
    <w:rsid w:val="00507D85"/>
    <w:rsid w:val="0051015E"/>
    <w:rsid w:val="00510225"/>
    <w:rsid w:val="0051067B"/>
    <w:rsid w:val="00510CC8"/>
    <w:rsid w:val="00510F06"/>
    <w:rsid w:val="00510F30"/>
    <w:rsid w:val="0051139F"/>
    <w:rsid w:val="005118AE"/>
    <w:rsid w:val="005118BC"/>
    <w:rsid w:val="005118DF"/>
    <w:rsid w:val="005118EB"/>
    <w:rsid w:val="00511915"/>
    <w:rsid w:val="0051195B"/>
    <w:rsid w:val="005126AD"/>
    <w:rsid w:val="0051316F"/>
    <w:rsid w:val="00513291"/>
    <w:rsid w:val="00513C4A"/>
    <w:rsid w:val="00513D97"/>
    <w:rsid w:val="005145D4"/>
    <w:rsid w:val="0051462B"/>
    <w:rsid w:val="005149E2"/>
    <w:rsid w:val="00515682"/>
    <w:rsid w:val="00515A00"/>
    <w:rsid w:val="00515A38"/>
    <w:rsid w:val="00515C41"/>
    <w:rsid w:val="00515C4A"/>
    <w:rsid w:val="0051637A"/>
    <w:rsid w:val="00516DF3"/>
    <w:rsid w:val="00516E93"/>
    <w:rsid w:val="005170F3"/>
    <w:rsid w:val="00517270"/>
    <w:rsid w:val="00517414"/>
    <w:rsid w:val="005177AA"/>
    <w:rsid w:val="00517D36"/>
    <w:rsid w:val="00517FBC"/>
    <w:rsid w:val="00520162"/>
    <w:rsid w:val="005207CF"/>
    <w:rsid w:val="00520B88"/>
    <w:rsid w:val="0052130C"/>
    <w:rsid w:val="0052186B"/>
    <w:rsid w:val="00521DC3"/>
    <w:rsid w:val="00522100"/>
    <w:rsid w:val="00522719"/>
    <w:rsid w:val="00522809"/>
    <w:rsid w:val="0052289B"/>
    <w:rsid w:val="00522F5D"/>
    <w:rsid w:val="00522FE0"/>
    <w:rsid w:val="0052336E"/>
    <w:rsid w:val="00523840"/>
    <w:rsid w:val="005243B6"/>
    <w:rsid w:val="005243CA"/>
    <w:rsid w:val="005244C7"/>
    <w:rsid w:val="00524885"/>
    <w:rsid w:val="00524BE1"/>
    <w:rsid w:val="00524FBC"/>
    <w:rsid w:val="00525E1C"/>
    <w:rsid w:val="005263A9"/>
    <w:rsid w:val="00527538"/>
    <w:rsid w:val="005278C8"/>
    <w:rsid w:val="00527D13"/>
    <w:rsid w:val="00527F87"/>
    <w:rsid w:val="0053024C"/>
    <w:rsid w:val="00530286"/>
    <w:rsid w:val="00530792"/>
    <w:rsid w:val="005307EA"/>
    <w:rsid w:val="00530DFA"/>
    <w:rsid w:val="00531BF5"/>
    <w:rsid w:val="00531D11"/>
    <w:rsid w:val="00531D50"/>
    <w:rsid w:val="00531D8B"/>
    <w:rsid w:val="0053266E"/>
    <w:rsid w:val="005329C0"/>
    <w:rsid w:val="00532A28"/>
    <w:rsid w:val="00532D85"/>
    <w:rsid w:val="00532FD7"/>
    <w:rsid w:val="00533254"/>
    <w:rsid w:val="005335E4"/>
    <w:rsid w:val="00533927"/>
    <w:rsid w:val="00533F96"/>
    <w:rsid w:val="00534084"/>
    <w:rsid w:val="005345CC"/>
    <w:rsid w:val="0053473C"/>
    <w:rsid w:val="00534989"/>
    <w:rsid w:val="00534B5A"/>
    <w:rsid w:val="00534C6E"/>
    <w:rsid w:val="00535790"/>
    <w:rsid w:val="00535B0C"/>
    <w:rsid w:val="00535D36"/>
    <w:rsid w:val="00535E54"/>
    <w:rsid w:val="00536138"/>
    <w:rsid w:val="005361F9"/>
    <w:rsid w:val="00536718"/>
    <w:rsid w:val="005407A6"/>
    <w:rsid w:val="00540816"/>
    <w:rsid w:val="00541257"/>
    <w:rsid w:val="0054178E"/>
    <w:rsid w:val="00541AE2"/>
    <w:rsid w:val="005429A6"/>
    <w:rsid w:val="00542ABC"/>
    <w:rsid w:val="00542C8C"/>
    <w:rsid w:val="00542FB7"/>
    <w:rsid w:val="0054313A"/>
    <w:rsid w:val="005434C0"/>
    <w:rsid w:val="005434D4"/>
    <w:rsid w:val="00543E66"/>
    <w:rsid w:val="00544086"/>
    <w:rsid w:val="00544239"/>
    <w:rsid w:val="00544353"/>
    <w:rsid w:val="00544990"/>
    <w:rsid w:val="00544E04"/>
    <w:rsid w:val="005452AD"/>
    <w:rsid w:val="005454B4"/>
    <w:rsid w:val="00545A0D"/>
    <w:rsid w:val="00545AA5"/>
    <w:rsid w:val="005466EB"/>
    <w:rsid w:val="005472F2"/>
    <w:rsid w:val="00547BB8"/>
    <w:rsid w:val="00547E51"/>
    <w:rsid w:val="00550048"/>
    <w:rsid w:val="005500F1"/>
    <w:rsid w:val="00550542"/>
    <w:rsid w:val="00550690"/>
    <w:rsid w:val="00550994"/>
    <w:rsid w:val="00550A62"/>
    <w:rsid w:val="00550F65"/>
    <w:rsid w:val="00551412"/>
    <w:rsid w:val="00551EFF"/>
    <w:rsid w:val="005521EB"/>
    <w:rsid w:val="005528EB"/>
    <w:rsid w:val="00552919"/>
    <w:rsid w:val="005529BE"/>
    <w:rsid w:val="00552B16"/>
    <w:rsid w:val="00552C72"/>
    <w:rsid w:val="00553304"/>
    <w:rsid w:val="00553383"/>
    <w:rsid w:val="005534B8"/>
    <w:rsid w:val="005535CA"/>
    <w:rsid w:val="00554453"/>
    <w:rsid w:val="005544A4"/>
    <w:rsid w:val="005566CF"/>
    <w:rsid w:val="00556A1C"/>
    <w:rsid w:val="00556F55"/>
    <w:rsid w:val="0055740D"/>
    <w:rsid w:val="00560151"/>
    <w:rsid w:val="00560188"/>
    <w:rsid w:val="00560786"/>
    <w:rsid w:val="00560AF5"/>
    <w:rsid w:val="0056110B"/>
    <w:rsid w:val="00561131"/>
    <w:rsid w:val="005611D5"/>
    <w:rsid w:val="0056150A"/>
    <w:rsid w:val="0056161B"/>
    <w:rsid w:val="005619E5"/>
    <w:rsid w:val="00561BA1"/>
    <w:rsid w:val="00562284"/>
    <w:rsid w:val="005627DA"/>
    <w:rsid w:val="00562A39"/>
    <w:rsid w:val="00562C47"/>
    <w:rsid w:val="00563025"/>
    <w:rsid w:val="00563339"/>
    <w:rsid w:val="00563824"/>
    <w:rsid w:val="00563D28"/>
    <w:rsid w:val="0056459C"/>
    <w:rsid w:val="005645A5"/>
    <w:rsid w:val="005646DB"/>
    <w:rsid w:val="005648D9"/>
    <w:rsid w:val="00564986"/>
    <w:rsid w:val="00564DC0"/>
    <w:rsid w:val="005651CB"/>
    <w:rsid w:val="00565921"/>
    <w:rsid w:val="00565953"/>
    <w:rsid w:val="00566358"/>
    <w:rsid w:val="0056647C"/>
    <w:rsid w:val="005666C5"/>
    <w:rsid w:val="0056688A"/>
    <w:rsid w:val="00567D5B"/>
    <w:rsid w:val="00570451"/>
    <w:rsid w:val="005705D7"/>
    <w:rsid w:val="005709E8"/>
    <w:rsid w:val="00570B19"/>
    <w:rsid w:val="00570F65"/>
    <w:rsid w:val="00571304"/>
    <w:rsid w:val="0057142B"/>
    <w:rsid w:val="0057171D"/>
    <w:rsid w:val="00571ADE"/>
    <w:rsid w:val="00571F21"/>
    <w:rsid w:val="00572176"/>
    <w:rsid w:val="0057236D"/>
    <w:rsid w:val="005723E7"/>
    <w:rsid w:val="00572486"/>
    <w:rsid w:val="005727B2"/>
    <w:rsid w:val="00572FB8"/>
    <w:rsid w:val="005732AC"/>
    <w:rsid w:val="00573578"/>
    <w:rsid w:val="00573BF7"/>
    <w:rsid w:val="00573FC4"/>
    <w:rsid w:val="00573FD3"/>
    <w:rsid w:val="00573FE6"/>
    <w:rsid w:val="00574118"/>
    <w:rsid w:val="005741A0"/>
    <w:rsid w:val="005746D6"/>
    <w:rsid w:val="00574862"/>
    <w:rsid w:val="00574A3F"/>
    <w:rsid w:val="00574AC2"/>
    <w:rsid w:val="00574D65"/>
    <w:rsid w:val="00574E0A"/>
    <w:rsid w:val="00575635"/>
    <w:rsid w:val="005757F9"/>
    <w:rsid w:val="00575EE9"/>
    <w:rsid w:val="00576383"/>
    <w:rsid w:val="005764E3"/>
    <w:rsid w:val="005767F3"/>
    <w:rsid w:val="00576E7C"/>
    <w:rsid w:val="00577A19"/>
    <w:rsid w:val="00577A21"/>
    <w:rsid w:val="0058017E"/>
    <w:rsid w:val="00580895"/>
    <w:rsid w:val="005809AD"/>
    <w:rsid w:val="00580A70"/>
    <w:rsid w:val="00581CC9"/>
    <w:rsid w:val="005822EC"/>
    <w:rsid w:val="005826BA"/>
    <w:rsid w:val="00582B77"/>
    <w:rsid w:val="00583078"/>
    <w:rsid w:val="0058319B"/>
    <w:rsid w:val="00584B79"/>
    <w:rsid w:val="00584EAB"/>
    <w:rsid w:val="00584EE3"/>
    <w:rsid w:val="00585968"/>
    <w:rsid w:val="00585A1B"/>
    <w:rsid w:val="00585E57"/>
    <w:rsid w:val="005864B1"/>
    <w:rsid w:val="005870FF"/>
    <w:rsid w:val="00587139"/>
    <w:rsid w:val="00587357"/>
    <w:rsid w:val="0058789A"/>
    <w:rsid w:val="005879B0"/>
    <w:rsid w:val="00587EE4"/>
    <w:rsid w:val="0059005D"/>
    <w:rsid w:val="00590198"/>
    <w:rsid w:val="005902A0"/>
    <w:rsid w:val="00590786"/>
    <w:rsid w:val="005908C0"/>
    <w:rsid w:val="00590A2C"/>
    <w:rsid w:val="00590A83"/>
    <w:rsid w:val="00590C86"/>
    <w:rsid w:val="00590DD0"/>
    <w:rsid w:val="00591189"/>
    <w:rsid w:val="005917DC"/>
    <w:rsid w:val="0059193B"/>
    <w:rsid w:val="00591985"/>
    <w:rsid w:val="00591BC0"/>
    <w:rsid w:val="00591C01"/>
    <w:rsid w:val="00592382"/>
    <w:rsid w:val="00592595"/>
    <w:rsid w:val="005928DD"/>
    <w:rsid w:val="00593586"/>
    <w:rsid w:val="005935FA"/>
    <w:rsid w:val="005939D5"/>
    <w:rsid w:val="00593E1E"/>
    <w:rsid w:val="00594309"/>
    <w:rsid w:val="00594334"/>
    <w:rsid w:val="00595117"/>
    <w:rsid w:val="005953BB"/>
    <w:rsid w:val="0059566A"/>
    <w:rsid w:val="00596698"/>
    <w:rsid w:val="005968D0"/>
    <w:rsid w:val="00596C41"/>
    <w:rsid w:val="00596CC6"/>
    <w:rsid w:val="00597499"/>
    <w:rsid w:val="00597B44"/>
    <w:rsid w:val="00597DFC"/>
    <w:rsid w:val="005A108A"/>
    <w:rsid w:val="005A12DD"/>
    <w:rsid w:val="005A13CB"/>
    <w:rsid w:val="005A2629"/>
    <w:rsid w:val="005A26CF"/>
    <w:rsid w:val="005A2C71"/>
    <w:rsid w:val="005A2FE7"/>
    <w:rsid w:val="005A3042"/>
    <w:rsid w:val="005A3D4C"/>
    <w:rsid w:val="005A3DA1"/>
    <w:rsid w:val="005A4287"/>
    <w:rsid w:val="005A54AD"/>
    <w:rsid w:val="005A54F5"/>
    <w:rsid w:val="005A59E1"/>
    <w:rsid w:val="005A5B26"/>
    <w:rsid w:val="005A5BDD"/>
    <w:rsid w:val="005A5D3C"/>
    <w:rsid w:val="005A603B"/>
    <w:rsid w:val="005A612A"/>
    <w:rsid w:val="005A64F8"/>
    <w:rsid w:val="005A66FD"/>
    <w:rsid w:val="005A68E6"/>
    <w:rsid w:val="005A702C"/>
    <w:rsid w:val="005A7169"/>
    <w:rsid w:val="005A768A"/>
    <w:rsid w:val="005A787D"/>
    <w:rsid w:val="005A7E6A"/>
    <w:rsid w:val="005B0561"/>
    <w:rsid w:val="005B057F"/>
    <w:rsid w:val="005B0EE9"/>
    <w:rsid w:val="005B0F43"/>
    <w:rsid w:val="005B1515"/>
    <w:rsid w:val="005B1729"/>
    <w:rsid w:val="005B17C0"/>
    <w:rsid w:val="005B2426"/>
    <w:rsid w:val="005B25AB"/>
    <w:rsid w:val="005B26F0"/>
    <w:rsid w:val="005B287E"/>
    <w:rsid w:val="005B2AEA"/>
    <w:rsid w:val="005B338F"/>
    <w:rsid w:val="005B3439"/>
    <w:rsid w:val="005B348D"/>
    <w:rsid w:val="005B3D5E"/>
    <w:rsid w:val="005B3FDB"/>
    <w:rsid w:val="005B443F"/>
    <w:rsid w:val="005B4AC3"/>
    <w:rsid w:val="005B55E1"/>
    <w:rsid w:val="005B5846"/>
    <w:rsid w:val="005B58DB"/>
    <w:rsid w:val="005B5BC7"/>
    <w:rsid w:val="005B5D86"/>
    <w:rsid w:val="005B668C"/>
    <w:rsid w:val="005B6844"/>
    <w:rsid w:val="005B71CD"/>
    <w:rsid w:val="005B72AA"/>
    <w:rsid w:val="005B7827"/>
    <w:rsid w:val="005B7856"/>
    <w:rsid w:val="005B7E08"/>
    <w:rsid w:val="005B7E31"/>
    <w:rsid w:val="005B7EF3"/>
    <w:rsid w:val="005C017C"/>
    <w:rsid w:val="005C02BD"/>
    <w:rsid w:val="005C06F3"/>
    <w:rsid w:val="005C12BA"/>
    <w:rsid w:val="005C16E4"/>
    <w:rsid w:val="005C269C"/>
    <w:rsid w:val="005C29E1"/>
    <w:rsid w:val="005C2EF5"/>
    <w:rsid w:val="005C310E"/>
    <w:rsid w:val="005C318F"/>
    <w:rsid w:val="005C34B4"/>
    <w:rsid w:val="005C3675"/>
    <w:rsid w:val="005C3C95"/>
    <w:rsid w:val="005C459D"/>
    <w:rsid w:val="005C4ABB"/>
    <w:rsid w:val="005C4F9C"/>
    <w:rsid w:val="005C5124"/>
    <w:rsid w:val="005C5264"/>
    <w:rsid w:val="005C569C"/>
    <w:rsid w:val="005C5C41"/>
    <w:rsid w:val="005C5D23"/>
    <w:rsid w:val="005C5DA7"/>
    <w:rsid w:val="005C65DB"/>
    <w:rsid w:val="005C6D48"/>
    <w:rsid w:val="005C71BF"/>
    <w:rsid w:val="005C7C64"/>
    <w:rsid w:val="005C7CBC"/>
    <w:rsid w:val="005C7D88"/>
    <w:rsid w:val="005D0091"/>
    <w:rsid w:val="005D1160"/>
    <w:rsid w:val="005D1226"/>
    <w:rsid w:val="005D1CA5"/>
    <w:rsid w:val="005D2818"/>
    <w:rsid w:val="005D2BC3"/>
    <w:rsid w:val="005D31C3"/>
    <w:rsid w:val="005D3830"/>
    <w:rsid w:val="005D41A5"/>
    <w:rsid w:val="005D4A79"/>
    <w:rsid w:val="005D4DEC"/>
    <w:rsid w:val="005D511E"/>
    <w:rsid w:val="005D5209"/>
    <w:rsid w:val="005D55EC"/>
    <w:rsid w:val="005D59C0"/>
    <w:rsid w:val="005D5A06"/>
    <w:rsid w:val="005D5D8B"/>
    <w:rsid w:val="005D5DFB"/>
    <w:rsid w:val="005D62ED"/>
    <w:rsid w:val="005D6A31"/>
    <w:rsid w:val="005D703F"/>
    <w:rsid w:val="005D73B3"/>
    <w:rsid w:val="005E0261"/>
    <w:rsid w:val="005E07B0"/>
    <w:rsid w:val="005E0E15"/>
    <w:rsid w:val="005E10DC"/>
    <w:rsid w:val="005E113C"/>
    <w:rsid w:val="005E14FA"/>
    <w:rsid w:val="005E1738"/>
    <w:rsid w:val="005E21A7"/>
    <w:rsid w:val="005E23A6"/>
    <w:rsid w:val="005E25E0"/>
    <w:rsid w:val="005E2740"/>
    <w:rsid w:val="005E293D"/>
    <w:rsid w:val="005E2AF0"/>
    <w:rsid w:val="005E31F8"/>
    <w:rsid w:val="005E32E5"/>
    <w:rsid w:val="005E37B5"/>
    <w:rsid w:val="005E3A54"/>
    <w:rsid w:val="005E3FC9"/>
    <w:rsid w:val="005E5CE3"/>
    <w:rsid w:val="005E650A"/>
    <w:rsid w:val="005E7962"/>
    <w:rsid w:val="005E7E3B"/>
    <w:rsid w:val="005E7FB0"/>
    <w:rsid w:val="005F041D"/>
    <w:rsid w:val="005F0775"/>
    <w:rsid w:val="005F1806"/>
    <w:rsid w:val="005F20BF"/>
    <w:rsid w:val="005F21EF"/>
    <w:rsid w:val="005F2312"/>
    <w:rsid w:val="005F2362"/>
    <w:rsid w:val="005F238A"/>
    <w:rsid w:val="005F268F"/>
    <w:rsid w:val="005F3175"/>
    <w:rsid w:val="005F324E"/>
    <w:rsid w:val="005F3357"/>
    <w:rsid w:val="005F34B8"/>
    <w:rsid w:val="005F39FE"/>
    <w:rsid w:val="005F475C"/>
    <w:rsid w:val="005F499B"/>
    <w:rsid w:val="005F4B7B"/>
    <w:rsid w:val="005F4C1C"/>
    <w:rsid w:val="005F50F8"/>
    <w:rsid w:val="005F5692"/>
    <w:rsid w:val="005F5DC8"/>
    <w:rsid w:val="005F5F8B"/>
    <w:rsid w:val="005F607D"/>
    <w:rsid w:val="005F60EE"/>
    <w:rsid w:val="005F637A"/>
    <w:rsid w:val="005F663F"/>
    <w:rsid w:val="005F6F14"/>
    <w:rsid w:val="00600537"/>
    <w:rsid w:val="00600821"/>
    <w:rsid w:val="00600EFB"/>
    <w:rsid w:val="00601646"/>
    <w:rsid w:val="006017DF"/>
    <w:rsid w:val="006024A0"/>
    <w:rsid w:val="00602D9C"/>
    <w:rsid w:val="006031CD"/>
    <w:rsid w:val="00603371"/>
    <w:rsid w:val="006036F7"/>
    <w:rsid w:val="006039AC"/>
    <w:rsid w:val="00603AD7"/>
    <w:rsid w:val="00603D0F"/>
    <w:rsid w:val="00604039"/>
    <w:rsid w:val="0060448B"/>
    <w:rsid w:val="006046F1"/>
    <w:rsid w:val="00604A27"/>
    <w:rsid w:val="00604E24"/>
    <w:rsid w:val="00605112"/>
    <w:rsid w:val="00605784"/>
    <w:rsid w:val="00605D72"/>
    <w:rsid w:val="00605DD1"/>
    <w:rsid w:val="006062B8"/>
    <w:rsid w:val="006062DB"/>
    <w:rsid w:val="00607199"/>
    <w:rsid w:val="006072E8"/>
    <w:rsid w:val="006072F2"/>
    <w:rsid w:val="00607BF4"/>
    <w:rsid w:val="00607F2F"/>
    <w:rsid w:val="00610707"/>
    <w:rsid w:val="0061076E"/>
    <w:rsid w:val="00610C84"/>
    <w:rsid w:val="00610EF9"/>
    <w:rsid w:val="00611225"/>
    <w:rsid w:val="00611281"/>
    <w:rsid w:val="006112E7"/>
    <w:rsid w:val="00611773"/>
    <w:rsid w:val="00611E41"/>
    <w:rsid w:val="00612423"/>
    <w:rsid w:val="00613628"/>
    <w:rsid w:val="00613C35"/>
    <w:rsid w:val="00614621"/>
    <w:rsid w:val="0061471E"/>
    <w:rsid w:val="00614A2B"/>
    <w:rsid w:val="006160BA"/>
    <w:rsid w:val="0061658B"/>
    <w:rsid w:val="00617337"/>
    <w:rsid w:val="00617958"/>
    <w:rsid w:val="00617A1F"/>
    <w:rsid w:val="006200AE"/>
    <w:rsid w:val="0062011B"/>
    <w:rsid w:val="006203EF"/>
    <w:rsid w:val="00620973"/>
    <w:rsid w:val="0062108A"/>
    <w:rsid w:val="006210F3"/>
    <w:rsid w:val="00621129"/>
    <w:rsid w:val="006213D2"/>
    <w:rsid w:val="006215F9"/>
    <w:rsid w:val="00621A54"/>
    <w:rsid w:val="00621B65"/>
    <w:rsid w:val="00621BA1"/>
    <w:rsid w:val="00621EF6"/>
    <w:rsid w:val="0062200D"/>
    <w:rsid w:val="00622047"/>
    <w:rsid w:val="00622722"/>
    <w:rsid w:val="00622B18"/>
    <w:rsid w:val="00622BBE"/>
    <w:rsid w:val="00622FD2"/>
    <w:rsid w:val="006243BA"/>
    <w:rsid w:val="0062440B"/>
    <w:rsid w:val="0062450D"/>
    <w:rsid w:val="00624DE7"/>
    <w:rsid w:val="006257A4"/>
    <w:rsid w:val="00625FEC"/>
    <w:rsid w:val="00626114"/>
    <w:rsid w:val="00626174"/>
    <w:rsid w:val="0062632A"/>
    <w:rsid w:val="006264DF"/>
    <w:rsid w:val="00626750"/>
    <w:rsid w:val="00626E1E"/>
    <w:rsid w:val="00626EE6"/>
    <w:rsid w:val="00626F06"/>
    <w:rsid w:val="006271B4"/>
    <w:rsid w:val="0062759C"/>
    <w:rsid w:val="00627B62"/>
    <w:rsid w:val="00627F0C"/>
    <w:rsid w:val="006309BD"/>
    <w:rsid w:val="00630BC6"/>
    <w:rsid w:val="00630EC9"/>
    <w:rsid w:val="0063118C"/>
    <w:rsid w:val="0063168E"/>
    <w:rsid w:val="006318E1"/>
    <w:rsid w:val="00632183"/>
    <w:rsid w:val="0063220B"/>
    <w:rsid w:val="006324D7"/>
    <w:rsid w:val="006325C0"/>
    <w:rsid w:val="006325EB"/>
    <w:rsid w:val="006327CB"/>
    <w:rsid w:val="0063295B"/>
    <w:rsid w:val="00632D04"/>
    <w:rsid w:val="006338A9"/>
    <w:rsid w:val="006339F7"/>
    <w:rsid w:val="00633F00"/>
    <w:rsid w:val="006341DB"/>
    <w:rsid w:val="00635063"/>
    <w:rsid w:val="006351C4"/>
    <w:rsid w:val="006356A3"/>
    <w:rsid w:val="006356D4"/>
    <w:rsid w:val="00635E86"/>
    <w:rsid w:val="00636310"/>
    <w:rsid w:val="0063649D"/>
    <w:rsid w:val="006364D3"/>
    <w:rsid w:val="006369CF"/>
    <w:rsid w:val="00636DB9"/>
    <w:rsid w:val="00636F1E"/>
    <w:rsid w:val="006370C5"/>
    <w:rsid w:val="0063745A"/>
    <w:rsid w:val="0063782C"/>
    <w:rsid w:val="006378B2"/>
    <w:rsid w:val="006378FF"/>
    <w:rsid w:val="00637A7D"/>
    <w:rsid w:val="00637E54"/>
    <w:rsid w:val="0064064A"/>
    <w:rsid w:val="00640C51"/>
    <w:rsid w:val="0064115C"/>
    <w:rsid w:val="00641BCE"/>
    <w:rsid w:val="00641D51"/>
    <w:rsid w:val="006420F9"/>
    <w:rsid w:val="006427D2"/>
    <w:rsid w:val="00642BEF"/>
    <w:rsid w:val="00642CC0"/>
    <w:rsid w:val="006434E8"/>
    <w:rsid w:val="00643A1D"/>
    <w:rsid w:val="00643B98"/>
    <w:rsid w:val="00643DDC"/>
    <w:rsid w:val="00643FAF"/>
    <w:rsid w:val="006441B4"/>
    <w:rsid w:val="006441F3"/>
    <w:rsid w:val="006444CC"/>
    <w:rsid w:val="0064487D"/>
    <w:rsid w:val="00644885"/>
    <w:rsid w:val="00644942"/>
    <w:rsid w:val="006452C6"/>
    <w:rsid w:val="00645482"/>
    <w:rsid w:val="00645487"/>
    <w:rsid w:val="006454F2"/>
    <w:rsid w:val="0064632A"/>
    <w:rsid w:val="006466C4"/>
    <w:rsid w:val="00647B81"/>
    <w:rsid w:val="00647C69"/>
    <w:rsid w:val="00647F6F"/>
    <w:rsid w:val="006505FD"/>
    <w:rsid w:val="006506CE"/>
    <w:rsid w:val="00650986"/>
    <w:rsid w:val="00650BD5"/>
    <w:rsid w:val="00650D25"/>
    <w:rsid w:val="00650F27"/>
    <w:rsid w:val="0065121C"/>
    <w:rsid w:val="00651E44"/>
    <w:rsid w:val="00651F8C"/>
    <w:rsid w:val="00651FBD"/>
    <w:rsid w:val="006527F3"/>
    <w:rsid w:val="00652C3C"/>
    <w:rsid w:val="00652DAD"/>
    <w:rsid w:val="0065303C"/>
    <w:rsid w:val="00653383"/>
    <w:rsid w:val="00653547"/>
    <w:rsid w:val="0065355A"/>
    <w:rsid w:val="006536C1"/>
    <w:rsid w:val="00654838"/>
    <w:rsid w:val="00654B0D"/>
    <w:rsid w:val="006550E9"/>
    <w:rsid w:val="00655324"/>
    <w:rsid w:val="0065589E"/>
    <w:rsid w:val="00655AF4"/>
    <w:rsid w:val="00655BFF"/>
    <w:rsid w:val="006562AE"/>
    <w:rsid w:val="006562CF"/>
    <w:rsid w:val="0065662C"/>
    <w:rsid w:val="006568B4"/>
    <w:rsid w:val="00656F9D"/>
    <w:rsid w:val="00657203"/>
    <w:rsid w:val="00657263"/>
    <w:rsid w:val="006572FE"/>
    <w:rsid w:val="00657324"/>
    <w:rsid w:val="006576C8"/>
    <w:rsid w:val="00657C4B"/>
    <w:rsid w:val="00657EC9"/>
    <w:rsid w:val="00657F98"/>
    <w:rsid w:val="006601D8"/>
    <w:rsid w:val="00660478"/>
    <w:rsid w:val="006606DC"/>
    <w:rsid w:val="00660794"/>
    <w:rsid w:val="00660AB8"/>
    <w:rsid w:val="00660C34"/>
    <w:rsid w:val="006613EA"/>
    <w:rsid w:val="00661822"/>
    <w:rsid w:val="00661C25"/>
    <w:rsid w:val="006620B8"/>
    <w:rsid w:val="0066220F"/>
    <w:rsid w:val="00662214"/>
    <w:rsid w:val="006622BB"/>
    <w:rsid w:val="00662453"/>
    <w:rsid w:val="0066277F"/>
    <w:rsid w:val="00662C38"/>
    <w:rsid w:val="006634E2"/>
    <w:rsid w:val="00663703"/>
    <w:rsid w:val="00663A63"/>
    <w:rsid w:val="00663AFB"/>
    <w:rsid w:val="00663DDA"/>
    <w:rsid w:val="0066418D"/>
    <w:rsid w:val="0066456F"/>
    <w:rsid w:val="00664707"/>
    <w:rsid w:val="00664951"/>
    <w:rsid w:val="00664954"/>
    <w:rsid w:val="00665527"/>
    <w:rsid w:val="00665634"/>
    <w:rsid w:val="006668F0"/>
    <w:rsid w:val="00666D0A"/>
    <w:rsid w:val="00666E43"/>
    <w:rsid w:val="0066728F"/>
    <w:rsid w:val="00667CF8"/>
    <w:rsid w:val="00667D6B"/>
    <w:rsid w:val="0067064F"/>
    <w:rsid w:val="006709EC"/>
    <w:rsid w:val="00670D69"/>
    <w:rsid w:val="00670DFE"/>
    <w:rsid w:val="00670E20"/>
    <w:rsid w:val="00670EFD"/>
    <w:rsid w:val="0067110B"/>
    <w:rsid w:val="006711C3"/>
    <w:rsid w:val="00671701"/>
    <w:rsid w:val="00671FBD"/>
    <w:rsid w:val="006721B8"/>
    <w:rsid w:val="00672573"/>
    <w:rsid w:val="00672C3E"/>
    <w:rsid w:val="006739FE"/>
    <w:rsid w:val="00673A3D"/>
    <w:rsid w:val="00673F46"/>
    <w:rsid w:val="00674B3F"/>
    <w:rsid w:val="00674C26"/>
    <w:rsid w:val="006753A4"/>
    <w:rsid w:val="00675CC5"/>
    <w:rsid w:val="00676497"/>
    <w:rsid w:val="00676AE4"/>
    <w:rsid w:val="00676AEE"/>
    <w:rsid w:val="00676B26"/>
    <w:rsid w:val="00676BC3"/>
    <w:rsid w:val="006777A1"/>
    <w:rsid w:val="00677941"/>
    <w:rsid w:val="00677BFD"/>
    <w:rsid w:val="00680B18"/>
    <w:rsid w:val="00681651"/>
    <w:rsid w:val="00681726"/>
    <w:rsid w:val="00681A46"/>
    <w:rsid w:val="00681FA5"/>
    <w:rsid w:val="00681FE8"/>
    <w:rsid w:val="00682005"/>
    <w:rsid w:val="0068233A"/>
    <w:rsid w:val="00682919"/>
    <w:rsid w:val="00682DF3"/>
    <w:rsid w:val="00682FC0"/>
    <w:rsid w:val="00683327"/>
    <w:rsid w:val="00683546"/>
    <w:rsid w:val="0068372B"/>
    <w:rsid w:val="00683BD8"/>
    <w:rsid w:val="00683F53"/>
    <w:rsid w:val="006841E7"/>
    <w:rsid w:val="00684228"/>
    <w:rsid w:val="00684619"/>
    <w:rsid w:val="006848A9"/>
    <w:rsid w:val="00684BB7"/>
    <w:rsid w:val="006857BF"/>
    <w:rsid w:val="006863F3"/>
    <w:rsid w:val="00687664"/>
    <w:rsid w:val="00687F39"/>
    <w:rsid w:val="00690610"/>
    <w:rsid w:val="006908A0"/>
    <w:rsid w:val="00690B3C"/>
    <w:rsid w:val="00691455"/>
    <w:rsid w:val="006914D7"/>
    <w:rsid w:val="00691541"/>
    <w:rsid w:val="00691566"/>
    <w:rsid w:val="00691570"/>
    <w:rsid w:val="00691F79"/>
    <w:rsid w:val="006921A7"/>
    <w:rsid w:val="00692279"/>
    <w:rsid w:val="00692416"/>
    <w:rsid w:val="00692596"/>
    <w:rsid w:val="00692886"/>
    <w:rsid w:val="00692C6F"/>
    <w:rsid w:val="00692F8B"/>
    <w:rsid w:val="00693900"/>
    <w:rsid w:val="00693AEC"/>
    <w:rsid w:val="00694BDC"/>
    <w:rsid w:val="00694E71"/>
    <w:rsid w:val="006952A2"/>
    <w:rsid w:val="0069552D"/>
    <w:rsid w:val="006959D1"/>
    <w:rsid w:val="00695A6E"/>
    <w:rsid w:val="00695AE3"/>
    <w:rsid w:val="00696990"/>
    <w:rsid w:val="00696A88"/>
    <w:rsid w:val="00697538"/>
    <w:rsid w:val="00697BA3"/>
    <w:rsid w:val="00697BF8"/>
    <w:rsid w:val="006A0381"/>
    <w:rsid w:val="006A058E"/>
    <w:rsid w:val="006A07B8"/>
    <w:rsid w:val="006A0A02"/>
    <w:rsid w:val="006A0C1D"/>
    <w:rsid w:val="006A0D1C"/>
    <w:rsid w:val="006A11A9"/>
    <w:rsid w:val="006A1356"/>
    <w:rsid w:val="006A1CDA"/>
    <w:rsid w:val="006A26CC"/>
    <w:rsid w:val="006A26DC"/>
    <w:rsid w:val="006A30A8"/>
    <w:rsid w:val="006A3475"/>
    <w:rsid w:val="006A3565"/>
    <w:rsid w:val="006A37A7"/>
    <w:rsid w:val="006A3842"/>
    <w:rsid w:val="006A3C64"/>
    <w:rsid w:val="006A3C67"/>
    <w:rsid w:val="006A425B"/>
    <w:rsid w:val="006A4933"/>
    <w:rsid w:val="006A4A22"/>
    <w:rsid w:val="006A4AF0"/>
    <w:rsid w:val="006A4BEE"/>
    <w:rsid w:val="006A4DA9"/>
    <w:rsid w:val="006A4E68"/>
    <w:rsid w:val="006A4FE6"/>
    <w:rsid w:val="006A5506"/>
    <w:rsid w:val="006A56A3"/>
    <w:rsid w:val="006A5866"/>
    <w:rsid w:val="006A59DB"/>
    <w:rsid w:val="006A5A20"/>
    <w:rsid w:val="006A5FE7"/>
    <w:rsid w:val="006A6542"/>
    <w:rsid w:val="006A6882"/>
    <w:rsid w:val="006A6E6F"/>
    <w:rsid w:val="006A71B9"/>
    <w:rsid w:val="006A74A7"/>
    <w:rsid w:val="006A7BE6"/>
    <w:rsid w:val="006B045D"/>
    <w:rsid w:val="006B0B5B"/>
    <w:rsid w:val="006B0D83"/>
    <w:rsid w:val="006B0E93"/>
    <w:rsid w:val="006B116D"/>
    <w:rsid w:val="006B1181"/>
    <w:rsid w:val="006B1B27"/>
    <w:rsid w:val="006B1B71"/>
    <w:rsid w:val="006B1BFA"/>
    <w:rsid w:val="006B1CD8"/>
    <w:rsid w:val="006B1FBA"/>
    <w:rsid w:val="006B21C3"/>
    <w:rsid w:val="006B230C"/>
    <w:rsid w:val="006B2319"/>
    <w:rsid w:val="006B256D"/>
    <w:rsid w:val="006B27B6"/>
    <w:rsid w:val="006B3D42"/>
    <w:rsid w:val="006B46ED"/>
    <w:rsid w:val="006B4AF1"/>
    <w:rsid w:val="006B51BB"/>
    <w:rsid w:val="006B54EA"/>
    <w:rsid w:val="006B5708"/>
    <w:rsid w:val="006B5B89"/>
    <w:rsid w:val="006B5E76"/>
    <w:rsid w:val="006B6654"/>
    <w:rsid w:val="006B6CE3"/>
    <w:rsid w:val="006B6E3B"/>
    <w:rsid w:val="006B6FE7"/>
    <w:rsid w:val="006B72E8"/>
    <w:rsid w:val="006B7A63"/>
    <w:rsid w:val="006C02A3"/>
    <w:rsid w:val="006C0656"/>
    <w:rsid w:val="006C0A03"/>
    <w:rsid w:val="006C0BE1"/>
    <w:rsid w:val="006C13ED"/>
    <w:rsid w:val="006C177C"/>
    <w:rsid w:val="006C1940"/>
    <w:rsid w:val="006C1D71"/>
    <w:rsid w:val="006C2A39"/>
    <w:rsid w:val="006C2D35"/>
    <w:rsid w:val="006C2EEA"/>
    <w:rsid w:val="006C3220"/>
    <w:rsid w:val="006C356D"/>
    <w:rsid w:val="006C3F84"/>
    <w:rsid w:val="006C4B9D"/>
    <w:rsid w:val="006C5049"/>
    <w:rsid w:val="006C51BA"/>
    <w:rsid w:val="006C533F"/>
    <w:rsid w:val="006C56D3"/>
    <w:rsid w:val="006C56DA"/>
    <w:rsid w:val="006C5780"/>
    <w:rsid w:val="006C666E"/>
    <w:rsid w:val="006C6C2B"/>
    <w:rsid w:val="006C7302"/>
    <w:rsid w:val="006C745C"/>
    <w:rsid w:val="006C77AC"/>
    <w:rsid w:val="006C78AC"/>
    <w:rsid w:val="006C7C9D"/>
    <w:rsid w:val="006D0063"/>
    <w:rsid w:val="006D00CB"/>
    <w:rsid w:val="006D06B6"/>
    <w:rsid w:val="006D07FD"/>
    <w:rsid w:val="006D08FF"/>
    <w:rsid w:val="006D0C9A"/>
    <w:rsid w:val="006D11FC"/>
    <w:rsid w:val="006D1CF0"/>
    <w:rsid w:val="006D232C"/>
    <w:rsid w:val="006D2C62"/>
    <w:rsid w:val="006D2CC7"/>
    <w:rsid w:val="006D2F37"/>
    <w:rsid w:val="006D3465"/>
    <w:rsid w:val="006D361D"/>
    <w:rsid w:val="006D3B54"/>
    <w:rsid w:val="006D3BAE"/>
    <w:rsid w:val="006D3E93"/>
    <w:rsid w:val="006D3EA2"/>
    <w:rsid w:val="006D3EB0"/>
    <w:rsid w:val="006D4494"/>
    <w:rsid w:val="006D45D4"/>
    <w:rsid w:val="006D47D6"/>
    <w:rsid w:val="006D4CF3"/>
    <w:rsid w:val="006D5440"/>
    <w:rsid w:val="006D5592"/>
    <w:rsid w:val="006D613D"/>
    <w:rsid w:val="006D6153"/>
    <w:rsid w:val="006D6312"/>
    <w:rsid w:val="006D65CA"/>
    <w:rsid w:val="006D68CB"/>
    <w:rsid w:val="006D7568"/>
    <w:rsid w:val="006D7C32"/>
    <w:rsid w:val="006D7E60"/>
    <w:rsid w:val="006D7E6F"/>
    <w:rsid w:val="006E0042"/>
    <w:rsid w:val="006E037C"/>
    <w:rsid w:val="006E08E4"/>
    <w:rsid w:val="006E0AB6"/>
    <w:rsid w:val="006E0BE2"/>
    <w:rsid w:val="006E1AD1"/>
    <w:rsid w:val="006E21B4"/>
    <w:rsid w:val="006E25B6"/>
    <w:rsid w:val="006E2903"/>
    <w:rsid w:val="006E2C30"/>
    <w:rsid w:val="006E3CF9"/>
    <w:rsid w:val="006E4162"/>
    <w:rsid w:val="006E50FE"/>
    <w:rsid w:val="006E5348"/>
    <w:rsid w:val="006E5C52"/>
    <w:rsid w:val="006E5D1B"/>
    <w:rsid w:val="006E668B"/>
    <w:rsid w:val="006E6EFB"/>
    <w:rsid w:val="006E70A0"/>
    <w:rsid w:val="006E7CFD"/>
    <w:rsid w:val="006E7E07"/>
    <w:rsid w:val="006F00CA"/>
    <w:rsid w:val="006F0815"/>
    <w:rsid w:val="006F1551"/>
    <w:rsid w:val="006F172E"/>
    <w:rsid w:val="006F2419"/>
    <w:rsid w:val="006F2B34"/>
    <w:rsid w:val="006F2C6A"/>
    <w:rsid w:val="006F334C"/>
    <w:rsid w:val="006F3BBF"/>
    <w:rsid w:val="006F3D83"/>
    <w:rsid w:val="006F4531"/>
    <w:rsid w:val="006F4A5C"/>
    <w:rsid w:val="006F4B5F"/>
    <w:rsid w:val="006F4BDA"/>
    <w:rsid w:val="006F4CD6"/>
    <w:rsid w:val="006F4DA6"/>
    <w:rsid w:val="006F56C6"/>
    <w:rsid w:val="006F5CB3"/>
    <w:rsid w:val="006F5DC4"/>
    <w:rsid w:val="006F648A"/>
    <w:rsid w:val="006F6576"/>
    <w:rsid w:val="006F6CFD"/>
    <w:rsid w:val="006F6E70"/>
    <w:rsid w:val="006F6F31"/>
    <w:rsid w:val="006F7440"/>
    <w:rsid w:val="00700059"/>
    <w:rsid w:val="00700901"/>
    <w:rsid w:val="007009F9"/>
    <w:rsid w:val="00700DB8"/>
    <w:rsid w:val="007015EF"/>
    <w:rsid w:val="00701A5D"/>
    <w:rsid w:val="00701A8D"/>
    <w:rsid w:val="00701CCF"/>
    <w:rsid w:val="00701D16"/>
    <w:rsid w:val="00702029"/>
    <w:rsid w:val="00702108"/>
    <w:rsid w:val="007022A1"/>
    <w:rsid w:val="007026D5"/>
    <w:rsid w:val="00702790"/>
    <w:rsid w:val="007032DD"/>
    <w:rsid w:val="00703538"/>
    <w:rsid w:val="0070377E"/>
    <w:rsid w:val="00703B51"/>
    <w:rsid w:val="007048AE"/>
    <w:rsid w:val="00704AFC"/>
    <w:rsid w:val="00704C62"/>
    <w:rsid w:val="007050C7"/>
    <w:rsid w:val="007052FA"/>
    <w:rsid w:val="0070574C"/>
    <w:rsid w:val="00705944"/>
    <w:rsid w:val="00705EB7"/>
    <w:rsid w:val="00705F62"/>
    <w:rsid w:val="00706206"/>
    <w:rsid w:val="00706C34"/>
    <w:rsid w:val="00706CFF"/>
    <w:rsid w:val="00706FBA"/>
    <w:rsid w:val="00707578"/>
    <w:rsid w:val="0070776E"/>
    <w:rsid w:val="007079A6"/>
    <w:rsid w:val="00707CDF"/>
    <w:rsid w:val="00707D0A"/>
    <w:rsid w:val="00710306"/>
    <w:rsid w:val="00710A63"/>
    <w:rsid w:val="00710D6B"/>
    <w:rsid w:val="00710ECD"/>
    <w:rsid w:val="00710FE6"/>
    <w:rsid w:val="00711D3A"/>
    <w:rsid w:val="00711F47"/>
    <w:rsid w:val="00711F4F"/>
    <w:rsid w:val="0071266A"/>
    <w:rsid w:val="007127DC"/>
    <w:rsid w:val="00712891"/>
    <w:rsid w:val="00713A0F"/>
    <w:rsid w:val="00713C65"/>
    <w:rsid w:val="00713D20"/>
    <w:rsid w:val="00714238"/>
    <w:rsid w:val="00714797"/>
    <w:rsid w:val="0071522F"/>
    <w:rsid w:val="007153C5"/>
    <w:rsid w:val="0071617A"/>
    <w:rsid w:val="00716375"/>
    <w:rsid w:val="00716782"/>
    <w:rsid w:val="007167D2"/>
    <w:rsid w:val="00716EC4"/>
    <w:rsid w:val="00716F1C"/>
    <w:rsid w:val="00716F72"/>
    <w:rsid w:val="0071714F"/>
    <w:rsid w:val="007172C3"/>
    <w:rsid w:val="0071753A"/>
    <w:rsid w:val="00717F70"/>
    <w:rsid w:val="007200A8"/>
    <w:rsid w:val="00720F3A"/>
    <w:rsid w:val="007212A9"/>
    <w:rsid w:val="007217F7"/>
    <w:rsid w:val="00721A51"/>
    <w:rsid w:val="00721EEE"/>
    <w:rsid w:val="00722A63"/>
    <w:rsid w:val="00722ABA"/>
    <w:rsid w:val="00722EA7"/>
    <w:rsid w:val="00723441"/>
    <w:rsid w:val="00723625"/>
    <w:rsid w:val="007237BF"/>
    <w:rsid w:val="00723CA5"/>
    <w:rsid w:val="00723E9B"/>
    <w:rsid w:val="00723F3F"/>
    <w:rsid w:val="00724EC4"/>
    <w:rsid w:val="007256D8"/>
    <w:rsid w:val="007263DD"/>
    <w:rsid w:val="00726691"/>
    <w:rsid w:val="00726FE2"/>
    <w:rsid w:val="00727135"/>
    <w:rsid w:val="00727FA5"/>
    <w:rsid w:val="00730006"/>
    <w:rsid w:val="007300DE"/>
    <w:rsid w:val="00730354"/>
    <w:rsid w:val="00730F39"/>
    <w:rsid w:val="00731087"/>
    <w:rsid w:val="00731299"/>
    <w:rsid w:val="0073175E"/>
    <w:rsid w:val="007318B2"/>
    <w:rsid w:val="00731B0F"/>
    <w:rsid w:val="00731DB3"/>
    <w:rsid w:val="00731FBE"/>
    <w:rsid w:val="0073238D"/>
    <w:rsid w:val="007323BA"/>
    <w:rsid w:val="00732B79"/>
    <w:rsid w:val="007334D9"/>
    <w:rsid w:val="00733B2F"/>
    <w:rsid w:val="00734206"/>
    <w:rsid w:val="007345E6"/>
    <w:rsid w:val="007345F2"/>
    <w:rsid w:val="00735297"/>
    <w:rsid w:val="007354A6"/>
    <w:rsid w:val="00735CB6"/>
    <w:rsid w:val="00736310"/>
    <w:rsid w:val="007367F4"/>
    <w:rsid w:val="00736A58"/>
    <w:rsid w:val="00736C08"/>
    <w:rsid w:val="00736C1B"/>
    <w:rsid w:val="007371A2"/>
    <w:rsid w:val="00737253"/>
    <w:rsid w:val="00737F97"/>
    <w:rsid w:val="00737FEE"/>
    <w:rsid w:val="007401DC"/>
    <w:rsid w:val="00740268"/>
    <w:rsid w:val="0074075F"/>
    <w:rsid w:val="00740FB8"/>
    <w:rsid w:val="00741453"/>
    <w:rsid w:val="0074164D"/>
    <w:rsid w:val="0074176C"/>
    <w:rsid w:val="00741AC2"/>
    <w:rsid w:val="00741C5D"/>
    <w:rsid w:val="00741DE7"/>
    <w:rsid w:val="00741FD7"/>
    <w:rsid w:val="00742458"/>
    <w:rsid w:val="0074248E"/>
    <w:rsid w:val="0074275E"/>
    <w:rsid w:val="007428D5"/>
    <w:rsid w:val="00742A36"/>
    <w:rsid w:val="0074330C"/>
    <w:rsid w:val="00743456"/>
    <w:rsid w:val="00743C35"/>
    <w:rsid w:val="00743F12"/>
    <w:rsid w:val="0074438E"/>
    <w:rsid w:val="0074446F"/>
    <w:rsid w:val="0074448A"/>
    <w:rsid w:val="00744C67"/>
    <w:rsid w:val="007458F9"/>
    <w:rsid w:val="00745B31"/>
    <w:rsid w:val="00745E87"/>
    <w:rsid w:val="00745FBC"/>
    <w:rsid w:val="00746095"/>
    <w:rsid w:val="00747075"/>
    <w:rsid w:val="007474D4"/>
    <w:rsid w:val="00747656"/>
    <w:rsid w:val="007479E5"/>
    <w:rsid w:val="00747C2E"/>
    <w:rsid w:val="00747D63"/>
    <w:rsid w:val="00747DDA"/>
    <w:rsid w:val="00747EB2"/>
    <w:rsid w:val="00750175"/>
    <w:rsid w:val="007503DB"/>
    <w:rsid w:val="007504E9"/>
    <w:rsid w:val="007507D7"/>
    <w:rsid w:val="007509F3"/>
    <w:rsid w:val="00750A98"/>
    <w:rsid w:val="00750DCB"/>
    <w:rsid w:val="00750DEC"/>
    <w:rsid w:val="0075109D"/>
    <w:rsid w:val="0075125E"/>
    <w:rsid w:val="00751370"/>
    <w:rsid w:val="00751715"/>
    <w:rsid w:val="00751718"/>
    <w:rsid w:val="00751823"/>
    <w:rsid w:val="00751869"/>
    <w:rsid w:val="0075270E"/>
    <w:rsid w:val="00752883"/>
    <w:rsid w:val="007531BD"/>
    <w:rsid w:val="00753569"/>
    <w:rsid w:val="007535D4"/>
    <w:rsid w:val="00753A42"/>
    <w:rsid w:val="00753A8F"/>
    <w:rsid w:val="00753AE8"/>
    <w:rsid w:val="00753F59"/>
    <w:rsid w:val="00753FD6"/>
    <w:rsid w:val="0075400D"/>
    <w:rsid w:val="007540D7"/>
    <w:rsid w:val="00754133"/>
    <w:rsid w:val="0075541C"/>
    <w:rsid w:val="0075572B"/>
    <w:rsid w:val="00755E73"/>
    <w:rsid w:val="0075613E"/>
    <w:rsid w:val="00756170"/>
    <w:rsid w:val="0075624B"/>
    <w:rsid w:val="0075657E"/>
    <w:rsid w:val="00756820"/>
    <w:rsid w:val="00756BA7"/>
    <w:rsid w:val="00757189"/>
    <w:rsid w:val="007571CC"/>
    <w:rsid w:val="007571E4"/>
    <w:rsid w:val="00757509"/>
    <w:rsid w:val="00757844"/>
    <w:rsid w:val="007579C0"/>
    <w:rsid w:val="00757AE5"/>
    <w:rsid w:val="00757B28"/>
    <w:rsid w:val="00757C99"/>
    <w:rsid w:val="0076001C"/>
    <w:rsid w:val="0076029B"/>
    <w:rsid w:val="00760C41"/>
    <w:rsid w:val="00761080"/>
    <w:rsid w:val="007619A5"/>
    <w:rsid w:val="00762910"/>
    <w:rsid w:val="007635E5"/>
    <w:rsid w:val="00763925"/>
    <w:rsid w:val="00763C20"/>
    <w:rsid w:val="00763E3D"/>
    <w:rsid w:val="00764B74"/>
    <w:rsid w:val="00764F72"/>
    <w:rsid w:val="0076578F"/>
    <w:rsid w:val="00765820"/>
    <w:rsid w:val="00765ADF"/>
    <w:rsid w:val="00765D86"/>
    <w:rsid w:val="00765F01"/>
    <w:rsid w:val="007662EB"/>
    <w:rsid w:val="00766544"/>
    <w:rsid w:val="007669FC"/>
    <w:rsid w:val="00766ACB"/>
    <w:rsid w:val="00766DD7"/>
    <w:rsid w:val="007679F6"/>
    <w:rsid w:val="00770151"/>
    <w:rsid w:val="00770B0D"/>
    <w:rsid w:val="00770B5E"/>
    <w:rsid w:val="00770EEB"/>
    <w:rsid w:val="00770FB0"/>
    <w:rsid w:val="00771007"/>
    <w:rsid w:val="007710F9"/>
    <w:rsid w:val="0077116C"/>
    <w:rsid w:val="0077126E"/>
    <w:rsid w:val="007713D5"/>
    <w:rsid w:val="007713FA"/>
    <w:rsid w:val="00771AF8"/>
    <w:rsid w:val="0077232C"/>
    <w:rsid w:val="0077254C"/>
    <w:rsid w:val="007725D6"/>
    <w:rsid w:val="00772BEE"/>
    <w:rsid w:val="00773679"/>
    <w:rsid w:val="00773685"/>
    <w:rsid w:val="00773A43"/>
    <w:rsid w:val="00773CE2"/>
    <w:rsid w:val="00774214"/>
    <w:rsid w:val="00774344"/>
    <w:rsid w:val="0077456D"/>
    <w:rsid w:val="00774576"/>
    <w:rsid w:val="0077490D"/>
    <w:rsid w:val="00774B07"/>
    <w:rsid w:val="00774BAB"/>
    <w:rsid w:val="00774EA1"/>
    <w:rsid w:val="0077535F"/>
    <w:rsid w:val="007758EB"/>
    <w:rsid w:val="00775FC6"/>
    <w:rsid w:val="0077659A"/>
    <w:rsid w:val="0077669A"/>
    <w:rsid w:val="007767DD"/>
    <w:rsid w:val="00776D7B"/>
    <w:rsid w:val="00776F7E"/>
    <w:rsid w:val="00777924"/>
    <w:rsid w:val="00777F12"/>
    <w:rsid w:val="00780A05"/>
    <w:rsid w:val="00780BEF"/>
    <w:rsid w:val="00780D68"/>
    <w:rsid w:val="00780F26"/>
    <w:rsid w:val="00780FDA"/>
    <w:rsid w:val="00781294"/>
    <w:rsid w:val="007812B4"/>
    <w:rsid w:val="007813B6"/>
    <w:rsid w:val="007814B4"/>
    <w:rsid w:val="00781C36"/>
    <w:rsid w:val="0078226A"/>
    <w:rsid w:val="007825B6"/>
    <w:rsid w:val="007828F5"/>
    <w:rsid w:val="00782920"/>
    <w:rsid w:val="0078293F"/>
    <w:rsid w:val="00782BAC"/>
    <w:rsid w:val="00782D7E"/>
    <w:rsid w:val="00782DF9"/>
    <w:rsid w:val="00782FDD"/>
    <w:rsid w:val="00783205"/>
    <w:rsid w:val="0078386E"/>
    <w:rsid w:val="00783D43"/>
    <w:rsid w:val="00784438"/>
    <w:rsid w:val="00784EC7"/>
    <w:rsid w:val="00784FFE"/>
    <w:rsid w:val="00785602"/>
    <w:rsid w:val="00785C59"/>
    <w:rsid w:val="00785E5B"/>
    <w:rsid w:val="00786135"/>
    <w:rsid w:val="00786332"/>
    <w:rsid w:val="007867B8"/>
    <w:rsid w:val="007872B3"/>
    <w:rsid w:val="00787646"/>
    <w:rsid w:val="0078775F"/>
    <w:rsid w:val="00787AF6"/>
    <w:rsid w:val="00787B96"/>
    <w:rsid w:val="00787C18"/>
    <w:rsid w:val="00787D1E"/>
    <w:rsid w:val="00787FFE"/>
    <w:rsid w:val="00790224"/>
    <w:rsid w:val="0079078E"/>
    <w:rsid w:val="007909A6"/>
    <w:rsid w:val="0079148C"/>
    <w:rsid w:val="0079196E"/>
    <w:rsid w:val="007921D9"/>
    <w:rsid w:val="00792484"/>
    <w:rsid w:val="007927D2"/>
    <w:rsid w:val="00793820"/>
    <w:rsid w:val="00793BB4"/>
    <w:rsid w:val="00793DAA"/>
    <w:rsid w:val="0079402F"/>
    <w:rsid w:val="00794108"/>
    <w:rsid w:val="00794471"/>
    <w:rsid w:val="00794705"/>
    <w:rsid w:val="007956AD"/>
    <w:rsid w:val="00796066"/>
    <w:rsid w:val="00796361"/>
    <w:rsid w:val="007966D6"/>
    <w:rsid w:val="00796A21"/>
    <w:rsid w:val="00797441"/>
    <w:rsid w:val="0079770E"/>
    <w:rsid w:val="0079774B"/>
    <w:rsid w:val="00797E5B"/>
    <w:rsid w:val="00797F08"/>
    <w:rsid w:val="00797F2B"/>
    <w:rsid w:val="007A0A70"/>
    <w:rsid w:val="007A0C49"/>
    <w:rsid w:val="007A0CDA"/>
    <w:rsid w:val="007A10B3"/>
    <w:rsid w:val="007A143F"/>
    <w:rsid w:val="007A1454"/>
    <w:rsid w:val="007A15C3"/>
    <w:rsid w:val="007A1BDE"/>
    <w:rsid w:val="007A2385"/>
    <w:rsid w:val="007A23EF"/>
    <w:rsid w:val="007A2614"/>
    <w:rsid w:val="007A30F9"/>
    <w:rsid w:val="007A3147"/>
    <w:rsid w:val="007A31CC"/>
    <w:rsid w:val="007A36B2"/>
    <w:rsid w:val="007A3971"/>
    <w:rsid w:val="007A3F97"/>
    <w:rsid w:val="007A4662"/>
    <w:rsid w:val="007A4AF9"/>
    <w:rsid w:val="007A4D00"/>
    <w:rsid w:val="007A4DAA"/>
    <w:rsid w:val="007A5143"/>
    <w:rsid w:val="007A51B0"/>
    <w:rsid w:val="007A653A"/>
    <w:rsid w:val="007A6794"/>
    <w:rsid w:val="007A67E5"/>
    <w:rsid w:val="007A6E6E"/>
    <w:rsid w:val="007A6F68"/>
    <w:rsid w:val="007A7B93"/>
    <w:rsid w:val="007B0714"/>
    <w:rsid w:val="007B09F3"/>
    <w:rsid w:val="007B2088"/>
    <w:rsid w:val="007B23DF"/>
    <w:rsid w:val="007B24E5"/>
    <w:rsid w:val="007B2852"/>
    <w:rsid w:val="007B2920"/>
    <w:rsid w:val="007B2A90"/>
    <w:rsid w:val="007B31A4"/>
    <w:rsid w:val="007B31DF"/>
    <w:rsid w:val="007B3439"/>
    <w:rsid w:val="007B3554"/>
    <w:rsid w:val="007B3605"/>
    <w:rsid w:val="007B3B19"/>
    <w:rsid w:val="007B4614"/>
    <w:rsid w:val="007B4B31"/>
    <w:rsid w:val="007B4F34"/>
    <w:rsid w:val="007B5087"/>
    <w:rsid w:val="007B5409"/>
    <w:rsid w:val="007B5B35"/>
    <w:rsid w:val="007B5BB6"/>
    <w:rsid w:val="007B657F"/>
    <w:rsid w:val="007B660D"/>
    <w:rsid w:val="007B6B5E"/>
    <w:rsid w:val="007B6D1B"/>
    <w:rsid w:val="007B6F5C"/>
    <w:rsid w:val="007B720D"/>
    <w:rsid w:val="007B7379"/>
    <w:rsid w:val="007B7628"/>
    <w:rsid w:val="007B7658"/>
    <w:rsid w:val="007B7830"/>
    <w:rsid w:val="007B7A79"/>
    <w:rsid w:val="007C0A40"/>
    <w:rsid w:val="007C0B29"/>
    <w:rsid w:val="007C0E5B"/>
    <w:rsid w:val="007C0E85"/>
    <w:rsid w:val="007C0EF9"/>
    <w:rsid w:val="007C10E0"/>
    <w:rsid w:val="007C12E1"/>
    <w:rsid w:val="007C176E"/>
    <w:rsid w:val="007C1D1C"/>
    <w:rsid w:val="007C20FF"/>
    <w:rsid w:val="007C2622"/>
    <w:rsid w:val="007C2751"/>
    <w:rsid w:val="007C2A44"/>
    <w:rsid w:val="007C32FD"/>
    <w:rsid w:val="007C359A"/>
    <w:rsid w:val="007C3963"/>
    <w:rsid w:val="007C4123"/>
    <w:rsid w:val="007C4137"/>
    <w:rsid w:val="007C44EF"/>
    <w:rsid w:val="007C49D1"/>
    <w:rsid w:val="007C4A0B"/>
    <w:rsid w:val="007C4BE2"/>
    <w:rsid w:val="007C4CD6"/>
    <w:rsid w:val="007C5286"/>
    <w:rsid w:val="007C5349"/>
    <w:rsid w:val="007C5651"/>
    <w:rsid w:val="007C5772"/>
    <w:rsid w:val="007C579C"/>
    <w:rsid w:val="007C5B77"/>
    <w:rsid w:val="007C64E6"/>
    <w:rsid w:val="007C6B4D"/>
    <w:rsid w:val="007C6C19"/>
    <w:rsid w:val="007C6E03"/>
    <w:rsid w:val="007C756F"/>
    <w:rsid w:val="007C7971"/>
    <w:rsid w:val="007C7B51"/>
    <w:rsid w:val="007C7CEE"/>
    <w:rsid w:val="007D0A54"/>
    <w:rsid w:val="007D0B3B"/>
    <w:rsid w:val="007D101F"/>
    <w:rsid w:val="007D1472"/>
    <w:rsid w:val="007D1543"/>
    <w:rsid w:val="007D26F5"/>
    <w:rsid w:val="007D2D2E"/>
    <w:rsid w:val="007D2DE8"/>
    <w:rsid w:val="007D2EC0"/>
    <w:rsid w:val="007D2F0C"/>
    <w:rsid w:val="007D31C8"/>
    <w:rsid w:val="007D363D"/>
    <w:rsid w:val="007D3777"/>
    <w:rsid w:val="007D3D24"/>
    <w:rsid w:val="007D3F8C"/>
    <w:rsid w:val="007D4247"/>
    <w:rsid w:val="007D4944"/>
    <w:rsid w:val="007D5409"/>
    <w:rsid w:val="007D5DCA"/>
    <w:rsid w:val="007D5F11"/>
    <w:rsid w:val="007D6E0C"/>
    <w:rsid w:val="007D731C"/>
    <w:rsid w:val="007D7521"/>
    <w:rsid w:val="007D7B97"/>
    <w:rsid w:val="007D7BE8"/>
    <w:rsid w:val="007E03DC"/>
    <w:rsid w:val="007E08F7"/>
    <w:rsid w:val="007E09B0"/>
    <w:rsid w:val="007E0AA4"/>
    <w:rsid w:val="007E102F"/>
    <w:rsid w:val="007E11A2"/>
    <w:rsid w:val="007E1363"/>
    <w:rsid w:val="007E1487"/>
    <w:rsid w:val="007E16C9"/>
    <w:rsid w:val="007E2F3E"/>
    <w:rsid w:val="007E39EB"/>
    <w:rsid w:val="007E3DBD"/>
    <w:rsid w:val="007E44BF"/>
    <w:rsid w:val="007E4617"/>
    <w:rsid w:val="007E4656"/>
    <w:rsid w:val="007E4AA4"/>
    <w:rsid w:val="007E5B63"/>
    <w:rsid w:val="007E5ECB"/>
    <w:rsid w:val="007E604B"/>
    <w:rsid w:val="007E68BA"/>
    <w:rsid w:val="007E6FD8"/>
    <w:rsid w:val="007E7186"/>
    <w:rsid w:val="007E740F"/>
    <w:rsid w:val="007E7755"/>
    <w:rsid w:val="007E7E4F"/>
    <w:rsid w:val="007F0494"/>
    <w:rsid w:val="007F0BCA"/>
    <w:rsid w:val="007F164A"/>
    <w:rsid w:val="007F222D"/>
    <w:rsid w:val="007F2BA7"/>
    <w:rsid w:val="007F30C3"/>
    <w:rsid w:val="007F3198"/>
    <w:rsid w:val="007F36D1"/>
    <w:rsid w:val="007F36F1"/>
    <w:rsid w:val="007F3A2E"/>
    <w:rsid w:val="007F3DB8"/>
    <w:rsid w:val="007F3F85"/>
    <w:rsid w:val="007F44E6"/>
    <w:rsid w:val="007F474B"/>
    <w:rsid w:val="007F4BFA"/>
    <w:rsid w:val="007F4F57"/>
    <w:rsid w:val="007F5189"/>
    <w:rsid w:val="007F51F1"/>
    <w:rsid w:val="007F5D5C"/>
    <w:rsid w:val="007F622D"/>
    <w:rsid w:val="007F6947"/>
    <w:rsid w:val="007F6AEC"/>
    <w:rsid w:val="007F77A5"/>
    <w:rsid w:val="007F77BD"/>
    <w:rsid w:val="007F7934"/>
    <w:rsid w:val="0080007E"/>
    <w:rsid w:val="008002CA"/>
    <w:rsid w:val="008019A5"/>
    <w:rsid w:val="00801D93"/>
    <w:rsid w:val="00801FBC"/>
    <w:rsid w:val="00802118"/>
    <w:rsid w:val="0080275E"/>
    <w:rsid w:val="00802A5E"/>
    <w:rsid w:val="00803326"/>
    <w:rsid w:val="00803912"/>
    <w:rsid w:val="00804349"/>
    <w:rsid w:val="008044AF"/>
    <w:rsid w:val="008049BC"/>
    <w:rsid w:val="0080522C"/>
    <w:rsid w:val="0080555E"/>
    <w:rsid w:val="008055DB"/>
    <w:rsid w:val="00805ACE"/>
    <w:rsid w:val="00805C73"/>
    <w:rsid w:val="0080686F"/>
    <w:rsid w:val="0080690C"/>
    <w:rsid w:val="00806BD8"/>
    <w:rsid w:val="00806BED"/>
    <w:rsid w:val="00806FC9"/>
    <w:rsid w:val="0080702D"/>
    <w:rsid w:val="008075F0"/>
    <w:rsid w:val="00807A49"/>
    <w:rsid w:val="00807E06"/>
    <w:rsid w:val="00807FD8"/>
    <w:rsid w:val="008101F7"/>
    <w:rsid w:val="00810F30"/>
    <w:rsid w:val="00810FD2"/>
    <w:rsid w:val="00811194"/>
    <w:rsid w:val="00811525"/>
    <w:rsid w:val="00811B35"/>
    <w:rsid w:val="00811BE3"/>
    <w:rsid w:val="00811CCB"/>
    <w:rsid w:val="008122C6"/>
    <w:rsid w:val="00812872"/>
    <w:rsid w:val="00812CF8"/>
    <w:rsid w:val="00812F9D"/>
    <w:rsid w:val="00812FCF"/>
    <w:rsid w:val="008136D7"/>
    <w:rsid w:val="00813987"/>
    <w:rsid w:val="008139EA"/>
    <w:rsid w:val="00813B2F"/>
    <w:rsid w:val="00814564"/>
    <w:rsid w:val="0081502D"/>
    <w:rsid w:val="00815091"/>
    <w:rsid w:val="00815D7F"/>
    <w:rsid w:val="0081662C"/>
    <w:rsid w:val="008167BD"/>
    <w:rsid w:val="00817194"/>
    <w:rsid w:val="008171DC"/>
    <w:rsid w:val="0081722C"/>
    <w:rsid w:val="008173E1"/>
    <w:rsid w:val="008175BF"/>
    <w:rsid w:val="00817A11"/>
    <w:rsid w:val="00817D84"/>
    <w:rsid w:val="00817F3C"/>
    <w:rsid w:val="00820378"/>
    <w:rsid w:val="00820E53"/>
    <w:rsid w:val="008212B3"/>
    <w:rsid w:val="008215B7"/>
    <w:rsid w:val="0082166B"/>
    <w:rsid w:val="00821992"/>
    <w:rsid w:val="008221FF"/>
    <w:rsid w:val="00822493"/>
    <w:rsid w:val="0082263E"/>
    <w:rsid w:val="00822677"/>
    <w:rsid w:val="008226C7"/>
    <w:rsid w:val="00822851"/>
    <w:rsid w:val="00822B3D"/>
    <w:rsid w:val="00822BD2"/>
    <w:rsid w:val="00822ECB"/>
    <w:rsid w:val="00823162"/>
    <w:rsid w:val="0082328C"/>
    <w:rsid w:val="0082380B"/>
    <w:rsid w:val="00823A31"/>
    <w:rsid w:val="00823EDF"/>
    <w:rsid w:val="00824147"/>
    <w:rsid w:val="0082469C"/>
    <w:rsid w:val="00824FD0"/>
    <w:rsid w:val="0082560F"/>
    <w:rsid w:val="00825DF5"/>
    <w:rsid w:val="00825E4E"/>
    <w:rsid w:val="00825ED1"/>
    <w:rsid w:val="0082637F"/>
    <w:rsid w:val="008266E6"/>
    <w:rsid w:val="008267F4"/>
    <w:rsid w:val="00826993"/>
    <w:rsid w:val="008269F3"/>
    <w:rsid w:val="00827029"/>
    <w:rsid w:val="008275E0"/>
    <w:rsid w:val="008276DB"/>
    <w:rsid w:val="008278DC"/>
    <w:rsid w:val="00827AD1"/>
    <w:rsid w:val="00827C52"/>
    <w:rsid w:val="00830033"/>
    <w:rsid w:val="00830561"/>
    <w:rsid w:val="0083085C"/>
    <w:rsid w:val="008309D9"/>
    <w:rsid w:val="00830FED"/>
    <w:rsid w:val="008312D6"/>
    <w:rsid w:val="008314F5"/>
    <w:rsid w:val="0083151B"/>
    <w:rsid w:val="00831615"/>
    <w:rsid w:val="00831F25"/>
    <w:rsid w:val="008324B9"/>
    <w:rsid w:val="0083254E"/>
    <w:rsid w:val="00832871"/>
    <w:rsid w:val="00832B93"/>
    <w:rsid w:val="00833638"/>
    <w:rsid w:val="0083414C"/>
    <w:rsid w:val="008341CA"/>
    <w:rsid w:val="00834439"/>
    <w:rsid w:val="008349A0"/>
    <w:rsid w:val="00835FDB"/>
    <w:rsid w:val="0083605A"/>
    <w:rsid w:val="00836102"/>
    <w:rsid w:val="0083638C"/>
    <w:rsid w:val="00836863"/>
    <w:rsid w:val="00836A5D"/>
    <w:rsid w:val="00836E41"/>
    <w:rsid w:val="008371A4"/>
    <w:rsid w:val="008379B5"/>
    <w:rsid w:val="00837D2E"/>
    <w:rsid w:val="00837D61"/>
    <w:rsid w:val="00837F77"/>
    <w:rsid w:val="0084006D"/>
    <w:rsid w:val="00840614"/>
    <w:rsid w:val="00840727"/>
    <w:rsid w:val="008410A5"/>
    <w:rsid w:val="00841126"/>
    <w:rsid w:val="0084212E"/>
    <w:rsid w:val="008423DC"/>
    <w:rsid w:val="0084288D"/>
    <w:rsid w:val="00842C98"/>
    <w:rsid w:val="00843CD6"/>
    <w:rsid w:val="008441C4"/>
    <w:rsid w:val="00844722"/>
    <w:rsid w:val="0084488E"/>
    <w:rsid w:val="00844E33"/>
    <w:rsid w:val="0084550E"/>
    <w:rsid w:val="00845791"/>
    <w:rsid w:val="008458CD"/>
    <w:rsid w:val="008459DA"/>
    <w:rsid w:val="00845D5A"/>
    <w:rsid w:val="00845F09"/>
    <w:rsid w:val="00846F93"/>
    <w:rsid w:val="00846F9C"/>
    <w:rsid w:val="00847166"/>
    <w:rsid w:val="00847647"/>
    <w:rsid w:val="00847775"/>
    <w:rsid w:val="00847867"/>
    <w:rsid w:val="00847924"/>
    <w:rsid w:val="00847E24"/>
    <w:rsid w:val="0085058A"/>
    <w:rsid w:val="00850700"/>
    <w:rsid w:val="00850E34"/>
    <w:rsid w:val="0085162B"/>
    <w:rsid w:val="00851A1D"/>
    <w:rsid w:val="00851D62"/>
    <w:rsid w:val="008521B1"/>
    <w:rsid w:val="00852515"/>
    <w:rsid w:val="008527FC"/>
    <w:rsid w:val="00852A89"/>
    <w:rsid w:val="00852C80"/>
    <w:rsid w:val="0085348E"/>
    <w:rsid w:val="0085372A"/>
    <w:rsid w:val="00853A8D"/>
    <w:rsid w:val="00853C15"/>
    <w:rsid w:val="00853FB9"/>
    <w:rsid w:val="008540B0"/>
    <w:rsid w:val="008544E6"/>
    <w:rsid w:val="00854644"/>
    <w:rsid w:val="00855AF9"/>
    <w:rsid w:val="00855B1E"/>
    <w:rsid w:val="0085690B"/>
    <w:rsid w:val="008578C8"/>
    <w:rsid w:val="00857AFF"/>
    <w:rsid w:val="00860903"/>
    <w:rsid w:val="008612C7"/>
    <w:rsid w:val="00861539"/>
    <w:rsid w:val="008615B4"/>
    <w:rsid w:val="00861851"/>
    <w:rsid w:val="00861897"/>
    <w:rsid w:val="00861C9F"/>
    <w:rsid w:val="00861CF6"/>
    <w:rsid w:val="00861ED6"/>
    <w:rsid w:val="00862972"/>
    <w:rsid w:val="00862C09"/>
    <w:rsid w:val="00862CCE"/>
    <w:rsid w:val="00862DA7"/>
    <w:rsid w:val="00862E11"/>
    <w:rsid w:val="00863026"/>
    <w:rsid w:val="00863A79"/>
    <w:rsid w:val="00863AF9"/>
    <w:rsid w:val="00863B5D"/>
    <w:rsid w:val="00863EAE"/>
    <w:rsid w:val="00863F05"/>
    <w:rsid w:val="0086422F"/>
    <w:rsid w:val="00864494"/>
    <w:rsid w:val="0086495B"/>
    <w:rsid w:val="00864B4E"/>
    <w:rsid w:val="00864BE5"/>
    <w:rsid w:val="00864C0D"/>
    <w:rsid w:val="00864CBC"/>
    <w:rsid w:val="00865661"/>
    <w:rsid w:val="00865C8F"/>
    <w:rsid w:val="00865D92"/>
    <w:rsid w:val="00865F61"/>
    <w:rsid w:val="0086606B"/>
    <w:rsid w:val="008668DB"/>
    <w:rsid w:val="00866ED1"/>
    <w:rsid w:val="00867150"/>
    <w:rsid w:val="008676AF"/>
    <w:rsid w:val="00867A28"/>
    <w:rsid w:val="00867DC4"/>
    <w:rsid w:val="00870170"/>
    <w:rsid w:val="008702FE"/>
    <w:rsid w:val="0087090D"/>
    <w:rsid w:val="00870F6C"/>
    <w:rsid w:val="00871104"/>
    <w:rsid w:val="008716F3"/>
    <w:rsid w:val="0087188D"/>
    <w:rsid w:val="0087269C"/>
    <w:rsid w:val="00872968"/>
    <w:rsid w:val="0087296D"/>
    <w:rsid w:val="00872CE7"/>
    <w:rsid w:val="00872E00"/>
    <w:rsid w:val="00873577"/>
    <w:rsid w:val="008739F0"/>
    <w:rsid w:val="0087404D"/>
    <w:rsid w:val="00874075"/>
    <w:rsid w:val="0087437A"/>
    <w:rsid w:val="0087460B"/>
    <w:rsid w:val="00874933"/>
    <w:rsid w:val="00874B1B"/>
    <w:rsid w:val="00875061"/>
    <w:rsid w:val="008754DF"/>
    <w:rsid w:val="008757C6"/>
    <w:rsid w:val="00875AFF"/>
    <w:rsid w:val="00875C9F"/>
    <w:rsid w:val="008761CC"/>
    <w:rsid w:val="0087673A"/>
    <w:rsid w:val="00876DA7"/>
    <w:rsid w:val="008771CD"/>
    <w:rsid w:val="008772C7"/>
    <w:rsid w:val="0087771A"/>
    <w:rsid w:val="00877A19"/>
    <w:rsid w:val="00877E10"/>
    <w:rsid w:val="00880944"/>
    <w:rsid w:val="00880B28"/>
    <w:rsid w:val="008814EE"/>
    <w:rsid w:val="008815B9"/>
    <w:rsid w:val="008816A4"/>
    <w:rsid w:val="008819CC"/>
    <w:rsid w:val="00882615"/>
    <w:rsid w:val="008828E1"/>
    <w:rsid w:val="00882EA4"/>
    <w:rsid w:val="0088338C"/>
    <w:rsid w:val="00883432"/>
    <w:rsid w:val="00883A14"/>
    <w:rsid w:val="00883A45"/>
    <w:rsid w:val="00883FBC"/>
    <w:rsid w:val="008846D2"/>
    <w:rsid w:val="00884840"/>
    <w:rsid w:val="00884861"/>
    <w:rsid w:val="008848E7"/>
    <w:rsid w:val="008849D5"/>
    <w:rsid w:val="00884F7A"/>
    <w:rsid w:val="008853C1"/>
    <w:rsid w:val="00885403"/>
    <w:rsid w:val="00885440"/>
    <w:rsid w:val="0088578D"/>
    <w:rsid w:val="00885882"/>
    <w:rsid w:val="00885F6D"/>
    <w:rsid w:val="008867F3"/>
    <w:rsid w:val="008870A0"/>
    <w:rsid w:val="0088729D"/>
    <w:rsid w:val="00887319"/>
    <w:rsid w:val="0088738A"/>
    <w:rsid w:val="008873C6"/>
    <w:rsid w:val="008900B0"/>
    <w:rsid w:val="00890838"/>
    <w:rsid w:val="00891061"/>
    <w:rsid w:val="008916DC"/>
    <w:rsid w:val="00891F45"/>
    <w:rsid w:val="0089243D"/>
    <w:rsid w:val="008924B8"/>
    <w:rsid w:val="0089325D"/>
    <w:rsid w:val="008936B7"/>
    <w:rsid w:val="00893B2B"/>
    <w:rsid w:val="00893D07"/>
    <w:rsid w:val="00893D75"/>
    <w:rsid w:val="008947DC"/>
    <w:rsid w:val="00894D66"/>
    <w:rsid w:val="00894FD3"/>
    <w:rsid w:val="008956F6"/>
    <w:rsid w:val="00895AE0"/>
    <w:rsid w:val="00895B17"/>
    <w:rsid w:val="00895B4E"/>
    <w:rsid w:val="00895FC4"/>
    <w:rsid w:val="00896255"/>
    <w:rsid w:val="00896E05"/>
    <w:rsid w:val="0089756E"/>
    <w:rsid w:val="008977CD"/>
    <w:rsid w:val="00897A14"/>
    <w:rsid w:val="00897A93"/>
    <w:rsid w:val="008A0853"/>
    <w:rsid w:val="008A0BCA"/>
    <w:rsid w:val="008A0D58"/>
    <w:rsid w:val="008A0DE8"/>
    <w:rsid w:val="008A1146"/>
    <w:rsid w:val="008A1F3A"/>
    <w:rsid w:val="008A2259"/>
    <w:rsid w:val="008A27B8"/>
    <w:rsid w:val="008A299D"/>
    <w:rsid w:val="008A29F6"/>
    <w:rsid w:val="008A2DF6"/>
    <w:rsid w:val="008A2F7A"/>
    <w:rsid w:val="008A3175"/>
    <w:rsid w:val="008A3261"/>
    <w:rsid w:val="008A3A17"/>
    <w:rsid w:val="008A3B18"/>
    <w:rsid w:val="008A3E02"/>
    <w:rsid w:val="008A3F59"/>
    <w:rsid w:val="008A3FCA"/>
    <w:rsid w:val="008A4233"/>
    <w:rsid w:val="008A464B"/>
    <w:rsid w:val="008A4906"/>
    <w:rsid w:val="008A5451"/>
    <w:rsid w:val="008A552A"/>
    <w:rsid w:val="008A56BA"/>
    <w:rsid w:val="008A5881"/>
    <w:rsid w:val="008A59AE"/>
    <w:rsid w:val="008A5E20"/>
    <w:rsid w:val="008A60F8"/>
    <w:rsid w:val="008A623E"/>
    <w:rsid w:val="008A637D"/>
    <w:rsid w:val="008A64AB"/>
    <w:rsid w:val="008A663E"/>
    <w:rsid w:val="008A7EE4"/>
    <w:rsid w:val="008B0015"/>
    <w:rsid w:val="008B090C"/>
    <w:rsid w:val="008B09EB"/>
    <w:rsid w:val="008B0CF0"/>
    <w:rsid w:val="008B0DD0"/>
    <w:rsid w:val="008B12E5"/>
    <w:rsid w:val="008B19D2"/>
    <w:rsid w:val="008B22BF"/>
    <w:rsid w:val="008B286F"/>
    <w:rsid w:val="008B294B"/>
    <w:rsid w:val="008B2986"/>
    <w:rsid w:val="008B2E32"/>
    <w:rsid w:val="008B2E8E"/>
    <w:rsid w:val="008B3453"/>
    <w:rsid w:val="008B35C6"/>
    <w:rsid w:val="008B3932"/>
    <w:rsid w:val="008B50EC"/>
    <w:rsid w:val="008B5127"/>
    <w:rsid w:val="008B527A"/>
    <w:rsid w:val="008B52CD"/>
    <w:rsid w:val="008B5308"/>
    <w:rsid w:val="008B5AAA"/>
    <w:rsid w:val="008B5CD6"/>
    <w:rsid w:val="008B6304"/>
    <w:rsid w:val="008B756C"/>
    <w:rsid w:val="008B7662"/>
    <w:rsid w:val="008B7FBA"/>
    <w:rsid w:val="008B7FBC"/>
    <w:rsid w:val="008C0382"/>
    <w:rsid w:val="008C076C"/>
    <w:rsid w:val="008C14CF"/>
    <w:rsid w:val="008C18C7"/>
    <w:rsid w:val="008C1E1C"/>
    <w:rsid w:val="008C20B9"/>
    <w:rsid w:val="008C293F"/>
    <w:rsid w:val="008C29A7"/>
    <w:rsid w:val="008C2AEE"/>
    <w:rsid w:val="008C2CC3"/>
    <w:rsid w:val="008C3E43"/>
    <w:rsid w:val="008C401F"/>
    <w:rsid w:val="008C4050"/>
    <w:rsid w:val="008C45C2"/>
    <w:rsid w:val="008C4868"/>
    <w:rsid w:val="008C547B"/>
    <w:rsid w:val="008C5925"/>
    <w:rsid w:val="008C5B79"/>
    <w:rsid w:val="008C5E5D"/>
    <w:rsid w:val="008C60B8"/>
    <w:rsid w:val="008C699C"/>
    <w:rsid w:val="008C69B8"/>
    <w:rsid w:val="008C6D03"/>
    <w:rsid w:val="008C7398"/>
    <w:rsid w:val="008C78EC"/>
    <w:rsid w:val="008C7A2B"/>
    <w:rsid w:val="008C7BB3"/>
    <w:rsid w:val="008D004E"/>
    <w:rsid w:val="008D01B4"/>
    <w:rsid w:val="008D0265"/>
    <w:rsid w:val="008D084D"/>
    <w:rsid w:val="008D0EB2"/>
    <w:rsid w:val="008D129B"/>
    <w:rsid w:val="008D1341"/>
    <w:rsid w:val="008D1504"/>
    <w:rsid w:val="008D179A"/>
    <w:rsid w:val="008D18EE"/>
    <w:rsid w:val="008D1E14"/>
    <w:rsid w:val="008D26E9"/>
    <w:rsid w:val="008D28D8"/>
    <w:rsid w:val="008D2A05"/>
    <w:rsid w:val="008D2A2A"/>
    <w:rsid w:val="008D2A38"/>
    <w:rsid w:val="008D2E9B"/>
    <w:rsid w:val="008D3126"/>
    <w:rsid w:val="008D3466"/>
    <w:rsid w:val="008D36E0"/>
    <w:rsid w:val="008D38B9"/>
    <w:rsid w:val="008D3E7E"/>
    <w:rsid w:val="008D438C"/>
    <w:rsid w:val="008D455B"/>
    <w:rsid w:val="008D4608"/>
    <w:rsid w:val="008D471D"/>
    <w:rsid w:val="008D4C06"/>
    <w:rsid w:val="008D4F98"/>
    <w:rsid w:val="008D54D7"/>
    <w:rsid w:val="008D5BC0"/>
    <w:rsid w:val="008D5BD2"/>
    <w:rsid w:val="008D5BDF"/>
    <w:rsid w:val="008D6475"/>
    <w:rsid w:val="008D64BC"/>
    <w:rsid w:val="008D64D5"/>
    <w:rsid w:val="008D6564"/>
    <w:rsid w:val="008D6BC9"/>
    <w:rsid w:val="008D72DD"/>
    <w:rsid w:val="008D7B73"/>
    <w:rsid w:val="008E05A7"/>
    <w:rsid w:val="008E0870"/>
    <w:rsid w:val="008E0DD3"/>
    <w:rsid w:val="008E0EFD"/>
    <w:rsid w:val="008E0FD1"/>
    <w:rsid w:val="008E15CB"/>
    <w:rsid w:val="008E1D37"/>
    <w:rsid w:val="008E37CA"/>
    <w:rsid w:val="008E3B25"/>
    <w:rsid w:val="008E4352"/>
    <w:rsid w:val="008E48DC"/>
    <w:rsid w:val="008E4DA5"/>
    <w:rsid w:val="008E4E89"/>
    <w:rsid w:val="008E5016"/>
    <w:rsid w:val="008E62D5"/>
    <w:rsid w:val="008E6C26"/>
    <w:rsid w:val="008E6EA3"/>
    <w:rsid w:val="008E6EF9"/>
    <w:rsid w:val="008E6FCE"/>
    <w:rsid w:val="008E7159"/>
    <w:rsid w:val="008E7397"/>
    <w:rsid w:val="008E7926"/>
    <w:rsid w:val="008E7941"/>
    <w:rsid w:val="008E7F87"/>
    <w:rsid w:val="008E7FBF"/>
    <w:rsid w:val="008F0402"/>
    <w:rsid w:val="008F1B43"/>
    <w:rsid w:val="008F1B6B"/>
    <w:rsid w:val="008F1FE8"/>
    <w:rsid w:val="008F2327"/>
    <w:rsid w:val="008F2453"/>
    <w:rsid w:val="008F29D5"/>
    <w:rsid w:val="008F35B7"/>
    <w:rsid w:val="008F3700"/>
    <w:rsid w:val="008F3BED"/>
    <w:rsid w:val="008F4140"/>
    <w:rsid w:val="008F4237"/>
    <w:rsid w:val="008F45C1"/>
    <w:rsid w:val="008F5522"/>
    <w:rsid w:val="008F5991"/>
    <w:rsid w:val="008F5C36"/>
    <w:rsid w:val="008F6890"/>
    <w:rsid w:val="008F6935"/>
    <w:rsid w:val="008F6A15"/>
    <w:rsid w:val="008F6C6F"/>
    <w:rsid w:val="008F6FFC"/>
    <w:rsid w:val="008F758D"/>
    <w:rsid w:val="008F7B90"/>
    <w:rsid w:val="0090083D"/>
    <w:rsid w:val="00900AEE"/>
    <w:rsid w:val="00900BE3"/>
    <w:rsid w:val="00900C5D"/>
    <w:rsid w:val="00900E16"/>
    <w:rsid w:val="00900F5E"/>
    <w:rsid w:val="00900F87"/>
    <w:rsid w:val="00901242"/>
    <w:rsid w:val="00901430"/>
    <w:rsid w:val="009016E5"/>
    <w:rsid w:val="00901880"/>
    <w:rsid w:val="00901A59"/>
    <w:rsid w:val="00901D15"/>
    <w:rsid w:val="00902396"/>
    <w:rsid w:val="00902900"/>
    <w:rsid w:val="00902B4C"/>
    <w:rsid w:val="0090379E"/>
    <w:rsid w:val="00903914"/>
    <w:rsid w:val="00903B87"/>
    <w:rsid w:val="00903C16"/>
    <w:rsid w:val="00903CED"/>
    <w:rsid w:val="00903DFB"/>
    <w:rsid w:val="00905204"/>
    <w:rsid w:val="00905FF6"/>
    <w:rsid w:val="009061B4"/>
    <w:rsid w:val="009065BB"/>
    <w:rsid w:val="00906E50"/>
    <w:rsid w:val="009070CD"/>
    <w:rsid w:val="009070D4"/>
    <w:rsid w:val="0090749C"/>
    <w:rsid w:val="0090750E"/>
    <w:rsid w:val="00907B58"/>
    <w:rsid w:val="00907E77"/>
    <w:rsid w:val="00907FF8"/>
    <w:rsid w:val="009105DD"/>
    <w:rsid w:val="0091133B"/>
    <w:rsid w:val="0091150B"/>
    <w:rsid w:val="009117A8"/>
    <w:rsid w:val="00911D14"/>
    <w:rsid w:val="0091236F"/>
    <w:rsid w:val="009133C6"/>
    <w:rsid w:val="009138D3"/>
    <w:rsid w:val="009139A0"/>
    <w:rsid w:val="00913C22"/>
    <w:rsid w:val="00913EE6"/>
    <w:rsid w:val="00914184"/>
    <w:rsid w:val="00914E5D"/>
    <w:rsid w:val="0091548D"/>
    <w:rsid w:val="00915A9C"/>
    <w:rsid w:val="00915C3D"/>
    <w:rsid w:val="00915E81"/>
    <w:rsid w:val="009165E3"/>
    <w:rsid w:val="009168F2"/>
    <w:rsid w:val="0091695C"/>
    <w:rsid w:val="009169C3"/>
    <w:rsid w:val="0091707F"/>
    <w:rsid w:val="00917381"/>
    <w:rsid w:val="0091764E"/>
    <w:rsid w:val="00917C5A"/>
    <w:rsid w:val="0092015A"/>
    <w:rsid w:val="009202C5"/>
    <w:rsid w:val="009216C5"/>
    <w:rsid w:val="00921AC9"/>
    <w:rsid w:val="00921E83"/>
    <w:rsid w:val="009226E9"/>
    <w:rsid w:val="00922E11"/>
    <w:rsid w:val="00922E16"/>
    <w:rsid w:val="00922ED7"/>
    <w:rsid w:val="0092365C"/>
    <w:rsid w:val="00923AE7"/>
    <w:rsid w:val="00924337"/>
    <w:rsid w:val="00924448"/>
    <w:rsid w:val="00924703"/>
    <w:rsid w:val="00925452"/>
    <w:rsid w:val="0092550E"/>
    <w:rsid w:val="00925882"/>
    <w:rsid w:val="00925B33"/>
    <w:rsid w:val="00925F09"/>
    <w:rsid w:val="00926318"/>
    <w:rsid w:val="00926524"/>
    <w:rsid w:val="00926702"/>
    <w:rsid w:val="00926893"/>
    <w:rsid w:val="00927700"/>
    <w:rsid w:val="00927759"/>
    <w:rsid w:val="009278BA"/>
    <w:rsid w:val="00927B37"/>
    <w:rsid w:val="00927B61"/>
    <w:rsid w:val="00927C0F"/>
    <w:rsid w:val="00927D2C"/>
    <w:rsid w:val="00927D36"/>
    <w:rsid w:val="00927E40"/>
    <w:rsid w:val="00927E71"/>
    <w:rsid w:val="009300CC"/>
    <w:rsid w:val="0093019A"/>
    <w:rsid w:val="009303D1"/>
    <w:rsid w:val="00930B9B"/>
    <w:rsid w:val="00930E1C"/>
    <w:rsid w:val="0093119C"/>
    <w:rsid w:val="00931200"/>
    <w:rsid w:val="00931407"/>
    <w:rsid w:val="00931531"/>
    <w:rsid w:val="00931779"/>
    <w:rsid w:val="00931A80"/>
    <w:rsid w:val="00931F12"/>
    <w:rsid w:val="00932064"/>
    <w:rsid w:val="009321ED"/>
    <w:rsid w:val="0093244A"/>
    <w:rsid w:val="009324E6"/>
    <w:rsid w:val="00932628"/>
    <w:rsid w:val="0093287A"/>
    <w:rsid w:val="00932D4E"/>
    <w:rsid w:val="00933CC2"/>
    <w:rsid w:val="0093447E"/>
    <w:rsid w:val="00934842"/>
    <w:rsid w:val="00934EEE"/>
    <w:rsid w:val="009351E2"/>
    <w:rsid w:val="009354C2"/>
    <w:rsid w:val="009359B9"/>
    <w:rsid w:val="00935B52"/>
    <w:rsid w:val="00935E1B"/>
    <w:rsid w:val="00935F78"/>
    <w:rsid w:val="00936295"/>
    <w:rsid w:val="0093632A"/>
    <w:rsid w:val="009366DD"/>
    <w:rsid w:val="009371CA"/>
    <w:rsid w:val="009378D8"/>
    <w:rsid w:val="00937A50"/>
    <w:rsid w:val="00937BFE"/>
    <w:rsid w:val="0094034B"/>
    <w:rsid w:val="009419CA"/>
    <w:rsid w:val="00941C87"/>
    <w:rsid w:val="009422B7"/>
    <w:rsid w:val="00942446"/>
    <w:rsid w:val="00942D7C"/>
    <w:rsid w:val="009435FE"/>
    <w:rsid w:val="00943CFA"/>
    <w:rsid w:val="009447F3"/>
    <w:rsid w:val="009456C5"/>
    <w:rsid w:val="009458E8"/>
    <w:rsid w:val="00947559"/>
    <w:rsid w:val="00947682"/>
    <w:rsid w:val="00947AF7"/>
    <w:rsid w:val="00950874"/>
    <w:rsid w:val="00950DB9"/>
    <w:rsid w:val="009510E4"/>
    <w:rsid w:val="009517DD"/>
    <w:rsid w:val="00951B6E"/>
    <w:rsid w:val="00951B93"/>
    <w:rsid w:val="00951B9E"/>
    <w:rsid w:val="00952B6E"/>
    <w:rsid w:val="00952F4F"/>
    <w:rsid w:val="009534CD"/>
    <w:rsid w:val="0095377B"/>
    <w:rsid w:val="00953E0A"/>
    <w:rsid w:val="00954DED"/>
    <w:rsid w:val="009553FC"/>
    <w:rsid w:val="009560DC"/>
    <w:rsid w:val="009560EC"/>
    <w:rsid w:val="009561B4"/>
    <w:rsid w:val="0095627F"/>
    <w:rsid w:val="00956295"/>
    <w:rsid w:val="00956AEE"/>
    <w:rsid w:val="00957823"/>
    <w:rsid w:val="0095790B"/>
    <w:rsid w:val="00960D92"/>
    <w:rsid w:val="009610EC"/>
    <w:rsid w:val="00961510"/>
    <w:rsid w:val="0096249F"/>
    <w:rsid w:val="00962554"/>
    <w:rsid w:val="0096291A"/>
    <w:rsid w:val="00962A00"/>
    <w:rsid w:val="00963468"/>
    <w:rsid w:val="00963C9A"/>
    <w:rsid w:val="00964337"/>
    <w:rsid w:val="0096482D"/>
    <w:rsid w:val="00964B06"/>
    <w:rsid w:val="00964DA9"/>
    <w:rsid w:val="00965323"/>
    <w:rsid w:val="0096543C"/>
    <w:rsid w:val="009657BA"/>
    <w:rsid w:val="009658EC"/>
    <w:rsid w:val="00965CCD"/>
    <w:rsid w:val="00965EC6"/>
    <w:rsid w:val="0096627A"/>
    <w:rsid w:val="0096796B"/>
    <w:rsid w:val="0096798A"/>
    <w:rsid w:val="00967A10"/>
    <w:rsid w:val="00967B63"/>
    <w:rsid w:val="00967BAC"/>
    <w:rsid w:val="00967C0B"/>
    <w:rsid w:val="00967E8D"/>
    <w:rsid w:val="0097021D"/>
    <w:rsid w:val="00970556"/>
    <w:rsid w:val="009710BA"/>
    <w:rsid w:val="0097111E"/>
    <w:rsid w:val="009716AE"/>
    <w:rsid w:val="009724BB"/>
    <w:rsid w:val="00972DFC"/>
    <w:rsid w:val="009731ED"/>
    <w:rsid w:val="00973572"/>
    <w:rsid w:val="00973585"/>
    <w:rsid w:val="009735BB"/>
    <w:rsid w:val="0097377A"/>
    <w:rsid w:val="00973B31"/>
    <w:rsid w:val="00973C87"/>
    <w:rsid w:val="009744C3"/>
    <w:rsid w:val="009749A8"/>
    <w:rsid w:val="00974B28"/>
    <w:rsid w:val="00975408"/>
    <w:rsid w:val="0097620C"/>
    <w:rsid w:val="009766E1"/>
    <w:rsid w:val="009767F9"/>
    <w:rsid w:val="00976E1E"/>
    <w:rsid w:val="00976FB7"/>
    <w:rsid w:val="009778D8"/>
    <w:rsid w:val="00977D2D"/>
    <w:rsid w:val="009800D2"/>
    <w:rsid w:val="0098012D"/>
    <w:rsid w:val="009804D3"/>
    <w:rsid w:val="009804FD"/>
    <w:rsid w:val="009812FF"/>
    <w:rsid w:val="0098158C"/>
    <w:rsid w:val="00981707"/>
    <w:rsid w:val="00981959"/>
    <w:rsid w:val="00982365"/>
    <w:rsid w:val="00982699"/>
    <w:rsid w:val="009827B0"/>
    <w:rsid w:val="009829B5"/>
    <w:rsid w:val="00982C3B"/>
    <w:rsid w:val="00982F24"/>
    <w:rsid w:val="0098310D"/>
    <w:rsid w:val="00983758"/>
    <w:rsid w:val="00983E33"/>
    <w:rsid w:val="00983E74"/>
    <w:rsid w:val="00983FB7"/>
    <w:rsid w:val="00983FCB"/>
    <w:rsid w:val="009842E8"/>
    <w:rsid w:val="00984F85"/>
    <w:rsid w:val="00985111"/>
    <w:rsid w:val="00986985"/>
    <w:rsid w:val="00986CBC"/>
    <w:rsid w:val="009870B5"/>
    <w:rsid w:val="00987860"/>
    <w:rsid w:val="00987896"/>
    <w:rsid w:val="009878C3"/>
    <w:rsid w:val="00987C52"/>
    <w:rsid w:val="00987F1B"/>
    <w:rsid w:val="0099003C"/>
    <w:rsid w:val="00990112"/>
    <w:rsid w:val="0099024F"/>
    <w:rsid w:val="00990287"/>
    <w:rsid w:val="0099065D"/>
    <w:rsid w:val="00990760"/>
    <w:rsid w:val="009909F6"/>
    <w:rsid w:val="00990AA0"/>
    <w:rsid w:val="00991538"/>
    <w:rsid w:val="0099153D"/>
    <w:rsid w:val="00991701"/>
    <w:rsid w:val="00991DE4"/>
    <w:rsid w:val="00992612"/>
    <w:rsid w:val="00992F5C"/>
    <w:rsid w:val="00993C52"/>
    <w:rsid w:val="0099409B"/>
    <w:rsid w:val="009944B5"/>
    <w:rsid w:val="009947D2"/>
    <w:rsid w:val="009948B8"/>
    <w:rsid w:val="00994938"/>
    <w:rsid w:val="0099500D"/>
    <w:rsid w:val="0099552A"/>
    <w:rsid w:val="0099598F"/>
    <w:rsid w:val="00995A2A"/>
    <w:rsid w:val="00995CD3"/>
    <w:rsid w:val="00996B67"/>
    <w:rsid w:val="00996C63"/>
    <w:rsid w:val="00996EFF"/>
    <w:rsid w:val="00997168"/>
    <w:rsid w:val="009979C1"/>
    <w:rsid w:val="00997E4B"/>
    <w:rsid w:val="009A009F"/>
    <w:rsid w:val="009A025D"/>
    <w:rsid w:val="009A0761"/>
    <w:rsid w:val="009A097A"/>
    <w:rsid w:val="009A09EE"/>
    <w:rsid w:val="009A13FA"/>
    <w:rsid w:val="009A1874"/>
    <w:rsid w:val="009A1C58"/>
    <w:rsid w:val="009A227F"/>
    <w:rsid w:val="009A24D6"/>
    <w:rsid w:val="009A329A"/>
    <w:rsid w:val="009A3805"/>
    <w:rsid w:val="009A39D0"/>
    <w:rsid w:val="009A3A20"/>
    <w:rsid w:val="009A3EB4"/>
    <w:rsid w:val="009A3F72"/>
    <w:rsid w:val="009A4BAE"/>
    <w:rsid w:val="009A4E9A"/>
    <w:rsid w:val="009A52CC"/>
    <w:rsid w:val="009A5563"/>
    <w:rsid w:val="009A5B14"/>
    <w:rsid w:val="009A5BB0"/>
    <w:rsid w:val="009A5CD7"/>
    <w:rsid w:val="009A62E3"/>
    <w:rsid w:val="009A63CD"/>
    <w:rsid w:val="009A6B9F"/>
    <w:rsid w:val="009A6BB6"/>
    <w:rsid w:val="009A6E57"/>
    <w:rsid w:val="009A6F3B"/>
    <w:rsid w:val="009A72A8"/>
    <w:rsid w:val="009A73A0"/>
    <w:rsid w:val="009A76B4"/>
    <w:rsid w:val="009A782C"/>
    <w:rsid w:val="009A7C9F"/>
    <w:rsid w:val="009B0029"/>
    <w:rsid w:val="009B01AB"/>
    <w:rsid w:val="009B030C"/>
    <w:rsid w:val="009B05BE"/>
    <w:rsid w:val="009B170B"/>
    <w:rsid w:val="009B176F"/>
    <w:rsid w:val="009B209A"/>
    <w:rsid w:val="009B234B"/>
    <w:rsid w:val="009B24E5"/>
    <w:rsid w:val="009B255E"/>
    <w:rsid w:val="009B2DA1"/>
    <w:rsid w:val="009B3E35"/>
    <w:rsid w:val="009B439E"/>
    <w:rsid w:val="009B476E"/>
    <w:rsid w:val="009B520F"/>
    <w:rsid w:val="009B5480"/>
    <w:rsid w:val="009B5E36"/>
    <w:rsid w:val="009B6566"/>
    <w:rsid w:val="009B6639"/>
    <w:rsid w:val="009B68CD"/>
    <w:rsid w:val="009B690E"/>
    <w:rsid w:val="009B745F"/>
    <w:rsid w:val="009B7542"/>
    <w:rsid w:val="009B7796"/>
    <w:rsid w:val="009B7815"/>
    <w:rsid w:val="009B7EBC"/>
    <w:rsid w:val="009C0588"/>
    <w:rsid w:val="009C0AD0"/>
    <w:rsid w:val="009C0E37"/>
    <w:rsid w:val="009C14B3"/>
    <w:rsid w:val="009C14D1"/>
    <w:rsid w:val="009C1AE9"/>
    <w:rsid w:val="009C21EE"/>
    <w:rsid w:val="009C28EF"/>
    <w:rsid w:val="009C2900"/>
    <w:rsid w:val="009C33F5"/>
    <w:rsid w:val="009C4137"/>
    <w:rsid w:val="009C414A"/>
    <w:rsid w:val="009C46C1"/>
    <w:rsid w:val="009C4EEC"/>
    <w:rsid w:val="009C5364"/>
    <w:rsid w:val="009C5EA2"/>
    <w:rsid w:val="009C61D4"/>
    <w:rsid w:val="009C689E"/>
    <w:rsid w:val="009C691D"/>
    <w:rsid w:val="009C6E42"/>
    <w:rsid w:val="009C70F4"/>
    <w:rsid w:val="009D0437"/>
    <w:rsid w:val="009D07A7"/>
    <w:rsid w:val="009D1330"/>
    <w:rsid w:val="009D1BE6"/>
    <w:rsid w:val="009D21B0"/>
    <w:rsid w:val="009D2FCE"/>
    <w:rsid w:val="009D3537"/>
    <w:rsid w:val="009D3C8E"/>
    <w:rsid w:val="009D3CA0"/>
    <w:rsid w:val="009D3DA2"/>
    <w:rsid w:val="009D3F8D"/>
    <w:rsid w:val="009D44DB"/>
    <w:rsid w:val="009D45A8"/>
    <w:rsid w:val="009D475B"/>
    <w:rsid w:val="009D4B87"/>
    <w:rsid w:val="009D4C24"/>
    <w:rsid w:val="009D4CA3"/>
    <w:rsid w:val="009D4EB2"/>
    <w:rsid w:val="009D55FE"/>
    <w:rsid w:val="009D58E3"/>
    <w:rsid w:val="009D5C09"/>
    <w:rsid w:val="009D5D54"/>
    <w:rsid w:val="009D5DE4"/>
    <w:rsid w:val="009D5FD6"/>
    <w:rsid w:val="009D6034"/>
    <w:rsid w:val="009D632B"/>
    <w:rsid w:val="009D6669"/>
    <w:rsid w:val="009D6FC8"/>
    <w:rsid w:val="009D73DB"/>
    <w:rsid w:val="009D74E1"/>
    <w:rsid w:val="009D7819"/>
    <w:rsid w:val="009D7906"/>
    <w:rsid w:val="009D7F9C"/>
    <w:rsid w:val="009E01A9"/>
    <w:rsid w:val="009E01D4"/>
    <w:rsid w:val="009E0C1D"/>
    <w:rsid w:val="009E0F46"/>
    <w:rsid w:val="009E1242"/>
    <w:rsid w:val="009E1449"/>
    <w:rsid w:val="009E14B6"/>
    <w:rsid w:val="009E16CC"/>
    <w:rsid w:val="009E1912"/>
    <w:rsid w:val="009E1A60"/>
    <w:rsid w:val="009E2551"/>
    <w:rsid w:val="009E26FF"/>
    <w:rsid w:val="009E27E0"/>
    <w:rsid w:val="009E2B70"/>
    <w:rsid w:val="009E323A"/>
    <w:rsid w:val="009E3664"/>
    <w:rsid w:val="009E38C4"/>
    <w:rsid w:val="009E4583"/>
    <w:rsid w:val="009E4AD2"/>
    <w:rsid w:val="009E5489"/>
    <w:rsid w:val="009E5584"/>
    <w:rsid w:val="009E6B03"/>
    <w:rsid w:val="009E6B16"/>
    <w:rsid w:val="009E7D94"/>
    <w:rsid w:val="009F035F"/>
    <w:rsid w:val="009F03E9"/>
    <w:rsid w:val="009F08C7"/>
    <w:rsid w:val="009F0AF1"/>
    <w:rsid w:val="009F0B47"/>
    <w:rsid w:val="009F0DA6"/>
    <w:rsid w:val="009F0EF0"/>
    <w:rsid w:val="009F1284"/>
    <w:rsid w:val="009F2BFD"/>
    <w:rsid w:val="009F3BC8"/>
    <w:rsid w:val="009F3CD1"/>
    <w:rsid w:val="009F3E44"/>
    <w:rsid w:val="009F3E80"/>
    <w:rsid w:val="009F4186"/>
    <w:rsid w:val="009F440C"/>
    <w:rsid w:val="009F4428"/>
    <w:rsid w:val="009F4A3B"/>
    <w:rsid w:val="009F4C4E"/>
    <w:rsid w:val="009F4FEE"/>
    <w:rsid w:val="009F50DF"/>
    <w:rsid w:val="009F5217"/>
    <w:rsid w:val="009F52F8"/>
    <w:rsid w:val="009F5833"/>
    <w:rsid w:val="009F59EC"/>
    <w:rsid w:val="009F5BA0"/>
    <w:rsid w:val="009F5CA6"/>
    <w:rsid w:val="009F5F24"/>
    <w:rsid w:val="009F5FC5"/>
    <w:rsid w:val="009F60E7"/>
    <w:rsid w:val="009F669A"/>
    <w:rsid w:val="009F69F7"/>
    <w:rsid w:val="009F6AF4"/>
    <w:rsid w:val="009F7148"/>
    <w:rsid w:val="009F72DF"/>
    <w:rsid w:val="009F73D7"/>
    <w:rsid w:val="009F7430"/>
    <w:rsid w:val="009F74E7"/>
    <w:rsid w:val="009F7776"/>
    <w:rsid w:val="009F7C76"/>
    <w:rsid w:val="009F7E19"/>
    <w:rsid w:val="00A01788"/>
    <w:rsid w:val="00A022C6"/>
    <w:rsid w:val="00A023CB"/>
    <w:rsid w:val="00A02D5C"/>
    <w:rsid w:val="00A02F5E"/>
    <w:rsid w:val="00A03149"/>
    <w:rsid w:val="00A03876"/>
    <w:rsid w:val="00A03CCB"/>
    <w:rsid w:val="00A043BF"/>
    <w:rsid w:val="00A04738"/>
    <w:rsid w:val="00A04B0B"/>
    <w:rsid w:val="00A04CB8"/>
    <w:rsid w:val="00A05000"/>
    <w:rsid w:val="00A05BC5"/>
    <w:rsid w:val="00A05BE4"/>
    <w:rsid w:val="00A0675D"/>
    <w:rsid w:val="00A067FF"/>
    <w:rsid w:val="00A0740D"/>
    <w:rsid w:val="00A07699"/>
    <w:rsid w:val="00A0769D"/>
    <w:rsid w:val="00A10488"/>
    <w:rsid w:val="00A109C7"/>
    <w:rsid w:val="00A10C09"/>
    <w:rsid w:val="00A110F4"/>
    <w:rsid w:val="00A1128E"/>
    <w:rsid w:val="00A11398"/>
    <w:rsid w:val="00A11C76"/>
    <w:rsid w:val="00A1233D"/>
    <w:rsid w:val="00A12480"/>
    <w:rsid w:val="00A12633"/>
    <w:rsid w:val="00A12DB8"/>
    <w:rsid w:val="00A131EC"/>
    <w:rsid w:val="00A137B1"/>
    <w:rsid w:val="00A13F74"/>
    <w:rsid w:val="00A1485F"/>
    <w:rsid w:val="00A14A8F"/>
    <w:rsid w:val="00A15354"/>
    <w:rsid w:val="00A1575D"/>
    <w:rsid w:val="00A1576C"/>
    <w:rsid w:val="00A157D2"/>
    <w:rsid w:val="00A168C7"/>
    <w:rsid w:val="00A16F3E"/>
    <w:rsid w:val="00A1792A"/>
    <w:rsid w:val="00A17C4A"/>
    <w:rsid w:val="00A20167"/>
    <w:rsid w:val="00A20900"/>
    <w:rsid w:val="00A20CDF"/>
    <w:rsid w:val="00A20D58"/>
    <w:rsid w:val="00A20F36"/>
    <w:rsid w:val="00A20FFE"/>
    <w:rsid w:val="00A21415"/>
    <w:rsid w:val="00A21718"/>
    <w:rsid w:val="00A21E76"/>
    <w:rsid w:val="00A225A0"/>
    <w:rsid w:val="00A2260D"/>
    <w:rsid w:val="00A22DD3"/>
    <w:rsid w:val="00A22F93"/>
    <w:rsid w:val="00A230DC"/>
    <w:rsid w:val="00A235E7"/>
    <w:rsid w:val="00A23640"/>
    <w:rsid w:val="00A238F9"/>
    <w:rsid w:val="00A23FF7"/>
    <w:rsid w:val="00A241CF"/>
    <w:rsid w:val="00A24487"/>
    <w:rsid w:val="00A24D9C"/>
    <w:rsid w:val="00A250BE"/>
    <w:rsid w:val="00A25132"/>
    <w:rsid w:val="00A25973"/>
    <w:rsid w:val="00A2609A"/>
    <w:rsid w:val="00A26351"/>
    <w:rsid w:val="00A2682B"/>
    <w:rsid w:val="00A26991"/>
    <w:rsid w:val="00A269DC"/>
    <w:rsid w:val="00A26A33"/>
    <w:rsid w:val="00A26C4E"/>
    <w:rsid w:val="00A276FD"/>
    <w:rsid w:val="00A27B9E"/>
    <w:rsid w:val="00A300F6"/>
    <w:rsid w:val="00A30189"/>
    <w:rsid w:val="00A3034C"/>
    <w:rsid w:val="00A3054A"/>
    <w:rsid w:val="00A30714"/>
    <w:rsid w:val="00A30812"/>
    <w:rsid w:val="00A30A04"/>
    <w:rsid w:val="00A3111A"/>
    <w:rsid w:val="00A312FA"/>
    <w:rsid w:val="00A326D8"/>
    <w:rsid w:val="00A32F78"/>
    <w:rsid w:val="00A3313B"/>
    <w:rsid w:val="00A34611"/>
    <w:rsid w:val="00A34724"/>
    <w:rsid w:val="00A3475F"/>
    <w:rsid w:val="00A34C97"/>
    <w:rsid w:val="00A34FF6"/>
    <w:rsid w:val="00A35176"/>
    <w:rsid w:val="00A35675"/>
    <w:rsid w:val="00A3569A"/>
    <w:rsid w:val="00A35B49"/>
    <w:rsid w:val="00A35C55"/>
    <w:rsid w:val="00A35CBC"/>
    <w:rsid w:val="00A35D90"/>
    <w:rsid w:val="00A36201"/>
    <w:rsid w:val="00A36390"/>
    <w:rsid w:val="00A3688F"/>
    <w:rsid w:val="00A36E9C"/>
    <w:rsid w:val="00A37094"/>
    <w:rsid w:val="00A3721B"/>
    <w:rsid w:val="00A37F85"/>
    <w:rsid w:val="00A40403"/>
    <w:rsid w:val="00A4055D"/>
    <w:rsid w:val="00A407BC"/>
    <w:rsid w:val="00A40875"/>
    <w:rsid w:val="00A40A5D"/>
    <w:rsid w:val="00A411DA"/>
    <w:rsid w:val="00A41538"/>
    <w:rsid w:val="00A4177E"/>
    <w:rsid w:val="00A41901"/>
    <w:rsid w:val="00A41994"/>
    <w:rsid w:val="00A42306"/>
    <w:rsid w:val="00A42369"/>
    <w:rsid w:val="00A425E2"/>
    <w:rsid w:val="00A42CC7"/>
    <w:rsid w:val="00A42DF5"/>
    <w:rsid w:val="00A42EFE"/>
    <w:rsid w:val="00A43410"/>
    <w:rsid w:val="00A4357D"/>
    <w:rsid w:val="00A4393B"/>
    <w:rsid w:val="00A43BF2"/>
    <w:rsid w:val="00A43C0A"/>
    <w:rsid w:val="00A449C6"/>
    <w:rsid w:val="00A4583C"/>
    <w:rsid w:val="00A45887"/>
    <w:rsid w:val="00A45F6D"/>
    <w:rsid w:val="00A46316"/>
    <w:rsid w:val="00A46575"/>
    <w:rsid w:val="00A46BAB"/>
    <w:rsid w:val="00A46BC9"/>
    <w:rsid w:val="00A46C5D"/>
    <w:rsid w:val="00A46EA1"/>
    <w:rsid w:val="00A471BC"/>
    <w:rsid w:val="00A47722"/>
    <w:rsid w:val="00A5024D"/>
    <w:rsid w:val="00A50376"/>
    <w:rsid w:val="00A50430"/>
    <w:rsid w:val="00A51005"/>
    <w:rsid w:val="00A513A8"/>
    <w:rsid w:val="00A5142D"/>
    <w:rsid w:val="00A514EB"/>
    <w:rsid w:val="00A516D5"/>
    <w:rsid w:val="00A519A7"/>
    <w:rsid w:val="00A51D16"/>
    <w:rsid w:val="00A51E5E"/>
    <w:rsid w:val="00A52AAF"/>
    <w:rsid w:val="00A52DC8"/>
    <w:rsid w:val="00A53377"/>
    <w:rsid w:val="00A537A3"/>
    <w:rsid w:val="00A53BDB"/>
    <w:rsid w:val="00A53E8E"/>
    <w:rsid w:val="00A54761"/>
    <w:rsid w:val="00A548DC"/>
    <w:rsid w:val="00A54BF3"/>
    <w:rsid w:val="00A55479"/>
    <w:rsid w:val="00A55B64"/>
    <w:rsid w:val="00A5605B"/>
    <w:rsid w:val="00A56EC0"/>
    <w:rsid w:val="00A57326"/>
    <w:rsid w:val="00A57911"/>
    <w:rsid w:val="00A579D8"/>
    <w:rsid w:val="00A60D46"/>
    <w:rsid w:val="00A61171"/>
    <w:rsid w:val="00A61AC6"/>
    <w:rsid w:val="00A61EF9"/>
    <w:rsid w:val="00A61F42"/>
    <w:rsid w:val="00A62093"/>
    <w:rsid w:val="00A62381"/>
    <w:rsid w:val="00A623F6"/>
    <w:rsid w:val="00A62624"/>
    <w:rsid w:val="00A628A9"/>
    <w:rsid w:val="00A62B44"/>
    <w:rsid w:val="00A6349D"/>
    <w:rsid w:val="00A63BC6"/>
    <w:rsid w:val="00A64301"/>
    <w:rsid w:val="00A64865"/>
    <w:rsid w:val="00A6489F"/>
    <w:rsid w:val="00A64ECA"/>
    <w:rsid w:val="00A65314"/>
    <w:rsid w:val="00A65814"/>
    <w:rsid w:val="00A65A50"/>
    <w:rsid w:val="00A6636D"/>
    <w:rsid w:val="00A66CD1"/>
    <w:rsid w:val="00A66D32"/>
    <w:rsid w:val="00A671AA"/>
    <w:rsid w:val="00A706C9"/>
    <w:rsid w:val="00A70AB4"/>
    <w:rsid w:val="00A70CE5"/>
    <w:rsid w:val="00A715D3"/>
    <w:rsid w:val="00A7179E"/>
    <w:rsid w:val="00A71829"/>
    <w:rsid w:val="00A71980"/>
    <w:rsid w:val="00A71AD1"/>
    <w:rsid w:val="00A71CD1"/>
    <w:rsid w:val="00A72833"/>
    <w:rsid w:val="00A72F33"/>
    <w:rsid w:val="00A73482"/>
    <w:rsid w:val="00A735CA"/>
    <w:rsid w:val="00A73C3B"/>
    <w:rsid w:val="00A7405E"/>
    <w:rsid w:val="00A740EB"/>
    <w:rsid w:val="00A74147"/>
    <w:rsid w:val="00A74B0F"/>
    <w:rsid w:val="00A74C50"/>
    <w:rsid w:val="00A74C6F"/>
    <w:rsid w:val="00A74D1E"/>
    <w:rsid w:val="00A750FB"/>
    <w:rsid w:val="00A751B0"/>
    <w:rsid w:val="00A752E4"/>
    <w:rsid w:val="00A75A6B"/>
    <w:rsid w:val="00A76423"/>
    <w:rsid w:val="00A768E5"/>
    <w:rsid w:val="00A76D3D"/>
    <w:rsid w:val="00A771C2"/>
    <w:rsid w:val="00A773AA"/>
    <w:rsid w:val="00A77431"/>
    <w:rsid w:val="00A77903"/>
    <w:rsid w:val="00A77DA9"/>
    <w:rsid w:val="00A808E7"/>
    <w:rsid w:val="00A80A57"/>
    <w:rsid w:val="00A824EB"/>
    <w:rsid w:val="00A82569"/>
    <w:rsid w:val="00A82FAD"/>
    <w:rsid w:val="00A8343A"/>
    <w:rsid w:val="00A8348B"/>
    <w:rsid w:val="00A8355D"/>
    <w:rsid w:val="00A837EE"/>
    <w:rsid w:val="00A84531"/>
    <w:rsid w:val="00A84CAE"/>
    <w:rsid w:val="00A84F8F"/>
    <w:rsid w:val="00A852A0"/>
    <w:rsid w:val="00A857F8"/>
    <w:rsid w:val="00A85FBB"/>
    <w:rsid w:val="00A85FD2"/>
    <w:rsid w:val="00A8637C"/>
    <w:rsid w:val="00A866DB"/>
    <w:rsid w:val="00A866E7"/>
    <w:rsid w:val="00A86D7E"/>
    <w:rsid w:val="00A8714F"/>
    <w:rsid w:val="00A873D6"/>
    <w:rsid w:val="00A87584"/>
    <w:rsid w:val="00A87690"/>
    <w:rsid w:val="00A878B8"/>
    <w:rsid w:val="00A90A65"/>
    <w:rsid w:val="00A90F49"/>
    <w:rsid w:val="00A91000"/>
    <w:rsid w:val="00A911EE"/>
    <w:rsid w:val="00A9240B"/>
    <w:rsid w:val="00A9257F"/>
    <w:rsid w:val="00A9304F"/>
    <w:rsid w:val="00A931A9"/>
    <w:rsid w:val="00A93234"/>
    <w:rsid w:val="00A93AD0"/>
    <w:rsid w:val="00A943D1"/>
    <w:rsid w:val="00A945A2"/>
    <w:rsid w:val="00A946CF"/>
    <w:rsid w:val="00A9499E"/>
    <w:rsid w:val="00A949E7"/>
    <w:rsid w:val="00A9510C"/>
    <w:rsid w:val="00A9609D"/>
    <w:rsid w:val="00A9712B"/>
    <w:rsid w:val="00A97263"/>
    <w:rsid w:val="00A973EC"/>
    <w:rsid w:val="00AA0531"/>
    <w:rsid w:val="00AA0BF3"/>
    <w:rsid w:val="00AA0F3A"/>
    <w:rsid w:val="00AA15CF"/>
    <w:rsid w:val="00AA1ADF"/>
    <w:rsid w:val="00AA1E63"/>
    <w:rsid w:val="00AA1EC9"/>
    <w:rsid w:val="00AA1F2B"/>
    <w:rsid w:val="00AA1F7B"/>
    <w:rsid w:val="00AA261B"/>
    <w:rsid w:val="00AA279D"/>
    <w:rsid w:val="00AA2C8D"/>
    <w:rsid w:val="00AA3966"/>
    <w:rsid w:val="00AA3A45"/>
    <w:rsid w:val="00AA3EE6"/>
    <w:rsid w:val="00AA4315"/>
    <w:rsid w:val="00AA45DE"/>
    <w:rsid w:val="00AA47E7"/>
    <w:rsid w:val="00AA4AB7"/>
    <w:rsid w:val="00AA4CE9"/>
    <w:rsid w:val="00AA4D10"/>
    <w:rsid w:val="00AA50D6"/>
    <w:rsid w:val="00AA5252"/>
    <w:rsid w:val="00AA52F8"/>
    <w:rsid w:val="00AA58DE"/>
    <w:rsid w:val="00AA5E01"/>
    <w:rsid w:val="00AA6035"/>
    <w:rsid w:val="00AA63F0"/>
    <w:rsid w:val="00AA686A"/>
    <w:rsid w:val="00AA6A82"/>
    <w:rsid w:val="00AA6CE0"/>
    <w:rsid w:val="00AA6FE8"/>
    <w:rsid w:val="00AA70EB"/>
    <w:rsid w:val="00AA7B6F"/>
    <w:rsid w:val="00AA7DEC"/>
    <w:rsid w:val="00AB0157"/>
    <w:rsid w:val="00AB015D"/>
    <w:rsid w:val="00AB0B42"/>
    <w:rsid w:val="00AB25A9"/>
    <w:rsid w:val="00AB2627"/>
    <w:rsid w:val="00AB2F7C"/>
    <w:rsid w:val="00AB3071"/>
    <w:rsid w:val="00AB3466"/>
    <w:rsid w:val="00AB34FE"/>
    <w:rsid w:val="00AB36B1"/>
    <w:rsid w:val="00AB47F2"/>
    <w:rsid w:val="00AB4B57"/>
    <w:rsid w:val="00AB4E48"/>
    <w:rsid w:val="00AB506B"/>
    <w:rsid w:val="00AB529F"/>
    <w:rsid w:val="00AB5BBB"/>
    <w:rsid w:val="00AB5BE8"/>
    <w:rsid w:val="00AB61B7"/>
    <w:rsid w:val="00AB64A4"/>
    <w:rsid w:val="00AB64BF"/>
    <w:rsid w:val="00AB71ED"/>
    <w:rsid w:val="00AC0242"/>
    <w:rsid w:val="00AC0343"/>
    <w:rsid w:val="00AC0817"/>
    <w:rsid w:val="00AC0AD3"/>
    <w:rsid w:val="00AC0B27"/>
    <w:rsid w:val="00AC0BE6"/>
    <w:rsid w:val="00AC0D10"/>
    <w:rsid w:val="00AC0F67"/>
    <w:rsid w:val="00AC0FF5"/>
    <w:rsid w:val="00AC16C1"/>
    <w:rsid w:val="00AC1ED3"/>
    <w:rsid w:val="00AC206B"/>
    <w:rsid w:val="00AC26F9"/>
    <w:rsid w:val="00AC2C0C"/>
    <w:rsid w:val="00AC2F0C"/>
    <w:rsid w:val="00AC322B"/>
    <w:rsid w:val="00AC347E"/>
    <w:rsid w:val="00AC3AC3"/>
    <w:rsid w:val="00AC412A"/>
    <w:rsid w:val="00AC452E"/>
    <w:rsid w:val="00AC46CD"/>
    <w:rsid w:val="00AC4B87"/>
    <w:rsid w:val="00AC51DB"/>
    <w:rsid w:val="00AC5E58"/>
    <w:rsid w:val="00AC615E"/>
    <w:rsid w:val="00AC75D6"/>
    <w:rsid w:val="00AC7713"/>
    <w:rsid w:val="00AC797B"/>
    <w:rsid w:val="00AC7F15"/>
    <w:rsid w:val="00AD0892"/>
    <w:rsid w:val="00AD08DC"/>
    <w:rsid w:val="00AD0D7F"/>
    <w:rsid w:val="00AD0DA6"/>
    <w:rsid w:val="00AD1336"/>
    <w:rsid w:val="00AD1435"/>
    <w:rsid w:val="00AD1D1E"/>
    <w:rsid w:val="00AD1F96"/>
    <w:rsid w:val="00AD25BC"/>
    <w:rsid w:val="00AD2ABC"/>
    <w:rsid w:val="00AD2BEE"/>
    <w:rsid w:val="00AD2C05"/>
    <w:rsid w:val="00AD2D4B"/>
    <w:rsid w:val="00AD334C"/>
    <w:rsid w:val="00AD349A"/>
    <w:rsid w:val="00AD40EA"/>
    <w:rsid w:val="00AD43BA"/>
    <w:rsid w:val="00AD4D88"/>
    <w:rsid w:val="00AD4EF0"/>
    <w:rsid w:val="00AD5343"/>
    <w:rsid w:val="00AD5531"/>
    <w:rsid w:val="00AD5A5F"/>
    <w:rsid w:val="00AD6200"/>
    <w:rsid w:val="00AD631B"/>
    <w:rsid w:val="00AD64F9"/>
    <w:rsid w:val="00AD64FA"/>
    <w:rsid w:val="00AD6745"/>
    <w:rsid w:val="00AD69AA"/>
    <w:rsid w:val="00AD6AE8"/>
    <w:rsid w:val="00AD6C26"/>
    <w:rsid w:val="00AD6DCC"/>
    <w:rsid w:val="00AD7BE8"/>
    <w:rsid w:val="00AD7F17"/>
    <w:rsid w:val="00AE0B87"/>
    <w:rsid w:val="00AE11FC"/>
    <w:rsid w:val="00AE17B5"/>
    <w:rsid w:val="00AE1904"/>
    <w:rsid w:val="00AE1B0D"/>
    <w:rsid w:val="00AE2143"/>
    <w:rsid w:val="00AE2619"/>
    <w:rsid w:val="00AE2D54"/>
    <w:rsid w:val="00AE2E46"/>
    <w:rsid w:val="00AE3852"/>
    <w:rsid w:val="00AE3AB9"/>
    <w:rsid w:val="00AE4767"/>
    <w:rsid w:val="00AE5422"/>
    <w:rsid w:val="00AE5E71"/>
    <w:rsid w:val="00AE6191"/>
    <w:rsid w:val="00AE61FB"/>
    <w:rsid w:val="00AE62D4"/>
    <w:rsid w:val="00AE6329"/>
    <w:rsid w:val="00AE672D"/>
    <w:rsid w:val="00AF0329"/>
    <w:rsid w:val="00AF07F2"/>
    <w:rsid w:val="00AF083E"/>
    <w:rsid w:val="00AF0A44"/>
    <w:rsid w:val="00AF1477"/>
    <w:rsid w:val="00AF1C08"/>
    <w:rsid w:val="00AF1F86"/>
    <w:rsid w:val="00AF2244"/>
    <w:rsid w:val="00AF2A1F"/>
    <w:rsid w:val="00AF2C00"/>
    <w:rsid w:val="00AF3823"/>
    <w:rsid w:val="00AF3ADA"/>
    <w:rsid w:val="00AF3B3A"/>
    <w:rsid w:val="00AF3F0B"/>
    <w:rsid w:val="00AF5004"/>
    <w:rsid w:val="00AF578A"/>
    <w:rsid w:val="00AF59F4"/>
    <w:rsid w:val="00AF5AD5"/>
    <w:rsid w:val="00AF6924"/>
    <w:rsid w:val="00AF6EF2"/>
    <w:rsid w:val="00AF7882"/>
    <w:rsid w:val="00AF7894"/>
    <w:rsid w:val="00B018B5"/>
    <w:rsid w:val="00B01A4E"/>
    <w:rsid w:val="00B01A90"/>
    <w:rsid w:val="00B01CC0"/>
    <w:rsid w:val="00B025BB"/>
    <w:rsid w:val="00B02912"/>
    <w:rsid w:val="00B02A0B"/>
    <w:rsid w:val="00B02BE7"/>
    <w:rsid w:val="00B02F02"/>
    <w:rsid w:val="00B03C6E"/>
    <w:rsid w:val="00B03DD5"/>
    <w:rsid w:val="00B03F02"/>
    <w:rsid w:val="00B0449E"/>
    <w:rsid w:val="00B0486B"/>
    <w:rsid w:val="00B04B27"/>
    <w:rsid w:val="00B0516D"/>
    <w:rsid w:val="00B054D0"/>
    <w:rsid w:val="00B0574E"/>
    <w:rsid w:val="00B0589D"/>
    <w:rsid w:val="00B05923"/>
    <w:rsid w:val="00B062D1"/>
    <w:rsid w:val="00B062F0"/>
    <w:rsid w:val="00B065F5"/>
    <w:rsid w:val="00B07071"/>
    <w:rsid w:val="00B07A87"/>
    <w:rsid w:val="00B10061"/>
    <w:rsid w:val="00B10A32"/>
    <w:rsid w:val="00B10E2E"/>
    <w:rsid w:val="00B10FD4"/>
    <w:rsid w:val="00B114C0"/>
    <w:rsid w:val="00B11AA6"/>
    <w:rsid w:val="00B11BF5"/>
    <w:rsid w:val="00B128B9"/>
    <w:rsid w:val="00B12C38"/>
    <w:rsid w:val="00B12F3D"/>
    <w:rsid w:val="00B1307D"/>
    <w:rsid w:val="00B136C3"/>
    <w:rsid w:val="00B1374B"/>
    <w:rsid w:val="00B138BC"/>
    <w:rsid w:val="00B13D76"/>
    <w:rsid w:val="00B14074"/>
    <w:rsid w:val="00B14336"/>
    <w:rsid w:val="00B1488B"/>
    <w:rsid w:val="00B14890"/>
    <w:rsid w:val="00B14B37"/>
    <w:rsid w:val="00B14F43"/>
    <w:rsid w:val="00B1536C"/>
    <w:rsid w:val="00B15F62"/>
    <w:rsid w:val="00B166B3"/>
    <w:rsid w:val="00B16DD3"/>
    <w:rsid w:val="00B172B7"/>
    <w:rsid w:val="00B17830"/>
    <w:rsid w:val="00B1788F"/>
    <w:rsid w:val="00B17C96"/>
    <w:rsid w:val="00B17ECD"/>
    <w:rsid w:val="00B20076"/>
    <w:rsid w:val="00B20AB2"/>
    <w:rsid w:val="00B21023"/>
    <w:rsid w:val="00B21096"/>
    <w:rsid w:val="00B21164"/>
    <w:rsid w:val="00B21323"/>
    <w:rsid w:val="00B21341"/>
    <w:rsid w:val="00B21A57"/>
    <w:rsid w:val="00B21F50"/>
    <w:rsid w:val="00B220B1"/>
    <w:rsid w:val="00B2249E"/>
    <w:rsid w:val="00B22723"/>
    <w:rsid w:val="00B22A0C"/>
    <w:rsid w:val="00B22B05"/>
    <w:rsid w:val="00B22EA8"/>
    <w:rsid w:val="00B23397"/>
    <w:rsid w:val="00B2352D"/>
    <w:rsid w:val="00B241BC"/>
    <w:rsid w:val="00B24426"/>
    <w:rsid w:val="00B25071"/>
    <w:rsid w:val="00B252C5"/>
    <w:rsid w:val="00B252DB"/>
    <w:rsid w:val="00B25836"/>
    <w:rsid w:val="00B25B46"/>
    <w:rsid w:val="00B25F2D"/>
    <w:rsid w:val="00B26562"/>
    <w:rsid w:val="00B27776"/>
    <w:rsid w:val="00B27D4D"/>
    <w:rsid w:val="00B307EC"/>
    <w:rsid w:val="00B30EB0"/>
    <w:rsid w:val="00B312A5"/>
    <w:rsid w:val="00B312B6"/>
    <w:rsid w:val="00B31964"/>
    <w:rsid w:val="00B32067"/>
    <w:rsid w:val="00B320FD"/>
    <w:rsid w:val="00B32399"/>
    <w:rsid w:val="00B32566"/>
    <w:rsid w:val="00B32705"/>
    <w:rsid w:val="00B32C14"/>
    <w:rsid w:val="00B32F0C"/>
    <w:rsid w:val="00B3362A"/>
    <w:rsid w:val="00B3372B"/>
    <w:rsid w:val="00B33A20"/>
    <w:rsid w:val="00B343CB"/>
    <w:rsid w:val="00B34407"/>
    <w:rsid w:val="00B347E7"/>
    <w:rsid w:val="00B34BC2"/>
    <w:rsid w:val="00B35479"/>
    <w:rsid w:val="00B35FC1"/>
    <w:rsid w:val="00B362F8"/>
    <w:rsid w:val="00B3634D"/>
    <w:rsid w:val="00B369CA"/>
    <w:rsid w:val="00B3705E"/>
    <w:rsid w:val="00B374E7"/>
    <w:rsid w:val="00B40764"/>
    <w:rsid w:val="00B40833"/>
    <w:rsid w:val="00B40D86"/>
    <w:rsid w:val="00B40D8A"/>
    <w:rsid w:val="00B41058"/>
    <w:rsid w:val="00B412FD"/>
    <w:rsid w:val="00B41319"/>
    <w:rsid w:val="00B4161D"/>
    <w:rsid w:val="00B41B70"/>
    <w:rsid w:val="00B41C66"/>
    <w:rsid w:val="00B420FA"/>
    <w:rsid w:val="00B42720"/>
    <w:rsid w:val="00B42973"/>
    <w:rsid w:val="00B42B0B"/>
    <w:rsid w:val="00B42C6A"/>
    <w:rsid w:val="00B4317F"/>
    <w:rsid w:val="00B43907"/>
    <w:rsid w:val="00B43EE9"/>
    <w:rsid w:val="00B44011"/>
    <w:rsid w:val="00B44251"/>
    <w:rsid w:val="00B447D1"/>
    <w:rsid w:val="00B44B2B"/>
    <w:rsid w:val="00B44CB5"/>
    <w:rsid w:val="00B4551D"/>
    <w:rsid w:val="00B45731"/>
    <w:rsid w:val="00B457D7"/>
    <w:rsid w:val="00B458C4"/>
    <w:rsid w:val="00B45E8E"/>
    <w:rsid w:val="00B460A7"/>
    <w:rsid w:val="00B462ED"/>
    <w:rsid w:val="00B46638"/>
    <w:rsid w:val="00B46DBD"/>
    <w:rsid w:val="00B46EA8"/>
    <w:rsid w:val="00B4737B"/>
    <w:rsid w:val="00B4742B"/>
    <w:rsid w:val="00B476F5"/>
    <w:rsid w:val="00B4770C"/>
    <w:rsid w:val="00B50167"/>
    <w:rsid w:val="00B50309"/>
    <w:rsid w:val="00B50680"/>
    <w:rsid w:val="00B50A2E"/>
    <w:rsid w:val="00B50B3C"/>
    <w:rsid w:val="00B51091"/>
    <w:rsid w:val="00B51115"/>
    <w:rsid w:val="00B514D6"/>
    <w:rsid w:val="00B51568"/>
    <w:rsid w:val="00B5157C"/>
    <w:rsid w:val="00B516DB"/>
    <w:rsid w:val="00B51E6B"/>
    <w:rsid w:val="00B521F4"/>
    <w:rsid w:val="00B52643"/>
    <w:rsid w:val="00B528FC"/>
    <w:rsid w:val="00B52915"/>
    <w:rsid w:val="00B52A2B"/>
    <w:rsid w:val="00B52D0E"/>
    <w:rsid w:val="00B53862"/>
    <w:rsid w:val="00B53E52"/>
    <w:rsid w:val="00B54199"/>
    <w:rsid w:val="00B54229"/>
    <w:rsid w:val="00B544CC"/>
    <w:rsid w:val="00B548F6"/>
    <w:rsid w:val="00B54DE3"/>
    <w:rsid w:val="00B55095"/>
    <w:rsid w:val="00B553E3"/>
    <w:rsid w:val="00B556CE"/>
    <w:rsid w:val="00B57640"/>
    <w:rsid w:val="00B5766D"/>
    <w:rsid w:val="00B5785D"/>
    <w:rsid w:val="00B57ADE"/>
    <w:rsid w:val="00B60771"/>
    <w:rsid w:val="00B61027"/>
    <w:rsid w:val="00B61947"/>
    <w:rsid w:val="00B625B6"/>
    <w:rsid w:val="00B6267D"/>
    <w:rsid w:val="00B62D90"/>
    <w:rsid w:val="00B630F1"/>
    <w:rsid w:val="00B63106"/>
    <w:rsid w:val="00B6378A"/>
    <w:rsid w:val="00B645A6"/>
    <w:rsid w:val="00B649CE"/>
    <w:rsid w:val="00B64A66"/>
    <w:rsid w:val="00B64CF2"/>
    <w:rsid w:val="00B65AB5"/>
    <w:rsid w:val="00B65F72"/>
    <w:rsid w:val="00B6606E"/>
    <w:rsid w:val="00B66166"/>
    <w:rsid w:val="00B667E7"/>
    <w:rsid w:val="00B66801"/>
    <w:rsid w:val="00B66A5F"/>
    <w:rsid w:val="00B66FF8"/>
    <w:rsid w:val="00B674C8"/>
    <w:rsid w:val="00B675B6"/>
    <w:rsid w:val="00B67B82"/>
    <w:rsid w:val="00B67EA0"/>
    <w:rsid w:val="00B67FF9"/>
    <w:rsid w:val="00B700A3"/>
    <w:rsid w:val="00B70193"/>
    <w:rsid w:val="00B70E2E"/>
    <w:rsid w:val="00B70F72"/>
    <w:rsid w:val="00B713DA"/>
    <w:rsid w:val="00B715D6"/>
    <w:rsid w:val="00B71C23"/>
    <w:rsid w:val="00B729FE"/>
    <w:rsid w:val="00B73E0D"/>
    <w:rsid w:val="00B73ECD"/>
    <w:rsid w:val="00B74208"/>
    <w:rsid w:val="00B74438"/>
    <w:rsid w:val="00B745BA"/>
    <w:rsid w:val="00B74D25"/>
    <w:rsid w:val="00B74D8A"/>
    <w:rsid w:val="00B74F61"/>
    <w:rsid w:val="00B75126"/>
    <w:rsid w:val="00B7549D"/>
    <w:rsid w:val="00B75711"/>
    <w:rsid w:val="00B75868"/>
    <w:rsid w:val="00B75BA9"/>
    <w:rsid w:val="00B75E80"/>
    <w:rsid w:val="00B7611B"/>
    <w:rsid w:val="00B76179"/>
    <w:rsid w:val="00B7671E"/>
    <w:rsid w:val="00B77631"/>
    <w:rsid w:val="00B77C08"/>
    <w:rsid w:val="00B80054"/>
    <w:rsid w:val="00B807AA"/>
    <w:rsid w:val="00B80A37"/>
    <w:rsid w:val="00B80C46"/>
    <w:rsid w:val="00B81136"/>
    <w:rsid w:val="00B815AB"/>
    <w:rsid w:val="00B81C9A"/>
    <w:rsid w:val="00B82116"/>
    <w:rsid w:val="00B82998"/>
    <w:rsid w:val="00B82C0A"/>
    <w:rsid w:val="00B82D73"/>
    <w:rsid w:val="00B82E43"/>
    <w:rsid w:val="00B83788"/>
    <w:rsid w:val="00B83A29"/>
    <w:rsid w:val="00B83B96"/>
    <w:rsid w:val="00B83DBD"/>
    <w:rsid w:val="00B83F1F"/>
    <w:rsid w:val="00B844E5"/>
    <w:rsid w:val="00B846C2"/>
    <w:rsid w:val="00B84708"/>
    <w:rsid w:val="00B8483D"/>
    <w:rsid w:val="00B84B90"/>
    <w:rsid w:val="00B853B2"/>
    <w:rsid w:val="00B85726"/>
    <w:rsid w:val="00B85F98"/>
    <w:rsid w:val="00B8602F"/>
    <w:rsid w:val="00B86857"/>
    <w:rsid w:val="00B873E2"/>
    <w:rsid w:val="00B877CE"/>
    <w:rsid w:val="00B87AEC"/>
    <w:rsid w:val="00B87C3C"/>
    <w:rsid w:val="00B87C7F"/>
    <w:rsid w:val="00B87CD1"/>
    <w:rsid w:val="00B87FF9"/>
    <w:rsid w:val="00B900DC"/>
    <w:rsid w:val="00B90193"/>
    <w:rsid w:val="00B9028F"/>
    <w:rsid w:val="00B90532"/>
    <w:rsid w:val="00B906CC"/>
    <w:rsid w:val="00B907E0"/>
    <w:rsid w:val="00B90F06"/>
    <w:rsid w:val="00B91141"/>
    <w:rsid w:val="00B91D05"/>
    <w:rsid w:val="00B9244F"/>
    <w:rsid w:val="00B927BE"/>
    <w:rsid w:val="00B92C7E"/>
    <w:rsid w:val="00B92E05"/>
    <w:rsid w:val="00B931D1"/>
    <w:rsid w:val="00B93261"/>
    <w:rsid w:val="00B932BE"/>
    <w:rsid w:val="00B9337C"/>
    <w:rsid w:val="00B937B8"/>
    <w:rsid w:val="00B93C42"/>
    <w:rsid w:val="00B93C4E"/>
    <w:rsid w:val="00B9405E"/>
    <w:rsid w:val="00B941BC"/>
    <w:rsid w:val="00B9461F"/>
    <w:rsid w:val="00B94A14"/>
    <w:rsid w:val="00B94DDA"/>
    <w:rsid w:val="00B958FF"/>
    <w:rsid w:val="00B96014"/>
    <w:rsid w:val="00B960A7"/>
    <w:rsid w:val="00B97289"/>
    <w:rsid w:val="00B97391"/>
    <w:rsid w:val="00B97419"/>
    <w:rsid w:val="00B97808"/>
    <w:rsid w:val="00B97F34"/>
    <w:rsid w:val="00BA0166"/>
    <w:rsid w:val="00BA0423"/>
    <w:rsid w:val="00BA0990"/>
    <w:rsid w:val="00BA0B47"/>
    <w:rsid w:val="00BA0E68"/>
    <w:rsid w:val="00BA1873"/>
    <w:rsid w:val="00BA1EAD"/>
    <w:rsid w:val="00BA2717"/>
    <w:rsid w:val="00BA285F"/>
    <w:rsid w:val="00BA29F8"/>
    <w:rsid w:val="00BA2FA5"/>
    <w:rsid w:val="00BA30AD"/>
    <w:rsid w:val="00BA321D"/>
    <w:rsid w:val="00BA32C6"/>
    <w:rsid w:val="00BA33CB"/>
    <w:rsid w:val="00BA36A6"/>
    <w:rsid w:val="00BA3F14"/>
    <w:rsid w:val="00BA4AF3"/>
    <w:rsid w:val="00BA4D5D"/>
    <w:rsid w:val="00BA4E87"/>
    <w:rsid w:val="00BA50F4"/>
    <w:rsid w:val="00BA51F8"/>
    <w:rsid w:val="00BA59B9"/>
    <w:rsid w:val="00BA6081"/>
    <w:rsid w:val="00BA616A"/>
    <w:rsid w:val="00BA619C"/>
    <w:rsid w:val="00BA6792"/>
    <w:rsid w:val="00BA6853"/>
    <w:rsid w:val="00BA6E20"/>
    <w:rsid w:val="00BA7954"/>
    <w:rsid w:val="00BA7E12"/>
    <w:rsid w:val="00BA7F9B"/>
    <w:rsid w:val="00BB00E4"/>
    <w:rsid w:val="00BB0DD5"/>
    <w:rsid w:val="00BB0F53"/>
    <w:rsid w:val="00BB0FA6"/>
    <w:rsid w:val="00BB12B8"/>
    <w:rsid w:val="00BB168A"/>
    <w:rsid w:val="00BB1BCE"/>
    <w:rsid w:val="00BB26AF"/>
    <w:rsid w:val="00BB26E6"/>
    <w:rsid w:val="00BB38F8"/>
    <w:rsid w:val="00BB3BEB"/>
    <w:rsid w:val="00BB3C19"/>
    <w:rsid w:val="00BB3DEC"/>
    <w:rsid w:val="00BB408B"/>
    <w:rsid w:val="00BB4A08"/>
    <w:rsid w:val="00BB4BBD"/>
    <w:rsid w:val="00BB4C8E"/>
    <w:rsid w:val="00BB4FD7"/>
    <w:rsid w:val="00BB5A33"/>
    <w:rsid w:val="00BB5FAF"/>
    <w:rsid w:val="00BB6609"/>
    <w:rsid w:val="00BB69F1"/>
    <w:rsid w:val="00BB6B51"/>
    <w:rsid w:val="00BB7256"/>
    <w:rsid w:val="00BB7D01"/>
    <w:rsid w:val="00BC0131"/>
    <w:rsid w:val="00BC053B"/>
    <w:rsid w:val="00BC0994"/>
    <w:rsid w:val="00BC0AE8"/>
    <w:rsid w:val="00BC0E53"/>
    <w:rsid w:val="00BC0F85"/>
    <w:rsid w:val="00BC1107"/>
    <w:rsid w:val="00BC13A7"/>
    <w:rsid w:val="00BC18C8"/>
    <w:rsid w:val="00BC194A"/>
    <w:rsid w:val="00BC19B5"/>
    <w:rsid w:val="00BC19F8"/>
    <w:rsid w:val="00BC1D4E"/>
    <w:rsid w:val="00BC1DE6"/>
    <w:rsid w:val="00BC27A8"/>
    <w:rsid w:val="00BC27F5"/>
    <w:rsid w:val="00BC2FB9"/>
    <w:rsid w:val="00BC341F"/>
    <w:rsid w:val="00BC36AE"/>
    <w:rsid w:val="00BC382B"/>
    <w:rsid w:val="00BC3B29"/>
    <w:rsid w:val="00BC3D59"/>
    <w:rsid w:val="00BC4295"/>
    <w:rsid w:val="00BC4BCB"/>
    <w:rsid w:val="00BC4CBF"/>
    <w:rsid w:val="00BC516D"/>
    <w:rsid w:val="00BC6E17"/>
    <w:rsid w:val="00BC72D7"/>
    <w:rsid w:val="00BC75FD"/>
    <w:rsid w:val="00BC7951"/>
    <w:rsid w:val="00BC79DF"/>
    <w:rsid w:val="00BC7EA9"/>
    <w:rsid w:val="00BD01A3"/>
    <w:rsid w:val="00BD0251"/>
    <w:rsid w:val="00BD067D"/>
    <w:rsid w:val="00BD070D"/>
    <w:rsid w:val="00BD0C8F"/>
    <w:rsid w:val="00BD112B"/>
    <w:rsid w:val="00BD120D"/>
    <w:rsid w:val="00BD178E"/>
    <w:rsid w:val="00BD1939"/>
    <w:rsid w:val="00BD1B9A"/>
    <w:rsid w:val="00BD2021"/>
    <w:rsid w:val="00BD211B"/>
    <w:rsid w:val="00BD2330"/>
    <w:rsid w:val="00BD2464"/>
    <w:rsid w:val="00BD305D"/>
    <w:rsid w:val="00BD3316"/>
    <w:rsid w:val="00BD34EB"/>
    <w:rsid w:val="00BD3574"/>
    <w:rsid w:val="00BD359D"/>
    <w:rsid w:val="00BD3E7A"/>
    <w:rsid w:val="00BD41C6"/>
    <w:rsid w:val="00BD445B"/>
    <w:rsid w:val="00BD4CEB"/>
    <w:rsid w:val="00BD4D6F"/>
    <w:rsid w:val="00BD5070"/>
    <w:rsid w:val="00BD5222"/>
    <w:rsid w:val="00BD52B6"/>
    <w:rsid w:val="00BD56EE"/>
    <w:rsid w:val="00BD5E75"/>
    <w:rsid w:val="00BD65AE"/>
    <w:rsid w:val="00BD6A48"/>
    <w:rsid w:val="00BD7275"/>
    <w:rsid w:val="00BD7B15"/>
    <w:rsid w:val="00BE009F"/>
    <w:rsid w:val="00BE016B"/>
    <w:rsid w:val="00BE07EF"/>
    <w:rsid w:val="00BE0992"/>
    <w:rsid w:val="00BE14D8"/>
    <w:rsid w:val="00BE1DC4"/>
    <w:rsid w:val="00BE1EE8"/>
    <w:rsid w:val="00BE1F3A"/>
    <w:rsid w:val="00BE1F57"/>
    <w:rsid w:val="00BE2D49"/>
    <w:rsid w:val="00BE2EDB"/>
    <w:rsid w:val="00BE326E"/>
    <w:rsid w:val="00BE3383"/>
    <w:rsid w:val="00BE45C5"/>
    <w:rsid w:val="00BE4C00"/>
    <w:rsid w:val="00BE4D3A"/>
    <w:rsid w:val="00BE4E36"/>
    <w:rsid w:val="00BE5CC4"/>
    <w:rsid w:val="00BE6665"/>
    <w:rsid w:val="00BE72F6"/>
    <w:rsid w:val="00BF06C7"/>
    <w:rsid w:val="00BF08EB"/>
    <w:rsid w:val="00BF10CE"/>
    <w:rsid w:val="00BF170A"/>
    <w:rsid w:val="00BF218F"/>
    <w:rsid w:val="00BF2705"/>
    <w:rsid w:val="00BF28B2"/>
    <w:rsid w:val="00BF3078"/>
    <w:rsid w:val="00BF33B4"/>
    <w:rsid w:val="00BF3509"/>
    <w:rsid w:val="00BF3740"/>
    <w:rsid w:val="00BF3743"/>
    <w:rsid w:val="00BF3ADB"/>
    <w:rsid w:val="00BF4036"/>
    <w:rsid w:val="00BF41C3"/>
    <w:rsid w:val="00BF459E"/>
    <w:rsid w:val="00BF4652"/>
    <w:rsid w:val="00BF5740"/>
    <w:rsid w:val="00BF59F6"/>
    <w:rsid w:val="00BF5F1C"/>
    <w:rsid w:val="00BF6323"/>
    <w:rsid w:val="00BF64B4"/>
    <w:rsid w:val="00BF679C"/>
    <w:rsid w:val="00BF69BF"/>
    <w:rsid w:val="00BF6C76"/>
    <w:rsid w:val="00BF6D5C"/>
    <w:rsid w:val="00BF6E08"/>
    <w:rsid w:val="00BF6F8F"/>
    <w:rsid w:val="00BF7029"/>
    <w:rsid w:val="00BF76C6"/>
    <w:rsid w:val="00BF7D53"/>
    <w:rsid w:val="00C002B0"/>
    <w:rsid w:val="00C01222"/>
    <w:rsid w:val="00C015ED"/>
    <w:rsid w:val="00C01966"/>
    <w:rsid w:val="00C02A22"/>
    <w:rsid w:val="00C02FFF"/>
    <w:rsid w:val="00C033EA"/>
    <w:rsid w:val="00C033F2"/>
    <w:rsid w:val="00C038E6"/>
    <w:rsid w:val="00C03CEE"/>
    <w:rsid w:val="00C03EE7"/>
    <w:rsid w:val="00C04265"/>
    <w:rsid w:val="00C04690"/>
    <w:rsid w:val="00C0471A"/>
    <w:rsid w:val="00C04979"/>
    <w:rsid w:val="00C04F1A"/>
    <w:rsid w:val="00C04F3B"/>
    <w:rsid w:val="00C05246"/>
    <w:rsid w:val="00C05538"/>
    <w:rsid w:val="00C06023"/>
    <w:rsid w:val="00C06248"/>
    <w:rsid w:val="00C0690E"/>
    <w:rsid w:val="00C0782C"/>
    <w:rsid w:val="00C0783F"/>
    <w:rsid w:val="00C07F81"/>
    <w:rsid w:val="00C10EA5"/>
    <w:rsid w:val="00C1148B"/>
    <w:rsid w:val="00C115D3"/>
    <w:rsid w:val="00C11A0D"/>
    <w:rsid w:val="00C12094"/>
    <w:rsid w:val="00C12203"/>
    <w:rsid w:val="00C12442"/>
    <w:rsid w:val="00C12CEC"/>
    <w:rsid w:val="00C13094"/>
    <w:rsid w:val="00C13FEB"/>
    <w:rsid w:val="00C14640"/>
    <w:rsid w:val="00C14649"/>
    <w:rsid w:val="00C1495F"/>
    <w:rsid w:val="00C14D85"/>
    <w:rsid w:val="00C156A7"/>
    <w:rsid w:val="00C15791"/>
    <w:rsid w:val="00C170C3"/>
    <w:rsid w:val="00C17464"/>
    <w:rsid w:val="00C1764A"/>
    <w:rsid w:val="00C178FD"/>
    <w:rsid w:val="00C17A59"/>
    <w:rsid w:val="00C17B67"/>
    <w:rsid w:val="00C17CDA"/>
    <w:rsid w:val="00C17CEC"/>
    <w:rsid w:val="00C17D1F"/>
    <w:rsid w:val="00C17EF1"/>
    <w:rsid w:val="00C20D2A"/>
    <w:rsid w:val="00C20E6D"/>
    <w:rsid w:val="00C2110E"/>
    <w:rsid w:val="00C21195"/>
    <w:rsid w:val="00C215CC"/>
    <w:rsid w:val="00C21F1B"/>
    <w:rsid w:val="00C21FA4"/>
    <w:rsid w:val="00C2227E"/>
    <w:rsid w:val="00C22897"/>
    <w:rsid w:val="00C228A0"/>
    <w:rsid w:val="00C22B21"/>
    <w:rsid w:val="00C22FE1"/>
    <w:rsid w:val="00C23511"/>
    <w:rsid w:val="00C239C7"/>
    <w:rsid w:val="00C24089"/>
    <w:rsid w:val="00C24494"/>
    <w:rsid w:val="00C24653"/>
    <w:rsid w:val="00C246FE"/>
    <w:rsid w:val="00C24D3C"/>
    <w:rsid w:val="00C24F03"/>
    <w:rsid w:val="00C24F6B"/>
    <w:rsid w:val="00C2506E"/>
    <w:rsid w:val="00C25589"/>
    <w:rsid w:val="00C25689"/>
    <w:rsid w:val="00C25760"/>
    <w:rsid w:val="00C2588F"/>
    <w:rsid w:val="00C26C25"/>
    <w:rsid w:val="00C2712E"/>
    <w:rsid w:val="00C27353"/>
    <w:rsid w:val="00C27465"/>
    <w:rsid w:val="00C3045D"/>
    <w:rsid w:val="00C30B28"/>
    <w:rsid w:val="00C31DBD"/>
    <w:rsid w:val="00C32E46"/>
    <w:rsid w:val="00C3311D"/>
    <w:rsid w:val="00C3341B"/>
    <w:rsid w:val="00C33781"/>
    <w:rsid w:val="00C33A43"/>
    <w:rsid w:val="00C33EC5"/>
    <w:rsid w:val="00C3433C"/>
    <w:rsid w:val="00C34F26"/>
    <w:rsid w:val="00C34FC6"/>
    <w:rsid w:val="00C35280"/>
    <w:rsid w:val="00C357A2"/>
    <w:rsid w:val="00C35EC4"/>
    <w:rsid w:val="00C36473"/>
    <w:rsid w:val="00C36BDA"/>
    <w:rsid w:val="00C373C8"/>
    <w:rsid w:val="00C37437"/>
    <w:rsid w:val="00C377AA"/>
    <w:rsid w:val="00C37959"/>
    <w:rsid w:val="00C37C97"/>
    <w:rsid w:val="00C40098"/>
    <w:rsid w:val="00C407CB"/>
    <w:rsid w:val="00C40A37"/>
    <w:rsid w:val="00C40CDB"/>
    <w:rsid w:val="00C41666"/>
    <w:rsid w:val="00C41B5A"/>
    <w:rsid w:val="00C42602"/>
    <w:rsid w:val="00C429AA"/>
    <w:rsid w:val="00C43D75"/>
    <w:rsid w:val="00C43F66"/>
    <w:rsid w:val="00C442BD"/>
    <w:rsid w:val="00C44F43"/>
    <w:rsid w:val="00C44F69"/>
    <w:rsid w:val="00C44F6F"/>
    <w:rsid w:val="00C450A1"/>
    <w:rsid w:val="00C45C9C"/>
    <w:rsid w:val="00C46B4D"/>
    <w:rsid w:val="00C47FE1"/>
    <w:rsid w:val="00C5096D"/>
    <w:rsid w:val="00C50974"/>
    <w:rsid w:val="00C509E1"/>
    <w:rsid w:val="00C51086"/>
    <w:rsid w:val="00C5122F"/>
    <w:rsid w:val="00C51A4E"/>
    <w:rsid w:val="00C51FFD"/>
    <w:rsid w:val="00C524A9"/>
    <w:rsid w:val="00C52995"/>
    <w:rsid w:val="00C52BC5"/>
    <w:rsid w:val="00C52DE9"/>
    <w:rsid w:val="00C52EAE"/>
    <w:rsid w:val="00C52ED2"/>
    <w:rsid w:val="00C52F46"/>
    <w:rsid w:val="00C53179"/>
    <w:rsid w:val="00C5340B"/>
    <w:rsid w:val="00C55243"/>
    <w:rsid w:val="00C559E8"/>
    <w:rsid w:val="00C55B55"/>
    <w:rsid w:val="00C574D3"/>
    <w:rsid w:val="00C5787E"/>
    <w:rsid w:val="00C5798C"/>
    <w:rsid w:val="00C57CC9"/>
    <w:rsid w:val="00C60401"/>
    <w:rsid w:val="00C60E15"/>
    <w:rsid w:val="00C61036"/>
    <w:rsid w:val="00C62214"/>
    <w:rsid w:val="00C6248E"/>
    <w:rsid w:val="00C63224"/>
    <w:rsid w:val="00C634A5"/>
    <w:rsid w:val="00C6383C"/>
    <w:rsid w:val="00C644D8"/>
    <w:rsid w:val="00C646CE"/>
    <w:rsid w:val="00C64843"/>
    <w:rsid w:val="00C64DEE"/>
    <w:rsid w:val="00C64FCF"/>
    <w:rsid w:val="00C65220"/>
    <w:rsid w:val="00C65638"/>
    <w:rsid w:val="00C658A2"/>
    <w:rsid w:val="00C658CF"/>
    <w:rsid w:val="00C65A1E"/>
    <w:rsid w:val="00C664EE"/>
    <w:rsid w:val="00C6673C"/>
    <w:rsid w:val="00C667E6"/>
    <w:rsid w:val="00C66CD7"/>
    <w:rsid w:val="00C67210"/>
    <w:rsid w:val="00C678C0"/>
    <w:rsid w:val="00C67B56"/>
    <w:rsid w:val="00C701DA"/>
    <w:rsid w:val="00C7067F"/>
    <w:rsid w:val="00C70B39"/>
    <w:rsid w:val="00C71093"/>
    <w:rsid w:val="00C71843"/>
    <w:rsid w:val="00C71A71"/>
    <w:rsid w:val="00C71CCB"/>
    <w:rsid w:val="00C720A1"/>
    <w:rsid w:val="00C727AF"/>
    <w:rsid w:val="00C72BB8"/>
    <w:rsid w:val="00C72E21"/>
    <w:rsid w:val="00C731D7"/>
    <w:rsid w:val="00C7322C"/>
    <w:rsid w:val="00C73F87"/>
    <w:rsid w:val="00C74149"/>
    <w:rsid w:val="00C74502"/>
    <w:rsid w:val="00C74583"/>
    <w:rsid w:val="00C74C0B"/>
    <w:rsid w:val="00C750EE"/>
    <w:rsid w:val="00C7606C"/>
    <w:rsid w:val="00C762D0"/>
    <w:rsid w:val="00C7644C"/>
    <w:rsid w:val="00C764AA"/>
    <w:rsid w:val="00C764C6"/>
    <w:rsid w:val="00C766E9"/>
    <w:rsid w:val="00C7691D"/>
    <w:rsid w:val="00C7695F"/>
    <w:rsid w:val="00C76BF1"/>
    <w:rsid w:val="00C76ECF"/>
    <w:rsid w:val="00C770B3"/>
    <w:rsid w:val="00C770FA"/>
    <w:rsid w:val="00C77188"/>
    <w:rsid w:val="00C77505"/>
    <w:rsid w:val="00C77CF7"/>
    <w:rsid w:val="00C802E6"/>
    <w:rsid w:val="00C80831"/>
    <w:rsid w:val="00C80C03"/>
    <w:rsid w:val="00C80EB6"/>
    <w:rsid w:val="00C80FF4"/>
    <w:rsid w:val="00C81043"/>
    <w:rsid w:val="00C8130A"/>
    <w:rsid w:val="00C818A7"/>
    <w:rsid w:val="00C81E47"/>
    <w:rsid w:val="00C8250F"/>
    <w:rsid w:val="00C82752"/>
    <w:rsid w:val="00C82A87"/>
    <w:rsid w:val="00C82D1D"/>
    <w:rsid w:val="00C82D62"/>
    <w:rsid w:val="00C837EE"/>
    <w:rsid w:val="00C84108"/>
    <w:rsid w:val="00C84129"/>
    <w:rsid w:val="00C84896"/>
    <w:rsid w:val="00C85AA7"/>
    <w:rsid w:val="00C85BF7"/>
    <w:rsid w:val="00C85C21"/>
    <w:rsid w:val="00C8635D"/>
    <w:rsid w:val="00C863B3"/>
    <w:rsid w:val="00C867E5"/>
    <w:rsid w:val="00C868B5"/>
    <w:rsid w:val="00C86BDA"/>
    <w:rsid w:val="00C87111"/>
    <w:rsid w:val="00C8774D"/>
    <w:rsid w:val="00C879AA"/>
    <w:rsid w:val="00C87F76"/>
    <w:rsid w:val="00C9086A"/>
    <w:rsid w:val="00C90D9C"/>
    <w:rsid w:val="00C90E7E"/>
    <w:rsid w:val="00C91019"/>
    <w:rsid w:val="00C910AA"/>
    <w:rsid w:val="00C911B1"/>
    <w:rsid w:val="00C91244"/>
    <w:rsid w:val="00C912AF"/>
    <w:rsid w:val="00C91A2E"/>
    <w:rsid w:val="00C923CF"/>
    <w:rsid w:val="00C92BAB"/>
    <w:rsid w:val="00C92C47"/>
    <w:rsid w:val="00C92CD1"/>
    <w:rsid w:val="00C92F3F"/>
    <w:rsid w:val="00C932C7"/>
    <w:rsid w:val="00C937A8"/>
    <w:rsid w:val="00C94022"/>
    <w:rsid w:val="00C94533"/>
    <w:rsid w:val="00C9484D"/>
    <w:rsid w:val="00C9485E"/>
    <w:rsid w:val="00C948D3"/>
    <w:rsid w:val="00C94BA0"/>
    <w:rsid w:val="00C94CA7"/>
    <w:rsid w:val="00C951AC"/>
    <w:rsid w:val="00C951FF"/>
    <w:rsid w:val="00C953A2"/>
    <w:rsid w:val="00C9547B"/>
    <w:rsid w:val="00C95AD5"/>
    <w:rsid w:val="00C95B8D"/>
    <w:rsid w:val="00C965DC"/>
    <w:rsid w:val="00C9674E"/>
    <w:rsid w:val="00C96F12"/>
    <w:rsid w:val="00C96FF1"/>
    <w:rsid w:val="00C972A8"/>
    <w:rsid w:val="00C975D8"/>
    <w:rsid w:val="00C977BF"/>
    <w:rsid w:val="00C97968"/>
    <w:rsid w:val="00C97EC3"/>
    <w:rsid w:val="00C97FBB"/>
    <w:rsid w:val="00CA01F3"/>
    <w:rsid w:val="00CA06F9"/>
    <w:rsid w:val="00CA09C9"/>
    <w:rsid w:val="00CA0D1B"/>
    <w:rsid w:val="00CA0DD2"/>
    <w:rsid w:val="00CA1401"/>
    <w:rsid w:val="00CA1813"/>
    <w:rsid w:val="00CA1A85"/>
    <w:rsid w:val="00CA230F"/>
    <w:rsid w:val="00CA25BE"/>
    <w:rsid w:val="00CA2601"/>
    <w:rsid w:val="00CA2CEA"/>
    <w:rsid w:val="00CA2F44"/>
    <w:rsid w:val="00CA317B"/>
    <w:rsid w:val="00CA31B0"/>
    <w:rsid w:val="00CA3284"/>
    <w:rsid w:val="00CA3361"/>
    <w:rsid w:val="00CA348F"/>
    <w:rsid w:val="00CA359E"/>
    <w:rsid w:val="00CA361D"/>
    <w:rsid w:val="00CA3EFB"/>
    <w:rsid w:val="00CA4019"/>
    <w:rsid w:val="00CA434A"/>
    <w:rsid w:val="00CA443E"/>
    <w:rsid w:val="00CA4930"/>
    <w:rsid w:val="00CA4A63"/>
    <w:rsid w:val="00CA50F3"/>
    <w:rsid w:val="00CA53A8"/>
    <w:rsid w:val="00CA569A"/>
    <w:rsid w:val="00CA5723"/>
    <w:rsid w:val="00CA5838"/>
    <w:rsid w:val="00CA5907"/>
    <w:rsid w:val="00CA5B55"/>
    <w:rsid w:val="00CA5E14"/>
    <w:rsid w:val="00CA5E2C"/>
    <w:rsid w:val="00CA6694"/>
    <w:rsid w:val="00CA6C0D"/>
    <w:rsid w:val="00CA7554"/>
    <w:rsid w:val="00CA75EC"/>
    <w:rsid w:val="00CA7B8A"/>
    <w:rsid w:val="00CA7CBB"/>
    <w:rsid w:val="00CA7EC0"/>
    <w:rsid w:val="00CB05C8"/>
    <w:rsid w:val="00CB0783"/>
    <w:rsid w:val="00CB0B25"/>
    <w:rsid w:val="00CB1B47"/>
    <w:rsid w:val="00CB1FDB"/>
    <w:rsid w:val="00CB2B61"/>
    <w:rsid w:val="00CB2C17"/>
    <w:rsid w:val="00CB2F88"/>
    <w:rsid w:val="00CB320C"/>
    <w:rsid w:val="00CB3606"/>
    <w:rsid w:val="00CB3DE5"/>
    <w:rsid w:val="00CB4196"/>
    <w:rsid w:val="00CB423C"/>
    <w:rsid w:val="00CB4606"/>
    <w:rsid w:val="00CB4C85"/>
    <w:rsid w:val="00CB611A"/>
    <w:rsid w:val="00CB64E0"/>
    <w:rsid w:val="00CB6512"/>
    <w:rsid w:val="00CB7334"/>
    <w:rsid w:val="00CC00EA"/>
    <w:rsid w:val="00CC02E8"/>
    <w:rsid w:val="00CC0888"/>
    <w:rsid w:val="00CC0C8D"/>
    <w:rsid w:val="00CC12D8"/>
    <w:rsid w:val="00CC1601"/>
    <w:rsid w:val="00CC164E"/>
    <w:rsid w:val="00CC1A82"/>
    <w:rsid w:val="00CC3539"/>
    <w:rsid w:val="00CC37EB"/>
    <w:rsid w:val="00CC439E"/>
    <w:rsid w:val="00CC4E7C"/>
    <w:rsid w:val="00CC4F54"/>
    <w:rsid w:val="00CC5460"/>
    <w:rsid w:val="00CC572D"/>
    <w:rsid w:val="00CC5826"/>
    <w:rsid w:val="00CC5F13"/>
    <w:rsid w:val="00CC5FBF"/>
    <w:rsid w:val="00CC5FDB"/>
    <w:rsid w:val="00CC61D6"/>
    <w:rsid w:val="00CC6225"/>
    <w:rsid w:val="00CC6283"/>
    <w:rsid w:val="00CC6820"/>
    <w:rsid w:val="00CC68D8"/>
    <w:rsid w:val="00CC6A82"/>
    <w:rsid w:val="00CC6E80"/>
    <w:rsid w:val="00CC70B4"/>
    <w:rsid w:val="00CC73AD"/>
    <w:rsid w:val="00CC7475"/>
    <w:rsid w:val="00CC7CD9"/>
    <w:rsid w:val="00CD039E"/>
    <w:rsid w:val="00CD07EF"/>
    <w:rsid w:val="00CD0855"/>
    <w:rsid w:val="00CD100E"/>
    <w:rsid w:val="00CD14B0"/>
    <w:rsid w:val="00CD1579"/>
    <w:rsid w:val="00CD15FB"/>
    <w:rsid w:val="00CD1610"/>
    <w:rsid w:val="00CD1C33"/>
    <w:rsid w:val="00CD2162"/>
    <w:rsid w:val="00CD2857"/>
    <w:rsid w:val="00CD2EFB"/>
    <w:rsid w:val="00CD3C75"/>
    <w:rsid w:val="00CD40E2"/>
    <w:rsid w:val="00CD4C6A"/>
    <w:rsid w:val="00CD4C8B"/>
    <w:rsid w:val="00CD5623"/>
    <w:rsid w:val="00CD58F9"/>
    <w:rsid w:val="00CD59DD"/>
    <w:rsid w:val="00CD5EE3"/>
    <w:rsid w:val="00CD6318"/>
    <w:rsid w:val="00CD681B"/>
    <w:rsid w:val="00CD7537"/>
    <w:rsid w:val="00CD75D2"/>
    <w:rsid w:val="00CD782B"/>
    <w:rsid w:val="00CD7A74"/>
    <w:rsid w:val="00CE017A"/>
    <w:rsid w:val="00CE0AE3"/>
    <w:rsid w:val="00CE12EA"/>
    <w:rsid w:val="00CE1301"/>
    <w:rsid w:val="00CE1EC4"/>
    <w:rsid w:val="00CE20F1"/>
    <w:rsid w:val="00CE25ED"/>
    <w:rsid w:val="00CE274D"/>
    <w:rsid w:val="00CE2876"/>
    <w:rsid w:val="00CE3108"/>
    <w:rsid w:val="00CE31B3"/>
    <w:rsid w:val="00CE33AF"/>
    <w:rsid w:val="00CE3A8E"/>
    <w:rsid w:val="00CE4045"/>
    <w:rsid w:val="00CE40EE"/>
    <w:rsid w:val="00CE4E36"/>
    <w:rsid w:val="00CE4E77"/>
    <w:rsid w:val="00CE4EAF"/>
    <w:rsid w:val="00CE531D"/>
    <w:rsid w:val="00CE55F1"/>
    <w:rsid w:val="00CE5744"/>
    <w:rsid w:val="00CE585B"/>
    <w:rsid w:val="00CE6170"/>
    <w:rsid w:val="00CE664B"/>
    <w:rsid w:val="00CE670B"/>
    <w:rsid w:val="00CE6875"/>
    <w:rsid w:val="00CE69E3"/>
    <w:rsid w:val="00CE6BE4"/>
    <w:rsid w:val="00CE6C41"/>
    <w:rsid w:val="00CE6DCA"/>
    <w:rsid w:val="00CE6EF2"/>
    <w:rsid w:val="00CE767E"/>
    <w:rsid w:val="00CE7B67"/>
    <w:rsid w:val="00CE7DB2"/>
    <w:rsid w:val="00CF03AD"/>
    <w:rsid w:val="00CF0C1D"/>
    <w:rsid w:val="00CF0C7B"/>
    <w:rsid w:val="00CF0EDE"/>
    <w:rsid w:val="00CF1221"/>
    <w:rsid w:val="00CF1353"/>
    <w:rsid w:val="00CF1661"/>
    <w:rsid w:val="00CF1E71"/>
    <w:rsid w:val="00CF2D6A"/>
    <w:rsid w:val="00CF2E38"/>
    <w:rsid w:val="00CF3000"/>
    <w:rsid w:val="00CF33AF"/>
    <w:rsid w:val="00CF3AB6"/>
    <w:rsid w:val="00CF3E91"/>
    <w:rsid w:val="00CF4424"/>
    <w:rsid w:val="00CF44E6"/>
    <w:rsid w:val="00CF4901"/>
    <w:rsid w:val="00CF539F"/>
    <w:rsid w:val="00CF5417"/>
    <w:rsid w:val="00CF54F6"/>
    <w:rsid w:val="00CF55C8"/>
    <w:rsid w:val="00CF5B40"/>
    <w:rsid w:val="00CF5C4E"/>
    <w:rsid w:val="00CF5C9C"/>
    <w:rsid w:val="00CF6779"/>
    <w:rsid w:val="00CF6962"/>
    <w:rsid w:val="00CF7145"/>
    <w:rsid w:val="00CF7714"/>
    <w:rsid w:val="00CF7729"/>
    <w:rsid w:val="00D00707"/>
    <w:rsid w:val="00D0086A"/>
    <w:rsid w:val="00D00F4F"/>
    <w:rsid w:val="00D0105D"/>
    <w:rsid w:val="00D014D7"/>
    <w:rsid w:val="00D015CB"/>
    <w:rsid w:val="00D01A5C"/>
    <w:rsid w:val="00D01AD7"/>
    <w:rsid w:val="00D0225A"/>
    <w:rsid w:val="00D0258D"/>
    <w:rsid w:val="00D02683"/>
    <w:rsid w:val="00D026E7"/>
    <w:rsid w:val="00D0290A"/>
    <w:rsid w:val="00D0361F"/>
    <w:rsid w:val="00D036EA"/>
    <w:rsid w:val="00D03AD9"/>
    <w:rsid w:val="00D03B28"/>
    <w:rsid w:val="00D03CE2"/>
    <w:rsid w:val="00D03D77"/>
    <w:rsid w:val="00D0429D"/>
    <w:rsid w:val="00D042C3"/>
    <w:rsid w:val="00D042F1"/>
    <w:rsid w:val="00D04468"/>
    <w:rsid w:val="00D0451C"/>
    <w:rsid w:val="00D054E5"/>
    <w:rsid w:val="00D056DF"/>
    <w:rsid w:val="00D057DC"/>
    <w:rsid w:val="00D062AF"/>
    <w:rsid w:val="00D065E3"/>
    <w:rsid w:val="00D078A4"/>
    <w:rsid w:val="00D079D8"/>
    <w:rsid w:val="00D07DA3"/>
    <w:rsid w:val="00D07DBD"/>
    <w:rsid w:val="00D07FA5"/>
    <w:rsid w:val="00D10995"/>
    <w:rsid w:val="00D10C47"/>
    <w:rsid w:val="00D110A8"/>
    <w:rsid w:val="00D1137B"/>
    <w:rsid w:val="00D115B4"/>
    <w:rsid w:val="00D115F5"/>
    <w:rsid w:val="00D11D79"/>
    <w:rsid w:val="00D11F7C"/>
    <w:rsid w:val="00D12041"/>
    <w:rsid w:val="00D128A7"/>
    <w:rsid w:val="00D12A67"/>
    <w:rsid w:val="00D13CA6"/>
    <w:rsid w:val="00D13DBF"/>
    <w:rsid w:val="00D144B7"/>
    <w:rsid w:val="00D1474D"/>
    <w:rsid w:val="00D14AED"/>
    <w:rsid w:val="00D14BD5"/>
    <w:rsid w:val="00D156C9"/>
    <w:rsid w:val="00D15F26"/>
    <w:rsid w:val="00D16131"/>
    <w:rsid w:val="00D1764F"/>
    <w:rsid w:val="00D17BA1"/>
    <w:rsid w:val="00D17C19"/>
    <w:rsid w:val="00D17DF2"/>
    <w:rsid w:val="00D202D0"/>
    <w:rsid w:val="00D2059B"/>
    <w:rsid w:val="00D21172"/>
    <w:rsid w:val="00D2157D"/>
    <w:rsid w:val="00D216A5"/>
    <w:rsid w:val="00D217CC"/>
    <w:rsid w:val="00D21929"/>
    <w:rsid w:val="00D21D5B"/>
    <w:rsid w:val="00D2210D"/>
    <w:rsid w:val="00D2213E"/>
    <w:rsid w:val="00D225BC"/>
    <w:rsid w:val="00D22AFF"/>
    <w:rsid w:val="00D22C1B"/>
    <w:rsid w:val="00D2327D"/>
    <w:rsid w:val="00D234E7"/>
    <w:rsid w:val="00D23669"/>
    <w:rsid w:val="00D2367C"/>
    <w:rsid w:val="00D236DF"/>
    <w:rsid w:val="00D2370F"/>
    <w:rsid w:val="00D24195"/>
    <w:rsid w:val="00D247EF"/>
    <w:rsid w:val="00D24CC7"/>
    <w:rsid w:val="00D24F42"/>
    <w:rsid w:val="00D2528A"/>
    <w:rsid w:val="00D25298"/>
    <w:rsid w:val="00D25863"/>
    <w:rsid w:val="00D26CC2"/>
    <w:rsid w:val="00D27782"/>
    <w:rsid w:val="00D27AD3"/>
    <w:rsid w:val="00D27CED"/>
    <w:rsid w:val="00D302AD"/>
    <w:rsid w:val="00D30E3B"/>
    <w:rsid w:val="00D3127A"/>
    <w:rsid w:val="00D313E4"/>
    <w:rsid w:val="00D31623"/>
    <w:rsid w:val="00D31BFB"/>
    <w:rsid w:val="00D325EE"/>
    <w:rsid w:val="00D32929"/>
    <w:rsid w:val="00D3294D"/>
    <w:rsid w:val="00D32C29"/>
    <w:rsid w:val="00D32C8A"/>
    <w:rsid w:val="00D33227"/>
    <w:rsid w:val="00D33554"/>
    <w:rsid w:val="00D33640"/>
    <w:rsid w:val="00D336E8"/>
    <w:rsid w:val="00D3397F"/>
    <w:rsid w:val="00D33D21"/>
    <w:rsid w:val="00D34724"/>
    <w:rsid w:val="00D34741"/>
    <w:rsid w:val="00D34D0A"/>
    <w:rsid w:val="00D34D92"/>
    <w:rsid w:val="00D34E56"/>
    <w:rsid w:val="00D3511E"/>
    <w:rsid w:val="00D35428"/>
    <w:rsid w:val="00D3566D"/>
    <w:rsid w:val="00D35741"/>
    <w:rsid w:val="00D357FB"/>
    <w:rsid w:val="00D3586A"/>
    <w:rsid w:val="00D3598E"/>
    <w:rsid w:val="00D35B27"/>
    <w:rsid w:val="00D35BCA"/>
    <w:rsid w:val="00D35C45"/>
    <w:rsid w:val="00D35DB1"/>
    <w:rsid w:val="00D35E71"/>
    <w:rsid w:val="00D3603E"/>
    <w:rsid w:val="00D364F5"/>
    <w:rsid w:val="00D3688D"/>
    <w:rsid w:val="00D36B41"/>
    <w:rsid w:val="00D3707F"/>
    <w:rsid w:val="00D3792D"/>
    <w:rsid w:val="00D379F9"/>
    <w:rsid w:val="00D37A51"/>
    <w:rsid w:val="00D37D7E"/>
    <w:rsid w:val="00D401F5"/>
    <w:rsid w:val="00D405D8"/>
    <w:rsid w:val="00D40BCE"/>
    <w:rsid w:val="00D4181E"/>
    <w:rsid w:val="00D41D25"/>
    <w:rsid w:val="00D41F41"/>
    <w:rsid w:val="00D41FCD"/>
    <w:rsid w:val="00D4201F"/>
    <w:rsid w:val="00D422BE"/>
    <w:rsid w:val="00D4240A"/>
    <w:rsid w:val="00D4252A"/>
    <w:rsid w:val="00D425DF"/>
    <w:rsid w:val="00D42E3F"/>
    <w:rsid w:val="00D43879"/>
    <w:rsid w:val="00D43A41"/>
    <w:rsid w:val="00D43CC3"/>
    <w:rsid w:val="00D44427"/>
    <w:rsid w:val="00D44E58"/>
    <w:rsid w:val="00D44FB4"/>
    <w:rsid w:val="00D45272"/>
    <w:rsid w:val="00D4551D"/>
    <w:rsid w:val="00D45BC1"/>
    <w:rsid w:val="00D4608A"/>
    <w:rsid w:val="00D464EA"/>
    <w:rsid w:val="00D46F91"/>
    <w:rsid w:val="00D472ED"/>
    <w:rsid w:val="00D47416"/>
    <w:rsid w:val="00D475DC"/>
    <w:rsid w:val="00D475FD"/>
    <w:rsid w:val="00D476F4"/>
    <w:rsid w:val="00D47873"/>
    <w:rsid w:val="00D47A23"/>
    <w:rsid w:val="00D47B39"/>
    <w:rsid w:val="00D5032C"/>
    <w:rsid w:val="00D5060F"/>
    <w:rsid w:val="00D50AB6"/>
    <w:rsid w:val="00D510E5"/>
    <w:rsid w:val="00D5122C"/>
    <w:rsid w:val="00D513F4"/>
    <w:rsid w:val="00D5152B"/>
    <w:rsid w:val="00D51BF0"/>
    <w:rsid w:val="00D51CB6"/>
    <w:rsid w:val="00D5209B"/>
    <w:rsid w:val="00D52487"/>
    <w:rsid w:val="00D53434"/>
    <w:rsid w:val="00D53B38"/>
    <w:rsid w:val="00D54239"/>
    <w:rsid w:val="00D54453"/>
    <w:rsid w:val="00D54B9F"/>
    <w:rsid w:val="00D54E00"/>
    <w:rsid w:val="00D5503E"/>
    <w:rsid w:val="00D552C5"/>
    <w:rsid w:val="00D55433"/>
    <w:rsid w:val="00D55490"/>
    <w:rsid w:val="00D55939"/>
    <w:rsid w:val="00D561CC"/>
    <w:rsid w:val="00D563E2"/>
    <w:rsid w:val="00D56AB3"/>
    <w:rsid w:val="00D56B45"/>
    <w:rsid w:val="00D56FC8"/>
    <w:rsid w:val="00D5714D"/>
    <w:rsid w:val="00D57455"/>
    <w:rsid w:val="00D57710"/>
    <w:rsid w:val="00D57909"/>
    <w:rsid w:val="00D605EB"/>
    <w:rsid w:val="00D60637"/>
    <w:rsid w:val="00D60870"/>
    <w:rsid w:val="00D60B64"/>
    <w:rsid w:val="00D60EEF"/>
    <w:rsid w:val="00D61CE5"/>
    <w:rsid w:val="00D61E1F"/>
    <w:rsid w:val="00D61E73"/>
    <w:rsid w:val="00D62055"/>
    <w:rsid w:val="00D62068"/>
    <w:rsid w:val="00D623B5"/>
    <w:rsid w:val="00D6255E"/>
    <w:rsid w:val="00D628C4"/>
    <w:rsid w:val="00D635F4"/>
    <w:rsid w:val="00D6387F"/>
    <w:rsid w:val="00D639F8"/>
    <w:rsid w:val="00D64012"/>
    <w:rsid w:val="00D641B5"/>
    <w:rsid w:val="00D64229"/>
    <w:rsid w:val="00D64279"/>
    <w:rsid w:val="00D64345"/>
    <w:rsid w:val="00D64ED0"/>
    <w:rsid w:val="00D66525"/>
    <w:rsid w:val="00D6695E"/>
    <w:rsid w:val="00D67768"/>
    <w:rsid w:val="00D6779C"/>
    <w:rsid w:val="00D7042F"/>
    <w:rsid w:val="00D7064C"/>
    <w:rsid w:val="00D71258"/>
    <w:rsid w:val="00D719D3"/>
    <w:rsid w:val="00D71BA6"/>
    <w:rsid w:val="00D71C25"/>
    <w:rsid w:val="00D7245C"/>
    <w:rsid w:val="00D72776"/>
    <w:rsid w:val="00D7294C"/>
    <w:rsid w:val="00D72EA1"/>
    <w:rsid w:val="00D72FDE"/>
    <w:rsid w:val="00D730C3"/>
    <w:rsid w:val="00D7334E"/>
    <w:rsid w:val="00D7351F"/>
    <w:rsid w:val="00D7373A"/>
    <w:rsid w:val="00D737D7"/>
    <w:rsid w:val="00D73A48"/>
    <w:rsid w:val="00D73EFB"/>
    <w:rsid w:val="00D74408"/>
    <w:rsid w:val="00D74B15"/>
    <w:rsid w:val="00D75B1C"/>
    <w:rsid w:val="00D762A9"/>
    <w:rsid w:val="00D76564"/>
    <w:rsid w:val="00D76D54"/>
    <w:rsid w:val="00D76FDE"/>
    <w:rsid w:val="00D77215"/>
    <w:rsid w:val="00D80D72"/>
    <w:rsid w:val="00D811DD"/>
    <w:rsid w:val="00D811E5"/>
    <w:rsid w:val="00D81626"/>
    <w:rsid w:val="00D825E2"/>
    <w:rsid w:val="00D829B6"/>
    <w:rsid w:val="00D829C7"/>
    <w:rsid w:val="00D82B26"/>
    <w:rsid w:val="00D82FFB"/>
    <w:rsid w:val="00D83410"/>
    <w:rsid w:val="00D8387D"/>
    <w:rsid w:val="00D84268"/>
    <w:rsid w:val="00D845B3"/>
    <w:rsid w:val="00D846A3"/>
    <w:rsid w:val="00D84847"/>
    <w:rsid w:val="00D850C8"/>
    <w:rsid w:val="00D851EA"/>
    <w:rsid w:val="00D857D6"/>
    <w:rsid w:val="00D85E2A"/>
    <w:rsid w:val="00D8666C"/>
    <w:rsid w:val="00D86A99"/>
    <w:rsid w:val="00D86DE6"/>
    <w:rsid w:val="00D87081"/>
    <w:rsid w:val="00D87115"/>
    <w:rsid w:val="00D871D8"/>
    <w:rsid w:val="00D87256"/>
    <w:rsid w:val="00D87B9F"/>
    <w:rsid w:val="00D90C6D"/>
    <w:rsid w:val="00D90D8E"/>
    <w:rsid w:val="00D91DF4"/>
    <w:rsid w:val="00D92255"/>
    <w:rsid w:val="00D92443"/>
    <w:rsid w:val="00D92510"/>
    <w:rsid w:val="00D925BB"/>
    <w:rsid w:val="00D9269B"/>
    <w:rsid w:val="00D926CE"/>
    <w:rsid w:val="00D92F2A"/>
    <w:rsid w:val="00D92FF6"/>
    <w:rsid w:val="00D93373"/>
    <w:rsid w:val="00D933B6"/>
    <w:rsid w:val="00D9392E"/>
    <w:rsid w:val="00D939D0"/>
    <w:rsid w:val="00D93B43"/>
    <w:rsid w:val="00D94F4B"/>
    <w:rsid w:val="00D95272"/>
    <w:rsid w:val="00D9536D"/>
    <w:rsid w:val="00D95524"/>
    <w:rsid w:val="00D95774"/>
    <w:rsid w:val="00D95D97"/>
    <w:rsid w:val="00D96314"/>
    <w:rsid w:val="00D968E7"/>
    <w:rsid w:val="00D97625"/>
    <w:rsid w:val="00D97A35"/>
    <w:rsid w:val="00DA0563"/>
    <w:rsid w:val="00DA0623"/>
    <w:rsid w:val="00DA0790"/>
    <w:rsid w:val="00DA1164"/>
    <w:rsid w:val="00DA173A"/>
    <w:rsid w:val="00DA178A"/>
    <w:rsid w:val="00DA22A9"/>
    <w:rsid w:val="00DA238C"/>
    <w:rsid w:val="00DA25AE"/>
    <w:rsid w:val="00DA29C2"/>
    <w:rsid w:val="00DA2CE2"/>
    <w:rsid w:val="00DA2EA4"/>
    <w:rsid w:val="00DA3B8B"/>
    <w:rsid w:val="00DA42D5"/>
    <w:rsid w:val="00DA4A9B"/>
    <w:rsid w:val="00DA4EF7"/>
    <w:rsid w:val="00DA52F4"/>
    <w:rsid w:val="00DA59B0"/>
    <w:rsid w:val="00DA5E96"/>
    <w:rsid w:val="00DA683D"/>
    <w:rsid w:val="00DA6C55"/>
    <w:rsid w:val="00DA6D31"/>
    <w:rsid w:val="00DA6E0E"/>
    <w:rsid w:val="00DA71ED"/>
    <w:rsid w:val="00DA7D08"/>
    <w:rsid w:val="00DA7D75"/>
    <w:rsid w:val="00DB0AEC"/>
    <w:rsid w:val="00DB0B84"/>
    <w:rsid w:val="00DB0DCC"/>
    <w:rsid w:val="00DB12AC"/>
    <w:rsid w:val="00DB1315"/>
    <w:rsid w:val="00DB15BF"/>
    <w:rsid w:val="00DB1A38"/>
    <w:rsid w:val="00DB249D"/>
    <w:rsid w:val="00DB2B89"/>
    <w:rsid w:val="00DB2D62"/>
    <w:rsid w:val="00DB3084"/>
    <w:rsid w:val="00DB3B32"/>
    <w:rsid w:val="00DB3EEA"/>
    <w:rsid w:val="00DB3FD1"/>
    <w:rsid w:val="00DB406B"/>
    <w:rsid w:val="00DB46B4"/>
    <w:rsid w:val="00DB493A"/>
    <w:rsid w:val="00DB4C8F"/>
    <w:rsid w:val="00DB4D71"/>
    <w:rsid w:val="00DB4D8F"/>
    <w:rsid w:val="00DB51B0"/>
    <w:rsid w:val="00DB54AC"/>
    <w:rsid w:val="00DB5844"/>
    <w:rsid w:val="00DB5869"/>
    <w:rsid w:val="00DB6870"/>
    <w:rsid w:val="00DB6D98"/>
    <w:rsid w:val="00DB6DA5"/>
    <w:rsid w:val="00DB738F"/>
    <w:rsid w:val="00DB78C7"/>
    <w:rsid w:val="00DB7DFA"/>
    <w:rsid w:val="00DC07EC"/>
    <w:rsid w:val="00DC083B"/>
    <w:rsid w:val="00DC100D"/>
    <w:rsid w:val="00DC113A"/>
    <w:rsid w:val="00DC1144"/>
    <w:rsid w:val="00DC1719"/>
    <w:rsid w:val="00DC1A14"/>
    <w:rsid w:val="00DC2297"/>
    <w:rsid w:val="00DC28ED"/>
    <w:rsid w:val="00DC2D34"/>
    <w:rsid w:val="00DC2DA7"/>
    <w:rsid w:val="00DC2EF1"/>
    <w:rsid w:val="00DC37A1"/>
    <w:rsid w:val="00DC4347"/>
    <w:rsid w:val="00DC537D"/>
    <w:rsid w:val="00DC5A70"/>
    <w:rsid w:val="00DC5D24"/>
    <w:rsid w:val="00DC6200"/>
    <w:rsid w:val="00DC62E3"/>
    <w:rsid w:val="00DC6492"/>
    <w:rsid w:val="00DC66C4"/>
    <w:rsid w:val="00DC6BA4"/>
    <w:rsid w:val="00DC6F63"/>
    <w:rsid w:val="00DC7226"/>
    <w:rsid w:val="00DD00AA"/>
    <w:rsid w:val="00DD018E"/>
    <w:rsid w:val="00DD0547"/>
    <w:rsid w:val="00DD056E"/>
    <w:rsid w:val="00DD063C"/>
    <w:rsid w:val="00DD097F"/>
    <w:rsid w:val="00DD1163"/>
    <w:rsid w:val="00DD126D"/>
    <w:rsid w:val="00DD142B"/>
    <w:rsid w:val="00DD1C0A"/>
    <w:rsid w:val="00DD1DC3"/>
    <w:rsid w:val="00DD28AE"/>
    <w:rsid w:val="00DD3770"/>
    <w:rsid w:val="00DD39B3"/>
    <w:rsid w:val="00DD39D6"/>
    <w:rsid w:val="00DD3C88"/>
    <w:rsid w:val="00DD3EDA"/>
    <w:rsid w:val="00DD3F83"/>
    <w:rsid w:val="00DD4B05"/>
    <w:rsid w:val="00DD4F2E"/>
    <w:rsid w:val="00DD5416"/>
    <w:rsid w:val="00DD5789"/>
    <w:rsid w:val="00DD5874"/>
    <w:rsid w:val="00DD59FF"/>
    <w:rsid w:val="00DD5B47"/>
    <w:rsid w:val="00DD6061"/>
    <w:rsid w:val="00DD6994"/>
    <w:rsid w:val="00DD69E0"/>
    <w:rsid w:val="00DD6AE5"/>
    <w:rsid w:val="00DD6DE1"/>
    <w:rsid w:val="00DD79AE"/>
    <w:rsid w:val="00DD7D28"/>
    <w:rsid w:val="00DD7E27"/>
    <w:rsid w:val="00DE04D0"/>
    <w:rsid w:val="00DE0635"/>
    <w:rsid w:val="00DE0B0B"/>
    <w:rsid w:val="00DE0C2A"/>
    <w:rsid w:val="00DE1153"/>
    <w:rsid w:val="00DE1369"/>
    <w:rsid w:val="00DE14F4"/>
    <w:rsid w:val="00DE168C"/>
    <w:rsid w:val="00DE169E"/>
    <w:rsid w:val="00DE1E91"/>
    <w:rsid w:val="00DE20D4"/>
    <w:rsid w:val="00DE2443"/>
    <w:rsid w:val="00DE2455"/>
    <w:rsid w:val="00DE27EC"/>
    <w:rsid w:val="00DE28BE"/>
    <w:rsid w:val="00DE2CCD"/>
    <w:rsid w:val="00DE2E03"/>
    <w:rsid w:val="00DE2F86"/>
    <w:rsid w:val="00DE33F4"/>
    <w:rsid w:val="00DE3B76"/>
    <w:rsid w:val="00DE3C8E"/>
    <w:rsid w:val="00DE4000"/>
    <w:rsid w:val="00DE4147"/>
    <w:rsid w:val="00DE43FC"/>
    <w:rsid w:val="00DE4E46"/>
    <w:rsid w:val="00DE4E5F"/>
    <w:rsid w:val="00DE4F77"/>
    <w:rsid w:val="00DE5142"/>
    <w:rsid w:val="00DE51B8"/>
    <w:rsid w:val="00DE529C"/>
    <w:rsid w:val="00DE5532"/>
    <w:rsid w:val="00DE5B87"/>
    <w:rsid w:val="00DE5FB3"/>
    <w:rsid w:val="00DE6492"/>
    <w:rsid w:val="00DE6F9B"/>
    <w:rsid w:val="00DE74A7"/>
    <w:rsid w:val="00DE74DF"/>
    <w:rsid w:val="00DE7806"/>
    <w:rsid w:val="00DF0051"/>
    <w:rsid w:val="00DF044B"/>
    <w:rsid w:val="00DF0647"/>
    <w:rsid w:val="00DF0CDB"/>
    <w:rsid w:val="00DF0CEF"/>
    <w:rsid w:val="00DF12F2"/>
    <w:rsid w:val="00DF15DC"/>
    <w:rsid w:val="00DF19B9"/>
    <w:rsid w:val="00DF1BAB"/>
    <w:rsid w:val="00DF21C1"/>
    <w:rsid w:val="00DF21F1"/>
    <w:rsid w:val="00DF29D5"/>
    <w:rsid w:val="00DF2B50"/>
    <w:rsid w:val="00DF3015"/>
    <w:rsid w:val="00DF3082"/>
    <w:rsid w:val="00DF396B"/>
    <w:rsid w:val="00DF410B"/>
    <w:rsid w:val="00DF43AA"/>
    <w:rsid w:val="00DF4659"/>
    <w:rsid w:val="00DF471D"/>
    <w:rsid w:val="00DF4A81"/>
    <w:rsid w:val="00DF4E92"/>
    <w:rsid w:val="00DF59AC"/>
    <w:rsid w:val="00DF63B2"/>
    <w:rsid w:val="00DF6439"/>
    <w:rsid w:val="00DF6A78"/>
    <w:rsid w:val="00DF6D5B"/>
    <w:rsid w:val="00DF6F47"/>
    <w:rsid w:val="00DF7375"/>
    <w:rsid w:val="00DF7816"/>
    <w:rsid w:val="00DF7C6C"/>
    <w:rsid w:val="00E0020F"/>
    <w:rsid w:val="00E008CB"/>
    <w:rsid w:val="00E01238"/>
    <w:rsid w:val="00E01298"/>
    <w:rsid w:val="00E01986"/>
    <w:rsid w:val="00E01F1E"/>
    <w:rsid w:val="00E0226A"/>
    <w:rsid w:val="00E0227A"/>
    <w:rsid w:val="00E02336"/>
    <w:rsid w:val="00E0252A"/>
    <w:rsid w:val="00E02851"/>
    <w:rsid w:val="00E02925"/>
    <w:rsid w:val="00E02E3A"/>
    <w:rsid w:val="00E0303D"/>
    <w:rsid w:val="00E031FE"/>
    <w:rsid w:val="00E03980"/>
    <w:rsid w:val="00E039EB"/>
    <w:rsid w:val="00E046C5"/>
    <w:rsid w:val="00E0542D"/>
    <w:rsid w:val="00E062FB"/>
    <w:rsid w:val="00E063FA"/>
    <w:rsid w:val="00E06DC7"/>
    <w:rsid w:val="00E0708A"/>
    <w:rsid w:val="00E0766C"/>
    <w:rsid w:val="00E076C8"/>
    <w:rsid w:val="00E07B87"/>
    <w:rsid w:val="00E10379"/>
    <w:rsid w:val="00E103E3"/>
    <w:rsid w:val="00E10FC3"/>
    <w:rsid w:val="00E11084"/>
    <w:rsid w:val="00E118E8"/>
    <w:rsid w:val="00E11AC1"/>
    <w:rsid w:val="00E11B78"/>
    <w:rsid w:val="00E11C4A"/>
    <w:rsid w:val="00E12695"/>
    <w:rsid w:val="00E12718"/>
    <w:rsid w:val="00E12D3A"/>
    <w:rsid w:val="00E13086"/>
    <w:rsid w:val="00E1327B"/>
    <w:rsid w:val="00E136B5"/>
    <w:rsid w:val="00E145E2"/>
    <w:rsid w:val="00E15289"/>
    <w:rsid w:val="00E15478"/>
    <w:rsid w:val="00E1577A"/>
    <w:rsid w:val="00E15822"/>
    <w:rsid w:val="00E15B05"/>
    <w:rsid w:val="00E15B1B"/>
    <w:rsid w:val="00E15C49"/>
    <w:rsid w:val="00E15EBE"/>
    <w:rsid w:val="00E16410"/>
    <w:rsid w:val="00E164E2"/>
    <w:rsid w:val="00E16547"/>
    <w:rsid w:val="00E16737"/>
    <w:rsid w:val="00E1695B"/>
    <w:rsid w:val="00E16AEC"/>
    <w:rsid w:val="00E16CAD"/>
    <w:rsid w:val="00E16DA4"/>
    <w:rsid w:val="00E17071"/>
    <w:rsid w:val="00E1708A"/>
    <w:rsid w:val="00E17098"/>
    <w:rsid w:val="00E170D2"/>
    <w:rsid w:val="00E172A5"/>
    <w:rsid w:val="00E17512"/>
    <w:rsid w:val="00E17C58"/>
    <w:rsid w:val="00E17E5B"/>
    <w:rsid w:val="00E200EC"/>
    <w:rsid w:val="00E2047D"/>
    <w:rsid w:val="00E20FD0"/>
    <w:rsid w:val="00E21866"/>
    <w:rsid w:val="00E21A5F"/>
    <w:rsid w:val="00E236A3"/>
    <w:rsid w:val="00E23C5B"/>
    <w:rsid w:val="00E2551E"/>
    <w:rsid w:val="00E258AA"/>
    <w:rsid w:val="00E25AF5"/>
    <w:rsid w:val="00E25B0C"/>
    <w:rsid w:val="00E25D2D"/>
    <w:rsid w:val="00E26188"/>
    <w:rsid w:val="00E2661F"/>
    <w:rsid w:val="00E266EA"/>
    <w:rsid w:val="00E26A7A"/>
    <w:rsid w:val="00E26FCC"/>
    <w:rsid w:val="00E27240"/>
    <w:rsid w:val="00E27D0D"/>
    <w:rsid w:val="00E27FB3"/>
    <w:rsid w:val="00E30953"/>
    <w:rsid w:val="00E30B47"/>
    <w:rsid w:val="00E30DD2"/>
    <w:rsid w:val="00E31596"/>
    <w:rsid w:val="00E3164D"/>
    <w:rsid w:val="00E3184E"/>
    <w:rsid w:val="00E3203D"/>
    <w:rsid w:val="00E32A23"/>
    <w:rsid w:val="00E32E31"/>
    <w:rsid w:val="00E330B3"/>
    <w:rsid w:val="00E33330"/>
    <w:rsid w:val="00E3344B"/>
    <w:rsid w:val="00E34364"/>
    <w:rsid w:val="00E35018"/>
    <w:rsid w:val="00E357B3"/>
    <w:rsid w:val="00E35F1B"/>
    <w:rsid w:val="00E368D3"/>
    <w:rsid w:val="00E37D09"/>
    <w:rsid w:val="00E37D5D"/>
    <w:rsid w:val="00E37E8F"/>
    <w:rsid w:val="00E37EFF"/>
    <w:rsid w:val="00E40033"/>
    <w:rsid w:val="00E4004C"/>
    <w:rsid w:val="00E404B6"/>
    <w:rsid w:val="00E405EE"/>
    <w:rsid w:val="00E413FB"/>
    <w:rsid w:val="00E41B76"/>
    <w:rsid w:val="00E42664"/>
    <w:rsid w:val="00E42A95"/>
    <w:rsid w:val="00E43476"/>
    <w:rsid w:val="00E43A84"/>
    <w:rsid w:val="00E44876"/>
    <w:rsid w:val="00E4491F"/>
    <w:rsid w:val="00E449AE"/>
    <w:rsid w:val="00E449F2"/>
    <w:rsid w:val="00E44D93"/>
    <w:rsid w:val="00E451DF"/>
    <w:rsid w:val="00E45851"/>
    <w:rsid w:val="00E458AD"/>
    <w:rsid w:val="00E45BB6"/>
    <w:rsid w:val="00E464F2"/>
    <w:rsid w:val="00E46733"/>
    <w:rsid w:val="00E46851"/>
    <w:rsid w:val="00E46DCA"/>
    <w:rsid w:val="00E47050"/>
    <w:rsid w:val="00E5023D"/>
    <w:rsid w:val="00E50316"/>
    <w:rsid w:val="00E5164C"/>
    <w:rsid w:val="00E51C93"/>
    <w:rsid w:val="00E51DD3"/>
    <w:rsid w:val="00E52146"/>
    <w:rsid w:val="00E52672"/>
    <w:rsid w:val="00E52734"/>
    <w:rsid w:val="00E52890"/>
    <w:rsid w:val="00E52BA9"/>
    <w:rsid w:val="00E535F3"/>
    <w:rsid w:val="00E53AA4"/>
    <w:rsid w:val="00E53AF2"/>
    <w:rsid w:val="00E54432"/>
    <w:rsid w:val="00E544BB"/>
    <w:rsid w:val="00E54A7E"/>
    <w:rsid w:val="00E5611E"/>
    <w:rsid w:val="00E562E8"/>
    <w:rsid w:val="00E56C58"/>
    <w:rsid w:val="00E5708C"/>
    <w:rsid w:val="00E575CA"/>
    <w:rsid w:val="00E57E19"/>
    <w:rsid w:val="00E61029"/>
    <w:rsid w:val="00E61622"/>
    <w:rsid w:val="00E61686"/>
    <w:rsid w:val="00E61922"/>
    <w:rsid w:val="00E61D1F"/>
    <w:rsid w:val="00E620E6"/>
    <w:rsid w:val="00E6257B"/>
    <w:rsid w:val="00E6288C"/>
    <w:rsid w:val="00E628A5"/>
    <w:rsid w:val="00E6306B"/>
    <w:rsid w:val="00E632A5"/>
    <w:rsid w:val="00E63470"/>
    <w:rsid w:val="00E63B48"/>
    <w:rsid w:val="00E63B6C"/>
    <w:rsid w:val="00E63D88"/>
    <w:rsid w:val="00E63F21"/>
    <w:rsid w:val="00E64544"/>
    <w:rsid w:val="00E64A37"/>
    <w:rsid w:val="00E64D74"/>
    <w:rsid w:val="00E64F2B"/>
    <w:rsid w:val="00E64F70"/>
    <w:rsid w:val="00E655C5"/>
    <w:rsid w:val="00E65703"/>
    <w:rsid w:val="00E65F8D"/>
    <w:rsid w:val="00E660A7"/>
    <w:rsid w:val="00E6618C"/>
    <w:rsid w:val="00E66309"/>
    <w:rsid w:val="00E66449"/>
    <w:rsid w:val="00E66871"/>
    <w:rsid w:val="00E66E8D"/>
    <w:rsid w:val="00E6705D"/>
    <w:rsid w:val="00E677FF"/>
    <w:rsid w:val="00E67E8A"/>
    <w:rsid w:val="00E67F61"/>
    <w:rsid w:val="00E700BC"/>
    <w:rsid w:val="00E700E8"/>
    <w:rsid w:val="00E716A6"/>
    <w:rsid w:val="00E7210C"/>
    <w:rsid w:val="00E7228F"/>
    <w:rsid w:val="00E722D4"/>
    <w:rsid w:val="00E72789"/>
    <w:rsid w:val="00E7325F"/>
    <w:rsid w:val="00E73464"/>
    <w:rsid w:val="00E741E6"/>
    <w:rsid w:val="00E7426D"/>
    <w:rsid w:val="00E7427C"/>
    <w:rsid w:val="00E74600"/>
    <w:rsid w:val="00E7498E"/>
    <w:rsid w:val="00E74C84"/>
    <w:rsid w:val="00E755D7"/>
    <w:rsid w:val="00E7579A"/>
    <w:rsid w:val="00E75B7A"/>
    <w:rsid w:val="00E75C3D"/>
    <w:rsid w:val="00E7628E"/>
    <w:rsid w:val="00E76738"/>
    <w:rsid w:val="00E76F6B"/>
    <w:rsid w:val="00E778FB"/>
    <w:rsid w:val="00E77C8F"/>
    <w:rsid w:val="00E80373"/>
    <w:rsid w:val="00E813AE"/>
    <w:rsid w:val="00E814A3"/>
    <w:rsid w:val="00E8197A"/>
    <w:rsid w:val="00E8210A"/>
    <w:rsid w:val="00E82D3D"/>
    <w:rsid w:val="00E82DD9"/>
    <w:rsid w:val="00E833B2"/>
    <w:rsid w:val="00E8358B"/>
    <w:rsid w:val="00E8396C"/>
    <w:rsid w:val="00E83AC3"/>
    <w:rsid w:val="00E83BB2"/>
    <w:rsid w:val="00E83C44"/>
    <w:rsid w:val="00E84655"/>
    <w:rsid w:val="00E84C7F"/>
    <w:rsid w:val="00E84F18"/>
    <w:rsid w:val="00E853F2"/>
    <w:rsid w:val="00E855D8"/>
    <w:rsid w:val="00E856A7"/>
    <w:rsid w:val="00E85A34"/>
    <w:rsid w:val="00E86398"/>
    <w:rsid w:val="00E86763"/>
    <w:rsid w:val="00E86BBB"/>
    <w:rsid w:val="00E86BF0"/>
    <w:rsid w:val="00E878F2"/>
    <w:rsid w:val="00E87AB5"/>
    <w:rsid w:val="00E90541"/>
    <w:rsid w:val="00E905C4"/>
    <w:rsid w:val="00E90E33"/>
    <w:rsid w:val="00E90F35"/>
    <w:rsid w:val="00E91361"/>
    <w:rsid w:val="00E91B2A"/>
    <w:rsid w:val="00E91C53"/>
    <w:rsid w:val="00E91E77"/>
    <w:rsid w:val="00E9262A"/>
    <w:rsid w:val="00E92732"/>
    <w:rsid w:val="00E92B7C"/>
    <w:rsid w:val="00E92CFE"/>
    <w:rsid w:val="00E9301A"/>
    <w:rsid w:val="00E9337B"/>
    <w:rsid w:val="00E9338C"/>
    <w:rsid w:val="00E94555"/>
    <w:rsid w:val="00E946BD"/>
    <w:rsid w:val="00E94B73"/>
    <w:rsid w:val="00E951F7"/>
    <w:rsid w:val="00E95275"/>
    <w:rsid w:val="00E95281"/>
    <w:rsid w:val="00E95FC7"/>
    <w:rsid w:val="00E96C09"/>
    <w:rsid w:val="00E97BF7"/>
    <w:rsid w:val="00E97D1A"/>
    <w:rsid w:val="00EA0854"/>
    <w:rsid w:val="00EA0D49"/>
    <w:rsid w:val="00EA104A"/>
    <w:rsid w:val="00EA1338"/>
    <w:rsid w:val="00EA14A4"/>
    <w:rsid w:val="00EA1A3B"/>
    <w:rsid w:val="00EA1C9B"/>
    <w:rsid w:val="00EA1E42"/>
    <w:rsid w:val="00EA26A7"/>
    <w:rsid w:val="00EA2C97"/>
    <w:rsid w:val="00EA32DF"/>
    <w:rsid w:val="00EA37E7"/>
    <w:rsid w:val="00EA3FC3"/>
    <w:rsid w:val="00EA4A89"/>
    <w:rsid w:val="00EA4E9D"/>
    <w:rsid w:val="00EA50EE"/>
    <w:rsid w:val="00EA5248"/>
    <w:rsid w:val="00EA5DBA"/>
    <w:rsid w:val="00EA612E"/>
    <w:rsid w:val="00EA6458"/>
    <w:rsid w:val="00EA67DC"/>
    <w:rsid w:val="00EA6C57"/>
    <w:rsid w:val="00EA71E4"/>
    <w:rsid w:val="00EA72BC"/>
    <w:rsid w:val="00EA7DD7"/>
    <w:rsid w:val="00EB04DC"/>
    <w:rsid w:val="00EB065B"/>
    <w:rsid w:val="00EB0663"/>
    <w:rsid w:val="00EB10A0"/>
    <w:rsid w:val="00EB143C"/>
    <w:rsid w:val="00EB1DB8"/>
    <w:rsid w:val="00EB24AA"/>
    <w:rsid w:val="00EB31C3"/>
    <w:rsid w:val="00EB331A"/>
    <w:rsid w:val="00EB36AE"/>
    <w:rsid w:val="00EB37F8"/>
    <w:rsid w:val="00EB51F0"/>
    <w:rsid w:val="00EB5291"/>
    <w:rsid w:val="00EB541B"/>
    <w:rsid w:val="00EB546D"/>
    <w:rsid w:val="00EB55A6"/>
    <w:rsid w:val="00EB59E4"/>
    <w:rsid w:val="00EB5C8A"/>
    <w:rsid w:val="00EB625C"/>
    <w:rsid w:val="00EB6466"/>
    <w:rsid w:val="00EB6BF3"/>
    <w:rsid w:val="00EB6F76"/>
    <w:rsid w:val="00EC004A"/>
    <w:rsid w:val="00EC00DD"/>
    <w:rsid w:val="00EC0377"/>
    <w:rsid w:val="00EC03C5"/>
    <w:rsid w:val="00EC086C"/>
    <w:rsid w:val="00EC0923"/>
    <w:rsid w:val="00EC0A52"/>
    <w:rsid w:val="00EC0CDE"/>
    <w:rsid w:val="00EC1226"/>
    <w:rsid w:val="00EC1347"/>
    <w:rsid w:val="00EC13F0"/>
    <w:rsid w:val="00EC1407"/>
    <w:rsid w:val="00EC1462"/>
    <w:rsid w:val="00EC14C1"/>
    <w:rsid w:val="00EC1A02"/>
    <w:rsid w:val="00EC1DD4"/>
    <w:rsid w:val="00EC2231"/>
    <w:rsid w:val="00EC255B"/>
    <w:rsid w:val="00EC2906"/>
    <w:rsid w:val="00EC29A0"/>
    <w:rsid w:val="00EC29B0"/>
    <w:rsid w:val="00EC2AB8"/>
    <w:rsid w:val="00EC3B9B"/>
    <w:rsid w:val="00EC41D3"/>
    <w:rsid w:val="00EC4664"/>
    <w:rsid w:val="00EC488E"/>
    <w:rsid w:val="00EC491D"/>
    <w:rsid w:val="00EC4CF5"/>
    <w:rsid w:val="00EC5B48"/>
    <w:rsid w:val="00EC5FFD"/>
    <w:rsid w:val="00EC6203"/>
    <w:rsid w:val="00EC6849"/>
    <w:rsid w:val="00EC6CE9"/>
    <w:rsid w:val="00EC6D05"/>
    <w:rsid w:val="00EC7498"/>
    <w:rsid w:val="00EC76A7"/>
    <w:rsid w:val="00EC7AC5"/>
    <w:rsid w:val="00EC7CD7"/>
    <w:rsid w:val="00EC7F79"/>
    <w:rsid w:val="00ED0027"/>
    <w:rsid w:val="00ED0140"/>
    <w:rsid w:val="00ED02A6"/>
    <w:rsid w:val="00ED0B15"/>
    <w:rsid w:val="00ED0B33"/>
    <w:rsid w:val="00ED0BDA"/>
    <w:rsid w:val="00ED0DFA"/>
    <w:rsid w:val="00ED11CF"/>
    <w:rsid w:val="00ED22F0"/>
    <w:rsid w:val="00ED29AA"/>
    <w:rsid w:val="00ED2C93"/>
    <w:rsid w:val="00ED2CA3"/>
    <w:rsid w:val="00ED2E9F"/>
    <w:rsid w:val="00ED376D"/>
    <w:rsid w:val="00ED4BB4"/>
    <w:rsid w:val="00ED4BFF"/>
    <w:rsid w:val="00ED51FA"/>
    <w:rsid w:val="00ED54D3"/>
    <w:rsid w:val="00ED6255"/>
    <w:rsid w:val="00ED68A1"/>
    <w:rsid w:val="00ED69A9"/>
    <w:rsid w:val="00ED6A37"/>
    <w:rsid w:val="00ED6CA0"/>
    <w:rsid w:val="00ED6F68"/>
    <w:rsid w:val="00ED72A5"/>
    <w:rsid w:val="00ED74EB"/>
    <w:rsid w:val="00EE02CF"/>
    <w:rsid w:val="00EE0393"/>
    <w:rsid w:val="00EE1743"/>
    <w:rsid w:val="00EE1B18"/>
    <w:rsid w:val="00EE2057"/>
    <w:rsid w:val="00EE22BC"/>
    <w:rsid w:val="00EE2BB4"/>
    <w:rsid w:val="00EE2FAA"/>
    <w:rsid w:val="00EE32ED"/>
    <w:rsid w:val="00EE3420"/>
    <w:rsid w:val="00EE3C6F"/>
    <w:rsid w:val="00EE438C"/>
    <w:rsid w:val="00EE45AC"/>
    <w:rsid w:val="00EE4691"/>
    <w:rsid w:val="00EE4742"/>
    <w:rsid w:val="00EE4787"/>
    <w:rsid w:val="00EE5363"/>
    <w:rsid w:val="00EE540F"/>
    <w:rsid w:val="00EE549D"/>
    <w:rsid w:val="00EE56FE"/>
    <w:rsid w:val="00EE583D"/>
    <w:rsid w:val="00EE5989"/>
    <w:rsid w:val="00EE5C9A"/>
    <w:rsid w:val="00EE6153"/>
    <w:rsid w:val="00EE6538"/>
    <w:rsid w:val="00EE66AB"/>
    <w:rsid w:val="00EE6898"/>
    <w:rsid w:val="00EE70AC"/>
    <w:rsid w:val="00EE7275"/>
    <w:rsid w:val="00EE744B"/>
    <w:rsid w:val="00EE76AA"/>
    <w:rsid w:val="00EE7897"/>
    <w:rsid w:val="00EE7DD8"/>
    <w:rsid w:val="00EF0B80"/>
    <w:rsid w:val="00EF0D70"/>
    <w:rsid w:val="00EF0FB6"/>
    <w:rsid w:val="00EF13FC"/>
    <w:rsid w:val="00EF1563"/>
    <w:rsid w:val="00EF20C7"/>
    <w:rsid w:val="00EF20F4"/>
    <w:rsid w:val="00EF215F"/>
    <w:rsid w:val="00EF2A4C"/>
    <w:rsid w:val="00EF2CDD"/>
    <w:rsid w:val="00EF3532"/>
    <w:rsid w:val="00EF3C83"/>
    <w:rsid w:val="00EF4750"/>
    <w:rsid w:val="00EF4F19"/>
    <w:rsid w:val="00EF4F53"/>
    <w:rsid w:val="00EF55AA"/>
    <w:rsid w:val="00EF5AF0"/>
    <w:rsid w:val="00EF62F4"/>
    <w:rsid w:val="00EF6824"/>
    <w:rsid w:val="00EF7E34"/>
    <w:rsid w:val="00F00208"/>
    <w:rsid w:val="00F003ED"/>
    <w:rsid w:val="00F0043F"/>
    <w:rsid w:val="00F0044A"/>
    <w:rsid w:val="00F01670"/>
    <w:rsid w:val="00F01723"/>
    <w:rsid w:val="00F01A80"/>
    <w:rsid w:val="00F01D57"/>
    <w:rsid w:val="00F02285"/>
    <w:rsid w:val="00F023A8"/>
    <w:rsid w:val="00F02428"/>
    <w:rsid w:val="00F02B23"/>
    <w:rsid w:val="00F02CB2"/>
    <w:rsid w:val="00F02DB3"/>
    <w:rsid w:val="00F02DD7"/>
    <w:rsid w:val="00F02E38"/>
    <w:rsid w:val="00F03102"/>
    <w:rsid w:val="00F03390"/>
    <w:rsid w:val="00F0382F"/>
    <w:rsid w:val="00F03AD8"/>
    <w:rsid w:val="00F041A5"/>
    <w:rsid w:val="00F042AA"/>
    <w:rsid w:val="00F04354"/>
    <w:rsid w:val="00F04902"/>
    <w:rsid w:val="00F04B80"/>
    <w:rsid w:val="00F04D2D"/>
    <w:rsid w:val="00F04EF4"/>
    <w:rsid w:val="00F0537F"/>
    <w:rsid w:val="00F05686"/>
    <w:rsid w:val="00F05A2F"/>
    <w:rsid w:val="00F05C69"/>
    <w:rsid w:val="00F060ED"/>
    <w:rsid w:val="00F06189"/>
    <w:rsid w:val="00F06584"/>
    <w:rsid w:val="00F06888"/>
    <w:rsid w:val="00F068CA"/>
    <w:rsid w:val="00F06918"/>
    <w:rsid w:val="00F06ECC"/>
    <w:rsid w:val="00F0702E"/>
    <w:rsid w:val="00F0712C"/>
    <w:rsid w:val="00F074B8"/>
    <w:rsid w:val="00F074D6"/>
    <w:rsid w:val="00F10C72"/>
    <w:rsid w:val="00F11292"/>
    <w:rsid w:val="00F1149E"/>
    <w:rsid w:val="00F11888"/>
    <w:rsid w:val="00F1237D"/>
    <w:rsid w:val="00F1251E"/>
    <w:rsid w:val="00F129AD"/>
    <w:rsid w:val="00F12C28"/>
    <w:rsid w:val="00F12ED0"/>
    <w:rsid w:val="00F1316D"/>
    <w:rsid w:val="00F134DB"/>
    <w:rsid w:val="00F13569"/>
    <w:rsid w:val="00F13717"/>
    <w:rsid w:val="00F1396B"/>
    <w:rsid w:val="00F13BF7"/>
    <w:rsid w:val="00F14106"/>
    <w:rsid w:val="00F143F2"/>
    <w:rsid w:val="00F147A6"/>
    <w:rsid w:val="00F14C73"/>
    <w:rsid w:val="00F14D1E"/>
    <w:rsid w:val="00F14F2B"/>
    <w:rsid w:val="00F15184"/>
    <w:rsid w:val="00F15262"/>
    <w:rsid w:val="00F15330"/>
    <w:rsid w:val="00F154BC"/>
    <w:rsid w:val="00F15B5F"/>
    <w:rsid w:val="00F15C27"/>
    <w:rsid w:val="00F15ECE"/>
    <w:rsid w:val="00F15F99"/>
    <w:rsid w:val="00F1673C"/>
    <w:rsid w:val="00F16EC2"/>
    <w:rsid w:val="00F16EE2"/>
    <w:rsid w:val="00F1713D"/>
    <w:rsid w:val="00F173D7"/>
    <w:rsid w:val="00F17439"/>
    <w:rsid w:val="00F17645"/>
    <w:rsid w:val="00F17CF6"/>
    <w:rsid w:val="00F21288"/>
    <w:rsid w:val="00F214FA"/>
    <w:rsid w:val="00F21C36"/>
    <w:rsid w:val="00F21F2C"/>
    <w:rsid w:val="00F21F60"/>
    <w:rsid w:val="00F22269"/>
    <w:rsid w:val="00F2240E"/>
    <w:rsid w:val="00F2258C"/>
    <w:rsid w:val="00F22683"/>
    <w:rsid w:val="00F22A8A"/>
    <w:rsid w:val="00F230E4"/>
    <w:rsid w:val="00F232D7"/>
    <w:rsid w:val="00F233AE"/>
    <w:rsid w:val="00F23641"/>
    <w:rsid w:val="00F23ACC"/>
    <w:rsid w:val="00F23CAF"/>
    <w:rsid w:val="00F23D0D"/>
    <w:rsid w:val="00F23D51"/>
    <w:rsid w:val="00F23F28"/>
    <w:rsid w:val="00F2409F"/>
    <w:rsid w:val="00F24246"/>
    <w:rsid w:val="00F24C9E"/>
    <w:rsid w:val="00F24EB3"/>
    <w:rsid w:val="00F24F22"/>
    <w:rsid w:val="00F252DD"/>
    <w:rsid w:val="00F25811"/>
    <w:rsid w:val="00F25B16"/>
    <w:rsid w:val="00F25DFA"/>
    <w:rsid w:val="00F25E87"/>
    <w:rsid w:val="00F262A7"/>
    <w:rsid w:val="00F2676B"/>
    <w:rsid w:val="00F26890"/>
    <w:rsid w:val="00F273D6"/>
    <w:rsid w:val="00F2755D"/>
    <w:rsid w:val="00F27C59"/>
    <w:rsid w:val="00F30143"/>
    <w:rsid w:val="00F30506"/>
    <w:rsid w:val="00F30B40"/>
    <w:rsid w:val="00F3102A"/>
    <w:rsid w:val="00F314C8"/>
    <w:rsid w:val="00F31825"/>
    <w:rsid w:val="00F325CD"/>
    <w:rsid w:val="00F32C4E"/>
    <w:rsid w:val="00F32D35"/>
    <w:rsid w:val="00F32E82"/>
    <w:rsid w:val="00F3300A"/>
    <w:rsid w:val="00F33D9D"/>
    <w:rsid w:val="00F34000"/>
    <w:rsid w:val="00F34402"/>
    <w:rsid w:val="00F3491F"/>
    <w:rsid w:val="00F34A26"/>
    <w:rsid w:val="00F34D96"/>
    <w:rsid w:val="00F35081"/>
    <w:rsid w:val="00F356F7"/>
    <w:rsid w:val="00F358A6"/>
    <w:rsid w:val="00F35B16"/>
    <w:rsid w:val="00F35C07"/>
    <w:rsid w:val="00F35F38"/>
    <w:rsid w:val="00F36093"/>
    <w:rsid w:val="00F36983"/>
    <w:rsid w:val="00F3709C"/>
    <w:rsid w:val="00F37177"/>
    <w:rsid w:val="00F37690"/>
    <w:rsid w:val="00F40444"/>
    <w:rsid w:val="00F40DE9"/>
    <w:rsid w:val="00F4100F"/>
    <w:rsid w:val="00F41113"/>
    <w:rsid w:val="00F41875"/>
    <w:rsid w:val="00F419D2"/>
    <w:rsid w:val="00F41B31"/>
    <w:rsid w:val="00F41EAB"/>
    <w:rsid w:val="00F41FB4"/>
    <w:rsid w:val="00F4229E"/>
    <w:rsid w:val="00F426B6"/>
    <w:rsid w:val="00F42D15"/>
    <w:rsid w:val="00F42F86"/>
    <w:rsid w:val="00F43063"/>
    <w:rsid w:val="00F431A5"/>
    <w:rsid w:val="00F4350D"/>
    <w:rsid w:val="00F4384B"/>
    <w:rsid w:val="00F43B2B"/>
    <w:rsid w:val="00F43F71"/>
    <w:rsid w:val="00F445AC"/>
    <w:rsid w:val="00F44BA1"/>
    <w:rsid w:val="00F44EA1"/>
    <w:rsid w:val="00F456EC"/>
    <w:rsid w:val="00F46C72"/>
    <w:rsid w:val="00F46CFC"/>
    <w:rsid w:val="00F46D2A"/>
    <w:rsid w:val="00F46E6C"/>
    <w:rsid w:val="00F471C2"/>
    <w:rsid w:val="00F47517"/>
    <w:rsid w:val="00F47DB2"/>
    <w:rsid w:val="00F50053"/>
    <w:rsid w:val="00F500DC"/>
    <w:rsid w:val="00F50F49"/>
    <w:rsid w:val="00F51062"/>
    <w:rsid w:val="00F51095"/>
    <w:rsid w:val="00F51E7E"/>
    <w:rsid w:val="00F520D9"/>
    <w:rsid w:val="00F52489"/>
    <w:rsid w:val="00F526A3"/>
    <w:rsid w:val="00F5270D"/>
    <w:rsid w:val="00F52C45"/>
    <w:rsid w:val="00F52EDD"/>
    <w:rsid w:val="00F536A0"/>
    <w:rsid w:val="00F53A6E"/>
    <w:rsid w:val="00F53BE8"/>
    <w:rsid w:val="00F53EC5"/>
    <w:rsid w:val="00F54063"/>
    <w:rsid w:val="00F5412B"/>
    <w:rsid w:val="00F54764"/>
    <w:rsid w:val="00F54E49"/>
    <w:rsid w:val="00F55E22"/>
    <w:rsid w:val="00F55F5F"/>
    <w:rsid w:val="00F564B4"/>
    <w:rsid w:val="00F566DF"/>
    <w:rsid w:val="00F56A6B"/>
    <w:rsid w:val="00F56B34"/>
    <w:rsid w:val="00F56B8B"/>
    <w:rsid w:val="00F56EA8"/>
    <w:rsid w:val="00F57148"/>
    <w:rsid w:val="00F57552"/>
    <w:rsid w:val="00F57DF4"/>
    <w:rsid w:val="00F60194"/>
    <w:rsid w:val="00F60414"/>
    <w:rsid w:val="00F6044E"/>
    <w:rsid w:val="00F60864"/>
    <w:rsid w:val="00F60F72"/>
    <w:rsid w:val="00F612C1"/>
    <w:rsid w:val="00F6169B"/>
    <w:rsid w:val="00F616EC"/>
    <w:rsid w:val="00F61C96"/>
    <w:rsid w:val="00F637AE"/>
    <w:rsid w:val="00F63998"/>
    <w:rsid w:val="00F63A17"/>
    <w:rsid w:val="00F63BC5"/>
    <w:rsid w:val="00F6498E"/>
    <w:rsid w:val="00F64C1F"/>
    <w:rsid w:val="00F64FE8"/>
    <w:rsid w:val="00F650AC"/>
    <w:rsid w:val="00F65391"/>
    <w:rsid w:val="00F658D2"/>
    <w:rsid w:val="00F658EE"/>
    <w:rsid w:val="00F663B5"/>
    <w:rsid w:val="00F66DE3"/>
    <w:rsid w:val="00F67266"/>
    <w:rsid w:val="00F67322"/>
    <w:rsid w:val="00F679D9"/>
    <w:rsid w:val="00F67B7A"/>
    <w:rsid w:val="00F67BD3"/>
    <w:rsid w:val="00F70054"/>
    <w:rsid w:val="00F7054B"/>
    <w:rsid w:val="00F705AD"/>
    <w:rsid w:val="00F70959"/>
    <w:rsid w:val="00F70A1F"/>
    <w:rsid w:val="00F70C9F"/>
    <w:rsid w:val="00F716D8"/>
    <w:rsid w:val="00F7185B"/>
    <w:rsid w:val="00F71940"/>
    <w:rsid w:val="00F71A36"/>
    <w:rsid w:val="00F71AA5"/>
    <w:rsid w:val="00F7245A"/>
    <w:rsid w:val="00F72A1F"/>
    <w:rsid w:val="00F72A91"/>
    <w:rsid w:val="00F735C7"/>
    <w:rsid w:val="00F736AD"/>
    <w:rsid w:val="00F74000"/>
    <w:rsid w:val="00F7402D"/>
    <w:rsid w:val="00F740AC"/>
    <w:rsid w:val="00F741F2"/>
    <w:rsid w:val="00F75504"/>
    <w:rsid w:val="00F75E22"/>
    <w:rsid w:val="00F75E35"/>
    <w:rsid w:val="00F7673D"/>
    <w:rsid w:val="00F76F21"/>
    <w:rsid w:val="00F77079"/>
    <w:rsid w:val="00F77D79"/>
    <w:rsid w:val="00F80376"/>
    <w:rsid w:val="00F8048A"/>
    <w:rsid w:val="00F80791"/>
    <w:rsid w:val="00F8093E"/>
    <w:rsid w:val="00F80CB8"/>
    <w:rsid w:val="00F80D07"/>
    <w:rsid w:val="00F80DA0"/>
    <w:rsid w:val="00F80F0E"/>
    <w:rsid w:val="00F81DC6"/>
    <w:rsid w:val="00F820B7"/>
    <w:rsid w:val="00F8281C"/>
    <w:rsid w:val="00F82A20"/>
    <w:rsid w:val="00F830C2"/>
    <w:rsid w:val="00F83241"/>
    <w:rsid w:val="00F83971"/>
    <w:rsid w:val="00F839E0"/>
    <w:rsid w:val="00F84046"/>
    <w:rsid w:val="00F84919"/>
    <w:rsid w:val="00F84D22"/>
    <w:rsid w:val="00F8519F"/>
    <w:rsid w:val="00F855FD"/>
    <w:rsid w:val="00F8571A"/>
    <w:rsid w:val="00F85FF7"/>
    <w:rsid w:val="00F860C8"/>
    <w:rsid w:val="00F8612D"/>
    <w:rsid w:val="00F86491"/>
    <w:rsid w:val="00F86667"/>
    <w:rsid w:val="00F86A64"/>
    <w:rsid w:val="00F86DAB"/>
    <w:rsid w:val="00F8719E"/>
    <w:rsid w:val="00F878EC"/>
    <w:rsid w:val="00F904B9"/>
    <w:rsid w:val="00F90BF6"/>
    <w:rsid w:val="00F90C67"/>
    <w:rsid w:val="00F90EF8"/>
    <w:rsid w:val="00F915F8"/>
    <w:rsid w:val="00F91D0C"/>
    <w:rsid w:val="00F9276E"/>
    <w:rsid w:val="00F929D7"/>
    <w:rsid w:val="00F92B9D"/>
    <w:rsid w:val="00F933AD"/>
    <w:rsid w:val="00F9381E"/>
    <w:rsid w:val="00F94273"/>
    <w:rsid w:val="00F9430A"/>
    <w:rsid w:val="00F94419"/>
    <w:rsid w:val="00F94594"/>
    <w:rsid w:val="00F94620"/>
    <w:rsid w:val="00F94DD7"/>
    <w:rsid w:val="00F95149"/>
    <w:rsid w:val="00F952E6"/>
    <w:rsid w:val="00F955BD"/>
    <w:rsid w:val="00F95B9F"/>
    <w:rsid w:val="00F95E92"/>
    <w:rsid w:val="00F96095"/>
    <w:rsid w:val="00F963B3"/>
    <w:rsid w:val="00F9704C"/>
    <w:rsid w:val="00F97439"/>
    <w:rsid w:val="00F9764C"/>
    <w:rsid w:val="00F977DA"/>
    <w:rsid w:val="00F97903"/>
    <w:rsid w:val="00F97B8C"/>
    <w:rsid w:val="00F97B9C"/>
    <w:rsid w:val="00FA028B"/>
    <w:rsid w:val="00FA052A"/>
    <w:rsid w:val="00FA07C2"/>
    <w:rsid w:val="00FA0D61"/>
    <w:rsid w:val="00FA0FC9"/>
    <w:rsid w:val="00FA115A"/>
    <w:rsid w:val="00FA164D"/>
    <w:rsid w:val="00FA17CE"/>
    <w:rsid w:val="00FA1C14"/>
    <w:rsid w:val="00FA215C"/>
    <w:rsid w:val="00FA2596"/>
    <w:rsid w:val="00FA3009"/>
    <w:rsid w:val="00FA371E"/>
    <w:rsid w:val="00FA3915"/>
    <w:rsid w:val="00FA3D81"/>
    <w:rsid w:val="00FA3EC7"/>
    <w:rsid w:val="00FA4009"/>
    <w:rsid w:val="00FA415A"/>
    <w:rsid w:val="00FA4B11"/>
    <w:rsid w:val="00FA4D05"/>
    <w:rsid w:val="00FA5018"/>
    <w:rsid w:val="00FA55F1"/>
    <w:rsid w:val="00FA5672"/>
    <w:rsid w:val="00FA575A"/>
    <w:rsid w:val="00FA5D72"/>
    <w:rsid w:val="00FA5F81"/>
    <w:rsid w:val="00FA65E9"/>
    <w:rsid w:val="00FA67AB"/>
    <w:rsid w:val="00FA68B2"/>
    <w:rsid w:val="00FA6959"/>
    <w:rsid w:val="00FA69A0"/>
    <w:rsid w:val="00FA6CDD"/>
    <w:rsid w:val="00FA71A7"/>
    <w:rsid w:val="00FA7A67"/>
    <w:rsid w:val="00FA7B2A"/>
    <w:rsid w:val="00FB027E"/>
    <w:rsid w:val="00FB0CA6"/>
    <w:rsid w:val="00FB0F2C"/>
    <w:rsid w:val="00FB11CA"/>
    <w:rsid w:val="00FB1291"/>
    <w:rsid w:val="00FB13D4"/>
    <w:rsid w:val="00FB13F2"/>
    <w:rsid w:val="00FB14B6"/>
    <w:rsid w:val="00FB1AE1"/>
    <w:rsid w:val="00FB2081"/>
    <w:rsid w:val="00FB23E7"/>
    <w:rsid w:val="00FB276E"/>
    <w:rsid w:val="00FB2889"/>
    <w:rsid w:val="00FB2935"/>
    <w:rsid w:val="00FB4280"/>
    <w:rsid w:val="00FB489B"/>
    <w:rsid w:val="00FB4927"/>
    <w:rsid w:val="00FB5185"/>
    <w:rsid w:val="00FB5397"/>
    <w:rsid w:val="00FB5434"/>
    <w:rsid w:val="00FB5687"/>
    <w:rsid w:val="00FB5A9E"/>
    <w:rsid w:val="00FB604B"/>
    <w:rsid w:val="00FB6C6B"/>
    <w:rsid w:val="00FB7367"/>
    <w:rsid w:val="00FB7E06"/>
    <w:rsid w:val="00FB7F47"/>
    <w:rsid w:val="00FC0066"/>
    <w:rsid w:val="00FC04A5"/>
    <w:rsid w:val="00FC082F"/>
    <w:rsid w:val="00FC0CB9"/>
    <w:rsid w:val="00FC0EC5"/>
    <w:rsid w:val="00FC0FE9"/>
    <w:rsid w:val="00FC2303"/>
    <w:rsid w:val="00FC2460"/>
    <w:rsid w:val="00FC24D3"/>
    <w:rsid w:val="00FC3231"/>
    <w:rsid w:val="00FC3491"/>
    <w:rsid w:val="00FC3AE9"/>
    <w:rsid w:val="00FC515B"/>
    <w:rsid w:val="00FC525D"/>
    <w:rsid w:val="00FC52DB"/>
    <w:rsid w:val="00FC53EE"/>
    <w:rsid w:val="00FC58B9"/>
    <w:rsid w:val="00FC6090"/>
    <w:rsid w:val="00FC6655"/>
    <w:rsid w:val="00FC6B3C"/>
    <w:rsid w:val="00FC74E4"/>
    <w:rsid w:val="00FD0567"/>
    <w:rsid w:val="00FD0C0C"/>
    <w:rsid w:val="00FD0E64"/>
    <w:rsid w:val="00FD16CD"/>
    <w:rsid w:val="00FD1BEF"/>
    <w:rsid w:val="00FD1D1D"/>
    <w:rsid w:val="00FD2025"/>
    <w:rsid w:val="00FD20ED"/>
    <w:rsid w:val="00FD22D2"/>
    <w:rsid w:val="00FD267D"/>
    <w:rsid w:val="00FD2782"/>
    <w:rsid w:val="00FD33E3"/>
    <w:rsid w:val="00FD35E1"/>
    <w:rsid w:val="00FD3F27"/>
    <w:rsid w:val="00FD4F93"/>
    <w:rsid w:val="00FD5089"/>
    <w:rsid w:val="00FD5446"/>
    <w:rsid w:val="00FD56B6"/>
    <w:rsid w:val="00FD57AD"/>
    <w:rsid w:val="00FD5853"/>
    <w:rsid w:val="00FD59B9"/>
    <w:rsid w:val="00FD59BF"/>
    <w:rsid w:val="00FD5B5B"/>
    <w:rsid w:val="00FD6241"/>
    <w:rsid w:val="00FD66AF"/>
    <w:rsid w:val="00FD687E"/>
    <w:rsid w:val="00FD6BBA"/>
    <w:rsid w:val="00FD72EF"/>
    <w:rsid w:val="00FD77BE"/>
    <w:rsid w:val="00FD7A7B"/>
    <w:rsid w:val="00FD7E59"/>
    <w:rsid w:val="00FD7EC1"/>
    <w:rsid w:val="00FD7F5F"/>
    <w:rsid w:val="00FE0372"/>
    <w:rsid w:val="00FE0390"/>
    <w:rsid w:val="00FE09EB"/>
    <w:rsid w:val="00FE16E9"/>
    <w:rsid w:val="00FE186C"/>
    <w:rsid w:val="00FE21E7"/>
    <w:rsid w:val="00FE2388"/>
    <w:rsid w:val="00FE29EF"/>
    <w:rsid w:val="00FE2FC6"/>
    <w:rsid w:val="00FE30EC"/>
    <w:rsid w:val="00FE33CE"/>
    <w:rsid w:val="00FE4106"/>
    <w:rsid w:val="00FE4490"/>
    <w:rsid w:val="00FE4B4C"/>
    <w:rsid w:val="00FE4BDE"/>
    <w:rsid w:val="00FE521E"/>
    <w:rsid w:val="00FE53A4"/>
    <w:rsid w:val="00FE5EFB"/>
    <w:rsid w:val="00FE5F66"/>
    <w:rsid w:val="00FE62DC"/>
    <w:rsid w:val="00FE6698"/>
    <w:rsid w:val="00FE6EBF"/>
    <w:rsid w:val="00FE6EE2"/>
    <w:rsid w:val="00FE71F3"/>
    <w:rsid w:val="00FE78F3"/>
    <w:rsid w:val="00FE7E30"/>
    <w:rsid w:val="00FF0144"/>
    <w:rsid w:val="00FF12F7"/>
    <w:rsid w:val="00FF1385"/>
    <w:rsid w:val="00FF16F8"/>
    <w:rsid w:val="00FF1A4B"/>
    <w:rsid w:val="00FF1AED"/>
    <w:rsid w:val="00FF1D26"/>
    <w:rsid w:val="00FF202C"/>
    <w:rsid w:val="00FF2A34"/>
    <w:rsid w:val="00FF34E8"/>
    <w:rsid w:val="00FF3592"/>
    <w:rsid w:val="00FF3CA3"/>
    <w:rsid w:val="00FF4333"/>
    <w:rsid w:val="00FF48E1"/>
    <w:rsid w:val="00FF49DA"/>
    <w:rsid w:val="00FF4A9E"/>
    <w:rsid w:val="00FF55E2"/>
    <w:rsid w:val="00FF76DE"/>
    <w:rsid w:val="012E532A"/>
    <w:rsid w:val="017D11E5"/>
    <w:rsid w:val="019B2DA5"/>
    <w:rsid w:val="01A91F25"/>
    <w:rsid w:val="01B9296B"/>
    <w:rsid w:val="01DB0F9B"/>
    <w:rsid w:val="022B0940"/>
    <w:rsid w:val="02D26B33"/>
    <w:rsid w:val="03213207"/>
    <w:rsid w:val="033068A5"/>
    <w:rsid w:val="035658AB"/>
    <w:rsid w:val="039E0A23"/>
    <w:rsid w:val="03A11EA6"/>
    <w:rsid w:val="03B635FA"/>
    <w:rsid w:val="03C22AB3"/>
    <w:rsid w:val="045F6655"/>
    <w:rsid w:val="048B3977"/>
    <w:rsid w:val="04912670"/>
    <w:rsid w:val="05C02B76"/>
    <w:rsid w:val="05FFEC56"/>
    <w:rsid w:val="060C7BA2"/>
    <w:rsid w:val="065F64BD"/>
    <w:rsid w:val="06714F62"/>
    <w:rsid w:val="06B371EB"/>
    <w:rsid w:val="06C70B5F"/>
    <w:rsid w:val="075A3B1D"/>
    <w:rsid w:val="089C4B3E"/>
    <w:rsid w:val="08AF2E1D"/>
    <w:rsid w:val="09020B0A"/>
    <w:rsid w:val="09544F9F"/>
    <w:rsid w:val="09F25D5F"/>
    <w:rsid w:val="0A18109F"/>
    <w:rsid w:val="0A420E43"/>
    <w:rsid w:val="0B253CB2"/>
    <w:rsid w:val="0C030D15"/>
    <w:rsid w:val="0C60262B"/>
    <w:rsid w:val="0CCF6227"/>
    <w:rsid w:val="0CF26739"/>
    <w:rsid w:val="0D9D16BA"/>
    <w:rsid w:val="0E0617E0"/>
    <w:rsid w:val="0E92535C"/>
    <w:rsid w:val="0EAD599A"/>
    <w:rsid w:val="0EBB4FB2"/>
    <w:rsid w:val="0F196C5E"/>
    <w:rsid w:val="0FCA76EA"/>
    <w:rsid w:val="0FE31A93"/>
    <w:rsid w:val="10832D25"/>
    <w:rsid w:val="114307BD"/>
    <w:rsid w:val="118D0DED"/>
    <w:rsid w:val="11FA6CA6"/>
    <w:rsid w:val="121A56F2"/>
    <w:rsid w:val="12923FEB"/>
    <w:rsid w:val="12CF638C"/>
    <w:rsid w:val="13565A63"/>
    <w:rsid w:val="13CA3C1D"/>
    <w:rsid w:val="14BC516B"/>
    <w:rsid w:val="157736A9"/>
    <w:rsid w:val="157A7514"/>
    <w:rsid w:val="15B93A6D"/>
    <w:rsid w:val="15EF06D1"/>
    <w:rsid w:val="15FA1374"/>
    <w:rsid w:val="160D17BE"/>
    <w:rsid w:val="16954EB9"/>
    <w:rsid w:val="172A1EA6"/>
    <w:rsid w:val="19E43381"/>
    <w:rsid w:val="1A7E6447"/>
    <w:rsid w:val="1AF828C7"/>
    <w:rsid w:val="1B2626C0"/>
    <w:rsid w:val="1BC02EED"/>
    <w:rsid w:val="1BC175C7"/>
    <w:rsid w:val="1C14011E"/>
    <w:rsid w:val="1C4B6F7E"/>
    <w:rsid w:val="1CED6E89"/>
    <w:rsid w:val="1DCF16B7"/>
    <w:rsid w:val="1DE16B41"/>
    <w:rsid w:val="1E0664E2"/>
    <w:rsid w:val="1E7C7A93"/>
    <w:rsid w:val="1F07525C"/>
    <w:rsid w:val="1FEC1E2C"/>
    <w:rsid w:val="203C17F2"/>
    <w:rsid w:val="20DC4B23"/>
    <w:rsid w:val="210537CC"/>
    <w:rsid w:val="21440B1C"/>
    <w:rsid w:val="21450B6B"/>
    <w:rsid w:val="22071BA7"/>
    <w:rsid w:val="226A7DBD"/>
    <w:rsid w:val="232B08E8"/>
    <w:rsid w:val="23617099"/>
    <w:rsid w:val="241D5FDB"/>
    <w:rsid w:val="24C9658F"/>
    <w:rsid w:val="24D342FB"/>
    <w:rsid w:val="24D56F11"/>
    <w:rsid w:val="253F0FF5"/>
    <w:rsid w:val="25B120F8"/>
    <w:rsid w:val="25CC2332"/>
    <w:rsid w:val="26001AAF"/>
    <w:rsid w:val="2672532F"/>
    <w:rsid w:val="26DB21BB"/>
    <w:rsid w:val="272641B7"/>
    <w:rsid w:val="285A387A"/>
    <w:rsid w:val="287413D6"/>
    <w:rsid w:val="28D77606"/>
    <w:rsid w:val="295A18E5"/>
    <w:rsid w:val="29D43775"/>
    <w:rsid w:val="2A3C6F7B"/>
    <w:rsid w:val="2B681F2A"/>
    <w:rsid w:val="2B98781C"/>
    <w:rsid w:val="2C64370B"/>
    <w:rsid w:val="2E1D76F2"/>
    <w:rsid w:val="2E5A7122"/>
    <w:rsid w:val="2E5B011D"/>
    <w:rsid w:val="2E9448EC"/>
    <w:rsid w:val="2F486EA2"/>
    <w:rsid w:val="2FB16070"/>
    <w:rsid w:val="2FE331EB"/>
    <w:rsid w:val="30BF5AB5"/>
    <w:rsid w:val="30DF0564"/>
    <w:rsid w:val="31BB764B"/>
    <w:rsid w:val="32D11F2B"/>
    <w:rsid w:val="32DB56D8"/>
    <w:rsid w:val="33134F99"/>
    <w:rsid w:val="3318608D"/>
    <w:rsid w:val="33522FD0"/>
    <w:rsid w:val="33895F08"/>
    <w:rsid w:val="33EC586C"/>
    <w:rsid w:val="33F84091"/>
    <w:rsid w:val="34160D04"/>
    <w:rsid w:val="34486C3D"/>
    <w:rsid w:val="35AA40FA"/>
    <w:rsid w:val="36061C7E"/>
    <w:rsid w:val="36180A61"/>
    <w:rsid w:val="366A7ED3"/>
    <w:rsid w:val="37F21AC3"/>
    <w:rsid w:val="387624C7"/>
    <w:rsid w:val="38B50F17"/>
    <w:rsid w:val="39EF27FF"/>
    <w:rsid w:val="3A062389"/>
    <w:rsid w:val="3A5B144E"/>
    <w:rsid w:val="3AD70CBB"/>
    <w:rsid w:val="3AEE0E90"/>
    <w:rsid w:val="3BDF1BAE"/>
    <w:rsid w:val="3DB51593"/>
    <w:rsid w:val="3F923670"/>
    <w:rsid w:val="3FF55E7C"/>
    <w:rsid w:val="3FF84B40"/>
    <w:rsid w:val="402E52A0"/>
    <w:rsid w:val="40557617"/>
    <w:rsid w:val="4157736D"/>
    <w:rsid w:val="416B31DC"/>
    <w:rsid w:val="41D35440"/>
    <w:rsid w:val="41E50BAA"/>
    <w:rsid w:val="428535C0"/>
    <w:rsid w:val="432851C0"/>
    <w:rsid w:val="433607E4"/>
    <w:rsid w:val="43E815EB"/>
    <w:rsid w:val="442C6A5B"/>
    <w:rsid w:val="445E29B5"/>
    <w:rsid w:val="44D525DC"/>
    <w:rsid w:val="44ED0B9D"/>
    <w:rsid w:val="450133FA"/>
    <w:rsid w:val="464A69B1"/>
    <w:rsid w:val="472E0158"/>
    <w:rsid w:val="4767293B"/>
    <w:rsid w:val="48B7402B"/>
    <w:rsid w:val="491A0124"/>
    <w:rsid w:val="493B1A96"/>
    <w:rsid w:val="497C5746"/>
    <w:rsid w:val="4A3406AA"/>
    <w:rsid w:val="4A5C06EE"/>
    <w:rsid w:val="4BF90739"/>
    <w:rsid w:val="4C5C0625"/>
    <w:rsid w:val="4CD40D75"/>
    <w:rsid w:val="4DA85CC5"/>
    <w:rsid w:val="4DA9709F"/>
    <w:rsid w:val="4E995F01"/>
    <w:rsid w:val="4EAA30B4"/>
    <w:rsid w:val="4F080938"/>
    <w:rsid w:val="4F3C59C5"/>
    <w:rsid w:val="4FD07CAE"/>
    <w:rsid w:val="50096B6B"/>
    <w:rsid w:val="50895251"/>
    <w:rsid w:val="509C6DD4"/>
    <w:rsid w:val="50A87FC5"/>
    <w:rsid w:val="50B1226C"/>
    <w:rsid w:val="50E91957"/>
    <w:rsid w:val="51537795"/>
    <w:rsid w:val="51890FF0"/>
    <w:rsid w:val="51ED3F0F"/>
    <w:rsid w:val="521D72A6"/>
    <w:rsid w:val="522F2E3B"/>
    <w:rsid w:val="52BF0066"/>
    <w:rsid w:val="544E46FE"/>
    <w:rsid w:val="54AF247D"/>
    <w:rsid w:val="556E78F6"/>
    <w:rsid w:val="566157B7"/>
    <w:rsid w:val="569D1FB0"/>
    <w:rsid w:val="56DF4DD1"/>
    <w:rsid w:val="570368AD"/>
    <w:rsid w:val="573D6A72"/>
    <w:rsid w:val="57682B27"/>
    <w:rsid w:val="577827BF"/>
    <w:rsid w:val="58554D52"/>
    <w:rsid w:val="590A1DA2"/>
    <w:rsid w:val="593F02CD"/>
    <w:rsid w:val="599B1261"/>
    <w:rsid w:val="59BF3661"/>
    <w:rsid w:val="59E9375A"/>
    <w:rsid w:val="5A406CA6"/>
    <w:rsid w:val="5B6F37C6"/>
    <w:rsid w:val="5C5F54BF"/>
    <w:rsid w:val="5C62283D"/>
    <w:rsid w:val="5D9D5C29"/>
    <w:rsid w:val="5F266910"/>
    <w:rsid w:val="60B925AA"/>
    <w:rsid w:val="61DD47CF"/>
    <w:rsid w:val="62957733"/>
    <w:rsid w:val="62C41FC2"/>
    <w:rsid w:val="62DB4933"/>
    <w:rsid w:val="63082DFA"/>
    <w:rsid w:val="630A7FD2"/>
    <w:rsid w:val="630C1B46"/>
    <w:rsid w:val="635D52D6"/>
    <w:rsid w:val="637F3C23"/>
    <w:rsid w:val="6395638B"/>
    <w:rsid w:val="639B2A87"/>
    <w:rsid w:val="63AE53E4"/>
    <w:rsid w:val="63B1399A"/>
    <w:rsid w:val="64F20854"/>
    <w:rsid w:val="65272A0A"/>
    <w:rsid w:val="653E725B"/>
    <w:rsid w:val="6579139D"/>
    <w:rsid w:val="661F016C"/>
    <w:rsid w:val="66CC1F27"/>
    <w:rsid w:val="67597A3B"/>
    <w:rsid w:val="679F1ABC"/>
    <w:rsid w:val="67DA435D"/>
    <w:rsid w:val="690C09F6"/>
    <w:rsid w:val="691E093A"/>
    <w:rsid w:val="694400A2"/>
    <w:rsid w:val="69F179BD"/>
    <w:rsid w:val="69FA73C0"/>
    <w:rsid w:val="6A8C58DC"/>
    <w:rsid w:val="6AB4077C"/>
    <w:rsid w:val="6AF71640"/>
    <w:rsid w:val="6B456C23"/>
    <w:rsid w:val="6D82207D"/>
    <w:rsid w:val="6DA37164"/>
    <w:rsid w:val="6DBF9FB6"/>
    <w:rsid w:val="6DD47178"/>
    <w:rsid w:val="6E136D70"/>
    <w:rsid w:val="6EC912D7"/>
    <w:rsid w:val="6EEC1C65"/>
    <w:rsid w:val="6EF77DEE"/>
    <w:rsid w:val="6F22585C"/>
    <w:rsid w:val="6FBC771B"/>
    <w:rsid w:val="6FFF2273"/>
    <w:rsid w:val="70284CC2"/>
    <w:rsid w:val="708F7EDB"/>
    <w:rsid w:val="70986EA3"/>
    <w:rsid w:val="70D34937"/>
    <w:rsid w:val="713D5AF3"/>
    <w:rsid w:val="717D30E5"/>
    <w:rsid w:val="72DB1D34"/>
    <w:rsid w:val="733105D1"/>
    <w:rsid w:val="73330CF7"/>
    <w:rsid w:val="73700261"/>
    <w:rsid w:val="73EA5A6F"/>
    <w:rsid w:val="73F74D90"/>
    <w:rsid w:val="748A57BF"/>
    <w:rsid w:val="757B3100"/>
    <w:rsid w:val="75BE07A5"/>
    <w:rsid w:val="76AC0D17"/>
    <w:rsid w:val="773D7A55"/>
    <w:rsid w:val="77C01BD7"/>
    <w:rsid w:val="780731FD"/>
    <w:rsid w:val="78866069"/>
    <w:rsid w:val="79B95E0D"/>
    <w:rsid w:val="7A613988"/>
    <w:rsid w:val="7B073FEE"/>
    <w:rsid w:val="7B612DD6"/>
    <w:rsid w:val="7B995877"/>
    <w:rsid w:val="7C23478D"/>
    <w:rsid w:val="7CDA4B2C"/>
    <w:rsid w:val="7F8A16CD"/>
    <w:rsid w:val="7FDD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0" w:semiHidden="0" w:name="Normal Indent"/>
    <w:lsdException w:uiPriority="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qFormat="1" w:unhideWhenUsed="0" w:uiPriority="0"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qFormat="1" w:unhideWhenUsed="0" w:uiPriority="0" w:semiHidden="0" w:name="Body Text First Indent 2"/>
    <w:lsdException w:uiPriority="0" w:name="Note Heading"/>
    <w:lsdException w:uiPriority="0" w:name="Body Text 2"/>
    <w:lsdException w:uiPriority="0" w:name="Body Text 3"/>
    <w:lsdException w:qFormat="1" w:unhideWhenUsed="0" w:uiPriority="0" w:semiHidden="0" w:name="Body Text Indent 2"/>
    <w:lsdException w:qFormat="1" w:unhideWhenUsed="0" w:uiPriority="0" w:semiHidden="0" w:name="Body Text Indent 3"/>
    <w:lsdException w:uiPriority="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qFormat="1" w:unhideWhenUsed="0" w:uiPriority="0" w:semiHidden="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51"/>
    <w:qFormat/>
    <w:uiPriority w:val="9"/>
    <w:pPr>
      <w:keepNext/>
      <w:keepLines/>
      <w:numPr>
        <w:ilvl w:val="0"/>
        <w:numId w:val="1"/>
      </w:numPr>
      <w:spacing w:before="340" w:after="330" w:line="578" w:lineRule="auto"/>
      <w:outlineLvl w:val="0"/>
    </w:pPr>
    <w:rPr>
      <w:rFonts w:eastAsia="黑体"/>
      <w:b/>
      <w:bCs/>
      <w:kern w:val="44"/>
      <w:sz w:val="44"/>
      <w:szCs w:val="44"/>
    </w:rPr>
  </w:style>
  <w:style w:type="paragraph" w:styleId="3">
    <w:name w:val="heading 2"/>
    <w:basedOn w:val="1"/>
    <w:next w:val="1"/>
    <w:link w:val="53"/>
    <w:qFormat/>
    <w:uiPriority w:val="9"/>
    <w:pPr>
      <w:keepNext/>
      <w:keepLines/>
      <w:numPr>
        <w:ilvl w:val="1"/>
        <w:numId w:val="1"/>
      </w:numPr>
      <w:spacing w:before="260" w:after="260" w:line="416" w:lineRule="auto"/>
      <w:outlineLvl w:val="1"/>
    </w:pPr>
    <w:rPr>
      <w:rFonts w:eastAsia="黑体"/>
      <w:b/>
      <w:bCs/>
      <w:sz w:val="32"/>
      <w:szCs w:val="32"/>
    </w:rPr>
  </w:style>
  <w:style w:type="paragraph" w:styleId="4">
    <w:name w:val="heading 3"/>
    <w:basedOn w:val="3"/>
    <w:next w:val="1"/>
    <w:link w:val="44"/>
    <w:qFormat/>
    <w:uiPriority w:val="9"/>
    <w:pPr>
      <w:numPr>
        <w:ilvl w:val="2"/>
      </w:numPr>
      <w:outlineLvl w:val="2"/>
    </w:pPr>
  </w:style>
  <w:style w:type="paragraph" w:styleId="5">
    <w:name w:val="heading 4"/>
    <w:basedOn w:val="1"/>
    <w:next w:val="1"/>
    <w:link w:val="54"/>
    <w:qFormat/>
    <w:uiPriority w:val="9"/>
    <w:pPr>
      <w:keepNext/>
      <w:keepLines/>
      <w:numPr>
        <w:ilvl w:val="3"/>
        <w:numId w:val="1"/>
      </w:numPr>
      <w:spacing w:before="280" w:after="290" w:line="376" w:lineRule="auto"/>
      <w:outlineLvl w:val="3"/>
    </w:pPr>
    <w:rPr>
      <w:rFonts w:eastAsia="黑体"/>
      <w:b/>
      <w:bCs/>
      <w:sz w:val="28"/>
      <w:szCs w:val="28"/>
    </w:rPr>
  </w:style>
  <w:style w:type="paragraph" w:styleId="6">
    <w:name w:val="heading 5"/>
    <w:basedOn w:val="1"/>
    <w:next w:val="1"/>
    <w:link w:val="57"/>
    <w:qFormat/>
    <w:uiPriority w:val="9"/>
    <w:pPr>
      <w:keepNext/>
      <w:keepLines/>
      <w:numPr>
        <w:ilvl w:val="4"/>
        <w:numId w:val="1"/>
      </w:numPr>
      <w:spacing w:before="280" w:after="290" w:line="376" w:lineRule="auto"/>
      <w:outlineLvl w:val="4"/>
    </w:pPr>
    <w:rPr>
      <w:rFonts w:eastAsia="黑体"/>
      <w:b/>
      <w:bCs/>
      <w:sz w:val="28"/>
      <w:szCs w:val="28"/>
    </w:rPr>
  </w:style>
  <w:style w:type="paragraph" w:styleId="7">
    <w:name w:val="heading 6"/>
    <w:basedOn w:val="1"/>
    <w:next w:val="1"/>
    <w:link w:val="47"/>
    <w:qFormat/>
    <w:uiPriority w:val="9"/>
    <w:pPr>
      <w:keepNext/>
      <w:keepLines/>
      <w:numPr>
        <w:ilvl w:val="5"/>
        <w:numId w:val="1"/>
      </w:numPr>
      <w:spacing w:before="240" w:after="64" w:line="320" w:lineRule="auto"/>
      <w:outlineLvl w:val="5"/>
    </w:pPr>
    <w:rPr>
      <w:rFonts w:eastAsia="黑体"/>
      <w:b/>
      <w:bCs/>
      <w:sz w:val="24"/>
    </w:rPr>
  </w:style>
  <w:style w:type="paragraph" w:styleId="8">
    <w:name w:val="heading 7"/>
    <w:basedOn w:val="1"/>
    <w:next w:val="1"/>
    <w:link w:val="60"/>
    <w:qFormat/>
    <w:uiPriority w:val="9"/>
    <w:pPr>
      <w:keepNext/>
      <w:keepLines/>
      <w:numPr>
        <w:ilvl w:val="6"/>
        <w:numId w:val="1"/>
      </w:numPr>
      <w:spacing w:before="240" w:after="64" w:line="320" w:lineRule="auto"/>
      <w:outlineLvl w:val="6"/>
    </w:pPr>
    <w:rPr>
      <w:rFonts w:eastAsia="黑体"/>
      <w:b/>
      <w:bCs/>
      <w:sz w:val="24"/>
    </w:rPr>
  </w:style>
  <w:style w:type="paragraph" w:styleId="9">
    <w:name w:val="heading 8"/>
    <w:basedOn w:val="1"/>
    <w:next w:val="1"/>
    <w:link w:val="58"/>
    <w:qFormat/>
    <w:uiPriority w:val="9"/>
    <w:pPr>
      <w:keepNext/>
      <w:keepLines/>
      <w:numPr>
        <w:ilvl w:val="7"/>
        <w:numId w:val="1"/>
      </w:numPr>
      <w:spacing w:before="240" w:after="64" w:line="320" w:lineRule="auto"/>
      <w:outlineLvl w:val="7"/>
    </w:pPr>
    <w:rPr>
      <w:rFonts w:eastAsia="黑体"/>
      <w:b/>
      <w:sz w:val="24"/>
    </w:rPr>
  </w:style>
  <w:style w:type="paragraph" w:styleId="10">
    <w:name w:val="heading 9"/>
    <w:basedOn w:val="1"/>
    <w:next w:val="1"/>
    <w:link w:val="52"/>
    <w:qFormat/>
    <w:uiPriority w:val="9"/>
    <w:pPr>
      <w:keepNext/>
      <w:keepLines/>
      <w:numPr>
        <w:ilvl w:val="8"/>
        <w:numId w:val="1"/>
      </w:numPr>
      <w:spacing w:before="240" w:after="64" w:line="320" w:lineRule="auto"/>
      <w:outlineLvl w:val="8"/>
    </w:pPr>
    <w:rPr>
      <w:rFonts w:eastAsia="黑体"/>
      <w:b/>
      <w:szCs w:val="21"/>
    </w:rPr>
  </w:style>
  <w:style w:type="character" w:default="1" w:styleId="38">
    <w:name w:val="Default Paragraph Font"/>
    <w:semiHidden/>
    <w:unhideWhenUsed/>
    <w:qFormat/>
    <w:uiPriority w:val="1"/>
  </w:style>
  <w:style w:type="table" w:default="1" w:styleId="36">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semiHidden/>
    <w:qFormat/>
    <w:uiPriority w:val="0"/>
    <w:pPr>
      <w:ind w:left="1260"/>
      <w:jc w:val="left"/>
    </w:pPr>
    <w:rPr>
      <w:rFonts w:ascii="Calibri" w:hAnsi="Calibri"/>
      <w:sz w:val="18"/>
      <w:szCs w:val="18"/>
    </w:rPr>
  </w:style>
  <w:style w:type="paragraph" w:styleId="12">
    <w:name w:val="Normal Indent"/>
    <w:basedOn w:val="1"/>
    <w:link w:val="96"/>
    <w:qFormat/>
    <w:uiPriority w:val="0"/>
    <w:pPr>
      <w:adjustRightInd w:val="0"/>
      <w:spacing w:line="360" w:lineRule="atLeast"/>
      <w:ind w:firstLine="420"/>
      <w:jc w:val="left"/>
      <w:textAlignment w:val="baseline"/>
    </w:pPr>
    <w:rPr>
      <w:kern w:val="0"/>
      <w:sz w:val="24"/>
      <w:szCs w:val="20"/>
    </w:rPr>
  </w:style>
  <w:style w:type="paragraph" w:styleId="13">
    <w:name w:val="Document Map"/>
    <w:basedOn w:val="1"/>
    <w:semiHidden/>
    <w:qFormat/>
    <w:uiPriority w:val="0"/>
    <w:pPr>
      <w:shd w:val="clear" w:color="auto" w:fill="000080"/>
    </w:pPr>
  </w:style>
  <w:style w:type="paragraph" w:styleId="14">
    <w:name w:val="annotation text"/>
    <w:basedOn w:val="1"/>
    <w:link w:val="45"/>
    <w:qFormat/>
    <w:uiPriority w:val="0"/>
    <w:pPr>
      <w:jc w:val="left"/>
    </w:pPr>
  </w:style>
  <w:style w:type="paragraph" w:styleId="15">
    <w:name w:val="Body Text"/>
    <w:basedOn w:val="1"/>
    <w:qFormat/>
    <w:uiPriority w:val="0"/>
    <w:rPr>
      <w:b/>
      <w:bCs/>
      <w:sz w:val="30"/>
    </w:rPr>
  </w:style>
  <w:style w:type="paragraph" w:styleId="16">
    <w:name w:val="Body Text Indent"/>
    <w:basedOn w:val="1"/>
    <w:qFormat/>
    <w:uiPriority w:val="0"/>
    <w:pPr>
      <w:ind w:firstLine="480" w:firstLineChars="200"/>
    </w:pPr>
    <w:rPr>
      <w:rFonts w:eastAsia="楷体_GB2312"/>
      <w:sz w:val="24"/>
    </w:rPr>
  </w:style>
  <w:style w:type="paragraph" w:styleId="17">
    <w:name w:val="toc 5"/>
    <w:basedOn w:val="1"/>
    <w:next w:val="1"/>
    <w:semiHidden/>
    <w:qFormat/>
    <w:uiPriority w:val="0"/>
    <w:pPr>
      <w:ind w:left="840"/>
      <w:jc w:val="left"/>
    </w:pPr>
    <w:rPr>
      <w:rFonts w:ascii="Calibri" w:hAnsi="Calibri"/>
      <w:sz w:val="18"/>
      <w:szCs w:val="18"/>
    </w:rPr>
  </w:style>
  <w:style w:type="paragraph" w:styleId="18">
    <w:name w:val="toc 3"/>
    <w:basedOn w:val="1"/>
    <w:next w:val="1"/>
    <w:qFormat/>
    <w:uiPriority w:val="39"/>
    <w:pPr>
      <w:ind w:left="420"/>
      <w:jc w:val="left"/>
    </w:pPr>
    <w:rPr>
      <w:rFonts w:ascii="Calibri" w:hAnsi="Calibri"/>
      <w:i/>
      <w:iCs/>
      <w:sz w:val="20"/>
      <w:szCs w:val="20"/>
    </w:rPr>
  </w:style>
  <w:style w:type="paragraph" w:styleId="19">
    <w:name w:val="Plain Text"/>
    <w:basedOn w:val="1"/>
    <w:qFormat/>
    <w:uiPriority w:val="0"/>
    <w:rPr>
      <w:rFonts w:hint="eastAsia" w:ascii="宋体" w:hAnsi="Courier New"/>
      <w:szCs w:val="20"/>
    </w:rPr>
  </w:style>
  <w:style w:type="paragraph" w:styleId="20">
    <w:name w:val="toc 8"/>
    <w:basedOn w:val="1"/>
    <w:next w:val="1"/>
    <w:semiHidden/>
    <w:qFormat/>
    <w:uiPriority w:val="0"/>
    <w:pPr>
      <w:ind w:left="1470"/>
      <w:jc w:val="left"/>
    </w:pPr>
    <w:rPr>
      <w:rFonts w:ascii="Calibri" w:hAnsi="Calibri"/>
      <w:sz w:val="18"/>
      <w:szCs w:val="18"/>
    </w:rPr>
  </w:style>
  <w:style w:type="paragraph" w:styleId="21">
    <w:name w:val="Date"/>
    <w:basedOn w:val="1"/>
    <w:next w:val="1"/>
    <w:link w:val="97"/>
    <w:qFormat/>
    <w:uiPriority w:val="0"/>
    <w:pPr>
      <w:ind w:left="100" w:leftChars="2500"/>
    </w:pPr>
    <w:rPr>
      <w:b/>
      <w:bCs/>
      <w:sz w:val="28"/>
      <w:szCs w:val="20"/>
    </w:rPr>
  </w:style>
  <w:style w:type="paragraph" w:styleId="22">
    <w:name w:val="Body Text Indent 2"/>
    <w:basedOn w:val="1"/>
    <w:qFormat/>
    <w:uiPriority w:val="0"/>
    <w:pPr>
      <w:spacing w:line="360" w:lineRule="auto"/>
      <w:ind w:right="210" w:firstLine="480" w:firstLineChars="200"/>
    </w:pPr>
    <w:rPr>
      <w:rFonts w:eastAsia="楷体_GB2312"/>
      <w:sz w:val="24"/>
    </w:rPr>
  </w:style>
  <w:style w:type="paragraph" w:styleId="23">
    <w:name w:val="Balloon Text"/>
    <w:basedOn w:val="1"/>
    <w:link w:val="56"/>
    <w:semiHidden/>
    <w:qFormat/>
    <w:uiPriority w:val="0"/>
    <w:rPr>
      <w:sz w:val="18"/>
      <w:szCs w:val="18"/>
    </w:rPr>
  </w:style>
  <w:style w:type="paragraph" w:styleId="24">
    <w:name w:val="footer"/>
    <w:basedOn w:val="1"/>
    <w:link w:val="63"/>
    <w:qFormat/>
    <w:uiPriority w:val="0"/>
    <w:pPr>
      <w:tabs>
        <w:tab w:val="center" w:pos="4153"/>
        <w:tab w:val="right" w:pos="8306"/>
      </w:tabs>
      <w:snapToGrid w:val="0"/>
      <w:jc w:val="left"/>
    </w:pPr>
    <w:rPr>
      <w:sz w:val="18"/>
      <w:szCs w:val="18"/>
    </w:rPr>
  </w:style>
  <w:style w:type="paragraph" w:styleId="25">
    <w:name w:val="header"/>
    <w:basedOn w:val="1"/>
    <w:link w:val="46"/>
    <w:qFormat/>
    <w:uiPriority w:val="0"/>
    <w:pPr>
      <w:pBdr>
        <w:bottom w:val="single" w:color="auto" w:sz="6" w:space="1"/>
      </w:pBdr>
      <w:tabs>
        <w:tab w:val="center" w:pos="4153"/>
        <w:tab w:val="right" w:pos="8306"/>
      </w:tabs>
      <w:snapToGrid w:val="0"/>
      <w:jc w:val="center"/>
    </w:pPr>
    <w:rPr>
      <w:sz w:val="18"/>
      <w:szCs w:val="18"/>
    </w:rPr>
  </w:style>
  <w:style w:type="paragraph" w:styleId="26">
    <w:name w:val="toc 1"/>
    <w:basedOn w:val="1"/>
    <w:next w:val="1"/>
    <w:qFormat/>
    <w:uiPriority w:val="39"/>
    <w:pPr>
      <w:spacing w:before="120" w:after="120"/>
      <w:jc w:val="left"/>
    </w:pPr>
    <w:rPr>
      <w:rFonts w:ascii="Calibri" w:hAnsi="Calibri"/>
      <w:b/>
      <w:bCs/>
      <w:caps/>
      <w:sz w:val="20"/>
      <w:szCs w:val="20"/>
    </w:rPr>
  </w:style>
  <w:style w:type="paragraph" w:styleId="27">
    <w:name w:val="toc 4"/>
    <w:basedOn w:val="1"/>
    <w:next w:val="1"/>
    <w:semiHidden/>
    <w:qFormat/>
    <w:uiPriority w:val="0"/>
    <w:pPr>
      <w:ind w:left="630"/>
      <w:jc w:val="left"/>
    </w:pPr>
    <w:rPr>
      <w:rFonts w:ascii="Calibri" w:hAnsi="Calibri"/>
      <w:sz w:val="18"/>
      <w:szCs w:val="18"/>
    </w:rPr>
  </w:style>
  <w:style w:type="paragraph" w:styleId="28">
    <w:name w:val="toc 6"/>
    <w:basedOn w:val="1"/>
    <w:next w:val="1"/>
    <w:semiHidden/>
    <w:qFormat/>
    <w:uiPriority w:val="0"/>
    <w:pPr>
      <w:ind w:left="1050"/>
      <w:jc w:val="left"/>
    </w:pPr>
    <w:rPr>
      <w:rFonts w:ascii="Calibri" w:hAnsi="Calibri"/>
      <w:sz w:val="18"/>
      <w:szCs w:val="18"/>
    </w:rPr>
  </w:style>
  <w:style w:type="paragraph" w:styleId="29">
    <w:name w:val="Body Text Indent 3"/>
    <w:basedOn w:val="1"/>
    <w:qFormat/>
    <w:uiPriority w:val="0"/>
    <w:pPr>
      <w:spacing w:line="360" w:lineRule="auto"/>
      <w:ind w:firstLine="560" w:firstLineChars="200"/>
    </w:pPr>
    <w:rPr>
      <w:rFonts w:eastAsia="楷体_GB2312"/>
      <w:sz w:val="28"/>
    </w:rPr>
  </w:style>
  <w:style w:type="paragraph" w:styleId="30">
    <w:name w:val="toc 2"/>
    <w:basedOn w:val="1"/>
    <w:next w:val="1"/>
    <w:qFormat/>
    <w:uiPriority w:val="39"/>
    <w:pPr>
      <w:ind w:left="210"/>
      <w:jc w:val="left"/>
    </w:pPr>
    <w:rPr>
      <w:rFonts w:ascii="Calibri" w:hAnsi="Calibri"/>
      <w:smallCaps/>
      <w:sz w:val="20"/>
      <w:szCs w:val="20"/>
    </w:rPr>
  </w:style>
  <w:style w:type="paragraph" w:styleId="31">
    <w:name w:val="toc 9"/>
    <w:basedOn w:val="1"/>
    <w:next w:val="1"/>
    <w:semiHidden/>
    <w:qFormat/>
    <w:uiPriority w:val="0"/>
    <w:pPr>
      <w:ind w:left="1680"/>
      <w:jc w:val="left"/>
    </w:pPr>
    <w:rPr>
      <w:rFonts w:ascii="Calibri" w:hAnsi="Calibri"/>
      <w:sz w:val="18"/>
      <w:szCs w:val="18"/>
    </w:rPr>
  </w:style>
  <w:style w:type="paragraph" w:styleId="32">
    <w:name w:val="Normal (Web)"/>
    <w:basedOn w:val="1"/>
    <w:qFormat/>
    <w:uiPriority w:val="0"/>
    <w:pPr>
      <w:widowControl/>
      <w:spacing w:before="100" w:beforeAutospacing="1" w:after="119"/>
      <w:ind w:firstLine="420"/>
    </w:pPr>
    <w:rPr>
      <w:rFonts w:ascii="宋体" w:hAnsi="宋体" w:cs="宋体"/>
      <w:kern w:val="0"/>
      <w:sz w:val="20"/>
      <w:szCs w:val="20"/>
    </w:rPr>
  </w:style>
  <w:style w:type="paragraph" w:styleId="33">
    <w:name w:val="Title"/>
    <w:basedOn w:val="1"/>
    <w:next w:val="1"/>
    <w:link w:val="59"/>
    <w:qFormat/>
    <w:uiPriority w:val="0"/>
    <w:pPr>
      <w:spacing w:line="640" w:lineRule="exact"/>
      <w:jc w:val="center"/>
      <w:outlineLvl w:val="0"/>
    </w:pPr>
    <w:rPr>
      <w:rFonts w:ascii="楷体" w:hAnsi="楷体" w:eastAsia="楷体"/>
      <w:b/>
      <w:bCs/>
      <w:sz w:val="52"/>
      <w:szCs w:val="52"/>
    </w:rPr>
  </w:style>
  <w:style w:type="paragraph" w:styleId="34">
    <w:name w:val="annotation subject"/>
    <w:basedOn w:val="14"/>
    <w:next w:val="14"/>
    <w:link w:val="50"/>
    <w:qFormat/>
    <w:uiPriority w:val="0"/>
    <w:rPr>
      <w:b/>
      <w:bCs/>
    </w:rPr>
  </w:style>
  <w:style w:type="paragraph" w:styleId="35">
    <w:name w:val="Body Text First Indent 2"/>
    <w:basedOn w:val="16"/>
    <w:qFormat/>
    <w:uiPriority w:val="0"/>
    <w:pPr>
      <w:spacing w:after="120"/>
      <w:ind w:left="420" w:leftChars="200" w:firstLine="420"/>
    </w:pPr>
    <w:rPr>
      <w:rFonts w:eastAsia="宋体"/>
      <w:sz w:val="21"/>
    </w:rPr>
  </w:style>
  <w:style w:type="table" w:styleId="37">
    <w:name w:val="Table Grid"/>
    <w:basedOn w:val="3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9">
    <w:name w:val="page number"/>
    <w:basedOn w:val="38"/>
    <w:qFormat/>
    <w:uiPriority w:val="0"/>
  </w:style>
  <w:style w:type="character" w:styleId="40">
    <w:name w:val="FollowedHyperlink"/>
    <w:qFormat/>
    <w:uiPriority w:val="0"/>
    <w:rPr>
      <w:color w:val="800080"/>
      <w:u w:val="single"/>
    </w:rPr>
  </w:style>
  <w:style w:type="character" w:styleId="41">
    <w:name w:val="Emphasis"/>
    <w:qFormat/>
    <w:uiPriority w:val="0"/>
    <w:rPr>
      <w:color w:val="CC0033"/>
    </w:rPr>
  </w:style>
  <w:style w:type="character" w:styleId="42">
    <w:name w:val="Hyperlink"/>
    <w:qFormat/>
    <w:uiPriority w:val="99"/>
    <w:rPr>
      <w:color w:val="0000FF"/>
      <w:u w:val="single"/>
    </w:rPr>
  </w:style>
  <w:style w:type="character" w:styleId="43">
    <w:name w:val="annotation reference"/>
    <w:qFormat/>
    <w:uiPriority w:val="0"/>
    <w:rPr>
      <w:sz w:val="21"/>
      <w:szCs w:val="21"/>
    </w:rPr>
  </w:style>
  <w:style w:type="character" w:customStyle="1" w:styleId="44">
    <w:name w:val="标题 3 字符"/>
    <w:link w:val="4"/>
    <w:qFormat/>
    <w:uiPriority w:val="9"/>
    <w:rPr>
      <w:rFonts w:eastAsia="黑体"/>
      <w:b/>
      <w:bCs/>
      <w:kern w:val="2"/>
      <w:sz w:val="32"/>
      <w:szCs w:val="32"/>
    </w:rPr>
  </w:style>
  <w:style w:type="character" w:customStyle="1" w:styleId="45">
    <w:name w:val="批注文字 字符"/>
    <w:link w:val="14"/>
    <w:qFormat/>
    <w:uiPriority w:val="0"/>
    <w:rPr>
      <w:kern w:val="2"/>
      <w:sz w:val="21"/>
      <w:szCs w:val="24"/>
    </w:rPr>
  </w:style>
  <w:style w:type="character" w:customStyle="1" w:styleId="46">
    <w:name w:val="页眉 字符"/>
    <w:link w:val="25"/>
    <w:qFormat/>
    <w:uiPriority w:val="0"/>
    <w:rPr>
      <w:kern w:val="2"/>
      <w:sz w:val="18"/>
      <w:szCs w:val="18"/>
    </w:rPr>
  </w:style>
  <w:style w:type="character" w:customStyle="1" w:styleId="47">
    <w:name w:val="标题 6 字符"/>
    <w:link w:val="7"/>
    <w:qFormat/>
    <w:uiPriority w:val="9"/>
    <w:rPr>
      <w:rFonts w:eastAsia="黑体"/>
      <w:b/>
      <w:bCs/>
      <w:kern w:val="2"/>
      <w:sz w:val="24"/>
      <w:szCs w:val="24"/>
    </w:rPr>
  </w:style>
  <w:style w:type="character" w:customStyle="1" w:styleId="48">
    <w:name w:val="正文小四 Char Char"/>
    <w:link w:val="49"/>
    <w:qFormat/>
    <w:uiPriority w:val="0"/>
    <w:rPr>
      <w:rFonts w:ascii="宋体" w:hAnsi="宋体"/>
      <w:kern w:val="2"/>
      <w:sz w:val="24"/>
      <w:szCs w:val="21"/>
    </w:rPr>
  </w:style>
  <w:style w:type="paragraph" w:customStyle="1" w:styleId="49">
    <w:name w:val="正文小四"/>
    <w:basedOn w:val="1"/>
    <w:link w:val="48"/>
    <w:qFormat/>
    <w:uiPriority w:val="0"/>
    <w:pPr>
      <w:spacing w:before="60" w:after="60" w:line="360" w:lineRule="auto"/>
      <w:ind w:left="-120" w:leftChars="-57" w:firstLine="538" w:firstLineChars="224"/>
    </w:pPr>
    <w:rPr>
      <w:rFonts w:ascii="宋体" w:hAnsi="宋体"/>
      <w:sz w:val="24"/>
      <w:szCs w:val="21"/>
    </w:rPr>
  </w:style>
  <w:style w:type="character" w:customStyle="1" w:styleId="50">
    <w:name w:val="批注主题 字符"/>
    <w:link w:val="34"/>
    <w:qFormat/>
    <w:uiPriority w:val="0"/>
    <w:rPr>
      <w:b/>
      <w:bCs/>
      <w:kern w:val="2"/>
      <w:sz w:val="21"/>
      <w:szCs w:val="24"/>
    </w:rPr>
  </w:style>
  <w:style w:type="character" w:customStyle="1" w:styleId="51">
    <w:name w:val="标题 1 字符"/>
    <w:link w:val="2"/>
    <w:qFormat/>
    <w:uiPriority w:val="9"/>
    <w:rPr>
      <w:rFonts w:eastAsia="黑体"/>
      <w:b/>
      <w:bCs/>
      <w:kern w:val="44"/>
      <w:sz w:val="44"/>
      <w:szCs w:val="44"/>
    </w:rPr>
  </w:style>
  <w:style w:type="character" w:customStyle="1" w:styleId="52">
    <w:name w:val="标题 9 字符"/>
    <w:link w:val="10"/>
    <w:qFormat/>
    <w:uiPriority w:val="9"/>
    <w:rPr>
      <w:rFonts w:eastAsia="黑体"/>
      <w:b/>
      <w:kern w:val="2"/>
      <w:sz w:val="21"/>
      <w:szCs w:val="21"/>
    </w:rPr>
  </w:style>
  <w:style w:type="character" w:customStyle="1" w:styleId="53">
    <w:name w:val="标题 2 字符"/>
    <w:link w:val="3"/>
    <w:qFormat/>
    <w:uiPriority w:val="9"/>
    <w:rPr>
      <w:rFonts w:eastAsia="黑体"/>
      <w:b/>
      <w:bCs/>
      <w:kern w:val="2"/>
      <w:sz w:val="32"/>
      <w:szCs w:val="32"/>
    </w:rPr>
  </w:style>
  <w:style w:type="character" w:customStyle="1" w:styleId="54">
    <w:name w:val="标题 4 字符"/>
    <w:link w:val="5"/>
    <w:qFormat/>
    <w:uiPriority w:val="9"/>
    <w:rPr>
      <w:rFonts w:eastAsia="黑体"/>
      <w:b/>
      <w:bCs/>
      <w:kern w:val="2"/>
      <w:sz w:val="28"/>
      <w:szCs w:val="28"/>
    </w:rPr>
  </w:style>
  <w:style w:type="character" w:customStyle="1" w:styleId="55">
    <w:name w:val="样式 三级条标题 + 宋体 Char"/>
    <w:qFormat/>
    <w:uiPriority w:val="0"/>
    <w:rPr>
      <w:rFonts w:ascii="宋体" w:hAnsi="宋体" w:eastAsia="宋体"/>
      <w:sz w:val="21"/>
      <w:lang w:val="en-US" w:eastAsia="zh-CN" w:bidi="ar-SA"/>
    </w:rPr>
  </w:style>
  <w:style w:type="character" w:customStyle="1" w:styleId="56">
    <w:name w:val="批注框文本 字符"/>
    <w:link w:val="23"/>
    <w:semiHidden/>
    <w:qFormat/>
    <w:uiPriority w:val="0"/>
    <w:rPr>
      <w:kern w:val="2"/>
      <w:sz w:val="18"/>
      <w:szCs w:val="18"/>
    </w:rPr>
  </w:style>
  <w:style w:type="character" w:customStyle="1" w:styleId="57">
    <w:name w:val="标题 5 字符"/>
    <w:link w:val="6"/>
    <w:qFormat/>
    <w:uiPriority w:val="9"/>
    <w:rPr>
      <w:rFonts w:eastAsia="黑体"/>
      <w:b/>
      <w:bCs/>
      <w:kern w:val="2"/>
      <w:sz w:val="28"/>
      <w:szCs w:val="28"/>
    </w:rPr>
  </w:style>
  <w:style w:type="character" w:customStyle="1" w:styleId="58">
    <w:name w:val="标题 8 字符"/>
    <w:link w:val="9"/>
    <w:qFormat/>
    <w:uiPriority w:val="9"/>
    <w:rPr>
      <w:rFonts w:eastAsia="黑体"/>
      <w:b/>
      <w:kern w:val="2"/>
      <w:sz w:val="24"/>
      <w:szCs w:val="24"/>
    </w:rPr>
  </w:style>
  <w:style w:type="character" w:customStyle="1" w:styleId="59">
    <w:name w:val="标题 字符"/>
    <w:link w:val="33"/>
    <w:qFormat/>
    <w:uiPriority w:val="0"/>
    <w:rPr>
      <w:rFonts w:ascii="楷体" w:hAnsi="楷体" w:eastAsia="楷体" w:cs="Times New Roman"/>
      <w:b/>
      <w:bCs/>
      <w:kern w:val="2"/>
      <w:sz w:val="52"/>
      <w:szCs w:val="52"/>
    </w:rPr>
  </w:style>
  <w:style w:type="character" w:customStyle="1" w:styleId="60">
    <w:name w:val="标题 7 字符"/>
    <w:link w:val="8"/>
    <w:qFormat/>
    <w:uiPriority w:val="9"/>
    <w:rPr>
      <w:rFonts w:eastAsia="黑体"/>
      <w:b/>
      <w:bCs/>
      <w:kern w:val="2"/>
      <w:sz w:val="24"/>
      <w:szCs w:val="24"/>
    </w:rPr>
  </w:style>
  <w:style w:type="character" w:customStyle="1" w:styleId="61">
    <w:name w:val="A4"/>
    <w:qFormat/>
    <w:uiPriority w:val="0"/>
    <w:rPr>
      <w:rFonts w:ascii="Arial" w:hAnsi="Arial" w:cs="Arial"/>
      <w:b/>
      <w:bCs/>
      <w:color w:val="000000"/>
      <w:sz w:val="14"/>
      <w:szCs w:val="14"/>
    </w:rPr>
  </w:style>
  <w:style w:type="character" w:customStyle="1" w:styleId="62">
    <w:name w:val="param-value"/>
    <w:qFormat/>
    <w:uiPriority w:val="0"/>
  </w:style>
  <w:style w:type="character" w:customStyle="1" w:styleId="63">
    <w:name w:val="页脚 字符"/>
    <w:link w:val="24"/>
    <w:qFormat/>
    <w:uiPriority w:val="0"/>
    <w:rPr>
      <w:rFonts w:eastAsia="宋体"/>
      <w:kern w:val="2"/>
      <w:sz w:val="18"/>
      <w:szCs w:val="18"/>
      <w:lang w:val="en-US" w:eastAsia="zh-CN" w:bidi="ar-SA"/>
    </w:rPr>
  </w:style>
  <w:style w:type="paragraph" w:customStyle="1" w:styleId="64">
    <w:name w:val="Char Char Char Char Char Char Char Char Char Char"/>
    <w:basedOn w:val="1"/>
    <w:qFormat/>
    <w:uiPriority w:val="0"/>
    <w:rPr>
      <w:rFonts w:ascii="Tahoma" w:hAnsi="Tahoma"/>
      <w:sz w:val="24"/>
      <w:szCs w:val="20"/>
    </w:rPr>
  </w:style>
  <w:style w:type="paragraph" w:customStyle="1" w:styleId="65">
    <w:name w:val="Char1"/>
    <w:basedOn w:val="13"/>
    <w:qFormat/>
    <w:uiPriority w:val="0"/>
    <w:pPr>
      <w:ind w:firstLine="420"/>
    </w:pPr>
    <w:rPr>
      <w:rFonts w:ascii="Tahoma" w:hAnsi="Tahoma"/>
      <w:sz w:val="24"/>
    </w:rPr>
  </w:style>
  <w:style w:type="paragraph" w:customStyle="1" w:styleId="66">
    <w:name w:val="Pa4"/>
    <w:basedOn w:val="1"/>
    <w:next w:val="1"/>
    <w:qFormat/>
    <w:uiPriority w:val="0"/>
    <w:pPr>
      <w:autoSpaceDE w:val="0"/>
      <w:autoSpaceDN w:val="0"/>
      <w:adjustRightInd w:val="0"/>
      <w:spacing w:line="241" w:lineRule="atLeast"/>
      <w:jc w:val="left"/>
    </w:pPr>
    <w:rPr>
      <w:rFonts w:ascii="FZSong III-Z05S" w:eastAsia="FZSong III-Z05S"/>
      <w:kern w:val="0"/>
      <w:sz w:val="24"/>
    </w:rPr>
  </w:style>
  <w:style w:type="paragraph" w:customStyle="1" w:styleId="67">
    <w:name w:val="样式 正文"/>
    <w:basedOn w:val="1"/>
    <w:next w:val="1"/>
    <w:qFormat/>
    <w:uiPriority w:val="0"/>
    <w:pPr>
      <w:spacing w:afterLines="50"/>
      <w:ind w:firstLine="425"/>
      <w:jc w:val="left"/>
    </w:pPr>
    <w:rPr>
      <w:rFonts w:ascii="宋体" w:cs="宋体"/>
      <w:kern w:val="0"/>
      <w:szCs w:val="20"/>
    </w:rPr>
  </w:style>
  <w:style w:type="paragraph" w:customStyle="1" w:styleId="68">
    <w:name w:val="样式 标题 3"/>
    <w:basedOn w:val="4"/>
    <w:next w:val="1"/>
    <w:qFormat/>
    <w:uiPriority w:val="0"/>
    <w:pPr>
      <w:keepLines w:val="0"/>
      <w:numPr>
        <w:numId w:val="2"/>
      </w:numPr>
      <w:spacing w:before="120" w:afterLines="50" w:line="240" w:lineRule="auto"/>
      <w:ind w:left="425"/>
    </w:pPr>
    <w:rPr>
      <w:rFonts w:ascii="宋体" w:cs="宋体"/>
      <w:kern w:val="0"/>
      <w:sz w:val="24"/>
      <w:szCs w:val="20"/>
    </w:rPr>
  </w:style>
  <w:style w:type="paragraph" w:customStyle="1" w:styleId="69">
    <w:name w:val="样式 标题1"/>
    <w:basedOn w:val="1"/>
    <w:next w:val="1"/>
    <w:qFormat/>
    <w:uiPriority w:val="0"/>
    <w:pPr>
      <w:keepNext/>
      <w:numPr>
        <w:ilvl w:val="0"/>
        <w:numId w:val="2"/>
      </w:numPr>
      <w:spacing w:before="120" w:afterLines="50"/>
      <w:ind w:left="425"/>
      <w:jc w:val="left"/>
      <w:outlineLvl w:val="0"/>
    </w:pPr>
    <w:rPr>
      <w:rFonts w:ascii="宋体" w:cs="宋体"/>
      <w:b/>
      <w:kern w:val="0"/>
      <w:sz w:val="32"/>
      <w:szCs w:val="20"/>
    </w:rPr>
  </w:style>
  <w:style w:type="paragraph" w:customStyle="1" w:styleId="70">
    <w:name w:val="Pa2"/>
    <w:basedOn w:val="1"/>
    <w:next w:val="1"/>
    <w:qFormat/>
    <w:uiPriority w:val="0"/>
    <w:pPr>
      <w:autoSpaceDE w:val="0"/>
      <w:autoSpaceDN w:val="0"/>
      <w:adjustRightInd w:val="0"/>
      <w:spacing w:line="241" w:lineRule="atLeast"/>
      <w:jc w:val="left"/>
    </w:pPr>
    <w:rPr>
      <w:rFonts w:ascii="FZSong III-Z05S" w:eastAsia="FZSong III-Z05S"/>
      <w:kern w:val="0"/>
      <w:sz w:val="24"/>
    </w:rPr>
  </w:style>
  <w:style w:type="paragraph" w:customStyle="1" w:styleId="71">
    <w:name w:val="默认段落字体 Para Char"/>
    <w:basedOn w:val="1"/>
    <w:qFormat/>
    <w:uiPriority w:val="0"/>
    <w:rPr>
      <w:rFonts w:ascii="Tahoma" w:hAnsi="Tahoma"/>
      <w:sz w:val="24"/>
      <w:szCs w:val="20"/>
    </w:rPr>
  </w:style>
  <w:style w:type="paragraph" w:customStyle="1" w:styleId="72">
    <w:name w:val="最新标题3"/>
    <w:basedOn w:val="68"/>
    <w:next w:val="1"/>
    <w:qFormat/>
    <w:uiPriority w:val="0"/>
    <w:pPr>
      <w:numPr>
        <w:numId w:val="0"/>
      </w:numPr>
      <w:spacing w:after="156"/>
      <w:jc w:val="center"/>
    </w:pPr>
  </w:style>
  <w:style w:type="paragraph" w:customStyle="1" w:styleId="73">
    <w:name w:val="Char"/>
    <w:basedOn w:val="1"/>
    <w:qFormat/>
    <w:uiPriority w:val="0"/>
  </w:style>
  <w:style w:type="paragraph" w:customStyle="1" w:styleId="74">
    <w:name w:val="缩进正文"/>
    <w:basedOn w:val="1"/>
    <w:qFormat/>
    <w:uiPriority w:val="0"/>
    <w:pPr>
      <w:autoSpaceDE w:val="0"/>
      <w:autoSpaceDN w:val="0"/>
      <w:adjustRightInd w:val="0"/>
      <w:spacing w:beforeLines="50" w:afterLines="50" w:line="360" w:lineRule="auto"/>
      <w:ind w:firstLine="200" w:firstLineChars="200"/>
      <w:jc w:val="left"/>
    </w:pPr>
    <w:rPr>
      <w:rFonts w:cs="宋体"/>
      <w:kern w:val="0"/>
      <w:sz w:val="24"/>
      <w:szCs w:val="21"/>
    </w:rPr>
  </w:style>
  <w:style w:type="paragraph" w:customStyle="1" w:styleId="75">
    <w:name w:val="默认段落字体 Para Char Char Char Char Char Char Char Char Char Char Char Char Char Char"/>
    <w:basedOn w:val="13"/>
    <w:qFormat/>
    <w:uiPriority w:val="0"/>
    <w:rPr>
      <w:rFonts w:ascii="Tahoma" w:hAnsi="Tahoma"/>
      <w:sz w:val="24"/>
    </w:rPr>
  </w:style>
  <w:style w:type="paragraph" w:customStyle="1" w:styleId="76">
    <w:name w:val="首行缩2"/>
    <w:basedOn w:val="1"/>
    <w:next w:val="35"/>
    <w:qFormat/>
    <w:uiPriority w:val="0"/>
    <w:pPr>
      <w:spacing w:line="360" w:lineRule="auto"/>
      <w:ind w:firstLine="480" w:firstLineChars="200"/>
    </w:pPr>
    <w:rPr>
      <w:sz w:val="24"/>
    </w:rPr>
  </w:style>
  <w:style w:type="paragraph" w:customStyle="1" w:styleId="77">
    <w:name w:val="样式3"/>
    <w:basedOn w:val="1"/>
    <w:qFormat/>
    <w:uiPriority w:val="0"/>
    <w:pPr>
      <w:suppressLineNumbers/>
      <w:suppressAutoHyphens/>
      <w:ind w:left="108"/>
    </w:pPr>
    <w:rPr>
      <w:kern w:val="21"/>
      <w:szCs w:val="21"/>
    </w:rPr>
  </w:style>
  <w:style w:type="paragraph" w:customStyle="1" w:styleId="78">
    <w:name w:val="样式 标题 1 + 黑色"/>
    <w:basedOn w:val="2"/>
    <w:qFormat/>
    <w:uiPriority w:val="0"/>
    <w:pPr>
      <w:pageBreakBefore/>
    </w:pPr>
    <w:rPr>
      <w:color w:val="000000"/>
    </w:rPr>
  </w:style>
  <w:style w:type="paragraph" w:customStyle="1" w:styleId="79">
    <w:name w:val="Char Char Char Char Char Char Char Char Char Char Char Char"/>
    <w:basedOn w:val="1"/>
    <w:qFormat/>
    <w:uiPriority w:val="0"/>
    <w:pPr>
      <w:widowControl/>
      <w:spacing w:line="400" w:lineRule="exact"/>
      <w:jc w:val="center"/>
    </w:pPr>
    <w:rPr>
      <w:rFonts w:ascii="Verdana" w:hAnsi="Verdana"/>
      <w:kern w:val="0"/>
      <w:szCs w:val="20"/>
      <w:lang w:eastAsia="en-US"/>
    </w:rPr>
  </w:style>
  <w:style w:type="paragraph" w:customStyle="1" w:styleId="80">
    <w:name w:val="样式4 Char"/>
    <w:basedOn w:val="1"/>
    <w:qFormat/>
    <w:uiPriority w:val="0"/>
    <w:pPr>
      <w:suppressLineNumbers/>
      <w:suppressAutoHyphens/>
      <w:ind w:left="108"/>
    </w:pPr>
    <w:rPr>
      <w:b/>
      <w:kern w:val="21"/>
      <w:sz w:val="24"/>
    </w:rPr>
  </w:style>
  <w:style w:type="paragraph" w:customStyle="1" w:styleId="81">
    <w:name w:val="样式 标题 2"/>
    <w:basedOn w:val="3"/>
    <w:next w:val="72"/>
    <w:qFormat/>
    <w:uiPriority w:val="0"/>
    <w:pPr>
      <w:keepLines w:val="0"/>
      <w:numPr>
        <w:numId w:val="2"/>
      </w:numPr>
      <w:spacing w:before="120" w:afterLines="50" w:line="240" w:lineRule="auto"/>
      <w:ind w:left="425"/>
      <w:jc w:val="left"/>
    </w:pPr>
    <w:rPr>
      <w:rFonts w:ascii="宋体" w:eastAsia="宋体" w:cs="宋体"/>
      <w:kern w:val="0"/>
      <w:sz w:val="28"/>
      <w:szCs w:val="20"/>
    </w:rPr>
  </w:style>
  <w:style w:type="paragraph" w:customStyle="1" w:styleId="82">
    <w:name w:val="样式1 Char"/>
    <w:basedOn w:val="1"/>
    <w:qFormat/>
    <w:uiPriority w:val="0"/>
    <w:pPr>
      <w:suppressLineNumbers/>
      <w:suppressAutoHyphens/>
      <w:spacing w:after="120"/>
      <w:ind w:left="105"/>
    </w:pPr>
    <w:rPr>
      <w:kern w:val="21"/>
      <w:szCs w:val="21"/>
    </w:rPr>
  </w:style>
  <w:style w:type="paragraph" w:customStyle="1" w:styleId="83">
    <w:name w:val="表格内容 Char"/>
    <w:basedOn w:val="15"/>
    <w:qFormat/>
    <w:uiPriority w:val="0"/>
    <w:pPr>
      <w:suppressLineNumbers/>
      <w:suppressAutoHyphens/>
      <w:spacing w:after="120"/>
    </w:pPr>
    <w:rPr>
      <w:b w:val="0"/>
      <w:bCs w:val="0"/>
      <w:kern w:val="20481"/>
      <w:sz w:val="21"/>
      <w:szCs w:val="20"/>
    </w:rPr>
  </w:style>
  <w:style w:type="paragraph" w:customStyle="1" w:styleId="84">
    <w:name w:val="Char1 Char Char Char Char Char Char Char Char Char"/>
    <w:basedOn w:val="1"/>
    <w:qFormat/>
    <w:uiPriority w:val="0"/>
    <w:pPr>
      <w:spacing w:line="360" w:lineRule="auto"/>
    </w:pPr>
    <w:rPr>
      <w:rFonts w:ascii="Tahoma" w:hAnsi="Tahoma"/>
      <w:sz w:val="24"/>
      <w:szCs w:val="20"/>
    </w:rPr>
  </w:style>
  <w:style w:type="paragraph" w:customStyle="1" w:styleId="85">
    <w:name w:val="样式 标题 4"/>
    <w:basedOn w:val="1"/>
    <w:next w:val="1"/>
    <w:qFormat/>
    <w:uiPriority w:val="0"/>
    <w:pPr>
      <w:keepNext/>
      <w:numPr>
        <w:ilvl w:val="3"/>
        <w:numId w:val="2"/>
      </w:numPr>
      <w:spacing w:before="120" w:afterLines="50"/>
      <w:jc w:val="left"/>
      <w:outlineLvl w:val="3"/>
    </w:pPr>
    <w:rPr>
      <w:rFonts w:ascii="宋体" w:cs="宋体"/>
      <w:b/>
      <w:bCs/>
      <w:kern w:val="0"/>
      <w:szCs w:val="20"/>
    </w:rPr>
  </w:style>
  <w:style w:type="paragraph" w:customStyle="1" w:styleId="86">
    <w:name w:val="Char Char Char Char Char Char Char Char Char Char Char Char1"/>
    <w:basedOn w:val="1"/>
    <w:qFormat/>
    <w:uiPriority w:val="0"/>
    <w:pPr>
      <w:widowControl/>
      <w:spacing w:line="400" w:lineRule="exact"/>
      <w:jc w:val="center"/>
    </w:pPr>
    <w:rPr>
      <w:rFonts w:ascii="Verdana" w:hAnsi="Verdana"/>
      <w:kern w:val="0"/>
      <w:szCs w:val="20"/>
      <w:lang w:eastAsia="en-US"/>
    </w:rPr>
  </w:style>
  <w:style w:type="paragraph" w:customStyle="1" w:styleId="87">
    <w:name w:val="Pa5"/>
    <w:basedOn w:val="1"/>
    <w:next w:val="1"/>
    <w:qFormat/>
    <w:uiPriority w:val="0"/>
    <w:pPr>
      <w:autoSpaceDE w:val="0"/>
      <w:autoSpaceDN w:val="0"/>
      <w:adjustRightInd w:val="0"/>
      <w:spacing w:line="161" w:lineRule="atLeast"/>
      <w:jc w:val="left"/>
    </w:pPr>
    <w:rPr>
      <w:rFonts w:ascii="FZSong III-Z05S" w:eastAsia="FZSong III-Z05S"/>
      <w:kern w:val="0"/>
      <w:sz w:val="24"/>
    </w:rPr>
  </w:style>
  <w:style w:type="paragraph" w:customStyle="1" w:styleId="88">
    <w:name w:val="Char Char Char"/>
    <w:basedOn w:val="1"/>
    <w:qFormat/>
    <w:uiPriority w:val="0"/>
    <w:rPr>
      <w:rFonts w:ascii="Tahoma" w:hAnsi="Tahoma"/>
      <w:sz w:val="24"/>
      <w:szCs w:val="20"/>
    </w:rPr>
  </w:style>
  <w:style w:type="paragraph" w:customStyle="1" w:styleId="89">
    <w:name w:val="Default"/>
    <w:qFormat/>
    <w:uiPriority w:val="0"/>
    <w:pPr>
      <w:widowControl w:val="0"/>
      <w:autoSpaceDE w:val="0"/>
      <w:autoSpaceDN w:val="0"/>
      <w:adjustRightInd w:val="0"/>
    </w:pPr>
    <w:rPr>
      <w:rFonts w:ascii="Arial" w:hAnsi="Arial" w:eastAsia="宋体" w:cs="Arial"/>
      <w:color w:val="000000"/>
      <w:sz w:val="24"/>
      <w:szCs w:val="24"/>
      <w:lang w:val="en-US" w:eastAsia="zh-CN" w:bidi="ar-SA"/>
    </w:rPr>
  </w:style>
  <w:style w:type="paragraph" w:customStyle="1" w:styleId="90">
    <w:name w:val="正文四"/>
    <w:basedOn w:val="1"/>
    <w:qFormat/>
    <w:uiPriority w:val="0"/>
    <w:pPr>
      <w:adjustRightInd w:val="0"/>
      <w:spacing w:line="312" w:lineRule="atLeast"/>
      <w:textAlignment w:val="baseline"/>
    </w:pPr>
    <w:rPr>
      <w:kern w:val="0"/>
      <w:sz w:val="24"/>
      <w:szCs w:val="20"/>
    </w:rPr>
  </w:style>
  <w:style w:type="paragraph" w:customStyle="1" w:styleId="91">
    <w:name w:val="列出段落1"/>
    <w:basedOn w:val="1"/>
    <w:qFormat/>
    <w:uiPriority w:val="34"/>
    <w:pPr>
      <w:ind w:firstLine="420" w:firstLineChars="200"/>
    </w:pPr>
  </w:style>
  <w:style w:type="character" w:customStyle="1" w:styleId="92">
    <w:name w:val="emtidy-13"/>
    <w:basedOn w:val="38"/>
    <w:qFormat/>
    <w:uiPriority w:val="0"/>
  </w:style>
  <w:style w:type="character" w:customStyle="1" w:styleId="93">
    <w:name w:val="c-gray"/>
    <w:basedOn w:val="38"/>
    <w:qFormat/>
    <w:uiPriority w:val="0"/>
  </w:style>
  <w:style w:type="paragraph" w:customStyle="1" w:styleId="94">
    <w:name w:val="Body Text Level 2"/>
    <w:basedOn w:val="15"/>
    <w:qFormat/>
    <w:uiPriority w:val="0"/>
    <w:pPr>
      <w:widowControl/>
      <w:spacing w:before="120" w:after="120"/>
      <w:ind w:left="1080"/>
      <w:jc w:val="left"/>
    </w:pPr>
    <w:rPr>
      <w:b w:val="0"/>
      <w:bCs w:val="0"/>
      <w:kern w:val="0"/>
      <w:sz w:val="22"/>
      <w:szCs w:val="20"/>
      <w:lang w:val="zh-CN" w:eastAsia="en-US"/>
    </w:rPr>
  </w:style>
  <w:style w:type="paragraph" w:customStyle="1" w:styleId="95">
    <w:name w:val="Body Text Level 3"/>
    <w:basedOn w:val="94"/>
    <w:qFormat/>
    <w:uiPriority w:val="0"/>
  </w:style>
  <w:style w:type="character" w:customStyle="1" w:styleId="96">
    <w:name w:val="正文缩进 字符"/>
    <w:link w:val="12"/>
    <w:qFormat/>
    <w:uiPriority w:val="0"/>
    <w:rPr>
      <w:sz w:val="24"/>
    </w:rPr>
  </w:style>
  <w:style w:type="character" w:customStyle="1" w:styleId="97">
    <w:name w:val="日期 字符"/>
    <w:basedOn w:val="38"/>
    <w:link w:val="21"/>
    <w:qFormat/>
    <w:uiPriority w:val="0"/>
    <w:rPr>
      <w:b/>
      <w:bCs/>
      <w:kern w:val="2"/>
      <w:sz w:val="28"/>
    </w:rPr>
  </w:style>
  <w:style w:type="paragraph" w:customStyle="1" w:styleId="98">
    <w:name w:val="封面标准文稿编辑信息"/>
    <w:qFormat/>
    <w:uiPriority w:val="0"/>
    <w:pPr>
      <w:spacing w:before="180" w:line="180" w:lineRule="exact"/>
      <w:jc w:val="center"/>
    </w:pPr>
    <w:rPr>
      <w:rFonts w:ascii="宋体" w:hAnsi="Times New Roman" w:eastAsia="宋体" w:cs="Times New Roman"/>
      <w:sz w:val="21"/>
      <w:lang w:val="en-US" w:eastAsia="zh-CN" w:bidi="ar-SA"/>
    </w:rPr>
  </w:style>
  <w:style w:type="paragraph" w:customStyle="1" w:styleId="99">
    <w:name w:val="修订1"/>
    <w:hidden/>
    <w:semiHidden/>
    <w:qFormat/>
    <w:uiPriority w:val="99"/>
    <w:rPr>
      <w:rFonts w:ascii="Times New Roman" w:hAnsi="Times New Roman" w:eastAsia="宋体" w:cs="Times New Roman"/>
      <w:kern w:val="2"/>
      <w:sz w:val="21"/>
      <w:szCs w:val="24"/>
      <w:lang w:val="en-US" w:eastAsia="zh-CN" w:bidi="ar-SA"/>
    </w:rPr>
  </w:style>
  <w:style w:type="paragraph" w:styleId="100">
    <w:name w:val="List Paragraph"/>
    <w:basedOn w:val="1"/>
    <w:qFormat/>
    <w:uiPriority w:val="99"/>
    <w:pPr>
      <w:ind w:firstLine="420" w:firstLineChars="200"/>
    </w:pPr>
  </w:style>
  <w:style w:type="paragraph" w:customStyle="1" w:styleId="101">
    <w:name w:val="Revision1"/>
    <w:hidden/>
    <w:unhideWhenUsed/>
    <w:qFormat/>
    <w:uiPriority w:val="99"/>
    <w:rPr>
      <w:rFonts w:ascii="Times New Roman" w:hAnsi="Times New Roman" w:eastAsia="宋体" w:cs="Times New Roman"/>
      <w:kern w:val="2"/>
      <w:sz w:val="21"/>
      <w:szCs w:val="24"/>
      <w:lang w:val="en-US" w:eastAsia="zh-CN" w:bidi="ar-SA"/>
    </w:rPr>
  </w:style>
  <w:style w:type="paragraph" w:customStyle="1" w:styleId="102">
    <w:name w:val="修订2"/>
    <w:hidden/>
    <w:unhideWhenUsed/>
    <w:qFormat/>
    <w:uiPriority w:val="99"/>
    <w:rPr>
      <w:rFonts w:ascii="Times New Roman" w:hAnsi="Times New Roman" w:eastAsia="宋体" w:cs="Times New Roman"/>
      <w:kern w:val="2"/>
      <w:sz w:val="21"/>
      <w:szCs w:val="24"/>
      <w:lang w:val="en-US" w:eastAsia="zh-CN" w:bidi="ar-SA"/>
    </w:rPr>
  </w:style>
  <w:style w:type="paragraph" w:customStyle="1" w:styleId="103">
    <w:name w:val="修订3"/>
    <w:hidden/>
    <w:unhideWhenUsed/>
    <w:qFormat/>
    <w:uiPriority w:val="99"/>
    <w:rPr>
      <w:rFonts w:ascii="Times New Roman" w:hAnsi="Times New Roman" w:eastAsia="宋体" w:cs="Times New Roman"/>
      <w:kern w:val="2"/>
      <w:sz w:val="21"/>
      <w:szCs w:val="24"/>
      <w:lang w:val="en-US" w:eastAsia="zh-CN" w:bidi="ar-SA"/>
    </w:rPr>
  </w:style>
  <w:style w:type="paragraph" w:customStyle="1" w:styleId="104">
    <w:name w:val="Revision"/>
    <w:hidden/>
    <w:unhideWhenUsed/>
    <w:qFormat/>
    <w:uiPriority w:val="99"/>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4" Type="http://schemas.microsoft.com/office/2011/relationships/people" Target="people.xml"/><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0.emf"/><Relationship Id="rId6" Type="http://schemas.openxmlformats.org/officeDocument/2006/relationships/footer" Target="footer3.xml"/><Relationship Id="rId59" Type="http://schemas.openxmlformats.org/officeDocument/2006/relationships/package" Target="embeddings/Microsoft_Visio___3.vsdx"/><Relationship Id="rId58" Type="http://schemas.openxmlformats.org/officeDocument/2006/relationships/image" Target="media/image49.emf"/><Relationship Id="rId57" Type="http://schemas.openxmlformats.org/officeDocument/2006/relationships/package" Target="embeddings/Microsoft_Visio___2.vsdx"/><Relationship Id="rId56" Type="http://schemas.openxmlformats.org/officeDocument/2006/relationships/image" Target="media/image48.png"/><Relationship Id="rId55" Type="http://schemas.openxmlformats.org/officeDocument/2006/relationships/image" Target="media/image47.emf"/><Relationship Id="rId54" Type="http://schemas.openxmlformats.org/officeDocument/2006/relationships/package" Target="embeddings/Microsoft_Visio___1.vsdx"/><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jpeg"/><Relationship Id="rId3" Type="http://schemas.openxmlformats.org/officeDocument/2006/relationships/footer" Target="footer1.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64</Pages>
  <Words>4071</Words>
  <Characters>4940</Characters>
  <Lines>199</Lines>
  <Paragraphs>56</Paragraphs>
  <TotalTime>8</TotalTime>
  <ScaleCrop>false</ScaleCrop>
  <LinksUpToDate>false</LinksUpToDate>
  <CharactersWithSpaces>5138</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2025-01-14T22:37:00Z</dcterms:created>
  <dc:creator>laoji</dc:creator>
  <cp:lastModifiedBy>月诉长安</cp:lastModifiedBy>
  <cp:lastPrinted>2025-01-20T05:59:00Z</cp:lastPrinted>
  <dcterms:modified xsi:type="dcterms:W3CDTF">2025-03-04T06:37:45Z</dcterms:modified>
  <dc:title>报告编号：SICSTC/TR-SH20140026</dc:title>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KSOTemplateDocerSaveRecord">
    <vt:lpwstr>eyJoZGlkIjoiOTQ3ZTVjMWRkNmY5YjAyMTZkN2I0MTJmYjY4YzFmYWQiLCJ1c2VySWQiOiIzMTE3MTYyOTcifQ==</vt:lpwstr>
  </property>
  <property fmtid="{D5CDD505-2E9C-101B-9397-08002B2CF9AE}" pid="4" name="ICV">
    <vt:lpwstr>5463C2A3032F430BBD8E0400CFA13717_13</vt:lpwstr>
  </property>
</Properties>
</file>