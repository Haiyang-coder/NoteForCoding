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wmf" ContentType="image/x-wmf"/>
  <Default Extension="jpeg" ContentType="image/jpeg"/>
  <Default Extension="JPG" ContentType="image/.jpg"/>
  <Default Extension="wdp" ContentType="image/vnd.ms-photo"/>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mbeddings/Microsoft_Visio___1.vsdx" ContentType="application/vnd.ms-visio.drawing"/>
  <Override PartName="/word/embeddings/Microsoft_Visio___2.vsdx" ContentType="application/vnd.ms-visio.drawing"/>
  <Override PartName="/word/embeddings/Microsoft_Visio___3.vsdx" ContentType="application/vnd.ms-visio.drawing"/>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C2A2893">
      <w:pPr>
        <w:spacing w:line="360" w:lineRule="auto"/>
        <w:jc w:val="center"/>
        <w:rPr>
          <w:rFonts w:eastAsia="仿宋"/>
          <w:b/>
          <w:sz w:val="32"/>
          <w:szCs w:val="32"/>
        </w:rPr>
      </w:pPr>
      <w:r>
        <w:rPr>
          <w:rFonts w:hint="eastAsia" w:eastAsia="仿宋"/>
          <w:b/>
          <w:sz w:val="32"/>
          <w:szCs w:val="32"/>
        </w:rPr>
        <w:t>目  录</w:t>
      </w:r>
    </w:p>
    <w:p w14:paraId="08636E7D">
      <w:pPr>
        <w:pStyle w:val="59"/>
        <w:tabs>
          <w:tab w:val="right" w:leader="dot" w:pos="8296"/>
        </w:tabs>
        <w:rPr>
          <w:rFonts w:eastAsiaTheme="minorEastAsia" w:cstheme="minorBidi"/>
          <w:sz w:val="21"/>
          <w:szCs w:val="22"/>
        </w:rPr>
      </w:pPr>
      <w:r>
        <w:rPr>
          <w:rFonts w:cs="Times New Roman"/>
          <w:sz w:val="21"/>
        </w:rPr>
        <w:fldChar w:fldCharType="begin"/>
      </w:r>
      <w:r>
        <w:instrText xml:space="preserve"> TOC \o "1-3" \h \z \u </w:instrText>
      </w:r>
      <w:r>
        <w:rPr>
          <w:rFonts w:cs="Times New Roman"/>
          <w:sz w:val="21"/>
        </w:rPr>
        <w:fldChar w:fldCharType="separate"/>
      </w:r>
      <w:r>
        <w:fldChar w:fldCharType="begin"/>
      </w:r>
      <w:r>
        <w:instrText xml:space="preserve"> HYPERLINK \l "_Toc188110225" </w:instrText>
      </w:r>
      <w:r>
        <w:fldChar w:fldCharType="separate"/>
      </w:r>
      <w:r>
        <w:rPr>
          <w:rStyle w:val="151"/>
          <w:b/>
        </w:rPr>
        <w:t>引言</w:t>
      </w:r>
      <w:r>
        <w:tab/>
      </w:r>
      <w:r>
        <w:fldChar w:fldCharType="begin"/>
      </w:r>
      <w:r>
        <w:instrText xml:space="preserve"> PAGEREF _Toc188110225 \h </w:instrText>
      </w:r>
      <w:r>
        <w:fldChar w:fldCharType="separate"/>
      </w:r>
      <w:r>
        <w:t>1</w:t>
      </w:r>
      <w:r>
        <w:fldChar w:fldCharType="end"/>
      </w:r>
      <w:r>
        <w:fldChar w:fldCharType="end"/>
      </w:r>
    </w:p>
    <w:p w14:paraId="69927824">
      <w:pPr>
        <w:pStyle w:val="59"/>
        <w:tabs>
          <w:tab w:val="right" w:leader="dot" w:pos="8296"/>
        </w:tabs>
        <w:rPr>
          <w:rFonts w:eastAsiaTheme="minorEastAsia" w:cstheme="minorBidi"/>
          <w:sz w:val="21"/>
          <w:szCs w:val="22"/>
        </w:rPr>
      </w:pPr>
      <w:r>
        <w:fldChar w:fldCharType="begin"/>
      </w:r>
      <w:r>
        <w:instrText xml:space="preserve"> HYPERLINK \l "_Toc188110226" </w:instrText>
      </w:r>
      <w:r>
        <w:fldChar w:fldCharType="separate"/>
      </w:r>
      <w:r>
        <w:rPr>
          <w:rStyle w:val="151"/>
          <w:b/>
        </w:rPr>
        <w:t>1 国内外研究现状</w:t>
      </w:r>
      <w:r>
        <w:tab/>
      </w:r>
      <w:r>
        <w:fldChar w:fldCharType="begin"/>
      </w:r>
      <w:r>
        <w:instrText xml:space="preserve"> PAGEREF _Toc188110226 \h </w:instrText>
      </w:r>
      <w:r>
        <w:fldChar w:fldCharType="separate"/>
      </w:r>
      <w:r>
        <w:t>2</w:t>
      </w:r>
      <w:r>
        <w:fldChar w:fldCharType="end"/>
      </w:r>
      <w:r>
        <w:fldChar w:fldCharType="end"/>
      </w:r>
    </w:p>
    <w:p w14:paraId="3317E8E7">
      <w:pPr>
        <w:pStyle w:val="74"/>
        <w:tabs>
          <w:tab w:val="right" w:leader="dot" w:pos="8296"/>
        </w:tabs>
        <w:rPr>
          <w:rFonts w:ascii="Times New Roman" w:hAnsi="Times New Roman" w:eastAsiaTheme="minorEastAsia" w:cstheme="minorBidi"/>
          <w:sz w:val="21"/>
          <w:szCs w:val="22"/>
        </w:rPr>
      </w:pPr>
      <w:r>
        <w:fldChar w:fldCharType="begin"/>
      </w:r>
      <w:r>
        <w:instrText xml:space="preserve"> HYPERLINK \l "_Toc188110227" </w:instrText>
      </w:r>
      <w:r>
        <w:fldChar w:fldCharType="separate"/>
      </w:r>
      <w:r>
        <w:rPr>
          <w:rStyle w:val="151"/>
          <w:rFonts w:ascii="Times New Roman" w:hAnsi="Times New Roman"/>
          <w:b/>
        </w:rPr>
        <w:t>1.1</w:t>
      </w:r>
      <w:r>
        <w:rPr>
          <w:rStyle w:val="151"/>
          <w:rFonts w:hint="eastAsia" w:ascii="Times New Roman" w:hAnsi="Times New Roman"/>
          <w:b/>
        </w:rPr>
        <w:t>隐私数据全生命周期的权益控制</w:t>
      </w:r>
      <w:r>
        <w:rPr>
          <w:rStyle w:val="151"/>
          <w:rFonts w:ascii="Times New Roman" w:hAnsi="Times New Roman"/>
          <w:b/>
        </w:rPr>
        <w:t xml:space="preserve"> </w:t>
      </w:r>
      <w:r>
        <w:rPr>
          <w:rStyle w:val="151"/>
          <w:rFonts w:hint="eastAsia" w:ascii="Times New Roman" w:hAnsi="Times New Roman"/>
          <w:b/>
        </w:rPr>
        <w:t>【课题</w:t>
      </w:r>
      <w:r>
        <w:rPr>
          <w:rStyle w:val="151"/>
          <w:rFonts w:ascii="Times New Roman" w:hAnsi="Times New Roman"/>
          <w:b/>
        </w:rPr>
        <w:t>1</w:t>
      </w:r>
      <w:r>
        <w:rPr>
          <w:rStyle w:val="151"/>
          <w:rFonts w:hint="eastAsia" w:ascii="Times New Roman" w:hAnsi="Times New Roman"/>
          <w:b/>
        </w:rPr>
        <w:t>、课题</w:t>
      </w:r>
      <w:r>
        <w:rPr>
          <w:rStyle w:val="151"/>
          <w:rFonts w:ascii="Times New Roman" w:hAnsi="Times New Roman"/>
          <w:b/>
        </w:rPr>
        <w:t>2</w:t>
      </w:r>
      <w:r>
        <w:rPr>
          <w:rStyle w:val="151"/>
          <w:rFonts w:hint="eastAsia" w:ascii="Times New Roman" w:hAnsi="Times New Roman"/>
          <w:b/>
        </w:rPr>
        <w:t>】</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_Toc188110227 \h </w:instrText>
      </w:r>
      <w:r>
        <w:rPr>
          <w:rFonts w:ascii="Times New Roman" w:hAnsi="Times New Roman"/>
        </w:rPr>
        <w:fldChar w:fldCharType="separate"/>
      </w:r>
      <w:r>
        <w:rPr>
          <w:rFonts w:ascii="Times New Roman" w:hAnsi="Times New Roman"/>
        </w:rPr>
        <w:t>3</w:t>
      </w:r>
      <w:r>
        <w:rPr>
          <w:rFonts w:ascii="Times New Roman" w:hAnsi="Times New Roman"/>
        </w:rPr>
        <w:fldChar w:fldCharType="end"/>
      </w:r>
      <w:r>
        <w:rPr>
          <w:rFonts w:ascii="Times New Roman" w:hAnsi="Times New Roman"/>
        </w:rPr>
        <w:fldChar w:fldCharType="end"/>
      </w:r>
    </w:p>
    <w:p w14:paraId="374EA801">
      <w:pPr>
        <w:pStyle w:val="74"/>
        <w:tabs>
          <w:tab w:val="right" w:leader="dot" w:pos="8296"/>
        </w:tabs>
        <w:rPr>
          <w:rFonts w:ascii="Times New Roman" w:hAnsi="Times New Roman" w:eastAsiaTheme="minorEastAsia" w:cstheme="minorBidi"/>
          <w:sz w:val="21"/>
          <w:szCs w:val="22"/>
        </w:rPr>
      </w:pPr>
      <w:r>
        <w:fldChar w:fldCharType="begin"/>
      </w:r>
      <w:r>
        <w:instrText xml:space="preserve"> HYPERLINK \l "_Toc188110228" </w:instrText>
      </w:r>
      <w:r>
        <w:fldChar w:fldCharType="separate"/>
      </w:r>
      <w:r>
        <w:rPr>
          <w:rStyle w:val="151"/>
          <w:rFonts w:ascii="Times New Roman" w:hAnsi="Times New Roman"/>
          <w:b/>
        </w:rPr>
        <w:t xml:space="preserve">1.2 </w:t>
      </w:r>
      <w:r>
        <w:rPr>
          <w:rStyle w:val="151"/>
          <w:rFonts w:hint="eastAsia" w:ascii="Times New Roman" w:hAnsi="Times New Roman"/>
          <w:b/>
        </w:rPr>
        <w:t>隐私数据共享的按需控制【课题</w:t>
      </w:r>
      <w:r>
        <w:rPr>
          <w:rStyle w:val="151"/>
          <w:rFonts w:ascii="Times New Roman" w:hAnsi="Times New Roman"/>
          <w:b/>
        </w:rPr>
        <w:t>3</w:t>
      </w:r>
      <w:r>
        <w:rPr>
          <w:rStyle w:val="151"/>
          <w:rFonts w:hint="eastAsia" w:ascii="Times New Roman" w:hAnsi="Times New Roman"/>
          <w:b/>
        </w:rPr>
        <w:t>、课题</w:t>
      </w:r>
      <w:r>
        <w:rPr>
          <w:rStyle w:val="151"/>
          <w:rFonts w:ascii="Times New Roman" w:hAnsi="Times New Roman"/>
          <w:b/>
        </w:rPr>
        <w:t>4</w:t>
      </w:r>
      <w:r>
        <w:rPr>
          <w:rStyle w:val="151"/>
          <w:rFonts w:hint="eastAsia" w:ascii="Times New Roman" w:hAnsi="Times New Roman"/>
          <w:b/>
        </w:rPr>
        <w:t>】</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_Toc188110228 \h </w:instrText>
      </w:r>
      <w:r>
        <w:rPr>
          <w:rFonts w:ascii="Times New Roman" w:hAnsi="Times New Roman"/>
        </w:rPr>
        <w:fldChar w:fldCharType="separate"/>
      </w:r>
      <w:r>
        <w:rPr>
          <w:rFonts w:ascii="Times New Roman" w:hAnsi="Times New Roman"/>
        </w:rPr>
        <w:t>3</w:t>
      </w:r>
      <w:r>
        <w:rPr>
          <w:rFonts w:ascii="Times New Roman" w:hAnsi="Times New Roman"/>
        </w:rPr>
        <w:fldChar w:fldCharType="end"/>
      </w:r>
      <w:r>
        <w:rPr>
          <w:rFonts w:ascii="Times New Roman" w:hAnsi="Times New Roman"/>
        </w:rPr>
        <w:fldChar w:fldCharType="end"/>
      </w:r>
    </w:p>
    <w:p w14:paraId="5F901025">
      <w:pPr>
        <w:pStyle w:val="74"/>
        <w:tabs>
          <w:tab w:val="right" w:leader="dot" w:pos="8296"/>
        </w:tabs>
        <w:rPr>
          <w:rFonts w:ascii="Times New Roman" w:hAnsi="Times New Roman" w:eastAsiaTheme="minorEastAsia" w:cstheme="minorBidi"/>
          <w:sz w:val="21"/>
          <w:szCs w:val="22"/>
        </w:rPr>
      </w:pPr>
      <w:r>
        <w:fldChar w:fldCharType="begin"/>
      </w:r>
      <w:r>
        <w:instrText xml:space="preserve"> HYPERLINK \l "_Toc188110229" </w:instrText>
      </w:r>
      <w:r>
        <w:fldChar w:fldCharType="separate"/>
      </w:r>
      <w:r>
        <w:rPr>
          <w:rStyle w:val="151"/>
          <w:rFonts w:ascii="Times New Roman" w:hAnsi="Times New Roman"/>
          <w:b/>
        </w:rPr>
        <w:t xml:space="preserve">1.3 </w:t>
      </w:r>
      <w:r>
        <w:rPr>
          <w:rStyle w:val="151"/>
          <w:rFonts w:hint="eastAsia" w:ascii="Times New Roman" w:hAnsi="Times New Roman"/>
          <w:b/>
        </w:rPr>
        <w:t>权益保障协同监管【课题</w:t>
      </w:r>
      <w:r>
        <w:rPr>
          <w:rStyle w:val="151"/>
          <w:rFonts w:ascii="Times New Roman" w:hAnsi="Times New Roman"/>
          <w:b/>
        </w:rPr>
        <w:t>5</w:t>
      </w:r>
      <w:r>
        <w:rPr>
          <w:rStyle w:val="151"/>
          <w:rFonts w:hint="eastAsia" w:ascii="Times New Roman" w:hAnsi="Times New Roman"/>
          <w:b/>
        </w:rPr>
        <w:t>】</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_Toc188110229 \h </w:instrText>
      </w:r>
      <w:r>
        <w:rPr>
          <w:rFonts w:ascii="Times New Roman" w:hAnsi="Times New Roman"/>
        </w:rPr>
        <w:fldChar w:fldCharType="separate"/>
      </w:r>
      <w:r>
        <w:rPr>
          <w:rFonts w:ascii="Times New Roman" w:hAnsi="Times New Roman"/>
        </w:rPr>
        <w:t>3</w:t>
      </w:r>
      <w:r>
        <w:rPr>
          <w:rFonts w:ascii="Times New Roman" w:hAnsi="Times New Roman"/>
        </w:rPr>
        <w:fldChar w:fldCharType="end"/>
      </w:r>
      <w:r>
        <w:rPr>
          <w:rFonts w:ascii="Times New Roman" w:hAnsi="Times New Roman"/>
        </w:rPr>
        <w:fldChar w:fldCharType="end"/>
      </w:r>
    </w:p>
    <w:p w14:paraId="34C836DB">
      <w:pPr>
        <w:pStyle w:val="59"/>
        <w:tabs>
          <w:tab w:val="right" w:leader="dot" w:pos="8296"/>
        </w:tabs>
        <w:rPr>
          <w:rFonts w:eastAsiaTheme="minorEastAsia" w:cstheme="minorBidi"/>
          <w:sz w:val="21"/>
          <w:szCs w:val="22"/>
        </w:rPr>
      </w:pPr>
      <w:r>
        <w:fldChar w:fldCharType="begin"/>
      </w:r>
      <w:r>
        <w:instrText xml:space="preserve"> HYPERLINK \l "_Toc188110230" </w:instrText>
      </w:r>
      <w:r>
        <w:fldChar w:fldCharType="separate"/>
      </w:r>
      <w:r>
        <w:rPr>
          <w:rStyle w:val="151"/>
          <w:b/>
        </w:rPr>
        <w:t>3 个人权益保障技术体系与技术验证</w:t>
      </w:r>
      <w:r>
        <w:tab/>
      </w:r>
      <w:r>
        <w:fldChar w:fldCharType="begin"/>
      </w:r>
      <w:r>
        <w:instrText xml:space="preserve"> PAGEREF _Toc188110230 \h </w:instrText>
      </w:r>
      <w:r>
        <w:fldChar w:fldCharType="separate"/>
      </w:r>
      <w:r>
        <w:t>3</w:t>
      </w:r>
      <w:r>
        <w:fldChar w:fldCharType="end"/>
      </w:r>
      <w:r>
        <w:fldChar w:fldCharType="end"/>
      </w:r>
    </w:p>
    <w:p w14:paraId="7FED3A1C">
      <w:pPr>
        <w:pStyle w:val="74"/>
        <w:tabs>
          <w:tab w:val="right" w:leader="dot" w:pos="8296"/>
        </w:tabs>
        <w:rPr>
          <w:rFonts w:ascii="Times New Roman" w:hAnsi="Times New Roman" w:eastAsiaTheme="minorEastAsia" w:cstheme="minorBidi"/>
          <w:sz w:val="21"/>
          <w:szCs w:val="22"/>
        </w:rPr>
      </w:pPr>
      <w:r>
        <w:fldChar w:fldCharType="begin"/>
      </w:r>
      <w:r>
        <w:instrText xml:space="preserve"> HYPERLINK \l "_Toc188110231" </w:instrText>
      </w:r>
      <w:r>
        <w:fldChar w:fldCharType="separate"/>
      </w:r>
      <w:r>
        <w:rPr>
          <w:rStyle w:val="151"/>
          <w:rFonts w:ascii="Times New Roman" w:hAnsi="Times New Roman"/>
          <w:b/>
        </w:rPr>
        <w:t>3.1 xxxx</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_Toc188110231 \h </w:instrText>
      </w:r>
      <w:r>
        <w:rPr>
          <w:rFonts w:ascii="Times New Roman" w:hAnsi="Times New Roman"/>
        </w:rPr>
        <w:fldChar w:fldCharType="separate"/>
      </w:r>
      <w:r>
        <w:rPr>
          <w:rFonts w:ascii="Times New Roman" w:hAnsi="Times New Roman"/>
        </w:rPr>
        <w:t>3</w:t>
      </w:r>
      <w:r>
        <w:rPr>
          <w:rFonts w:ascii="Times New Roman" w:hAnsi="Times New Roman"/>
        </w:rPr>
        <w:fldChar w:fldCharType="end"/>
      </w:r>
      <w:r>
        <w:rPr>
          <w:rFonts w:ascii="Times New Roman" w:hAnsi="Times New Roman"/>
        </w:rPr>
        <w:fldChar w:fldCharType="end"/>
      </w:r>
    </w:p>
    <w:p w14:paraId="4ADB3A1C">
      <w:pPr>
        <w:pStyle w:val="44"/>
        <w:ind w:left="840"/>
        <w:rPr>
          <w:rFonts w:eastAsiaTheme="minorEastAsia" w:cstheme="minorBidi"/>
          <w:sz w:val="21"/>
          <w:szCs w:val="22"/>
        </w:rPr>
      </w:pPr>
      <w:r>
        <w:fldChar w:fldCharType="begin"/>
      </w:r>
      <w:r>
        <w:instrText xml:space="preserve"> HYPERLINK \l "_Toc188110232" </w:instrText>
      </w:r>
      <w:r>
        <w:fldChar w:fldCharType="separate"/>
      </w:r>
      <w:r>
        <w:rPr>
          <w:rStyle w:val="151"/>
          <w:b/>
        </w:rPr>
        <w:t>3.1.1 XXXX</w:t>
      </w:r>
      <w:r>
        <w:tab/>
      </w:r>
      <w:r>
        <w:fldChar w:fldCharType="begin"/>
      </w:r>
      <w:r>
        <w:instrText xml:space="preserve"> PAGEREF _Toc188110232 \h </w:instrText>
      </w:r>
      <w:r>
        <w:fldChar w:fldCharType="separate"/>
      </w:r>
      <w:r>
        <w:t>3</w:t>
      </w:r>
      <w:r>
        <w:fldChar w:fldCharType="end"/>
      </w:r>
      <w:r>
        <w:fldChar w:fldCharType="end"/>
      </w:r>
    </w:p>
    <w:p w14:paraId="57511A6A">
      <w:pPr>
        <w:pStyle w:val="59"/>
        <w:tabs>
          <w:tab w:val="right" w:leader="dot" w:pos="8296"/>
        </w:tabs>
        <w:rPr>
          <w:rFonts w:eastAsiaTheme="minorEastAsia" w:cstheme="minorBidi"/>
          <w:sz w:val="21"/>
          <w:szCs w:val="22"/>
        </w:rPr>
      </w:pPr>
      <w:r>
        <w:fldChar w:fldCharType="begin"/>
      </w:r>
      <w:r>
        <w:instrText xml:space="preserve"> HYPERLINK \l "_Toc188110233" </w:instrText>
      </w:r>
      <w:r>
        <w:fldChar w:fldCharType="separate"/>
      </w:r>
      <w:r>
        <w:rPr>
          <w:rStyle w:val="151"/>
          <w:b/>
        </w:rPr>
        <w:t>4个人敏感信息识别与分类</w:t>
      </w:r>
      <w:r>
        <w:tab/>
      </w:r>
      <w:r>
        <w:fldChar w:fldCharType="begin"/>
      </w:r>
      <w:r>
        <w:instrText xml:space="preserve"> PAGEREF _Toc188110233 \h </w:instrText>
      </w:r>
      <w:r>
        <w:fldChar w:fldCharType="separate"/>
      </w:r>
      <w:r>
        <w:t>3</w:t>
      </w:r>
      <w:r>
        <w:fldChar w:fldCharType="end"/>
      </w:r>
      <w:r>
        <w:fldChar w:fldCharType="end"/>
      </w:r>
    </w:p>
    <w:p w14:paraId="5D6F30F8">
      <w:pPr>
        <w:pStyle w:val="74"/>
        <w:tabs>
          <w:tab w:val="right" w:leader="dot" w:pos="8296"/>
        </w:tabs>
        <w:rPr>
          <w:rFonts w:ascii="Times New Roman" w:hAnsi="Times New Roman" w:eastAsiaTheme="minorEastAsia" w:cstheme="minorBidi"/>
          <w:sz w:val="21"/>
          <w:szCs w:val="22"/>
        </w:rPr>
      </w:pPr>
      <w:r>
        <w:fldChar w:fldCharType="begin"/>
      </w:r>
      <w:r>
        <w:instrText xml:space="preserve"> HYPERLINK \l "_Toc188110234" </w:instrText>
      </w:r>
      <w:r>
        <w:fldChar w:fldCharType="separate"/>
      </w:r>
      <w:r>
        <w:rPr>
          <w:rStyle w:val="151"/>
          <w:rFonts w:ascii="Times New Roman" w:hAnsi="Times New Roman"/>
          <w:b/>
        </w:rPr>
        <w:t>4.1 XXXXX</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_Toc188110234 \h </w:instrText>
      </w:r>
      <w:r>
        <w:rPr>
          <w:rFonts w:ascii="Times New Roman" w:hAnsi="Times New Roman"/>
        </w:rPr>
        <w:fldChar w:fldCharType="separate"/>
      </w:r>
      <w:r>
        <w:rPr>
          <w:rFonts w:ascii="Times New Roman" w:hAnsi="Times New Roman"/>
        </w:rPr>
        <w:t>4</w:t>
      </w:r>
      <w:r>
        <w:rPr>
          <w:rFonts w:ascii="Times New Roman" w:hAnsi="Times New Roman"/>
        </w:rPr>
        <w:fldChar w:fldCharType="end"/>
      </w:r>
      <w:r>
        <w:rPr>
          <w:rFonts w:ascii="Times New Roman" w:hAnsi="Times New Roman"/>
        </w:rPr>
        <w:fldChar w:fldCharType="end"/>
      </w:r>
    </w:p>
    <w:p w14:paraId="0DB6797B">
      <w:pPr>
        <w:pStyle w:val="44"/>
        <w:ind w:left="840"/>
        <w:rPr>
          <w:rFonts w:eastAsiaTheme="minorEastAsia" w:cstheme="minorBidi"/>
          <w:sz w:val="21"/>
          <w:szCs w:val="22"/>
        </w:rPr>
      </w:pPr>
      <w:r>
        <w:fldChar w:fldCharType="begin"/>
      </w:r>
      <w:r>
        <w:instrText xml:space="preserve"> HYPERLINK \l "_Toc188110235" </w:instrText>
      </w:r>
      <w:r>
        <w:fldChar w:fldCharType="separate"/>
      </w:r>
      <w:r>
        <w:rPr>
          <w:rStyle w:val="151"/>
          <w:b/>
        </w:rPr>
        <w:t>4.1.1 XXXX</w:t>
      </w:r>
      <w:r>
        <w:tab/>
      </w:r>
      <w:r>
        <w:fldChar w:fldCharType="begin"/>
      </w:r>
      <w:r>
        <w:instrText xml:space="preserve"> PAGEREF _Toc188110235 \h </w:instrText>
      </w:r>
      <w:r>
        <w:fldChar w:fldCharType="separate"/>
      </w:r>
      <w:r>
        <w:t>4</w:t>
      </w:r>
      <w:r>
        <w:fldChar w:fldCharType="end"/>
      </w:r>
      <w:r>
        <w:fldChar w:fldCharType="end"/>
      </w:r>
    </w:p>
    <w:p w14:paraId="2C5F1FED">
      <w:pPr>
        <w:pStyle w:val="59"/>
        <w:tabs>
          <w:tab w:val="right" w:leader="dot" w:pos="8296"/>
        </w:tabs>
        <w:rPr>
          <w:rFonts w:eastAsiaTheme="minorEastAsia" w:cstheme="minorBidi"/>
          <w:sz w:val="21"/>
          <w:szCs w:val="22"/>
        </w:rPr>
      </w:pPr>
      <w:r>
        <w:fldChar w:fldCharType="begin"/>
      </w:r>
      <w:r>
        <w:instrText xml:space="preserve"> HYPERLINK \l "_Toc188110236" </w:instrText>
      </w:r>
      <w:r>
        <w:fldChar w:fldCharType="separate"/>
      </w:r>
      <w:r>
        <w:rPr>
          <w:rStyle w:val="151"/>
          <w:b/>
        </w:rPr>
        <w:t>5隐私数据按需脱敏与评估</w:t>
      </w:r>
      <w:r>
        <w:tab/>
      </w:r>
      <w:r>
        <w:fldChar w:fldCharType="begin"/>
      </w:r>
      <w:r>
        <w:instrText xml:space="preserve"> PAGEREF _Toc188110236 \h </w:instrText>
      </w:r>
      <w:r>
        <w:fldChar w:fldCharType="separate"/>
      </w:r>
      <w:r>
        <w:t>4</w:t>
      </w:r>
      <w:r>
        <w:fldChar w:fldCharType="end"/>
      </w:r>
      <w:r>
        <w:fldChar w:fldCharType="end"/>
      </w:r>
    </w:p>
    <w:p w14:paraId="5858A26F">
      <w:pPr>
        <w:pStyle w:val="74"/>
        <w:tabs>
          <w:tab w:val="right" w:leader="dot" w:pos="8296"/>
        </w:tabs>
        <w:rPr>
          <w:rFonts w:ascii="Times New Roman" w:hAnsi="Times New Roman" w:eastAsiaTheme="minorEastAsia" w:cstheme="minorBidi"/>
          <w:sz w:val="21"/>
          <w:szCs w:val="22"/>
        </w:rPr>
      </w:pPr>
      <w:r>
        <w:fldChar w:fldCharType="begin"/>
      </w:r>
      <w:r>
        <w:instrText xml:space="preserve"> HYPERLINK \l "_Toc188110237" </w:instrText>
      </w:r>
      <w:r>
        <w:fldChar w:fldCharType="separate"/>
      </w:r>
      <w:r>
        <w:rPr>
          <w:rStyle w:val="151"/>
          <w:rFonts w:ascii="Times New Roman" w:hAnsi="Times New Roman"/>
          <w:b/>
        </w:rPr>
        <w:t>5.1 XXXXX</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_Toc188110237 \h </w:instrText>
      </w:r>
      <w:r>
        <w:rPr>
          <w:rFonts w:ascii="Times New Roman" w:hAnsi="Times New Roman"/>
        </w:rPr>
        <w:fldChar w:fldCharType="separate"/>
      </w:r>
      <w:r>
        <w:rPr>
          <w:rFonts w:ascii="Times New Roman" w:hAnsi="Times New Roman"/>
        </w:rPr>
        <w:t>4</w:t>
      </w:r>
      <w:r>
        <w:rPr>
          <w:rFonts w:ascii="Times New Roman" w:hAnsi="Times New Roman"/>
        </w:rPr>
        <w:fldChar w:fldCharType="end"/>
      </w:r>
      <w:r>
        <w:rPr>
          <w:rFonts w:ascii="Times New Roman" w:hAnsi="Times New Roman"/>
        </w:rPr>
        <w:fldChar w:fldCharType="end"/>
      </w:r>
    </w:p>
    <w:p w14:paraId="5B5C6645">
      <w:pPr>
        <w:pStyle w:val="44"/>
        <w:ind w:left="840"/>
        <w:rPr>
          <w:rFonts w:eastAsiaTheme="minorEastAsia" w:cstheme="minorBidi"/>
          <w:sz w:val="21"/>
          <w:szCs w:val="22"/>
        </w:rPr>
      </w:pPr>
      <w:r>
        <w:fldChar w:fldCharType="begin"/>
      </w:r>
      <w:r>
        <w:instrText xml:space="preserve"> HYPERLINK \l "_Toc188110238" </w:instrText>
      </w:r>
      <w:r>
        <w:fldChar w:fldCharType="separate"/>
      </w:r>
      <w:r>
        <w:rPr>
          <w:rStyle w:val="151"/>
          <w:b/>
        </w:rPr>
        <w:t>5.1.1 xxxx</w:t>
      </w:r>
      <w:r>
        <w:tab/>
      </w:r>
      <w:r>
        <w:fldChar w:fldCharType="begin"/>
      </w:r>
      <w:r>
        <w:instrText xml:space="preserve"> PAGEREF _Toc188110238 \h </w:instrText>
      </w:r>
      <w:r>
        <w:fldChar w:fldCharType="separate"/>
      </w:r>
      <w:r>
        <w:t>4</w:t>
      </w:r>
      <w:r>
        <w:fldChar w:fldCharType="end"/>
      </w:r>
      <w:r>
        <w:fldChar w:fldCharType="end"/>
      </w:r>
    </w:p>
    <w:p w14:paraId="02CC5F21">
      <w:pPr>
        <w:pStyle w:val="59"/>
        <w:tabs>
          <w:tab w:val="right" w:leader="dot" w:pos="8296"/>
        </w:tabs>
        <w:rPr>
          <w:rFonts w:eastAsiaTheme="minorEastAsia" w:cstheme="minorBidi"/>
          <w:sz w:val="21"/>
          <w:szCs w:val="22"/>
        </w:rPr>
      </w:pPr>
      <w:r>
        <w:fldChar w:fldCharType="begin"/>
      </w:r>
      <w:r>
        <w:instrText xml:space="preserve"> HYPERLINK \l "_Toc188110239" </w:instrText>
      </w:r>
      <w:r>
        <w:fldChar w:fldCharType="separate"/>
      </w:r>
      <w:r>
        <w:rPr>
          <w:rStyle w:val="151"/>
          <w:b/>
        </w:rPr>
        <w:t>6 个人信息删除与评估</w:t>
      </w:r>
      <w:r>
        <w:tab/>
      </w:r>
      <w:r>
        <w:fldChar w:fldCharType="begin"/>
      </w:r>
      <w:r>
        <w:instrText xml:space="preserve"> PAGEREF _Toc188110239 \h </w:instrText>
      </w:r>
      <w:r>
        <w:fldChar w:fldCharType="separate"/>
      </w:r>
      <w:r>
        <w:t>4</w:t>
      </w:r>
      <w:r>
        <w:fldChar w:fldCharType="end"/>
      </w:r>
      <w:r>
        <w:fldChar w:fldCharType="end"/>
      </w:r>
    </w:p>
    <w:p w14:paraId="756A2457">
      <w:pPr>
        <w:pStyle w:val="59"/>
        <w:tabs>
          <w:tab w:val="right" w:leader="dot" w:pos="8296"/>
        </w:tabs>
        <w:rPr>
          <w:rFonts w:eastAsiaTheme="minorEastAsia" w:cstheme="minorBidi"/>
          <w:sz w:val="21"/>
          <w:szCs w:val="22"/>
        </w:rPr>
      </w:pPr>
      <w:r>
        <w:fldChar w:fldCharType="begin"/>
      </w:r>
      <w:r>
        <w:instrText xml:space="preserve"> HYPERLINK \l "_Toc188110240" </w:instrText>
      </w:r>
      <w:r>
        <w:fldChar w:fldCharType="separate"/>
      </w:r>
      <w:r>
        <w:rPr>
          <w:rStyle w:val="151"/>
          <w:b/>
        </w:rPr>
        <w:t>7 个人权益保障监管</w:t>
      </w:r>
      <w:r>
        <w:tab/>
      </w:r>
      <w:r>
        <w:fldChar w:fldCharType="begin"/>
      </w:r>
      <w:r>
        <w:instrText xml:space="preserve"> PAGEREF _Toc188110240 \h </w:instrText>
      </w:r>
      <w:r>
        <w:fldChar w:fldCharType="separate"/>
      </w:r>
      <w:r>
        <w:t>4</w:t>
      </w:r>
      <w:r>
        <w:fldChar w:fldCharType="end"/>
      </w:r>
      <w:r>
        <w:fldChar w:fldCharType="end"/>
      </w:r>
    </w:p>
    <w:p w14:paraId="04011606">
      <w:pPr>
        <w:pStyle w:val="59"/>
        <w:tabs>
          <w:tab w:val="right" w:leader="dot" w:pos="8296"/>
        </w:tabs>
        <w:rPr>
          <w:rFonts w:eastAsiaTheme="minorEastAsia" w:cstheme="minorBidi"/>
          <w:sz w:val="21"/>
          <w:szCs w:val="22"/>
        </w:rPr>
      </w:pPr>
      <w:r>
        <w:fldChar w:fldCharType="begin"/>
      </w:r>
      <w:r>
        <w:instrText xml:space="preserve"> HYPERLINK \l "_Toc188110241" </w:instrText>
      </w:r>
      <w:r>
        <w:fldChar w:fldCharType="separate"/>
      </w:r>
      <w:r>
        <w:rPr>
          <w:rStyle w:val="151"/>
          <w:b/>
        </w:rPr>
        <w:t>8 系统研发与平台搭建</w:t>
      </w:r>
      <w:r>
        <w:tab/>
      </w:r>
      <w:r>
        <w:fldChar w:fldCharType="begin"/>
      </w:r>
      <w:r>
        <w:instrText xml:space="preserve"> PAGEREF _Toc188110241 \h </w:instrText>
      </w:r>
      <w:r>
        <w:fldChar w:fldCharType="separate"/>
      </w:r>
      <w:r>
        <w:t>4</w:t>
      </w:r>
      <w:r>
        <w:fldChar w:fldCharType="end"/>
      </w:r>
      <w:r>
        <w:fldChar w:fldCharType="end"/>
      </w:r>
    </w:p>
    <w:p w14:paraId="38B68453">
      <w:pPr>
        <w:pStyle w:val="74"/>
        <w:tabs>
          <w:tab w:val="right" w:leader="dot" w:pos="8296"/>
        </w:tabs>
        <w:rPr>
          <w:rFonts w:ascii="Times New Roman" w:hAnsi="Times New Roman" w:eastAsiaTheme="minorEastAsia" w:cstheme="minorBidi"/>
          <w:sz w:val="21"/>
          <w:szCs w:val="22"/>
        </w:rPr>
      </w:pPr>
      <w:r>
        <w:fldChar w:fldCharType="begin"/>
      </w:r>
      <w:r>
        <w:instrText xml:space="preserve"> HYPERLINK \l "_Toc188110242" </w:instrText>
      </w:r>
      <w:r>
        <w:fldChar w:fldCharType="separate"/>
      </w:r>
      <w:r>
        <w:rPr>
          <w:rStyle w:val="151"/>
          <w:rFonts w:ascii="Times New Roman" w:hAnsi="Times New Roman"/>
          <w:b/>
        </w:rPr>
        <w:t xml:space="preserve">8.1 </w:t>
      </w:r>
      <w:r>
        <w:rPr>
          <w:rStyle w:val="151"/>
          <w:rFonts w:hint="eastAsia" w:ascii="Times New Roman" w:hAnsi="Times New Roman"/>
          <w:b/>
        </w:rPr>
        <w:t>隐私数据流转状态管理与存证系统</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_Toc188110242 \h </w:instrText>
      </w:r>
      <w:r>
        <w:rPr>
          <w:rFonts w:ascii="Times New Roman" w:hAnsi="Times New Roman"/>
        </w:rPr>
        <w:fldChar w:fldCharType="separate"/>
      </w:r>
      <w:r>
        <w:rPr>
          <w:rFonts w:ascii="Times New Roman" w:hAnsi="Times New Roman"/>
        </w:rPr>
        <w:t>4</w:t>
      </w:r>
      <w:r>
        <w:rPr>
          <w:rFonts w:ascii="Times New Roman" w:hAnsi="Times New Roman"/>
        </w:rPr>
        <w:fldChar w:fldCharType="end"/>
      </w:r>
      <w:r>
        <w:rPr>
          <w:rFonts w:ascii="Times New Roman" w:hAnsi="Times New Roman"/>
        </w:rPr>
        <w:fldChar w:fldCharType="end"/>
      </w:r>
    </w:p>
    <w:p w14:paraId="4CFF3B12">
      <w:pPr>
        <w:pStyle w:val="74"/>
        <w:tabs>
          <w:tab w:val="right" w:leader="dot" w:pos="8296"/>
        </w:tabs>
        <w:rPr>
          <w:rFonts w:ascii="Times New Roman" w:hAnsi="Times New Roman" w:eastAsiaTheme="minorEastAsia" w:cstheme="minorBidi"/>
          <w:sz w:val="21"/>
          <w:szCs w:val="22"/>
        </w:rPr>
      </w:pPr>
      <w:r>
        <w:fldChar w:fldCharType="begin"/>
      </w:r>
      <w:r>
        <w:instrText xml:space="preserve"> HYPERLINK \l "_Toc188110243" </w:instrText>
      </w:r>
      <w:r>
        <w:fldChar w:fldCharType="separate"/>
      </w:r>
      <w:r>
        <w:rPr>
          <w:rStyle w:val="151"/>
          <w:rFonts w:ascii="Times New Roman" w:hAnsi="Times New Roman"/>
          <w:b/>
        </w:rPr>
        <w:t xml:space="preserve">8.2 </w:t>
      </w:r>
      <w:r>
        <w:rPr>
          <w:rStyle w:val="151"/>
          <w:rFonts w:hint="eastAsia" w:ascii="Times New Roman" w:hAnsi="Times New Roman"/>
          <w:b/>
        </w:rPr>
        <w:t>课题</w:t>
      </w:r>
      <w:r>
        <w:rPr>
          <w:rStyle w:val="151"/>
          <w:rFonts w:ascii="Times New Roman" w:hAnsi="Times New Roman"/>
          <w:b/>
        </w:rPr>
        <w:t>2-</w:t>
      </w:r>
      <w:r>
        <w:rPr>
          <w:rStyle w:val="151"/>
          <w:rFonts w:hint="eastAsia" w:ascii="Times New Roman" w:hAnsi="Times New Roman"/>
          <w:b/>
        </w:rPr>
        <w:t>课题</w:t>
      </w:r>
      <w:r>
        <w:rPr>
          <w:rStyle w:val="151"/>
          <w:rFonts w:ascii="Times New Roman" w:hAnsi="Times New Roman"/>
          <w:b/>
        </w:rPr>
        <w:t>5</w:t>
      </w:r>
      <w:r>
        <w:rPr>
          <w:rStyle w:val="151"/>
          <w:rFonts w:hint="eastAsia" w:ascii="Times New Roman" w:hAnsi="Times New Roman"/>
          <w:b/>
        </w:rPr>
        <w:t>的每个系统，每个系统一节</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_Toc188110243 \h </w:instrText>
      </w:r>
      <w:r>
        <w:rPr>
          <w:rFonts w:ascii="Times New Roman" w:hAnsi="Times New Roman"/>
        </w:rPr>
        <w:fldChar w:fldCharType="separate"/>
      </w:r>
      <w:r>
        <w:rPr>
          <w:rFonts w:ascii="Times New Roman" w:hAnsi="Times New Roman"/>
        </w:rPr>
        <w:t>4</w:t>
      </w:r>
      <w:r>
        <w:rPr>
          <w:rFonts w:ascii="Times New Roman" w:hAnsi="Times New Roman"/>
        </w:rPr>
        <w:fldChar w:fldCharType="end"/>
      </w:r>
      <w:r>
        <w:rPr>
          <w:rFonts w:ascii="Times New Roman" w:hAnsi="Times New Roman"/>
        </w:rPr>
        <w:fldChar w:fldCharType="end"/>
      </w:r>
    </w:p>
    <w:p w14:paraId="7689EFFC">
      <w:pPr>
        <w:pStyle w:val="74"/>
        <w:tabs>
          <w:tab w:val="right" w:leader="dot" w:pos="8296"/>
        </w:tabs>
        <w:rPr>
          <w:rFonts w:ascii="Times New Roman" w:hAnsi="Times New Roman" w:eastAsiaTheme="minorEastAsia" w:cstheme="minorBidi"/>
          <w:sz w:val="21"/>
          <w:szCs w:val="22"/>
        </w:rPr>
      </w:pPr>
      <w:r>
        <w:fldChar w:fldCharType="begin"/>
      </w:r>
      <w:r>
        <w:instrText xml:space="preserve"> HYPERLINK \l "_Toc188110244" </w:instrText>
      </w:r>
      <w:r>
        <w:fldChar w:fldCharType="separate"/>
      </w:r>
      <w:r>
        <w:rPr>
          <w:rStyle w:val="151"/>
          <w:rFonts w:ascii="Times New Roman" w:hAnsi="Times New Roman"/>
          <w:b/>
        </w:rPr>
        <w:t xml:space="preserve">8.2-8.5 </w:t>
      </w:r>
      <w:r>
        <w:rPr>
          <w:rStyle w:val="151"/>
          <w:rFonts w:hint="eastAsia" w:ascii="Times New Roman" w:hAnsi="Times New Roman"/>
          <w:b/>
        </w:rPr>
        <w:t>课题</w:t>
      </w:r>
      <w:r>
        <w:rPr>
          <w:rStyle w:val="151"/>
          <w:rFonts w:ascii="Times New Roman" w:hAnsi="Times New Roman"/>
          <w:b/>
        </w:rPr>
        <w:t>2</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_Toc188110244 \h </w:instrText>
      </w:r>
      <w:r>
        <w:rPr>
          <w:rFonts w:ascii="Times New Roman" w:hAnsi="Times New Roman"/>
        </w:rPr>
        <w:fldChar w:fldCharType="separate"/>
      </w:r>
      <w:r>
        <w:rPr>
          <w:rFonts w:ascii="Times New Roman" w:hAnsi="Times New Roman"/>
        </w:rPr>
        <w:t>4</w:t>
      </w:r>
      <w:r>
        <w:rPr>
          <w:rFonts w:ascii="Times New Roman" w:hAnsi="Times New Roman"/>
        </w:rPr>
        <w:fldChar w:fldCharType="end"/>
      </w:r>
      <w:r>
        <w:rPr>
          <w:rFonts w:ascii="Times New Roman" w:hAnsi="Times New Roman"/>
        </w:rPr>
        <w:fldChar w:fldCharType="end"/>
      </w:r>
    </w:p>
    <w:p w14:paraId="24C89D92">
      <w:pPr>
        <w:pStyle w:val="74"/>
        <w:tabs>
          <w:tab w:val="right" w:leader="dot" w:pos="8296"/>
        </w:tabs>
        <w:rPr>
          <w:rFonts w:ascii="Times New Roman" w:hAnsi="Times New Roman" w:eastAsiaTheme="minorEastAsia" w:cstheme="minorBidi"/>
          <w:sz w:val="21"/>
          <w:szCs w:val="22"/>
        </w:rPr>
      </w:pPr>
      <w:r>
        <w:fldChar w:fldCharType="begin"/>
      </w:r>
      <w:r>
        <w:instrText xml:space="preserve"> HYPERLINK \l "_Toc188110245" </w:instrText>
      </w:r>
      <w:r>
        <w:fldChar w:fldCharType="separate"/>
      </w:r>
      <w:r>
        <w:rPr>
          <w:rStyle w:val="151"/>
          <w:rFonts w:ascii="Times New Roman" w:hAnsi="Times New Roman"/>
          <w:b/>
        </w:rPr>
        <w:t xml:space="preserve">8.6-8.9 </w:t>
      </w:r>
      <w:r>
        <w:rPr>
          <w:rStyle w:val="151"/>
          <w:rFonts w:hint="eastAsia" w:ascii="Times New Roman" w:hAnsi="Times New Roman"/>
          <w:b/>
        </w:rPr>
        <w:t>课题</w:t>
      </w:r>
      <w:r>
        <w:rPr>
          <w:rStyle w:val="151"/>
          <w:rFonts w:ascii="Times New Roman" w:hAnsi="Times New Roman"/>
          <w:b/>
        </w:rPr>
        <w:t>3</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_Toc188110245 \h </w:instrText>
      </w:r>
      <w:r>
        <w:rPr>
          <w:rFonts w:ascii="Times New Roman" w:hAnsi="Times New Roman"/>
        </w:rPr>
        <w:fldChar w:fldCharType="separate"/>
      </w:r>
      <w:r>
        <w:rPr>
          <w:rFonts w:ascii="Times New Roman" w:hAnsi="Times New Roman"/>
        </w:rPr>
        <w:t>4</w:t>
      </w:r>
      <w:r>
        <w:rPr>
          <w:rFonts w:ascii="Times New Roman" w:hAnsi="Times New Roman"/>
        </w:rPr>
        <w:fldChar w:fldCharType="end"/>
      </w:r>
      <w:r>
        <w:rPr>
          <w:rFonts w:ascii="Times New Roman" w:hAnsi="Times New Roman"/>
        </w:rPr>
        <w:fldChar w:fldCharType="end"/>
      </w:r>
    </w:p>
    <w:p w14:paraId="3F51A9CE">
      <w:pPr>
        <w:pStyle w:val="74"/>
        <w:tabs>
          <w:tab w:val="right" w:leader="dot" w:pos="8296"/>
        </w:tabs>
        <w:rPr>
          <w:rFonts w:ascii="Times New Roman" w:hAnsi="Times New Roman" w:eastAsiaTheme="minorEastAsia" w:cstheme="minorBidi"/>
          <w:sz w:val="21"/>
          <w:szCs w:val="22"/>
        </w:rPr>
      </w:pPr>
      <w:r>
        <w:fldChar w:fldCharType="begin"/>
      </w:r>
      <w:r>
        <w:instrText xml:space="preserve"> HYPERLINK \l "_Toc188110246" </w:instrText>
      </w:r>
      <w:r>
        <w:fldChar w:fldCharType="separate"/>
      </w:r>
      <w:r>
        <w:rPr>
          <w:rStyle w:val="151"/>
          <w:rFonts w:ascii="Times New Roman" w:hAnsi="Times New Roman"/>
          <w:b/>
        </w:rPr>
        <w:t xml:space="preserve">8.10-8.12 </w:t>
      </w:r>
      <w:r>
        <w:rPr>
          <w:rStyle w:val="151"/>
          <w:rFonts w:hint="eastAsia" w:ascii="Times New Roman" w:hAnsi="Times New Roman"/>
          <w:b/>
        </w:rPr>
        <w:t>课题</w:t>
      </w:r>
      <w:r>
        <w:rPr>
          <w:rStyle w:val="151"/>
          <w:rFonts w:ascii="Times New Roman" w:hAnsi="Times New Roman"/>
          <w:b/>
        </w:rPr>
        <w:t>4</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_Toc188110246 \h </w:instrText>
      </w:r>
      <w:r>
        <w:rPr>
          <w:rFonts w:ascii="Times New Roman" w:hAnsi="Times New Roman"/>
        </w:rPr>
        <w:fldChar w:fldCharType="separate"/>
      </w:r>
      <w:r>
        <w:rPr>
          <w:rFonts w:ascii="Times New Roman" w:hAnsi="Times New Roman"/>
        </w:rPr>
        <w:t>4</w:t>
      </w:r>
      <w:r>
        <w:rPr>
          <w:rFonts w:ascii="Times New Roman" w:hAnsi="Times New Roman"/>
        </w:rPr>
        <w:fldChar w:fldCharType="end"/>
      </w:r>
      <w:r>
        <w:rPr>
          <w:rFonts w:ascii="Times New Roman" w:hAnsi="Times New Roman"/>
        </w:rPr>
        <w:fldChar w:fldCharType="end"/>
      </w:r>
    </w:p>
    <w:p w14:paraId="3AEC0D6B">
      <w:pPr>
        <w:pStyle w:val="74"/>
        <w:tabs>
          <w:tab w:val="right" w:leader="dot" w:pos="8296"/>
        </w:tabs>
        <w:rPr>
          <w:rFonts w:ascii="Times New Roman" w:hAnsi="Times New Roman" w:eastAsiaTheme="minorEastAsia" w:cstheme="minorBidi"/>
          <w:sz w:val="21"/>
          <w:szCs w:val="22"/>
        </w:rPr>
      </w:pPr>
      <w:r>
        <w:fldChar w:fldCharType="begin"/>
      </w:r>
      <w:r>
        <w:instrText xml:space="preserve"> HYPERLINK \l "_Toc188110247" </w:instrText>
      </w:r>
      <w:r>
        <w:fldChar w:fldCharType="separate"/>
      </w:r>
      <w:r>
        <w:rPr>
          <w:rStyle w:val="151"/>
          <w:rFonts w:ascii="Times New Roman" w:hAnsi="Times New Roman"/>
          <w:b/>
        </w:rPr>
        <w:t xml:space="preserve">8.13-8.16 </w:t>
      </w:r>
      <w:r>
        <w:rPr>
          <w:rStyle w:val="151"/>
          <w:rFonts w:hint="eastAsia" w:ascii="Times New Roman" w:hAnsi="Times New Roman"/>
          <w:b/>
        </w:rPr>
        <w:t>课题</w:t>
      </w:r>
      <w:r>
        <w:rPr>
          <w:rStyle w:val="151"/>
          <w:rFonts w:ascii="Times New Roman" w:hAnsi="Times New Roman"/>
          <w:b/>
        </w:rPr>
        <w:t>5</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_Toc188110247 \h </w:instrText>
      </w:r>
      <w:r>
        <w:rPr>
          <w:rFonts w:ascii="Times New Roman" w:hAnsi="Times New Roman"/>
        </w:rPr>
        <w:fldChar w:fldCharType="separate"/>
      </w:r>
      <w:r>
        <w:rPr>
          <w:rFonts w:ascii="Times New Roman" w:hAnsi="Times New Roman"/>
        </w:rPr>
        <w:t>4</w:t>
      </w:r>
      <w:r>
        <w:rPr>
          <w:rFonts w:ascii="Times New Roman" w:hAnsi="Times New Roman"/>
        </w:rPr>
        <w:fldChar w:fldCharType="end"/>
      </w:r>
      <w:r>
        <w:rPr>
          <w:rFonts w:ascii="Times New Roman" w:hAnsi="Times New Roman"/>
        </w:rPr>
        <w:fldChar w:fldCharType="end"/>
      </w:r>
    </w:p>
    <w:p w14:paraId="0CCB8396">
      <w:pPr>
        <w:pStyle w:val="59"/>
        <w:tabs>
          <w:tab w:val="right" w:leader="dot" w:pos="8296"/>
        </w:tabs>
        <w:rPr>
          <w:rFonts w:eastAsiaTheme="minorEastAsia" w:cstheme="minorBidi"/>
          <w:sz w:val="21"/>
          <w:szCs w:val="22"/>
        </w:rPr>
      </w:pPr>
      <w:r>
        <w:fldChar w:fldCharType="begin"/>
      </w:r>
      <w:r>
        <w:instrText xml:space="preserve"> HYPERLINK \l "_Toc188110248" </w:instrText>
      </w:r>
      <w:r>
        <w:fldChar w:fldCharType="separate"/>
      </w:r>
      <w:r>
        <w:rPr>
          <w:rStyle w:val="151"/>
          <w:b/>
        </w:rPr>
        <w:t>7 结论</w:t>
      </w:r>
      <w:r>
        <w:tab/>
      </w:r>
      <w:r>
        <w:fldChar w:fldCharType="begin"/>
      </w:r>
      <w:r>
        <w:instrText xml:space="preserve"> PAGEREF _Toc188110248 \h </w:instrText>
      </w:r>
      <w:r>
        <w:fldChar w:fldCharType="separate"/>
      </w:r>
      <w:r>
        <w:t>5</w:t>
      </w:r>
      <w:r>
        <w:fldChar w:fldCharType="end"/>
      </w:r>
      <w:r>
        <w:fldChar w:fldCharType="end"/>
      </w:r>
    </w:p>
    <w:p w14:paraId="7683D06E">
      <w:pPr>
        <w:pStyle w:val="59"/>
        <w:tabs>
          <w:tab w:val="right" w:leader="dot" w:pos="8296"/>
        </w:tabs>
        <w:rPr>
          <w:rFonts w:eastAsiaTheme="minorEastAsia" w:cstheme="minorBidi"/>
          <w:sz w:val="21"/>
          <w:szCs w:val="22"/>
        </w:rPr>
      </w:pPr>
      <w:r>
        <w:fldChar w:fldCharType="begin"/>
      </w:r>
      <w:r>
        <w:instrText xml:space="preserve"> HYPERLINK \l "_Toc188110249" </w:instrText>
      </w:r>
      <w:r>
        <w:fldChar w:fldCharType="separate"/>
      </w:r>
      <w:r>
        <w:rPr>
          <w:rStyle w:val="151"/>
          <w:b/>
        </w:rPr>
        <w:t>附录A：论文、专利、标准和软著情况</w:t>
      </w:r>
      <w:r>
        <w:rPr>
          <w:rStyle w:val="151"/>
          <w:b/>
          <w:highlight w:val="yellow"/>
        </w:rPr>
        <w:t>【信工所统一准备】</w:t>
      </w:r>
      <w:r>
        <w:tab/>
      </w:r>
      <w:r>
        <w:fldChar w:fldCharType="begin"/>
      </w:r>
      <w:r>
        <w:instrText xml:space="preserve"> PAGEREF _Toc188110249 \h </w:instrText>
      </w:r>
      <w:r>
        <w:fldChar w:fldCharType="separate"/>
      </w:r>
      <w:r>
        <w:t>6</w:t>
      </w:r>
      <w:r>
        <w:fldChar w:fldCharType="end"/>
      </w:r>
      <w:r>
        <w:fldChar w:fldCharType="end"/>
      </w:r>
    </w:p>
    <w:p w14:paraId="39DFFBFB">
      <w:pPr>
        <w:pStyle w:val="59"/>
        <w:tabs>
          <w:tab w:val="right" w:leader="dot" w:pos="8296"/>
        </w:tabs>
        <w:rPr>
          <w:rFonts w:eastAsiaTheme="minorEastAsia" w:cstheme="minorBidi"/>
          <w:sz w:val="21"/>
          <w:szCs w:val="22"/>
        </w:rPr>
      </w:pPr>
      <w:r>
        <w:fldChar w:fldCharType="begin"/>
      </w:r>
      <w:r>
        <w:instrText xml:space="preserve"> HYPERLINK \l "_Toc188110250" </w:instrText>
      </w:r>
      <w:r>
        <w:fldChar w:fldCharType="separate"/>
      </w:r>
      <w:r>
        <w:rPr>
          <w:rStyle w:val="151"/>
          <w:b/>
          <w:highlight w:val="yellow"/>
        </w:rPr>
        <w:t>参考文献【需要合并文献】</w:t>
      </w:r>
      <w:r>
        <w:tab/>
      </w:r>
      <w:r>
        <w:fldChar w:fldCharType="begin"/>
      </w:r>
      <w:r>
        <w:instrText xml:space="preserve"> PAGEREF _Toc188110250 \h </w:instrText>
      </w:r>
      <w:r>
        <w:fldChar w:fldCharType="separate"/>
      </w:r>
      <w:r>
        <w:t>11</w:t>
      </w:r>
      <w:r>
        <w:fldChar w:fldCharType="end"/>
      </w:r>
      <w:r>
        <w:fldChar w:fldCharType="end"/>
      </w:r>
    </w:p>
    <w:p w14:paraId="60D294F0">
      <w:pPr>
        <w:snapToGrid w:val="0"/>
        <w:spacing w:line="360" w:lineRule="auto"/>
        <w:rPr>
          <w:rFonts w:cs="CG Times"/>
          <w:sz w:val="24"/>
          <w:szCs w:val="24"/>
        </w:rPr>
      </w:pPr>
      <w:r>
        <w:rPr>
          <w:rFonts w:cs="CG Times"/>
          <w:szCs w:val="24"/>
        </w:rPr>
        <w:fldChar w:fldCharType="end"/>
      </w:r>
    </w:p>
    <w:p w14:paraId="09A8A357">
      <w:pPr>
        <w:widowControl/>
        <w:jc w:val="left"/>
        <w:rPr>
          <w:rFonts w:cs="CG Times"/>
          <w:sz w:val="24"/>
          <w:szCs w:val="24"/>
        </w:rPr>
      </w:pPr>
      <w:r>
        <w:rPr>
          <w:rFonts w:cs="CG Times"/>
          <w:sz w:val="24"/>
          <w:szCs w:val="24"/>
        </w:rPr>
        <w:br w:type="page"/>
      </w:r>
    </w:p>
    <w:p w14:paraId="258F0684">
      <w:pPr>
        <w:spacing w:line="360" w:lineRule="auto"/>
        <w:jc w:val="center"/>
        <w:rPr>
          <w:rFonts w:eastAsia="仿宋"/>
          <w:b/>
          <w:sz w:val="32"/>
          <w:szCs w:val="32"/>
        </w:rPr>
      </w:pPr>
      <w:r>
        <w:rPr>
          <w:rFonts w:hint="eastAsia" w:eastAsia="仿宋"/>
          <w:b/>
          <w:sz w:val="32"/>
          <w:szCs w:val="32"/>
        </w:rPr>
        <w:t>插图清单</w:t>
      </w:r>
    </w:p>
    <w:p w14:paraId="69C4519C">
      <w:pPr>
        <w:widowControl/>
        <w:jc w:val="left"/>
        <w:rPr>
          <w:rFonts w:eastAsia="仿宋"/>
          <w:b/>
          <w:sz w:val="32"/>
          <w:szCs w:val="32"/>
        </w:rPr>
        <w:sectPr>
          <w:footerReference r:id="rId10" w:type="first"/>
          <w:footerReference r:id="rId8" w:type="default"/>
          <w:headerReference r:id="rId7" w:type="even"/>
          <w:footerReference r:id="rId9" w:type="even"/>
          <w:pgSz w:w="11906" w:h="16838"/>
          <w:pgMar w:top="1440" w:right="1800" w:bottom="1440" w:left="1800" w:header="851" w:footer="992" w:gutter="0"/>
          <w:pgNumType w:fmt="upperRoman" w:start="1"/>
          <w:cols w:space="720" w:num="1"/>
          <w:docGrid w:type="lines" w:linePitch="312" w:charSpace="0"/>
        </w:sectPr>
      </w:pPr>
    </w:p>
    <w:p w14:paraId="599A7377">
      <w:pPr>
        <w:spacing w:line="360" w:lineRule="auto"/>
        <w:jc w:val="left"/>
        <w:outlineLvl w:val="0"/>
        <w:rPr>
          <w:b/>
          <w:sz w:val="32"/>
          <w:szCs w:val="32"/>
        </w:rPr>
      </w:pPr>
      <w:bookmarkStart w:id="0" w:name="_Toc188110225"/>
      <w:r>
        <w:rPr>
          <w:b/>
          <w:sz w:val="32"/>
          <w:szCs w:val="32"/>
        </w:rPr>
        <w:t>引言</w:t>
      </w:r>
      <w:bookmarkEnd w:id="0"/>
    </w:p>
    <w:p w14:paraId="154C79F8">
      <w:pPr>
        <w:spacing w:line="360" w:lineRule="auto"/>
        <w:ind w:firstLine="480" w:firstLineChars="200"/>
        <w:rPr>
          <w:sz w:val="24"/>
          <w:szCs w:val="24"/>
        </w:rPr>
      </w:pPr>
      <w:r>
        <w:rPr>
          <w:rFonts w:hint="eastAsia"/>
          <w:sz w:val="24"/>
          <w:szCs w:val="24"/>
        </w:rPr>
        <w:t>X</w:t>
      </w:r>
      <w:r>
        <w:rPr>
          <w:sz w:val="24"/>
          <w:szCs w:val="24"/>
        </w:rPr>
        <w:t xml:space="preserve">XXX </w:t>
      </w:r>
    </w:p>
    <w:p w14:paraId="31EFDB7D">
      <w:pPr>
        <w:widowControl/>
        <w:jc w:val="left"/>
        <w:rPr>
          <w:sz w:val="24"/>
        </w:rPr>
      </w:pPr>
      <w:r>
        <w:rPr>
          <w:sz w:val="24"/>
        </w:rPr>
        <w:br w:type="page"/>
      </w:r>
    </w:p>
    <w:p w14:paraId="59C40D52">
      <w:pPr>
        <w:spacing w:line="360" w:lineRule="auto"/>
        <w:jc w:val="left"/>
        <w:outlineLvl w:val="0"/>
        <w:rPr>
          <w:b/>
          <w:sz w:val="32"/>
          <w:szCs w:val="32"/>
        </w:rPr>
      </w:pPr>
      <w:bookmarkStart w:id="1" w:name="_Toc188110226"/>
      <w:r>
        <w:rPr>
          <w:rFonts w:hint="eastAsia"/>
          <w:b/>
          <w:sz w:val="32"/>
          <w:szCs w:val="32"/>
        </w:rPr>
        <w:t>1 国内外研究现状</w:t>
      </w:r>
      <w:bookmarkEnd w:id="1"/>
    </w:p>
    <w:p w14:paraId="513FE47F">
      <w:pPr>
        <w:widowControl/>
        <w:tabs>
          <w:tab w:val="left" w:pos="720"/>
        </w:tabs>
        <w:adjustRightInd w:val="0"/>
        <w:snapToGrid w:val="0"/>
        <w:spacing w:line="360" w:lineRule="auto"/>
        <w:ind w:firstLine="480" w:firstLineChars="200"/>
        <w:rPr>
          <w:kern w:val="0"/>
          <w:sz w:val="24"/>
        </w:rPr>
      </w:pPr>
      <w:r>
        <w:rPr>
          <w:rFonts w:hint="eastAsia" w:cs="宋体"/>
          <w:bCs/>
          <w:sz w:val="24"/>
          <w:szCs w:val="24"/>
        </w:rPr>
        <w:t>《中华人民共和国民法典》、《中华人民共和国数据安全法》和《中华人民共和国个人信息保护法》的颁布实施，个人信息的权益保障已经成为国家战略需求。</w:t>
      </w:r>
      <w:r>
        <w:rPr>
          <w:rFonts w:hint="eastAsia"/>
          <w:kern w:val="0"/>
          <w:sz w:val="24"/>
        </w:rPr>
        <w:t>因此，聚焦国家所关心的个人权益保障核心技术，进行全面</w:t>
      </w:r>
      <w:r>
        <w:rPr>
          <w:kern w:val="0"/>
          <w:sz w:val="24"/>
        </w:rPr>
        <w:t>体系</w:t>
      </w:r>
      <w:r>
        <w:rPr>
          <w:rFonts w:hint="eastAsia"/>
          <w:kern w:val="0"/>
          <w:sz w:val="24"/>
        </w:rPr>
        <w:t>化</w:t>
      </w:r>
      <w:r>
        <w:rPr>
          <w:kern w:val="0"/>
          <w:sz w:val="24"/>
        </w:rPr>
        <w:t>技术创新</w:t>
      </w:r>
      <w:r>
        <w:rPr>
          <w:rFonts w:hint="eastAsia"/>
          <w:kern w:val="0"/>
          <w:sz w:val="24"/>
        </w:rPr>
        <w:t>，形成隐私数据的个人权益保护与</w:t>
      </w:r>
      <w:r>
        <w:rPr>
          <w:kern w:val="0"/>
          <w:sz w:val="24"/>
        </w:rPr>
        <w:t>监管能力，</w:t>
      </w:r>
      <w:r>
        <w:rPr>
          <w:rFonts w:hint="eastAsia" w:cs="宋体"/>
          <w:bCs/>
          <w:sz w:val="24"/>
          <w:szCs w:val="24"/>
        </w:rPr>
        <w:t>建设</w:t>
      </w:r>
      <w:r>
        <w:rPr>
          <w:rFonts w:hint="eastAsia" w:cs="宋体"/>
          <w:b/>
          <w:bCs/>
          <w:sz w:val="24"/>
          <w:szCs w:val="24"/>
        </w:rPr>
        <w:t>“国家战略需求、技术前瞻引领、标准体系合理、监管手段有效、应急处置及时、多方权益平衡”</w:t>
      </w:r>
      <w:r>
        <w:rPr>
          <w:rFonts w:hint="eastAsia" w:cs="宋体"/>
          <w:bCs/>
          <w:sz w:val="24"/>
          <w:szCs w:val="24"/>
        </w:rPr>
        <w:t>的个人权益保障技术体系，制定体系化技术标准已刻不容缓。</w:t>
      </w:r>
      <w:r>
        <w:rPr>
          <w:rFonts w:hint="eastAsia"/>
          <w:kern w:val="0"/>
          <w:sz w:val="24"/>
        </w:rPr>
        <w:t>该体系</w:t>
      </w:r>
      <w:r>
        <w:rPr>
          <w:kern w:val="0"/>
          <w:sz w:val="24"/>
        </w:rPr>
        <w:t>将为</w:t>
      </w:r>
      <w:r>
        <w:rPr>
          <w:rFonts w:hint="eastAsia"/>
          <w:kern w:val="0"/>
          <w:sz w:val="24"/>
        </w:rPr>
        <w:t>隐私数据的个人权益保障</w:t>
      </w:r>
      <w:r>
        <w:rPr>
          <w:kern w:val="0"/>
          <w:sz w:val="24"/>
        </w:rPr>
        <w:t>提供科技支撑</w:t>
      </w:r>
      <w:r>
        <w:rPr>
          <w:rFonts w:hint="eastAsia"/>
          <w:kern w:val="0"/>
          <w:sz w:val="24"/>
        </w:rPr>
        <w:t>，</w:t>
      </w:r>
      <w:r>
        <w:rPr>
          <w:rFonts w:hint="eastAsia" w:cs="宋体"/>
          <w:bCs/>
          <w:sz w:val="24"/>
          <w:szCs w:val="24"/>
        </w:rPr>
        <w:t>为个人信息权益保障提供技术指引，支撑隐私数据全流程监管，促进有效执法和企业健康高质量发展，切实保障个人信息合法合规使用。</w:t>
      </w:r>
    </w:p>
    <w:p w14:paraId="1B2DB095">
      <w:pPr>
        <w:widowControl/>
        <w:tabs>
          <w:tab w:val="left" w:pos="720"/>
        </w:tabs>
        <w:adjustRightInd w:val="0"/>
        <w:snapToGrid w:val="0"/>
        <w:spacing w:line="360" w:lineRule="auto"/>
        <w:ind w:firstLine="480" w:firstLineChars="200"/>
        <w:rPr>
          <w:rFonts w:cs="宋体"/>
          <w:bCs/>
          <w:sz w:val="24"/>
          <w:szCs w:val="24"/>
        </w:rPr>
      </w:pPr>
      <w:r>
        <w:rPr>
          <w:rFonts w:hint="eastAsia" w:cs="宋体"/>
          <w:bCs/>
          <w:sz w:val="24"/>
          <w:szCs w:val="24"/>
        </w:rPr>
        <w:t>在权益控制与传递方面，针对个人信息过度频繁采集、超权共享滥用、无序过度留存、主动被动监管等问题和需求，亟需解决科学问题一“隐私数据全生命周期的权益控制”，构建个人权益保障技术体系；在按需脱敏与删除方面，针对数据模态多样、场景动态变化、传播动态随机、跨管理域留存等特点和问题，亟需解决科学问题二“隐私数据共享的按需控制”，支持隐私数据按需脱敏，支撑删除权和被遗忘权的权益保障；在全流程监管方面，针对隐私数据海量、监管对象众多、违规行为隐蔽、监管手段缺失等特点和问题，亟需解决科学问题三“权益保障协同监管”，支持个人权益保障监管。通过解决以上科学问题，为隐私数据的个人权益保障提供理论与技术支撑。科学问题及其相互关系如图</w:t>
      </w:r>
      <w:r>
        <w:rPr>
          <w:rFonts w:cs="宋体"/>
          <w:bCs/>
          <w:sz w:val="24"/>
          <w:szCs w:val="24"/>
        </w:rPr>
        <w:t>1-1</w:t>
      </w:r>
      <w:r>
        <w:rPr>
          <w:rFonts w:hint="eastAsia" w:cs="宋体"/>
          <w:bCs/>
          <w:sz w:val="24"/>
          <w:szCs w:val="24"/>
        </w:rPr>
        <w:t>所示。</w:t>
      </w:r>
    </w:p>
    <w:p w14:paraId="42DC12CE">
      <w:pPr>
        <w:adjustRightInd w:val="0"/>
        <w:snapToGrid w:val="0"/>
        <w:spacing w:line="360" w:lineRule="auto"/>
        <w:ind w:firstLine="420" w:firstLineChars="200"/>
        <w:jc w:val="center"/>
      </w:pPr>
      <w:r>
        <w:object>
          <v:shape id="_x0000_i1025" o:spt="75" type="#_x0000_t75" style="height:210.8pt;width:348.8pt;" o:ole="t" filled="f" o:preferrelative="t" stroked="f" coordsize="21600,21600">
            <v:path/>
            <v:fill on="f" focussize="0,0"/>
            <v:stroke on="f" joinstyle="miter"/>
            <v:imagedata r:id="rId15" o:title=""/>
            <o:lock v:ext="edit" aspectratio="t"/>
            <w10:wrap type="none"/>
            <w10:anchorlock/>
          </v:shape>
          <o:OLEObject Type="Embed" ProgID="Visio.Drawing.15" ShapeID="_x0000_i1025" DrawAspect="Content" ObjectID="_1468075725" r:id="rId14">
            <o:LockedField>false</o:LockedField>
          </o:OLEObject>
        </w:object>
      </w:r>
    </w:p>
    <w:p w14:paraId="0FCA380A">
      <w:pPr>
        <w:adjustRightInd w:val="0"/>
        <w:snapToGrid w:val="0"/>
        <w:spacing w:line="360" w:lineRule="auto"/>
        <w:ind w:firstLine="420" w:firstLineChars="200"/>
        <w:jc w:val="center"/>
      </w:pPr>
      <w:r>
        <w:rPr>
          <w:rFonts w:hint="eastAsia"/>
        </w:rPr>
        <w:t>图1</w:t>
      </w:r>
      <w:r>
        <w:t>-1</w:t>
      </w:r>
      <w:r>
        <w:rPr>
          <w:rFonts w:hint="eastAsia"/>
        </w:rPr>
        <w:t>科学问题及其相互关系</w:t>
      </w:r>
    </w:p>
    <w:p w14:paraId="5BD48AE2">
      <w:pPr>
        <w:keepNext/>
        <w:keepLines/>
        <w:tabs>
          <w:tab w:val="left" w:pos="576"/>
        </w:tabs>
        <w:topLinePunct/>
        <w:spacing w:line="360" w:lineRule="auto"/>
        <w:outlineLvl w:val="1"/>
        <w:rPr>
          <w:b/>
          <w:sz w:val="28"/>
          <w:szCs w:val="28"/>
        </w:rPr>
      </w:pPr>
      <w:bookmarkStart w:id="2" w:name="_Toc188110227"/>
      <w:r>
        <w:rPr>
          <w:b/>
          <w:sz w:val="28"/>
          <w:szCs w:val="28"/>
        </w:rPr>
        <w:t>1.1</w:t>
      </w:r>
      <w:r>
        <w:rPr>
          <w:rFonts w:hint="eastAsia"/>
          <w:b/>
          <w:sz w:val="28"/>
          <w:szCs w:val="28"/>
        </w:rPr>
        <w:t>隐私数据全生命周期的权益控制</w:t>
      </w:r>
      <w:r>
        <w:rPr>
          <w:b/>
          <w:sz w:val="28"/>
          <w:szCs w:val="28"/>
        </w:rPr>
        <w:t xml:space="preserve"> </w:t>
      </w:r>
      <w:r>
        <w:rPr>
          <w:rFonts w:hint="eastAsia"/>
          <w:b/>
          <w:sz w:val="28"/>
          <w:szCs w:val="28"/>
        </w:rPr>
        <w:t>【课题1、课题</w:t>
      </w:r>
      <w:r>
        <w:rPr>
          <w:b/>
          <w:sz w:val="28"/>
          <w:szCs w:val="28"/>
        </w:rPr>
        <w:t>2</w:t>
      </w:r>
      <w:r>
        <w:rPr>
          <w:rFonts w:hint="eastAsia"/>
          <w:b/>
          <w:sz w:val="28"/>
          <w:szCs w:val="28"/>
        </w:rPr>
        <w:t>】</w:t>
      </w:r>
      <w:bookmarkEnd w:id="2"/>
    </w:p>
    <w:p w14:paraId="03E0E33C">
      <w:pPr>
        <w:adjustRightInd w:val="0"/>
        <w:snapToGrid w:val="0"/>
        <w:spacing w:line="360" w:lineRule="auto"/>
        <w:ind w:firstLine="480" w:firstLineChars="200"/>
        <w:rPr>
          <w:kern w:val="0"/>
          <w:sz w:val="24"/>
          <w:szCs w:val="28"/>
          <w:lang w:val="zh-CN"/>
        </w:rPr>
      </w:pPr>
      <w:r>
        <w:rPr>
          <w:rFonts w:hint="eastAsia"/>
          <w:kern w:val="0"/>
          <w:sz w:val="24"/>
          <w:szCs w:val="28"/>
          <w:lang w:val="zh-CN"/>
        </w:rPr>
        <w:t>本科学问题的综述，引出来对应的几个研究内容。</w:t>
      </w:r>
    </w:p>
    <w:p w14:paraId="657A342F">
      <w:pPr>
        <w:autoSpaceDE w:val="0"/>
        <w:autoSpaceDN w:val="0"/>
        <w:adjustRightInd w:val="0"/>
        <w:snapToGrid w:val="0"/>
        <w:spacing w:line="360" w:lineRule="auto"/>
        <w:ind w:firstLine="480" w:firstLineChars="200"/>
        <w:rPr>
          <w:kern w:val="0"/>
          <w:sz w:val="24"/>
          <w:szCs w:val="24"/>
          <w:highlight w:val="yellow"/>
        </w:rPr>
      </w:pPr>
      <w:r>
        <w:rPr>
          <w:rFonts w:hint="eastAsia"/>
          <w:kern w:val="0"/>
          <w:sz w:val="24"/>
          <w:szCs w:val="24"/>
          <w:highlight w:val="yellow"/>
        </w:rPr>
        <w:t>对本科学问题的总述，引出来对应课题</w:t>
      </w:r>
      <w:r>
        <w:rPr>
          <w:kern w:val="0"/>
          <w:sz w:val="24"/>
          <w:szCs w:val="24"/>
          <w:highlight w:val="yellow"/>
        </w:rPr>
        <w:t>1</w:t>
      </w:r>
      <w:r>
        <w:rPr>
          <w:rFonts w:hint="eastAsia"/>
          <w:kern w:val="0"/>
          <w:sz w:val="24"/>
          <w:szCs w:val="24"/>
          <w:highlight w:val="yellow"/>
        </w:rPr>
        <w:t>和课题</w:t>
      </w:r>
      <w:r>
        <w:rPr>
          <w:kern w:val="0"/>
          <w:sz w:val="24"/>
          <w:szCs w:val="24"/>
          <w:highlight w:val="yellow"/>
        </w:rPr>
        <w:t>2</w:t>
      </w:r>
      <w:r>
        <w:rPr>
          <w:rFonts w:hint="eastAsia"/>
          <w:kern w:val="0"/>
          <w:sz w:val="24"/>
          <w:szCs w:val="24"/>
          <w:highlight w:val="yellow"/>
        </w:rPr>
        <w:t>的</w:t>
      </w:r>
      <w:r>
        <w:rPr>
          <w:kern w:val="0"/>
          <w:sz w:val="24"/>
          <w:szCs w:val="24"/>
          <w:highlight w:val="yellow"/>
        </w:rPr>
        <w:t xml:space="preserve"> </w:t>
      </w:r>
      <w:r>
        <w:rPr>
          <w:rFonts w:hint="eastAsia"/>
          <w:kern w:val="0"/>
          <w:sz w:val="24"/>
          <w:szCs w:val="24"/>
          <w:highlight w:val="yellow"/>
        </w:rPr>
        <w:t>共</w:t>
      </w:r>
      <w:r>
        <w:rPr>
          <w:kern w:val="0"/>
          <w:sz w:val="24"/>
          <w:szCs w:val="24"/>
          <w:highlight w:val="yellow"/>
        </w:rPr>
        <w:t>4</w:t>
      </w:r>
      <w:r>
        <w:rPr>
          <w:rFonts w:hint="eastAsia"/>
          <w:kern w:val="0"/>
          <w:sz w:val="24"/>
          <w:szCs w:val="24"/>
          <w:highlight w:val="yellow"/>
        </w:rPr>
        <w:t>个研究内容</w:t>
      </w:r>
    </w:p>
    <w:p w14:paraId="1C30E28B">
      <w:pPr>
        <w:autoSpaceDE w:val="0"/>
        <w:autoSpaceDN w:val="0"/>
        <w:adjustRightInd w:val="0"/>
        <w:snapToGrid w:val="0"/>
        <w:spacing w:line="360" w:lineRule="auto"/>
        <w:ind w:firstLine="482" w:firstLineChars="200"/>
        <w:rPr>
          <w:b/>
          <w:bCs/>
          <w:kern w:val="0"/>
          <w:sz w:val="24"/>
          <w:szCs w:val="24"/>
          <w:highlight w:val="yellow"/>
        </w:rPr>
      </w:pPr>
      <w:r>
        <w:rPr>
          <w:b/>
          <w:bCs/>
          <w:kern w:val="0"/>
          <w:sz w:val="24"/>
          <w:szCs w:val="24"/>
          <w:highlight w:val="yellow"/>
        </w:rPr>
        <w:t>1</w:t>
      </w:r>
      <w:r>
        <w:rPr>
          <w:rFonts w:hint="eastAsia"/>
          <w:b/>
          <w:bCs/>
          <w:kern w:val="0"/>
          <w:sz w:val="24"/>
          <w:szCs w:val="24"/>
          <w:highlight w:val="yellow"/>
        </w:rPr>
        <w:t>）个人权益保障技术体系、</w:t>
      </w:r>
      <w:r>
        <w:rPr>
          <w:b/>
          <w:bCs/>
          <w:kern w:val="0"/>
          <w:sz w:val="24"/>
          <w:szCs w:val="24"/>
          <w:highlight w:val="yellow"/>
        </w:rPr>
        <w:t>2</w:t>
      </w:r>
      <w:r>
        <w:rPr>
          <w:rFonts w:hint="eastAsia"/>
          <w:b/>
          <w:bCs/>
          <w:kern w:val="0"/>
          <w:sz w:val="24"/>
          <w:szCs w:val="24"/>
          <w:highlight w:val="yellow"/>
        </w:rPr>
        <w:t>）延伸控制与确权审计、</w:t>
      </w:r>
      <w:r>
        <w:rPr>
          <w:b/>
          <w:bCs/>
          <w:kern w:val="0"/>
          <w:sz w:val="24"/>
          <w:szCs w:val="24"/>
          <w:highlight w:val="yellow"/>
        </w:rPr>
        <w:t>3</w:t>
      </w:r>
      <w:r>
        <w:rPr>
          <w:rFonts w:hint="eastAsia"/>
          <w:b/>
          <w:bCs/>
          <w:kern w:val="0"/>
          <w:sz w:val="24"/>
          <w:szCs w:val="24"/>
          <w:highlight w:val="yellow"/>
        </w:rPr>
        <w:t>）分类分级与表示方法、</w:t>
      </w:r>
      <w:r>
        <w:rPr>
          <w:b/>
          <w:bCs/>
          <w:kern w:val="0"/>
          <w:sz w:val="24"/>
          <w:szCs w:val="24"/>
          <w:highlight w:val="yellow"/>
        </w:rPr>
        <w:t>4</w:t>
      </w:r>
      <w:r>
        <w:rPr>
          <w:rFonts w:hint="eastAsia"/>
          <w:b/>
          <w:bCs/>
          <w:kern w:val="0"/>
          <w:sz w:val="24"/>
          <w:szCs w:val="24"/>
          <w:highlight w:val="yellow"/>
        </w:rPr>
        <w:t>）分类识别与合规评测</w:t>
      </w:r>
    </w:p>
    <w:p w14:paraId="1A6F9E74">
      <w:pPr>
        <w:autoSpaceDE w:val="0"/>
        <w:autoSpaceDN w:val="0"/>
        <w:adjustRightInd w:val="0"/>
        <w:snapToGrid w:val="0"/>
        <w:spacing w:line="360" w:lineRule="auto"/>
        <w:ind w:firstLine="480" w:firstLineChars="200"/>
        <w:rPr>
          <w:rFonts w:cs="Times"/>
          <w:bCs/>
          <w:sz w:val="24"/>
          <w:szCs w:val="24"/>
          <w:highlight w:val="yellow"/>
        </w:rPr>
      </w:pPr>
      <w:r>
        <w:rPr>
          <w:rFonts w:hint="eastAsia" w:cs="宋体"/>
          <w:bCs/>
          <w:sz w:val="24"/>
          <w:szCs w:val="24"/>
          <w:highlight w:val="yellow"/>
        </w:rPr>
        <w:t>然后再每一个方面进行国内外现状的描述</w:t>
      </w:r>
    </w:p>
    <w:p w14:paraId="471E8535">
      <w:pPr>
        <w:autoSpaceDE w:val="0"/>
        <w:autoSpaceDN w:val="0"/>
        <w:adjustRightInd w:val="0"/>
        <w:snapToGrid w:val="0"/>
        <w:spacing w:line="360" w:lineRule="auto"/>
        <w:ind w:firstLine="480" w:firstLineChars="200"/>
        <w:rPr>
          <w:bCs/>
          <w:sz w:val="24"/>
          <w:szCs w:val="24"/>
        </w:rPr>
      </w:pPr>
      <w:r>
        <w:rPr>
          <w:bCs/>
          <w:sz w:val="24"/>
          <w:szCs w:val="24"/>
          <w:highlight w:val="yellow"/>
        </w:rPr>
        <w:t>在</w:t>
      </w:r>
      <w:r>
        <w:rPr>
          <w:b/>
          <w:bCs/>
          <w:sz w:val="24"/>
          <w:szCs w:val="24"/>
          <w:highlight w:val="yellow"/>
        </w:rPr>
        <w:t>XXXX</w:t>
      </w:r>
      <w:r>
        <w:rPr>
          <w:bCs/>
          <w:sz w:val="24"/>
          <w:szCs w:val="24"/>
          <w:highlight w:val="yellow"/>
        </w:rPr>
        <w:t>方面，XXXXX。</w:t>
      </w:r>
    </w:p>
    <w:p w14:paraId="78E91D83">
      <w:pPr>
        <w:adjustRightInd w:val="0"/>
        <w:snapToGrid w:val="0"/>
        <w:spacing w:line="360" w:lineRule="auto"/>
        <w:ind w:firstLine="480" w:firstLineChars="200"/>
        <w:rPr>
          <w:kern w:val="0"/>
          <w:sz w:val="24"/>
          <w:szCs w:val="28"/>
        </w:rPr>
      </w:pPr>
    </w:p>
    <w:p w14:paraId="221E33F0">
      <w:pPr>
        <w:keepNext/>
        <w:keepLines/>
        <w:topLinePunct/>
        <w:spacing w:line="360" w:lineRule="auto"/>
        <w:outlineLvl w:val="1"/>
        <w:rPr>
          <w:b/>
          <w:sz w:val="28"/>
          <w:szCs w:val="28"/>
        </w:rPr>
      </w:pPr>
      <w:bookmarkStart w:id="3" w:name="_Toc188110228"/>
      <w:r>
        <w:rPr>
          <w:rFonts w:hint="eastAsia"/>
          <w:b/>
          <w:sz w:val="28"/>
          <w:szCs w:val="28"/>
        </w:rPr>
        <w:t>1</w:t>
      </w:r>
      <w:r>
        <w:rPr>
          <w:b/>
          <w:sz w:val="28"/>
          <w:szCs w:val="28"/>
        </w:rPr>
        <w:t xml:space="preserve">.2 </w:t>
      </w:r>
      <w:r>
        <w:rPr>
          <w:rFonts w:hint="eastAsia"/>
          <w:b/>
          <w:sz w:val="28"/>
          <w:szCs w:val="28"/>
        </w:rPr>
        <w:t>隐私数据共享的按需控制【课题3、课题4】</w:t>
      </w:r>
      <w:bookmarkEnd w:id="3"/>
    </w:p>
    <w:p w14:paraId="7BBB2FB6">
      <w:pPr>
        <w:autoSpaceDE w:val="0"/>
        <w:autoSpaceDN w:val="0"/>
        <w:adjustRightInd w:val="0"/>
        <w:snapToGrid w:val="0"/>
        <w:spacing w:line="360" w:lineRule="auto"/>
        <w:ind w:firstLine="480" w:firstLineChars="200"/>
        <w:rPr>
          <w:kern w:val="0"/>
          <w:sz w:val="24"/>
          <w:szCs w:val="24"/>
          <w:highlight w:val="yellow"/>
        </w:rPr>
      </w:pPr>
      <w:bookmarkStart w:id="4" w:name="_Toc482211980"/>
      <w:bookmarkEnd w:id="4"/>
      <w:r>
        <w:rPr>
          <w:rFonts w:hint="eastAsia"/>
          <w:kern w:val="0"/>
          <w:sz w:val="24"/>
          <w:szCs w:val="24"/>
          <w:highlight w:val="yellow"/>
        </w:rPr>
        <w:t>对本科学问题的总述，引出来对应课题</w:t>
      </w:r>
      <w:r>
        <w:rPr>
          <w:kern w:val="0"/>
          <w:sz w:val="24"/>
          <w:szCs w:val="24"/>
          <w:highlight w:val="yellow"/>
        </w:rPr>
        <w:t>3</w:t>
      </w:r>
      <w:r>
        <w:rPr>
          <w:rFonts w:hint="eastAsia"/>
          <w:kern w:val="0"/>
          <w:sz w:val="24"/>
          <w:szCs w:val="24"/>
          <w:highlight w:val="yellow"/>
        </w:rPr>
        <w:t>和课题</w:t>
      </w:r>
      <w:r>
        <w:rPr>
          <w:kern w:val="0"/>
          <w:sz w:val="24"/>
          <w:szCs w:val="24"/>
          <w:highlight w:val="yellow"/>
        </w:rPr>
        <w:t>4</w:t>
      </w:r>
      <w:r>
        <w:rPr>
          <w:rFonts w:hint="eastAsia"/>
          <w:kern w:val="0"/>
          <w:sz w:val="24"/>
          <w:szCs w:val="24"/>
          <w:highlight w:val="yellow"/>
        </w:rPr>
        <w:t>的</w:t>
      </w:r>
      <w:r>
        <w:rPr>
          <w:kern w:val="0"/>
          <w:sz w:val="24"/>
          <w:szCs w:val="24"/>
          <w:highlight w:val="yellow"/>
        </w:rPr>
        <w:t xml:space="preserve"> </w:t>
      </w:r>
      <w:r>
        <w:rPr>
          <w:rFonts w:hint="eastAsia"/>
          <w:kern w:val="0"/>
          <w:sz w:val="24"/>
          <w:szCs w:val="24"/>
          <w:highlight w:val="yellow"/>
        </w:rPr>
        <w:t>共</w:t>
      </w:r>
      <w:r>
        <w:rPr>
          <w:kern w:val="0"/>
          <w:sz w:val="24"/>
          <w:szCs w:val="24"/>
          <w:highlight w:val="yellow"/>
        </w:rPr>
        <w:t>4</w:t>
      </w:r>
      <w:r>
        <w:rPr>
          <w:rFonts w:hint="eastAsia"/>
          <w:kern w:val="0"/>
          <w:sz w:val="24"/>
          <w:szCs w:val="24"/>
          <w:highlight w:val="yellow"/>
        </w:rPr>
        <w:t>个研究内容</w:t>
      </w:r>
    </w:p>
    <w:p w14:paraId="57225BCB">
      <w:pPr>
        <w:adjustRightInd w:val="0"/>
        <w:snapToGrid w:val="0"/>
        <w:spacing w:line="360" w:lineRule="auto"/>
        <w:ind w:firstLine="482" w:firstLineChars="200"/>
        <w:rPr>
          <w:rFonts w:cs="宋体"/>
          <w:b/>
          <w:bCs/>
          <w:sz w:val="24"/>
          <w:szCs w:val="24"/>
          <w:highlight w:val="yellow"/>
        </w:rPr>
      </w:pPr>
      <w:r>
        <w:rPr>
          <w:rFonts w:cs="宋体"/>
          <w:b/>
          <w:bCs/>
          <w:sz w:val="24"/>
          <w:szCs w:val="24"/>
          <w:highlight w:val="yellow"/>
        </w:rPr>
        <w:t>1</w:t>
      </w:r>
      <w:r>
        <w:rPr>
          <w:rFonts w:hint="eastAsia" w:cs="宋体"/>
          <w:b/>
          <w:bCs/>
          <w:sz w:val="24"/>
          <w:szCs w:val="24"/>
          <w:highlight w:val="yellow"/>
        </w:rPr>
        <w:t>、脱敏控制与合规评测、2敏感信息按需保护、</w:t>
      </w:r>
      <w:r>
        <w:rPr>
          <w:rFonts w:hint="eastAsia" w:cs="宋体"/>
          <w:bCs/>
          <w:sz w:val="24"/>
          <w:szCs w:val="24"/>
          <w:highlight w:val="yellow"/>
        </w:rPr>
        <w:t>3</w:t>
      </w:r>
      <w:r>
        <w:rPr>
          <w:rFonts w:hint="eastAsia" w:cs="宋体"/>
          <w:b/>
          <w:bCs/>
          <w:sz w:val="24"/>
          <w:szCs w:val="24"/>
          <w:highlight w:val="yellow"/>
        </w:rPr>
        <w:t>删除通知与删除确认、4个人信息确定性删除</w:t>
      </w:r>
    </w:p>
    <w:p w14:paraId="5C284C31">
      <w:pPr>
        <w:autoSpaceDE w:val="0"/>
        <w:autoSpaceDN w:val="0"/>
        <w:adjustRightInd w:val="0"/>
        <w:snapToGrid w:val="0"/>
        <w:spacing w:line="360" w:lineRule="auto"/>
        <w:ind w:firstLine="480" w:firstLineChars="200"/>
        <w:rPr>
          <w:rFonts w:cs="Times"/>
          <w:bCs/>
          <w:sz w:val="24"/>
          <w:szCs w:val="24"/>
          <w:highlight w:val="yellow"/>
        </w:rPr>
      </w:pPr>
      <w:r>
        <w:rPr>
          <w:rFonts w:hint="eastAsia" w:cs="宋体"/>
          <w:bCs/>
          <w:sz w:val="24"/>
          <w:szCs w:val="24"/>
          <w:highlight w:val="yellow"/>
        </w:rPr>
        <w:t>然后再每一个方面进行国内外现状的描述</w:t>
      </w:r>
    </w:p>
    <w:p w14:paraId="10FFDEA7">
      <w:pPr>
        <w:autoSpaceDE w:val="0"/>
        <w:autoSpaceDN w:val="0"/>
        <w:adjustRightInd w:val="0"/>
        <w:snapToGrid w:val="0"/>
        <w:spacing w:line="360" w:lineRule="auto"/>
        <w:ind w:firstLine="480" w:firstLineChars="200"/>
        <w:rPr>
          <w:bCs/>
          <w:sz w:val="24"/>
          <w:szCs w:val="24"/>
        </w:rPr>
      </w:pPr>
      <w:r>
        <w:rPr>
          <w:bCs/>
          <w:sz w:val="24"/>
          <w:szCs w:val="24"/>
          <w:highlight w:val="yellow"/>
        </w:rPr>
        <w:t>在</w:t>
      </w:r>
      <w:r>
        <w:rPr>
          <w:b/>
          <w:bCs/>
          <w:sz w:val="24"/>
          <w:szCs w:val="24"/>
          <w:highlight w:val="yellow"/>
        </w:rPr>
        <w:t>XXXX</w:t>
      </w:r>
      <w:r>
        <w:rPr>
          <w:bCs/>
          <w:sz w:val="24"/>
          <w:szCs w:val="24"/>
          <w:highlight w:val="yellow"/>
        </w:rPr>
        <w:t>方面，XXXXX。</w:t>
      </w:r>
    </w:p>
    <w:p w14:paraId="430D60E5">
      <w:pPr>
        <w:keepNext/>
        <w:keepLines/>
        <w:topLinePunct/>
        <w:spacing w:line="360" w:lineRule="auto"/>
        <w:outlineLvl w:val="1"/>
        <w:rPr>
          <w:b/>
          <w:sz w:val="28"/>
          <w:szCs w:val="28"/>
        </w:rPr>
      </w:pPr>
      <w:bookmarkStart w:id="5" w:name="_Toc188110229"/>
      <w:r>
        <w:rPr>
          <w:rFonts w:hint="eastAsia"/>
          <w:b/>
          <w:sz w:val="28"/>
          <w:szCs w:val="28"/>
        </w:rPr>
        <w:t>1.</w:t>
      </w:r>
      <w:r>
        <w:rPr>
          <w:b/>
          <w:sz w:val="28"/>
          <w:szCs w:val="28"/>
        </w:rPr>
        <w:t xml:space="preserve">3 </w:t>
      </w:r>
      <w:r>
        <w:rPr>
          <w:rFonts w:hint="eastAsia"/>
          <w:b/>
          <w:sz w:val="28"/>
          <w:szCs w:val="28"/>
        </w:rPr>
        <w:t>权益保障协同监管【课题5】</w:t>
      </w:r>
      <w:bookmarkEnd w:id="5"/>
      <w:r>
        <w:rPr>
          <w:rFonts w:hint="eastAsia"/>
          <w:b/>
          <w:sz w:val="28"/>
          <w:szCs w:val="28"/>
        </w:rPr>
        <w:t>（共13页，5页-18页）</w:t>
      </w:r>
    </w:p>
    <w:p w14:paraId="734AFBD1">
      <w:pPr>
        <w:spacing w:line="360" w:lineRule="auto"/>
        <w:ind w:firstLine="480" w:firstLineChars="200"/>
        <w:rPr>
          <w:bCs/>
          <w:sz w:val="24"/>
          <w:szCs w:val="24"/>
          <w:highlight w:val="yellow"/>
        </w:rPr>
      </w:pPr>
      <w:r>
        <w:rPr>
          <w:rFonts w:hint="eastAsia" w:cs="宋体"/>
          <w:sz w:val="24"/>
          <w:szCs w:val="22"/>
        </w:rPr>
        <w:t>对于个人权益保障全流程监管而言，最突出特征是监管对象众多、侵权行为隐蔽多样、生态圈随机流转等，最核心问题是企业自监管和执法监管的有机协同，最大技术难点是业务流程深度融合的企业合规自监管、侵权行为的企业可信存证、监管信息融合分析、隐私侵权事件溯源和处置。因此针对个人权益保障监管问题，项目开展了主被动协同监管、监管信息融合分析与事件处置的研究。</w:t>
      </w:r>
    </w:p>
    <w:p w14:paraId="1EAB7DD5">
      <w:pPr>
        <w:spacing w:line="360" w:lineRule="auto"/>
        <w:jc w:val="left"/>
        <w:outlineLvl w:val="2"/>
        <w:rPr>
          <w:b/>
          <w:sz w:val="24"/>
          <w:szCs w:val="28"/>
        </w:rPr>
      </w:pPr>
      <w:bookmarkStart w:id="6" w:name="_Toc27967"/>
      <w:bookmarkStart w:id="7" w:name="_Toc8242"/>
      <w:bookmarkStart w:id="8" w:name="_Toc14898"/>
      <w:bookmarkStart w:id="9" w:name="_Toc16529"/>
      <w:bookmarkStart w:id="10" w:name="_Toc19505"/>
      <w:r>
        <w:rPr>
          <w:rFonts w:hint="eastAsia"/>
          <w:b/>
          <w:sz w:val="24"/>
          <w:szCs w:val="28"/>
        </w:rPr>
        <w:t>1.3.1主被动协同监管</w:t>
      </w:r>
      <w:bookmarkEnd w:id="6"/>
      <w:bookmarkEnd w:id="7"/>
      <w:bookmarkEnd w:id="8"/>
      <w:bookmarkEnd w:id="9"/>
      <w:bookmarkEnd w:id="10"/>
    </w:p>
    <w:p w14:paraId="771E4DAB">
      <w:pPr>
        <w:adjustRightInd w:val="0"/>
        <w:snapToGrid w:val="0"/>
        <w:spacing w:line="360" w:lineRule="auto"/>
        <w:ind w:firstLine="480" w:firstLineChars="200"/>
        <w:rPr>
          <w:rFonts w:ascii="宋体" w:hAnsi="宋体"/>
          <w:kern w:val="0"/>
          <w:sz w:val="24"/>
          <w:szCs w:val="28"/>
        </w:rPr>
      </w:pPr>
      <w:r>
        <w:rPr>
          <w:rFonts w:hint="eastAsia" w:ascii="宋体" w:hAnsi="宋体"/>
          <w:kern w:val="0"/>
          <w:sz w:val="24"/>
          <w:szCs w:val="28"/>
        </w:rPr>
        <w:t>随着移动互联网、5G、大数据以及云计算等新一代信息技术的飞速发展，电商、导航、社交、物流、支付等新兴业态不断推陈出新。在这一过程中，数据应用和隐私保护之间的矛盾愈发凸显，个人信息保护方面的问题也越来越多。具体来说，APP 常常超范围收集个人信息，后台信息服务系统中存在隐私数据越权使用、大数据杀熟、个人画像结果滥用以及个人信息过度留存等情况。而且，生态圈间的信息共享缺乏有效的延伸控制机制来防止非授权共享，缺乏根据需求进行抗隐私挖掘的迭代脱敏措施，多副本留存和保护的短板问题十分突出，用户的删除权得不到保障，数据交易和流动也缺乏有效的监管手段，数据利用、脱敏、删除的合规评测缺乏技术支持。</w:t>
      </w:r>
    </w:p>
    <w:p w14:paraId="609694FA">
      <w:pPr>
        <w:adjustRightInd w:val="0"/>
        <w:snapToGrid w:val="0"/>
        <w:spacing w:line="360" w:lineRule="auto"/>
        <w:ind w:firstLine="480" w:firstLineChars="200"/>
        <w:rPr>
          <w:rFonts w:ascii="宋体" w:hAnsi="宋体"/>
          <w:kern w:val="0"/>
          <w:sz w:val="24"/>
          <w:szCs w:val="28"/>
        </w:rPr>
      </w:pPr>
      <w:r>
        <w:rPr>
          <w:rFonts w:hint="eastAsia" w:ascii="宋体" w:hAnsi="宋体"/>
          <w:kern w:val="0"/>
          <w:sz w:val="24"/>
          <w:szCs w:val="28"/>
        </w:rPr>
        <w:t>各个国家的监管机构和行业特定的治理机构都在制定并实施更为严格的管制措施。比如欧盟的 GDPR 和欧盟与美国联合推出的《隐私盾协议》，都要求落实更加成熟且可核查的计划，以保护个人隐私数据，并确保各类组织在全球数字化经济中承担起应尽的责任。不过，很多经济分析表明，GDPR 的实施并没有在个人隐私保护和促进数字经济发展之间取得良好的平衡，总体上对欧盟数字经济和商业发展产生了负面影响</w:t>
      </w:r>
      <w:r>
        <w:rPr>
          <w:rFonts w:hint="eastAsia" w:ascii="宋体" w:hAnsi="宋体"/>
          <w:kern w:val="0"/>
          <w:sz w:val="24"/>
          <w:szCs w:val="28"/>
          <w:vertAlign w:val="superscript"/>
        </w:rPr>
        <w:t>[1]</w:t>
      </w:r>
      <w:r>
        <w:rPr>
          <w:rFonts w:hint="eastAsia" w:ascii="宋体" w:hAnsi="宋体"/>
          <w:kern w:val="0"/>
          <w:sz w:val="24"/>
          <w:szCs w:val="28"/>
        </w:rPr>
        <w:t>。我国也相继颁布实施了《数据安全法》、《个人信息保护法》等法律法规，世界主要国家已将个人信息保护提升到国家战略的高度。目前，我国相关法律法规规定，个人信息和隐私保护监管由国家网信部门统筹协调，公安机关、工信部门、市场监督管理部门以及其他行业主管部门在各自职责范围内进行监督管理。然而，企业作为个人信息处理者，只是被动接受监管，主动参与监管以形成主被动协同的意识尚未建立，企业侧和监管侧的主被动协同监管机制也尚未形成。同时，现阶段缺乏个人信息保护方面的标准化体系规范和技术指引，全生命周期的个人隐私权益保障机制还有待完善。现有的技术难以应对监管对象众多、侵权行为隐蔽多样、生态圈随机流转等问题，当前的监管主要依靠有限的技术手段与问卷调查相结合的线下安全评估方式，监管技术落后于应用，缺乏线上实时监管的有效技术手段，无法在泛在互联网环境下保障个人权益。</w:t>
      </w:r>
      <w:r>
        <w:rPr>
          <w:rFonts w:hint="eastAsia" w:ascii="宋体" w:hAnsi="宋体"/>
          <w:color w:val="000000"/>
          <w:kern w:val="0"/>
          <w:sz w:val="24"/>
          <w:szCs w:val="28"/>
        </w:rPr>
        <w:t>主被动协同监管机制从根本上解决了监管对象多、侵权线索收集难的问题，是个人权益保障监管的最佳机制实践。同时以充分尊重和保护个人隐私自决权为前提，企业不能剥夺个人的决策权和选择权，政府也不能完全代替或取代个人的隐私自决权。在保证知情的情况下由个人自主决定其个人信息公开程度，这也是各国隐私保护法都将“告知一同意”作为隐私保护的最基础规则并同时通过立法赋予消费者必要隐私权的主要原因，即通过隐私主体自治以保护个人隐私</w:t>
      </w:r>
      <w:r>
        <w:rPr>
          <w:rFonts w:hint="eastAsia" w:ascii="宋体" w:hAnsi="宋体"/>
          <w:color w:val="000000"/>
          <w:kern w:val="0"/>
          <w:sz w:val="24"/>
          <w:szCs w:val="28"/>
          <w:vertAlign w:val="superscript"/>
        </w:rPr>
        <w:t>[2]</w:t>
      </w:r>
      <w:r>
        <w:rPr>
          <w:rFonts w:hint="eastAsia" w:ascii="宋体" w:hAnsi="宋体"/>
          <w:color w:val="000000"/>
          <w:kern w:val="0"/>
          <w:sz w:val="24"/>
          <w:szCs w:val="28"/>
        </w:rPr>
        <w:t>，在隐私主体自治的基础上进一步通过主被动协同监管的方式实现侵权和违规事件的监督治理。</w:t>
      </w:r>
    </w:p>
    <w:p w14:paraId="0BDE1E67">
      <w:pPr>
        <w:adjustRightInd w:val="0"/>
        <w:snapToGrid w:val="0"/>
        <w:spacing w:line="360" w:lineRule="auto"/>
        <w:ind w:firstLine="480" w:firstLineChars="200"/>
        <w:rPr>
          <w:rFonts w:ascii="宋体" w:hAnsi="宋体"/>
          <w:kern w:val="0"/>
          <w:sz w:val="24"/>
          <w:szCs w:val="28"/>
        </w:rPr>
      </w:pPr>
      <w:r>
        <w:rPr>
          <w:rFonts w:hint="eastAsia" w:ascii="宋体" w:hAnsi="宋体"/>
          <w:kern w:val="0"/>
          <w:sz w:val="24"/>
          <w:szCs w:val="28"/>
        </w:rPr>
        <w:t>在很多西方国家，行业自我监管是其监督治理的一个重要特色。行业自我监管与政府的直接监管有所不同。首先，行业内部的企业群体通过沟通和协商，共同制定出统一的准则。然后，成员们依据这些准则对群体行为进行约束，成员之间相互监督。在美国、欧洲和其他发达经济体，自我监管制度日益完善，而政府直接监管的吸引力相对降低。因此，很多国家的政府都在尝试通过行业自我监管的方式，探索行业自律与政府监管相结合的监管模式。</w:t>
      </w:r>
    </w:p>
    <w:p w14:paraId="63411841">
      <w:pPr>
        <w:adjustRightInd w:val="0"/>
        <w:snapToGrid w:val="0"/>
        <w:spacing w:line="360" w:lineRule="auto"/>
        <w:ind w:firstLine="480" w:firstLineChars="200"/>
        <w:rPr>
          <w:rFonts w:ascii="宋体" w:hAnsi="宋体"/>
          <w:kern w:val="0"/>
          <w:sz w:val="24"/>
          <w:szCs w:val="28"/>
        </w:rPr>
      </w:pPr>
      <w:r>
        <w:rPr>
          <w:rFonts w:hint="eastAsia" w:ascii="宋体" w:hAnsi="宋体"/>
          <w:kern w:val="0"/>
          <w:sz w:val="24"/>
          <w:szCs w:val="28"/>
        </w:rPr>
        <w:t>支持行业自我监管的人认为，行业自律具有明显的优势，如适应性强、成本低、见效快等。同时，行业内部成员之间的相互监督和制约，使个体能够更好地遵守约定。而且，行业内部人员对行业的具体情况了解得更加准确和全面，他们制定的准则在确保行业标准的同时具有较高的可行性。然而，另一方面，自我监管往往无法兑现其承诺，存在只服务于行业内部利益者而忽视公共利益的行为。这使得很多人对行业准则持怀疑态度，认为这些准则只是表面功夫，对行业行为没有实质性影响，只是短期主义思想下追求私人利益最大化的表现。应该说，行业自我监管确实有一定的优势，但在实践中，也有很多行业自律失败的案例，行业自律往往流于形式而缺乏应有的约束力。不过，我们不能因为行业自我监管存在不确定性的局限就完全否定它，而是应该通过设计合理的制度体系，使其发挥出最大的效益。</w:t>
      </w:r>
    </w:p>
    <w:p w14:paraId="534C505A">
      <w:pPr>
        <w:adjustRightInd w:val="0"/>
        <w:snapToGrid w:val="0"/>
        <w:spacing w:line="360" w:lineRule="auto"/>
        <w:ind w:firstLine="480" w:firstLineChars="200"/>
        <w:rPr>
          <w:rFonts w:ascii="宋体" w:hAnsi="宋体"/>
          <w:kern w:val="0"/>
          <w:sz w:val="24"/>
          <w:szCs w:val="28"/>
        </w:rPr>
      </w:pPr>
      <w:r>
        <w:rPr>
          <w:rFonts w:hint="eastAsia" w:ascii="宋体" w:hAnsi="宋体"/>
          <w:kern w:val="0"/>
          <w:sz w:val="24"/>
          <w:szCs w:val="28"/>
        </w:rPr>
        <w:t>由于行业自我监管存在不确定性等局限性，有必要建立合理的行业自我监管体系，以确保自律行为的有效性。首先，从行业内部来看，应该将行业准则进一步规范化，对准则的制定、监管和执行过程进行规范。同时，加强对行业内部成员违规、渎职行为的制裁，以遏制短期利己主义行为。其次，从行业外部来看，在政府监管、民众监督等外部压力下，行业内部成员会提高自律水平，加大对违规行为的惩罚力度。通过内部规范化设计和外部透明化监督相结合，可以缓解行业自我监管中的道德风险问题。</w:t>
      </w:r>
    </w:p>
    <w:p w14:paraId="31B36543">
      <w:pPr>
        <w:adjustRightInd w:val="0"/>
        <w:snapToGrid w:val="0"/>
        <w:spacing w:line="360" w:lineRule="auto"/>
        <w:ind w:firstLine="480" w:firstLineChars="200"/>
        <w:rPr>
          <w:rFonts w:ascii="宋体" w:hAnsi="宋体"/>
          <w:kern w:val="0"/>
          <w:sz w:val="24"/>
          <w:szCs w:val="28"/>
        </w:rPr>
      </w:pPr>
      <w:r>
        <w:rPr>
          <w:rFonts w:hint="eastAsia" w:ascii="宋体" w:hAnsi="宋体"/>
          <w:kern w:val="0"/>
          <w:sz w:val="24"/>
          <w:szCs w:val="28"/>
        </w:rPr>
        <w:t>（1）内部准则向规范化、制度化方向转变</w:t>
      </w:r>
    </w:p>
    <w:p w14:paraId="4A4089A4">
      <w:pPr>
        <w:adjustRightInd w:val="0"/>
        <w:snapToGrid w:val="0"/>
        <w:spacing w:line="360" w:lineRule="auto"/>
        <w:ind w:firstLine="480" w:firstLineChars="200"/>
        <w:rPr>
          <w:rFonts w:ascii="宋体" w:hAnsi="宋体"/>
          <w:kern w:val="0"/>
          <w:sz w:val="24"/>
          <w:szCs w:val="28"/>
        </w:rPr>
      </w:pPr>
      <w:r>
        <w:rPr>
          <w:rFonts w:hint="eastAsia" w:ascii="宋体" w:hAnsi="宋体"/>
          <w:kern w:val="0"/>
          <w:sz w:val="24"/>
          <w:szCs w:val="28"/>
        </w:rPr>
        <w:t>如果没有对渎职行为的明确规定和制裁措施，自律行为就无法达到预期的效果。这意味着，行业准则不仅要制定出来，还要考虑其可行性，并进一步细化，同时完善内部监督和激励机制。此外，要提高自律机构、组织的专业性。国外的行业自我监管机构主要由该行业的专业知识技术人员组成，因为他们更了解行业的实际情况，所以能够制定出更符合实际、切实可行的准则。同时，行业内部应该通过协商制定出详细的行业准则，包括执行标准、时间等，并建立严格的绩效考核和问责机制，公开考核和问责工作，使行业准则的效力得到认可。</w:t>
      </w:r>
    </w:p>
    <w:p w14:paraId="28ED2B4D">
      <w:pPr>
        <w:adjustRightInd w:val="0"/>
        <w:snapToGrid w:val="0"/>
        <w:spacing w:line="360" w:lineRule="auto"/>
        <w:ind w:firstLine="480" w:firstLineChars="200"/>
        <w:rPr>
          <w:rFonts w:ascii="宋体" w:hAnsi="宋体"/>
          <w:kern w:val="0"/>
          <w:sz w:val="24"/>
          <w:szCs w:val="28"/>
        </w:rPr>
      </w:pPr>
      <w:r>
        <w:rPr>
          <w:rFonts w:hint="eastAsia" w:ascii="宋体" w:hAnsi="宋体"/>
          <w:kern w:val="0"/>
          <w:sz w:val="24"/>
          <w:szCs w:val="28"/>
        </w:rPr>
        <w:t>（2）外部监督做到公开化、透明化</w:t>
      </w:r>
    </w:p>
    <w:p w14:paraId="2DA2F0D5">
      <w:pPr>
        <w:adjustRightInd w:val="0"/>
        <w:snapToGrid w:val="0"/>
        <w:spacing w:line="360" w:lineRule="auto"/>
        <w:ind w:firstLine="480" w:firstLineChars="200"/>
        <w:rPr>
          <w:rFonts w:ascii="宋体" w:hAnsi="宋体"/>
          <w:kern w:val="0"/>
          <w:sz w:val="24"/>
          <w:szCs w:val="28"/>
        </w:rPr>
      </w:pPr>
      <w:r>
        <w:rPr>
          <w:rFonts w:hint="eastAsia" w:ascii="宋体" w:hAnsi="宋体"/>
          <w:kern w:val="0"/>
          <w:sz w:val="24"/>
          <w:szCs w:val="28"/>
        </w:rPr>
        <w:t>很多行业自律行为最终失败的原因是缺乏外部的监督和激励。行业自律不能在封闭的环境中实现，需要多方的共同努力和监督。对于政府来说，应该通过立法为行业准则提供法律支持，在必要的时候介入监管和干预，对行业自律机构如行业协会进行指导和监管。同时，也要保障行业协会的自主管理权利，适当放松监管。此外，政府还可以采取适当的激励政策，比如，对于遵守行业准则的行业内部成员，可以给予一定的行业优惠政策，如减税、补贴或适当放松监管力度等。同时，也要重视其他主体的力量，如其他非政府组织、消费者协会等第三方组织的共同监管。</w:t>
      </w:r>
    </w:p>
    <w:p w14:paraId="1D576CCE">
      <w:pPr>
        <w:spacing w:line="360" w:lineRule="auto"/>
        <w:jc w:val="left"/>
        <w:outlineLvl w:val="2"/>
        <w:rPr>
          <w:b/>
          <w:sz w:val="24"/>
          <w:szCs w:val="28"/>
        </w:rPr>
      </w:pPr>
      <w:bookmarkStart w:id="11" w:name="_Toc14503"/>
      <w:bookmarkStart w:id="12" w:name="_Toc19889"/>
      <w:bookmarkStart w:id="13" w:name="_Toc23184"/>
      <w:bookmarkStart w:id="14" w:name="_Toc11664"/>
      <w:bookmarkStart w:id="15" w:name="_Toc14499"/>
      <w:r>
        <w:rPr>
          <w:rFonts w:hint="eastAsia"/>
          <w:b/>
          <w:sz w:val="24"/>
          <w:szCs w:val="28"/>
        </w:rPr>
        <w:t xml:space="preserve">1.3.2 </w:t>
      </w:r>
      <w:bookmarkEnd w:id="11"/>
      <w:bookmarkEnd w:id="12"/>
      <w:bookmarkEnd w:id="13"/>
      <w:bookmarkEnd w:id="14"/>
      <w:bookmarkEnd w:id="15"/>
      <w:r>
        <w:rPr>
          <w:rFonts w:hint="eastAsia"/>
          <w:b/>
          <w:sz w:val="24"/>
          <w:szCs w:val="28"/>
        </w:rPr>
        <w:t>监管信息融合分析与事件处置</w:t>
      </w:r>
    </w:p>
    <w:p w14:paraId="24A1CD4B">
      <w:pPr>
        <w:adjustRightInd w:val="0"/>
        <w:snapToGrid w:val="0"/>
        <w:spacing w:line="360" w:lineRule="auto"/>
        <w:ind w:firstLine="480" w:firstLineChars="200"/>
        <w:rPr>
          <w:rFonts w:ascii="宋体" w:hAnsi="宋体"/>
          <w:kern w:val="0"/>
          <w:sz w:val="24"/>
          <w:szCs w:val="28"/>
        </w:rPr>
      </w:pPr>
      <w:r>
        <w:rPr>
          <w:rFonts w:hint="eastAsia" w:ascii="宋体" w:hAnsi="宋体"/>
          <w:kern w:val="0"/>
          <w:sz w:val="24"/>
          <w:szCs w:val="28"/>
        </w:rPr>
        <w:t>目前，大多数企业对隐私数据操作行为的存证主要采用中心化的日志存储方式。这种中心化的存证存储存在较大的数据安全隐患，数据可能被篡改或丢失，这就导致在侵权行为溯源时，相关存证的真实性与合法性容易引发争议。只有少数企业运用区块链技术进行数据的可信确权以及流通审计溯源。由于当前尚未建立起主被动协同监管机制，企业自身的监测能力还不够完善，对于高风险、高敏感操作清单没有设置关键的监测点，无法针对这些重要监测点直接获取可查询的存证。当侵权行为发生后，进行溯源时需要对操作日志进行全面梳理和排查，这不仅使得存证的体量庞大，而且利用效率也比较低。此外，存证在数据格式上难以做到完全统一，这导致中心化存证在采信和互认方面存在分歧。</w:t>
      </w:r>
    </w:p>
    <w:p w14:paraId="6E4D85AB">
      <w:pPr>
        <w:adjustRightInd w:val="0"/>
        <w:snapToGrid w:val="0"/>
        <w:spacing w:line="360" w:lineRule="auto"/>
        <w:ind w:firstLine="480" w:firstLineChars="200"/>
        <w:rPr>
          <w:rFonts w:ascii="宋体" w:hAnsi="宋体"/>
          <w:kern w:val="0"/>
          <w:sz w:val="24"/>
          <w:szCs w:val="28"/>
        </w:rPr>
      </w:pPr>
      <w:r>
        <w:rPr>
          <w:rFonts w:hint="eastAsia" w:ascii="宋体" w:hAnsi="宋体"/>
          <w:kern w:val="0"/>
          <w:sz w:val="24"/>
          <w:szCs w:val="28"/>
        </w:rPr>
        <w:t>我国的《个人信息保护法》明确规定个人信息处理者要开展个人信息保护合规审计。其中第五十四条规定，个人信息处理者应定期针对处理个人信息遵守法律、行政法规的情况进行合规审计；第六十四条规定，履行个人信息保护职责的部门在履行职责过程中，若发现个人信息处理活动存在较大风险或者发生个人信息安全事件，可以按照规定的权限和程序约谈该个人信息处理者的法定代表人或者主要负责人，或者要求个人信息处理者委托专业机构对其个人信息处理活动进行合规审计。然而，当前仍然缺乏个人信息保护合规审计方面的标准化体系规范与技术指引，而且部分审计内容是以可信存证为基础来执行的，对于一些采信度不高的存证，审计条件并不充分。2021 年 12 月，个人信息保护合规审计推进小组发布了关于推进个人信息保护合规审计的若干建议，目的是通过开展个人信息保护合规审计，推动个人信息处理者深入落实《个人信息保护法》等法律、行政法规的要求，使管理制度更加健全、技术措施更加完善、监督管控更加有力，从而助力个人信息保护机制不断完善，规范个人信息处理活动，促进个人信息合理利用，提高组织的个人信息保护水平，切实保障个人的合法权益。不过，在审计方面仍然需要通过标准化体系规范与技术指引进一步明确工作细则。</w:t>
      </w:r>
    </w:p>
    <w:p w14:paraId="6D3A098C">
      <w:pPr>
        <w:adjustRightInd w:val="0"/>
        <w:snapToGrid w:val="0"/>
        <w:spacing w:line="360" w:lineRule="auto"/>
        <w:ind w:left="50" w:firstLine="429" w:firstLineChars="179"/>
        <w:rPr>
          <w:rFonts w:ascii="宋体" w:hAnsi="宋体"/>
          <w:color w:val="000000"/>
          <w:kern w:val="0"/>
          <w:sz w:val="24"/>
          <w:szCs w:val="28"/>
        </w:rPr>
      </w:pPr>
      <w:r>
        <w:rPr>
          <w:rFonts w:hint="eastAsia" w:ascii="宋体" w:hAnsi="宋体"/>
          <w:color w:val="000000"/>
          <w:kern w:val="0"/>
          <w:sz w:val="24"/>
          <w:szCs w:val="28"/>
        </w:rPr>
        <w:t>据广泛报道</w:t>
      </w:r>
      <w:r>
        <w:rPr>
          <w:rFonts w:hint="eastAsia" w:ascii="宋体" w:hAnsi="宋体"/>
          <w:color w:val="000000"/>
          <w:kern w:val="0"/>
          <w:sz w:val="24"/>
          <w:szCs w:val="28"/>
          <w:vertAlign w:val="superscript"/>
        </w:rPr>
        <w:t>[3][4][5][6]</w:t>
      </w:r>
      <w:r>
        <w:rPr>
          <w:rFonts w:ascii="宋体" w:hAnsi="宋体"/>
          <w:color w:val="000000"/>
          <w:kern w:val="0"/>
          <w:sz w:val="24"/>
          <w:szCs w:val="28"/>
          <w:vertAlign w:val="superscript"/>
        </w:rPr>
        <w:t>[</w:t>
      </w:r>
      <w:r>
        <w:rPr>
          <w:rFonts w:hint="eastAsia" w:ascii="宋体" w:hAnsi="宋体"/>
          <w:color w:val="000000"/>
          <w:kern w:val="0"/>
          <w:sz w:val="24"/>
          <w:szCs w:val="28"/>
          <w:vertAlign w:val="superscript"/>
        </w:rPr>
        <w:t>7</w:t>
      </w:r>
      <w:r>
        <w:rPr>
          <w:rFonts w:ascii="宋体" w:hAnsi="宋体"/>
          <w:color w:val="000000"/>
          <w:kern w:val="0"/>
          <w:sz w:val="24"/>
          <w:szCs w:val="28"/>
          <w:vertAlign w:val="superscript"/>
        </w:rPr>
        <w:t>]</w:t>
      </w:r>
      <w:r>
        <w:rPr>
          <w:rFonts w:hint="eastAsia" w:ascii="宋体" w:hAnsi="宋体"/>
          <w:color w:val="000000"/>
          <w:kern w:val="0"/>
          <w:sz w:val="24"/>
          <w:szCs w:val="28"/>
        </w:rPr>
        <w:t>，APT攻击已经成为隐私数据泄露事件中主要的外部攻击手段。一旦攻击者成功的侵入了一个企业的网络，他们首先会执行一系列复杂但正常的操作，然后长期隐藏在企业网络中，直到发起实际攻击。而传统的安全解决方案，如防火墙或杀毒软件，只能检测恶意行为，不足以防御这些APT攻击，其主要原因是这些安全措施不能定位到整个攻击的起点。</w:t>
      </w:r>
    </w:p>
    <w:p w14:paraId="760053B5">
      <w:pPr>
        <w:adjustRightInd w:val="0"/>
        <w:snapToGrid w:val="0"/>
        <w:spacing w:line="360" w:lineRule="auto"/>
        <w:ind w:left="50" w:firstLine="429" w:firstLineChars="179"/>
        <w:rPr>
          <w:rFonts w:ascii="宋体" w:hAnsi="宋体"/>
          <w:color w:val="000000"/>
          <w:kern w:val="0"/>
          <w:sz w:val="24"/>
          <w:szCs w:val="28"/>
        </w:rPr>
      </w:pPr>
      <w:r>
        <w:rPr>
          <w:rFonts w:hint="eastAsia" w:ascii="宋体" w:hAnsi="宋体"/>
          <w:color w:val="000000"/>
          <w:kern w:val="0"/>
          <w:sz w:val="24"/>
          <w:szCs w:val="28"/>
        </w:rPr>
        <w:t>为了应对这些攻击，需要借助溯源技术来重现攻击场景。具体来说，溯源分析由安全框架(如ETW</w:t>
      </w:r>
      <w:r>
        <w:rPr>
          <w:rFonts w:hint="eastAsia" w:ascii="宋体" w:hAnsi="宋体"/>
          <w:color w:val="000000"/>
          <w:kern w:val="0"/>
          <w:sz w:val="24"/>
          <w:szCs w:val="28"/>
          <w:vertAlign w:val="superscript"/>
        </w:rPr>
        <w:t>[8]</w:t>
      </w:r>
      <w:r>
        <w:rPr>
          <w:rFonts w:hint="eastAsia" w:ascii="宋体" w:hAnsi="宋体"/>
          <w:color w:val="000000"/>
          <w:kern w:val="0"/>
          <w:sz w:val="24"/>
          <w:szCs w:val="28"/>
        </w:rPr>
        <w:t>和Linux审计框架</w:t>
      </w:r>
      <w:r>
        <w:rPr>
          <w:rFonts w:hint="eastAsia" w:ascii="宋体" w:hAnsi="宋体"/>
          <w:color w:val="000000"/>
          <w:kern w:val="0"/>
          <w:sz w:val="24"/>
          <w:szCs w:val="28"/>
          <w:vertAlign w:val="superscript"/>
        </w:rPr>
        <w:t>[9]</w:t>
      </w:r>
      <w:r>
        <w:rPr>
          <w:rFonts w:hint="eastAsia" w:ascii="宋体" w:hAnsi="宋体"/>
          <w:color w:val="000000"/>
          <w:kern w:val="0"/>
          <w:sz w:val="24"/>
          <w:szCs w:val="28"/>
        </w:rPr>
        <w:t>)生成系统活动日志，并生成一个连接系统事件的关系依赖图。事实证明，这在帮助安全分析人员分析涉及多个软件漏洞的复杂安全攻击的企业环境时是有效的</w:t>
      </w:r>
      <w:r>
        <w:rPr>
          <w:rFonts w:hint="eastAsia" w:ascii="宋体" w:hAnsi="宋体"/>
          <w:color w:val="000000"/>
          <w:kern w:val="0"/>
          <w:sz w:val="24"/>
          <w:szCs w:val="28"/>
          <w:vertAlign w:val="superscript"/>
        </w:rPr>
        <w:t>[10][11][12][13][14][15][16]</w:t>
      </w:r>
      <w:r>
        <w:rPr>
          <w:rFonts w:ascii="宋体" w:hAnsi="宋体"/>
          <w:color w:val="000000"/>
          <w:kern w:val="0"/>
          <w:sz w:val="24"/>
          <w:szCs w:val="28"/>
          <w:vertAlign w:val="superscript"/>
        </w:rPr>
        <w:t>[</w:t>
      </w:r>
      <w:r>
        <w:rPr>
          <w:rFonts w:hint="eastAsia" w:ascii="宋体" w:hAnsi="宋体"/>
          <w:color w:val="000000"/>
          <w:kern w:val="0"/>
          <w:sz w:val="24"/>
          <w:szCs w:val="28"/>
          <w:vertAlign w:val="superscript"/>
        </w:rPr>
        <w:t>17</w:t>
      </w:r>
      <w:r>
        <w:rPr>
          <w:rFonts w:ascii="宋体" w:hAnsi="宋体"/>
          <w:color w:val="000000"/>
          <w:kern w:val="0"/>
          <w:sz w:val="24"/>
          <w:szCs w:val="28"/>
          <w:vertAlign w:val="superscript"/>
        </w:rPr>
        <w:t>]</w:t>
      </w:r>
      <w:r>
        <w:rPr>
          <w:rFonts w:hint="eastAsia" w:ascii="宋体" w:hAnsi="宋体"/>
          <w:color w:val="000000"/>
          <w:kern w:val="0"/>
          <w:sz w:val="24"/>
          <w:szCs w:val="28"/>
        </w:rPr>
        <w:t>。</w:t>
      </w:r>
    </w:p>
    <w:p w14:paraId="539884B6">
      <w:pPr>
        <w:adjustRightInd w:val="0"/>
        <w:snapToGrid w:val="0"/>
        <w:spacing w:line="360" w:lineRule="auto"/>
        <w:ind w:firstLine="480" w:firstLineChars="200"/>
        <w:rPr>
          <w:rFonts w:ascii="宋体" w:hAnsi="宋体"/>
          <w:kern w:val="0"/>
          <w:sz w:val="24"/>
          <w:szCs w:val="28"/>
        </w:rPr>
      </w:pPr>
      <w:r>
        <w:rPr>
          <w:rFonts w:hint="eastAsia" w:ascii="宋体" w:hAnsi="宋体"/>
          <w:kern w:val="0"/>
          <w:sz w:val="24"/>
          <w:szCs w:val="28"/>
        </w:rPr>
        <w:t>为确保监管系统记录的所有隐私数据操作日志不被恶意篡改和删除，不能仅仅把操作日志存储在某一个日志文件内。存证技术从最初的简单存储记录，发展到加密存储，再到云上存储，逐步保障了日志文件的完整性。但这些技术都不能很好地确保日志文件的绝对安全。我们可以考虑将云上存储和区块链存储相结合，这样既能保证文件的完整性，又能避免被攻击者轻易擦除。</w:t>
      </w:r>
    </w:p>
    <w:p w14:paraId="1D281190">
      <w:pPr>
        <w:adjustRightInd w:val="0"/>
        <w:snapToGrid w:val="0"/>
        <w:spacing w:line="360" w:lineRule="auto"/>
        <w:ind w:firstLine="480" w:firstLineChars="200"/>
        <w:rPr>
          <w:rFonts w:ascii="宋体" w:hAnsi="宋体"/>
          <w:kern w:val="0"/>
          <w:sz w:val="24"/>
          <w:szCs w:val="28"/>
        </w:rPr>
      </w:pPr>
      <w:r>
        <w:rPr>
          <w:rFonts w:hint="eastAsia" w:ascii="宋体" w:hAnsi="宋体"/>
          <w:kern w:val="0"/>
          <w:sz w:val="24"/>
          <w:szCs w:val="28"/>
        </w:rPr>
        <w:t>基于区块链的信息存证与审计溯源技术是近年来的研究热点，其核心是利用区块链分布式账本管理和多方共识机制，实现多方参与下的可信存证与审计溯源等应用。下面从基于区块链与可信存证、智能合约与共识以及区块链的隐私保障等方面对国内外研究现状进行概述：</w:t>
      </w:r>
    </w:p>
    <w:p w14:paraId="253673D1">
      <w:pPr>
        <w:adjustRightInd w:val="0"/>
        <w:snapToGrid w:val="0"/>
        <w:spacing w:line="360" w:lineRule="auto"/>
        <w:ind w:firstLine="480" w:firstLineChars="200"/>
        <w:rPr>
          <w:rFonts w:ascii="宋体" w:hAnsi="宋体"/>
          <w:kern w:val="0"/>
          <w:sz w:val="24"/>
          <w:szCs w:val="28"/>
        </w:rPr>
      </w:pPr>
      <w:r>
        <w:rPr>
          <w:rFonts w:hint="eastAsia" w:ascii="宋体" w:hAnsi="宋体"/>
          <w:kern w:val="0"/>
          <w:sz w:val="24"/>
          <w:szCs w:val="28"/>
        </w:rPr>
        <w:t>在区块链与可信存证方面，Crain T 等人</w:t>
      </w:r>
      <w:r>
        <w:rPr>
          <w:rFonts w:hint="eastAsia" w:ascii="宋体" w:hAnsi="宋体"/>
          <w:kern w:val="0"/>
          <w:sz w:val="24"/>
          <w:szCs w:val="28"/>
          <w:vertAlign w:val="superscript"/>
        </w:rPr>
        <w:t>[18]</w:t>
      </w:r>
      <w:r>
        <w:rPr>
          <w:rFonts w:hint="eastAsia" w:ascii="宋体" w:hAnsi="宋体"/>
          <w:kern w:val="0"/>
          <w:sz w:val="24"/>
          <w:szCs w:val="28"/>
        </w:rPr>
        <w:t>重新定义了 BFT 链，采用公平的无领导设计来提供抗审查性，确保提交正确请求的交易，并引入分片验证来限制签名验证的数量同时不影响安全性。Sheng P 等人</w:t>
      </w:r>
      <w:r>
        <w:rPr>
          <w:rFonts w:hint="eastAsia" w:ascii="宋体" w:hAnsi="宋体"/>
          <w:kern w:val="0"/>
          <w:sz w:val="24"/>
          <w:szCs w:val="28"/>
          <w:vertAlign w:val="superscript"/>
        </w:rPr>
        <w:t>[19]</w:t>
      </w:r>
      <w:r>
        <w:rPr>
          <w:rFonts w:hint="eastAsia" w:ascii="宋体" w:hAnsi="宋体"/>
          <w:kern w:val="0"/>
          <w:sz w:val="24"/>
          <w:szCs w:val="28"/>
        </w:rPr>
        <w:t>从数学上对区块链 BFT 协议取证支持的研究进行了形式化，其研究目标是尽可能多地识别出具有密码完整性的恶意副本，并以尽可能分布式的方式进行。Momose A 等人</w:t>
      </w:r>
      <w:r>
        <w:rPr>
          <w:rFonts w:hint="eastAsia" w:ascii="宋体" w:hAnsi="宋体"/>
          <w:kern w:val="0"/>
          <w:sz w:val="24"/>
          <w:szCs w:val="28"/>
          <w:vertAlign w:val="superscript"/>
        </w:rPr>
        <w:t>[20]</w:t>
      </w:r>
      <w:r>
        <w:rPr>
          <w:rFonts w:hint="eastAsia" w:ascii="宋体" w:hAnsi="宋体"/>
          <w:kern w:val="0"/>
          <w:sz w:val="24"/>
          <w:szCs w:val="28"/>
        </w:rPr>
        <w:t>概括了 BFT 的故障阈值，并引入了一个新的问题，称为多阈值 BFT。多阈值 BFT 有四个单独的故障阈值，分别用于同步和异步（或部分同步）下的安全性和活跃性。Amiri M J 等人</w:t>
      </w:r>
      <w:r>
        <w:rPr>
          <w:rFonts w:hint="eastAsia" w:ascii="宋体" w:hAnsi="宋体"/>
          <w:kern w:val="0"/>
          <w:sz w:val="24"/>
          <w:szCs w:val="28"/>
          <w:vertAlign w:val="superscript"/>
        </w:rPr>
        <w:t>[21]</w:t>
      </w:r>
      <w:r>
        <w:rPr>
          <w:rFonts w:hint="eastAsia" w:ascii="宋体" w:hAnsi="宋体"/>
          <w:kern w:val="0"/>
          <w:sz w:val="24"/>
          <w:szCs w:val="28"/>
        </w:rPr>
        <w:t>设计了可扩展许可链系统 SharPer，采用分片集群以及去中心化扁平协议构建跨分片共识。Ruan P 等人</w:t>
      </w:r>
      <w:r>
        <w:rPr>
          <w:rFonts w:hint="eastAsia" w:ascii="宋体" w:hAnsi="宋体"/>
          <w:kern w:val="0"/>
          <w:sz w:val="24"/>
          <w:szCs w:val="28"/>
          <w:vertAlign w:val="superscript"/>
        </w:rPr>
        <w:t>[22]</w:t>
      </w:r>
      <w:r>
        <w:rPr>
          <w:rFonts w:hint="eastAsia" w:ascii="宋体" w:hAnsi="宋体"/>
          <w:kern w:val="0"/>
          <w:sz w:val="24"/>
          <w:szCs w:val="28"/>
        </w:rPr>
        <w:t xml:space="preserve"> 将区块链和分布式数据库系统作为两种类型的事务系统进行了双重研究。Qi X 等人</w:t>
      </w:r>
      <w:r>
        <w:rPr>
          <w:rFonts w:hint="eastAsia" w:ascii="宋体" w:hAnsi="宋体"/>
          <w:kern w:val="0"/>
          <w:sz w:val="24"/>
          <w:szCs w:val="28"/>
          <w:vertAlign w:val="superscript"/>
        </w:rPr>
        <w:t>[23]</w:t>
      </w:r>
      <w:r>
        <w:rPr>
          <w:rFonts w:hint="eastAsia" w:ascii="宋体" w:hAnsi="宋体"/>
          <w:kern w:val="0"/>
          <w:sz w:val="24"/>
          <w:szCs w:val="28"/>
        </w:rPr>
        <w:t>提出了 BFTStore，这是一种新颖的区块链分布式存储引擎，通过将纠删码与拜占庭容错 (BFT) 共识协议相结合来打破全冗余复制。</w:t>
      </w:r>
    </w:p>
    <w:p w14:paraId="3505DCBD">
      <w:pPr>
        <w:adjustRightInd w:val="0"/>
        <w:snapToGrid w:val="0"/>
        <w:spacing w:line="360" w:lineRule="auto"/>
        <w:ind w:firstLine="480" w:firstLineChars="200"/>
        <w:rPr>
          <w:rFonts w:ascii="宋体" w:hAnsi="宋体"/>
          <w:kern w:val="0"/>
          <w:sz w:val="24"/>
          <w:szCs w:val="28"/>
        </w:rPr>
      </w:pPr>
      <w:r>
        <w:rPr>
          <w:rFonts w:hint="eastAsia" w:ascii="宋体" w:hAnsi="宋体"/>
          <w:kern w:val="0"/>
          <w:sz w:val="24"/>
          <w:szCs w:val="28"/>
        </w:rPr>
        <w:t>在智能合约与共识方面，Das P 等人</w:t>
      </w:r>
      <w:r>
        <w:rPr>
          <w:rFonts w:hint="eastAsia" w:ascii="宋体" w:hAnsi="宋体"/>
          <w:kern w:val="0"/>
          <w:sz w:val="24"/>
          <w:szCs w:val="28"/>
          <w:vertAlign w:val="superscript"/>
        </w:rPr>
        <w:t>[24]</w:t>
      </w:r>
      <w:r>
        <w:rPr>
          <w:rFonts w:hint="eastAsia" w:ascii="宋体" w:hAnsi="宋体"/>
          <w:kern w:val="0"/>
          <w:sz w:val="24"/>
          <w:szCs w:val="28"/>
        </w:rPr>
        <w:t>提出了对第一个完整的 BIP32 区块链钱包系统的正式分析。Li K 等人</w:t>
      </w:r>
      <w:r>
        <w:rPr>
          <w:rFonts w:hint="eastAsia" w:ascii="宋体" w:hAnsi="宋体"/>
          <w:kern w:val="0"/>
          <w:sz w:val="24"/>
          <w:szCs w:val="28"/>
          <w:vertAlign w:val="superscript"/>
        </w:rPr>
        <w:t>[25]</w:t>
      </w:r>
      <w:r>
        <w:rPr>
          <w:rFonts w:hint="eastAsia" w:ascii="宋体" w:hAnsi="宋体"/>
          <w:kern w:val="0"/>
          <w:sz w:val="24"/>
          <w:szCs w:val="28"/>
        </w:rPr>
        <w:t>设计了一系列名为 DETER 的低成本拒绝服务攻击。DETER 攻击者可以禁用远程以太坊节点的 txpool，并拒绝采矿、交易传播、加油站等中的关键下游服务。He N 等人</w:t>
      </w:r>
      <w:r>
        <w:rPr>
          <w:rFonts w:hint="eastAsia" w:ascii="宋体" w:hAnsi="宋体"/>
          <w:kern w:val="0"/>
          <w:sz w:val="24"/>
          <w:szCs w:val="28"/>
          <w:vertAlign w:val="superscript"/>
        </w:rPr>
        <w:t>[26]</w:t>
      </w:r>
      <w:r>
        <w:rPr>
          <w:rFonts w:hint="eastAsia" w:ascii="宋体" w:hAnsi="宋体"/>
          <w:kern w:val="0"/>
          <w:sz w:val="24"/>
          <w:szCs w:val="28"/>
        </w:rPr>
        <w:t>提出了 EOSAFE，这是第一个可用于在字节码级别自动检测 EOSIO 智能合约漏洞的静态分析框架。So S 等人</w:t>
      </w:r>
      <w:r>
        <w:rPr>
          <w:rFonts w:hint="eastAsia" w:ascii="宋体" w:hAnsi="宋体"/>
          <w:kern w:val="0"/>
          <w:sz w:val="24"/>
          <w:szCs w:val="28"/>
          <w:vertAlign w:val="superscript"/>
        </w:rPr>
        <w:t>[27]</w:t>
      </w:r>
      <w:r>
        <w:rPr>
          <w:rFonts w:hint="eastAsia" w:ascii="宋体" w:hAnsi="宋体"/>
          <w:kern w:val="0"/>
          <w:sz w:val="24"/>
          <w:szCs w:val="28"/>
        </w:rPr>
        <w:t>提出了一种新颖的符号执行技术 SMARTEST，用于有效地寻找智能合约中易受攻击的交易序列。Rodler M 等人</w:t>
      </w:r>
      <w:r>
        <w:rPr>
          <w:rFonts w:hint="eastAsia" w:ascii="宋体" w:hAnsi="宋体"/>
          <w:kern w:val="0"/>
          <w:sz w:val="24"/>
          <w:szCs w:val="28"/>
          <w:vertAlign w:val="superscript"/>
        </w:rPr>
        <w:t>[28]</w:t>
      </w:r>
      <w:r>
        <w:rPr>
          <w:rFonts w:hint="eastAsia" w:ascii="宋体" w:hAnsi="宋体"/>
          <w:kern w:val="0"/>
          <w:sz w:val="24"/>
          <w:szCs w:val="28"/>
        </w:rPr>
        <w:t>提出了一个名为 EVMPATCH 的框架，可以立即自动修补有故障的智能合约。Perez D 等人</w:t>
      </w:r>
      <w:r>
        <w:rPr>
          <w:rFonts w:hint="eastAsia" w:ascii="宋体" w:hAnsi="宋体"/>
          <w:kern w:val="0"/>
          <w:sz w:val="24"/>
          <w:szCs w:val="28"/>
          <w:vertAlign w:val="superscript"/>
        </w:rPr>
        <w:t>[29]</w:t>
      </w:r>
      <w:r>
        <w:rPr>
          <w:rFonts w:hint="eastAsia" w:ascii="宋体" w:hAnsi="宋体"/>
          <w:kern w:val="0"/>
          <w:sz w:val="24"/>
          <w:szCs w:val="28"/>
        </w:rPr>
        <w:t>发现以太坊中易受攻击的合约中只有小部分被利用，并从资金的角度进行分析解释。Torres C F 等人</w:t>
      </w:r>
      <w:r>
        <w:rPr>
          <w:rFonts w:hint="eastAsia" w:ascii="宋体" w:hAnsi="宋体"/>
          <w:kern w:val="0"/>
          <w:sz w:val="24"/>
          <w:szCs w:val="28"/>
          <w:vertAlign w:val="superscript"/>
        </w:rPr>
        <w:t>[30]</w:t>
      </w:r>
      <w:r>
        <w:rPr>
          <w:rFonts w:hint="eastAsia" w:ascii="宋体" w:hAnsi="宋体"/>
          <w:kern w:val="0"/>
          <w:sz w:val="24"/>
          <w:szCs w:val="28"/>
        </w:rPr>
        <w:t>对易受攻击的以太坊交易池的抢先交易攻击进行了充分的分析。Zhou L 等人</w:t>
      </w:r>
      <w:r>
        <w:rPr>
          <w:rFonts w:hint="eastAsia" w:ascii="宋体" w:hAnsi="宋体"/>
          <w:kern w:val="0"/>
          <w:sz w:val="24"/>
          <w:szCs w:val="28"/>
          <w:vertAlign w:val="superscript"/>
        </w:rPr>
        <w:t>[31]</w:t>
      </w:r>
      <w:r>
        <w:rPr>
          <w:rFonts w:hint="eastAsia" w:ascii="宋体" w:hAnsi="宋体"/>
          <w:kern w:val="0"/>
          <w:sz w:val="24"/>
          <w:szCs w:val="28"/>
        </w:rPr>
        <w:t>研究了 Defi 的复杂套利模式以及对区块链安全有威胁的恶意分叉。</w:t>
      </w:r>
    </w:p>
    <w:p w14:paraId="3CF200E6">
      <w:pPr>
        <w:adjustRightInd w:val="0"/>
        <w:snapToGrid w:val="0"/>
        <w:spacing w:line="360" w:lineRule="auto"/>
        <w:ind w:firstLine="480" w:firstLineChars="200"/>
        <w:rPr>
          <w:rFonts w:ascii="宋体" w:hAnsi="宋体"/>
          <w:kern w:val="0"/>
          <w:sz w:val="24"/>
          <w:szCs w:val="28"/>
        </w:rPr>
      </w:pPr>
      <w:r>
        <w:rPr>
          <w:rFonts w:hint="eastAsia" w:ascii="宋体" w:hAnsi="宋体"/>
          <w:kern w:val="0"/>
          <w:sz w:val="24"/>
          <w:szCs w:val="28"/>
        </w:rPr>
        <w:t>在基于区块链的隐私保障方面，Lewis - Pye A 等人</w:t>
      </w:r>
      <w:r>
        <w:rPr>
          <w:rFonts w:hint="eastAsia" w:ascii="宋体" w:hAnsi="宋体"/>
          <w:kern w:val="0"/>
          <w:sz w:val="24"/>
          <w:szCs w:val="28"/>
          <w:vertAlign w:val="superscript"/>
        </w:rPr>
        <w:t>[32]</w:t>
      </w:r>
      <w:r>
        <w:rPr>
          <w:rFonts w:hint="eastAsia" w:ascii="宋体" w:hAnsi="宋体"/>
          <w:kern w:val="0"/>
          <w:sz w:val="24"/>
          <w:szCs w:val="28"/>
        </w:rPr>
        <w:t>从根本上探究了控制无许可区块链协议的安全性质的因素，证明了一般结果表明这些问题与用户选择过程的属性直接相关，即用于选择的方法（例如工作证明或股权证明）具有更新状态任务的用户。Thyagarajan S A K 等人</w:t>
      </w:r>
      <w:r>
        <w:rPr>
          <w:rFonts w:hint="eastAsia" w:ascii="宋体" w:hAnsi="宋体"/>
          <w:kern w:val="0"/>
          <w:sz w:val="24"/>
          <w:szCs w:val="28"/>
          <w:vertAlign w:val="superscript"/>
        </w:rPr>
        <w:t>[33]</w:t>
      </w:r>
      <w:r>
        <w:rPr>
          <w:rFonts w:hint="eastAsia" w:ascii="宋体" w:hAnsi="宋体"/>
          <w:kern w:val="0"/>
          <w:sz w:val="24"/>
          <w:szCs w:val="28"/>
        </w:rPr>
        <w:t>引入了可锁定签名的概念作为构建 PCN 的基石，获得了一个不需要任何特殊脚本并且与任何签名方案兼容的 PCN 协议，并将其范围扩展到具有额外属性（例如可聚合、后量子安全等）的签名方案，同时促进跨不同链的支付。Saad M 等人</w:t>
      </w:r>
      <w:r>
        <w:rPr>
          <w:rFonts w:hint="eastAsia" w:ascii="宋体" w:hAnsi="宋体"/>
          <w:kern w:val="0"/>
          <w:sz w:val="24"/>
          <w:szCs w:val="28"/>
          <w:vertAlign w:val="superscript"/>
        </w:rPr>
        <w:t>[34]</w:t>
      </w:r>
      <w:r>
        <w:rPr>
          <w:rFonts w:hint="eastAsia" w:ascii="宋体" w:hAnsi="宋体"/>
          <w:kern w:val="0"/>
          <w:sz w:val="24"/>
          <w:szCs w:val="28"/>
        </w:rPr>
        <w:t>为了应对异步网络的威胁，提出了 HashSplit 攻击，该攻击允许攻击者在区块链的多个分支上协调并发挖掘，以违反常见的前缀和链质量属性。他们还通过调整比特币核心来模拟比特币的理想功能，从而提出了攻击对策。Graf M 等人</w:t>
      </w:r>
      <w:r>
        <w:rPr>
          <w:rFonts w:hint="eastAsia" w:ascii="宋体" w:hAnsi="宋体"/>
          <w:kern w:val="0"/>
          <w:sz w:val="24"/>
          <w:szCs w:val="28"/>
          <w:vertAlign w:val="superscript"/>
        </w:rPr>
        <w:t>[35]</w:t>
      </w:r>
      <w:r>
        <w:rPr>
          <w:rFonts w:hint="eastAsia" w:ascii="宋体" w:hAnsi="宋体"/>
          <w:kern w:val="0"/>
          <w:sz w:val="24"/>
          <w:szCs w:val="28"/>
        </w:rPr>
        <w:t>通过提出第一个定义和分析通用分布式账本安全性的框架来弥补打破传统区块链范式的区块链系统。这些研究成果为深入开展基于区块链隐私保护技术研究，为设计大规模企业级信息存证、信息审计方法提供了理论和算法支撑。</w:t>
      </w:r>
    </w:p>
    <w:p w14:paraId="716909DB">
      <w:pPr>
        <w:adjustRightInd w:val="0"/>
        <w:snapToGrid w:val="0"/>
        <w:spacing w:line="360" w:lineRule="auto"/>
        <w:ind w:firstLine="480" w:firstLineChars="200"/>
        <w:rPr>
          <w:rFonts w:ascii="宋体" w:hAnsi="宋体"/>
          <w:kern w:val="0"/>
          <w:sz w:val="24"/>
          <w:szCs w:val="28"/>
        </w:rPr>
      </w:pPr>
      <w:r>
        <w:rPr>
          <w:rFonts w:ascii="宋体" w:hAnsi="宋体"/>
          <w:kern w:val="0"/>
          <w:sz w:val="24"/>
          <w:szCs w:val="28"/>
        </w:rPr>
        <w:t>数字资产已成为核心生产要素，数据的大规模收集、合法使用以及二次加工正逐渐形成一种全新的商业化运营模式。2018 年，欧盟颁布实施了具有重大国际影响的《通用数据保护条例》（简称 GDPR），美国加利福尼亚州也颁布了《加州消费者隐私法》（简称 CCPA），我国于 2020 年 10 月公布了《个人信息保护法（草案）》，这些法规对隐私数据监管提出了更高的法律要求。随着数字技术的发展，企业能够收集、存储、流转和处理大量的用户个人数据。但在很多情况下，用户并不清楚数字企业是否采集了自己的个人数据、如何存储和使用这些数据，以及是否与第三方分享了数据。再加上数字企业恶意收集甚至过度使用用户隐私数据，个人隐私数据泄露事件频繁发生，这使得用户对个人隐私安全产生了担忧，也成为企业自监管和政府监管部门执法监管首要关注的问题。基于现实领域的隐私监管通常以多模态形式出现，如何有效整合数据中的多模态信息以做出监管判断是一项极具挑战性的工作。</w:t>
      </w:r>
    </w:p>
    <w:p w14:paraId="1265BD49">
      <w:pPr>
        <w:adjustRightInd w:val="0"/>
        <w:snapToGrid w:val="0"/>
        <w:spacing w:line="360" w:lineRule="auto"/>
        <w:ind w:firstLine="480" w:firstLineChars="200"/>
        <w:rPr>
          <w:rFonts w:ascii="宋体" w:hAnsi="宋体"/>
          <w:kern w:val="0"/>
          <w:sz w:val="24"/>
          <w:szCs w:val="28"/>
        </w:rPr>
      </w:pPr>
      <w:r>
        <w:rPr>
          <w:rFonts w:hint="eastAsia" w:ascii="宋体" w:hAnsi="宋体"/>
          <w:color w:val="000000"/>
          <w:kern w:val="0"/>
          <w:sz w:val="24"/>
          <w:szCs w:val="28"/>
        </w:rPr>
        <w:t>随着</w:t>
      </w:r>
      <w:r>
        <w:rPr>
          <w:rFonts w:ascii="宋体" w:hAnsi="宋体"/>
          <w:color w:val="000000"/>
          <w:kern w:val="0"/>
          <w:sz w:val="24"/>
          <w:szCs w:val="28"/>
        </w:rPr>
        <w:t>图像、视频、音频和文本</w:t>
      </w:r>
      <w:r>
        <w:rPr>
          <w:rFonts w:hint="eastAsia" w:ascii="宋体" w:hAnsi="宋体"/>
          <w:color w:val="000000"/>
          <w:kern w:val="0"/>
          <w:sz w:val="24"/>
          <w:szCs w:val="28"/>
        </w:rPr>
        <w:t>等</w:t>
      </w:r>
      <w:r>
        <w:rPr>
          <w:rFonts w:ascii="宋体" w:hAnsi="宋体"/>
          <w:color w:val="000000"/>
          <w:kern w:val="0"/>
          <w:sz w:val="24"/>
          <w:szCs w:val="28"/>
        </w:rPr>
        <w:t>大量非结构化数据不断生成，并被政府和广泛的行业使用</w:t>
      </w:r>
      <w:r>
        <w:rPr>
          <w:rFonts w:hint="eastAsia" w:ascii="宋体" w:hAnsi="宋体"/>
          <w:color w:val="000000"/>
          <w:kern w:val="0"/>
          <w:sz w:val="24"/>
          <w:szCs w:val="28"/>
          <w:vertAlign w:val="superscript"/>
        </w:rPr>
        <w:t>[36][37][38]</w:t>
      </w:r>
      <w:r>
        <w:rPr>
          <w:rFonts w:hint="eastAsia" w:ascii="宋体" w:hAnsi="宋体"/>
          <w:color w:val="000000"/>
          <w:kern w:val="0"/>
          <w:sz w:val="24"/>
          <w:szCs w:val="28"/>
        </w:rPr>
        <w:t>，</w:t>
      </w:r>
      <w:r>
        <w:rPr>
          <w:rFonts w:ascii="宋体" w:hAnsi="宋体"/>
          <w:color w:val="000000"/>
          <w:kern w:val="0"/>
          <w:sz w:val="24"/>
          <w:szCs w:val="28"/>
        </w:rPr>
        <w:t>非结构化数据往往包含丰富的个人信息，在未来的隐私保护生态系统中发挥着关键作用</w:t>
      </w:r>
      <w:r>
        <w:rPr>
          <w:rFonts w:hint="eastAsia" w:ascii="宋体" w:hAnsi="宋体"/>
          <w:color w:val="000000"/>
          <w:kern w:val="0"/>
          <w:sz w:val="24"/>
          <w:szCs w:val="28"/>
        </w:rPr>
        <w:t>，其</w:t>
      </w:r>
      <w:r>
        <w:rPr>
          <w:rFonts w:ascii="宋体" w:hAnsi="宋体"/>
          <w:color w:val="000000"/>
          <w:kern w:val="0"/>
          <w:sz w:val="24"/>
          <w:szCs w:val="28"/>
        </w:rPr>
        <w:t>私有数据发布问题将是未来的热门话题</w:t>
      </w:r>
      <w:r>
        <w:rPr>
          <w:rFonts w:ascii="宋体" w:hAnsi="宋体"/>
          <w:color w:val="000000"/>
          <w:kern w:val="0"/>
          <w:sz w:val="24"/>
          <w:szCs w:val="28"/>
          <w:vertAlign w:val="superscript"/>
        </w:rPr>
        <w:t>[</w:t>
      </w:r>
      <w:r>
        <w:rPr>
          <w:rFonts w:hint="eastAsia" w:ascii="宋体" w:hAnsi="宋体"/>
          <w:color w:val="000000"/>
          <w:kern w:val="0"/>
          <w:sz w:val="24"/>
          <w:szCs w:val="28"/>
          <w:vertAlign w:val="superscript"/>
        </w:rPr>
        <w:t>39</w:t>
      </w:r>
      <w:r>
        <w:rPr>
          <w:rFonts w:ascii="宋体" w:hAnsi="宋体"/>
          <w:color w:val="000000"/>
          <w:kern w:val="0"/>
          <w:sz w:val="24"/>
          <w:szCs w:val="28"/>
          <w:vertAlign w:val="superscript"/>
        </w:rPr>
        <w:t>]</w:t>
      </w:r>
      <w:r>
        <w:rPr>
          <w:rFonts w:ascii="宋体" w:hAnsi="宋体"/>
          <w:color w:val="000000"/>
          <w:kern w:val="0"/>
          <w:sz w:val="24"/>
          <w:szCs w:val="28"/>
        </w:rPr>
        <w:t>。</w:t>
      </w:r>
      <w:r>
        <w:rPr>
          <w:rFonts w:ascii="宋体" w:hAnsi="宋体"/>
          <w:kern w:val="0"/>
          <w:sz w:val="24"/>
          <w:szCs w:val="28"/>
        </w:rPr>
        <w:t>隐私数据监管信息融合就是将多源信息在决策级、特征级和数据级进行融合，其目的是通过对数据进行全盘梳理、融合分类分级，对不同级别的隐私数据采取不同的管控策略，从而实现精细化管控。</w:t>
      </w:r>
      <w:r>
        <w:rPr>
          <w:rFonts w:hint="eastAsia" w:ascii="宋体" w:hAnsi="宋体"/>
          <w:kern w:val="0"/>
          <w:sz w:val="24"/>
          <w:szCs w:val="28"/>
        </w:rPr>
        <w:t>在执法监管和企业自监管背景下，不同行业的业务形态和流程各异、业务系统的数据格式多样，用户隐私侵权的内容和行为模式存在差异</w:t>
      </w:r>
      <w:r>
        <w:rPr>
          <w:rFonts w:hint="eastAsia" w:ascii="宋体" w:hAnsi="宋体"/>
          <w:kern w:val="0"/>
          <w:sz w:val="24"/>
          <w:szCs w:val="28"/>
          <w:vertAlign w:val="superscript"/>
        </w:rPr>
        <w:t>[40][41][42][43]</w:t>
      </w:r>
      <w:r>
        <w:rPr>
          <w:rFonts w:hint="eastAsia" w:ascii="宋体" w:hAnsi="宋体"/>
          <w:kern w:val="0"/>
          <w:sz w:val="24"/>
          <w:szCs w:val="28"/>
        </w:rPr>
        <w:t>。</w:t>
      </w:r>
      <w:r>
        <w:rPr>
          <w:rFonts w:ascii="宋体" w:hAnsi="宋体"/>
          <w:kern w:val="0"/>
          <w:sz w:val="24"/>
          <w:szCs w:val="28"/>
        </w:rPr>
        <w:t>目前，我国在隐私数据精细化监管方面起步较晚，由于缺乏核心技术，在隐私数据的检测和监管方面还比较薄弱。面对极为严峻的信息安全形势，我们迫切需要研发有效的网络反窃密、防泄密的隐私监管预警系统，以有效保护国家秘密和商业秘密的安全。</w:t>
      </w:r>
    </w:p>
    <w:p w14:paraId="641B5D2E">
      <w:pPr>
        <w:adjustRightInd w:val="0"/>
        <w:snapToGrid w:val="0"/>
        <w:spacing w:line="360" w:lineRule="auto"/>
        <w:rPr>
          <w:rFonts w:ascii="宋体" w:hAnsi="宋体"/>
          <w:kern w:val="0"/>
          <w:sz w:val="24"/>
          <w:szCs w:val="28"/>
        </w:rPr>
      </w:pPr>
      <w:r>
        <w:rPr>
          <w:rFonts w:ascii="宋体" w:hAnsi="宋体"/>
          <w:kern w:val="0"/>
          <w:sz w:val="24"/>
          <w:szCs w:val="28"/>
        </w:rPr>
        <w:t>联邦学习（Federated Learning）最早由 Google 提出，它是一种机器学习技术，能够在多个分散设备（如移动设备）分布的数据上学习一个全局模型，并且每个设备的原始数据不出本地，只交互最少必要更新（Minimal Update Necessary），极大地提高了安全性。简单来说，联邦学习将算法计算部分转移到用户端而非服务器端，用户基于自身的数据协同训练模型，无需共享源数据，这种方式兼具强大的灵活性和隐私保护性，同时也不会浪费用户端的计算资源。联邦学习自提出以来就成为了研究热点，相关论文和成果大量涌现。下面围绕与本项目相关的技术进行综述，包括联邦学习中数据与系统异构性研究、联邦学习中通信开销优化技术研究、联邦学习中隐私安全技术研究这三个方面</w:t>
      </w:r>
      <w:r>
        <w:rPr>
          <w:rFonts w:hint="eastAsia" w:ascii="宋体" w:hAnsi="宋体"/>
          <w:kern w:val="0"/>
          <w:sz w:val="24"/>
          <w:szCs w:val="28"/>
        </w:rPr>
        <w:t>。</w:t>
      </w:r>
    </w:p>
    <w:p w14:paraId="08D28861">
      <w:pPr>
        <w:adjustRightInd w:val="0"/>
        <w:snapToGrid w:val="0"/>
        <w:spacing w:line="360" w:lineRule="auto"/>
        <w:ind w:firstLine="480" w:firstLineChars="200"/>
        <w:rPr>
          <w:rFonts w:ascii="宋体" w:hAnsi="宋体"/>
          <w:kern w:val="0"/>
          <w:sz w:val="24"/>
          <w:szCs w:val="28"/>
        </w:rPr>
      </w:pPr>
      <w:r>
        <w:rPr>
          <w:rFonts w:ascii="宋体" w:hAnsi="宋体"/>
          <w:kern w:val="0"/>
          <w:sz w:val="24"/>
          <w:szCs w:val="28"/>
        </w:rPr>
        <w:t>在联邦学习中数据与系统异构性方面，Smith</w:t>
      </w:r>
      <w:r>
        <w:rPr>
          <w:rFonts w:ascii="宋体" w:hAnsi="宋体"/>
          <w:kern w:val="0"/>
          <w:sz w:val="24"/>
          <w:szCs w:val="28"/>
          <w:vertAlign w:val="superscript"/>
        </w:rPr>
        <w:t>[</w:t>
      </w:r>
      <w:r>
        <w:rPr>
          <w:rFonts w:hint="eastAsia" w:ascii="宋体" w:hAnsi="宋体"/>
          <w:kern w:val="0"/>
          <w:sz w:val="24"/>
          <w:szCs w:val="28"/>
          <w:vertAlign w:val="superscript"/>
        </w:rPr>
        <w:t>44</w:t>
      </w:r>
      <w:r>
        <w:rPr>
          <w:rFonts w:ascii="宋体" w:hAnsi="宋体"/>
          <w:kern w:val="0"/>
          <w:sz w:val="24"/>
          <w:szCs w:val="28"/>
          <w:vertAlign w:val="superscript"/>
        </w:rPr>
        <w:t>]</w:t>
      </w:r>
      <w:r>
        <w:rPr>
          <w:rFonts w:ascii="宋体" w:hAnsi="宋体"/>
          <w:kern w:val="0"/>
          <w:sz w:val="24"/>
          <w:szCs w:val="28"/>
        </w:rPr>
        <w:t>证明了多任务学习非常适合解决统计性挑战，并提出了具有实用价值的系统层面优化方法。Jeong</w:t>
      </w:r>
      <w:r>
        <w:rPr>
          <w:rFonts w:ascii="宋体" w:hAnsi="宋体"/>
          <w:kern w:val="0"/>
          <w:sz w:val="24"/>
          <w:szCs w:val="28"/>
          <w:vertAlign w:val="superscript"/>
        </w:rPr>
        <w:t>[</w:t>
      </w:r>
      <w:r>
        <w:rPr>
          <w:rFonts w:hint="eastAsia" w:ascii="宋体" w:hAnsi="宋体"/>
          <w:kern w:val="0"/>
          <w:sz w:val="24"/>
          <w:szCs w:val="28"/>
          <w:vertAlign w:val="superscript"/>
        </w:rPr>
        <w:t>45</w:t>
      </w:r>
      <w:r>
        <w:rPr>
          <w:rFonts w:ascii="宋体" w:hAnsi="宋体"/>
          <w:kern w:val="0"/>
          <w:sz w:val="24"/>
          <w:szCs w:val="28"/>
          <w:vertAlign w:val="superscript"/>
        </w:rPr>
        <w:t>]</w:t>
      </w:r>
      <w:r>
        <w:rPr>
          <w:rFonts w:ascii="宋体" w:hAnsi="宋体"/>
          <w:kern w:val="0"/>
          <w:sz w:val="24"/>
          <w:szCs w:val="28"/>
        </w:rPr>
        <w:t>针对客户端数据是 Non - IID 的情况会降低模型性能的问题，提出了联邦增强算法，将本地数据扩展成为 IID 数据集。Yoshida</w:t>
      </w:r>
      <w:r>
        <w:rPr>
          <w:rFonts w:ascii="宋体" w:hAnsi="宋体"/>
          <w:kern w:val="0"/>
          <w:sz w:val="24"/>
          <w:szCs w:val="28"/>
          <w:vertAlign w:val="superscript"/>
        </w:rPr>
        <w:t>[</w:t>
      </w:r>
      <w:r>
        <w:rPr>
          <w:rFonts w:hint="eastAsia" w:ascii="宋体" w:hAnsi="宋体"/>
          <w:kern w:val="0"/>
          <w:sz w:val="24"/>
          <w:szCs w:val="28"/>
          <w:vertAlign w:val="superscript"/>
        </w:rPr>
        <w:t>46</w:t>
      </w:r>
      <w:r>
        <w:rPr>
          <w:rFonts w:ascii="宋体" w:hAnsi="宋体"/>
          <w:kern w:val="0"/>
          <w:sz w:val="24"/>
          <w:szCs w:val="28"/>
          <w:vertAlign w:val="superscript"/>
        </w:rPr>
        <w:t>]</w:t>
      </w:r>
      <w:r>
        <w:rPr>
          <w:rFonts w:ascii="宋体" w:hAnsi="宋体"/>
          <w:kern w:val="0"/>
          <w:sz w:val="24"/>
          <w:szCs w:val="28"/>
        </w:rPr>
        <w:t>针对数据统计异构的场景提出了新的联邦学习协议 Hybrid - FL。对于可能存在非独立同分布数据的设备，该协议允许设备上传一部分本地数据到服务器，以便在联邦学习服务器上构建一个独立同分布的公共数据集。Hanzely</w:t>
      </w:r>
      <w:r>
        <w:rPr>
          <w:rFonts w:ascii="宋体" w:hAnsi="宋体"/>
          <w:kern w:val="0"/>
          <w:sz w:val="24"/>
          <w:szCs w:val="28"/>
          <w:vertAlign w:val="superscript"/>
        </w:rPr>
        <w:t>[</w:t>
      </w:r>
      <w:r>
        <w:rPr>
          <w:rFonts w:hint="eastAsia" w:ascii="宋体" w:hAnsi="宋体"/>
          <w:kern w:val="0"/>
          <w:sz w:val="24"/>
          <w:szCs w:val="28"/>
          <w:vertAlign w:val="superscript"/>
        </w:rPr>
        <w:t>47</w:t>
      </w:r>
      <w:r>
        <w:rPr>
          <w:rFonts w:ascii="宋体" w:hAnsi="宋体"/>
          <w:kern w:val="0"/>
          <w:sz w:val="24"/>
          <w:szCs w:val="28"/>
          <w:vertAlign w:val="superscript"/>
        </w:rPr>
        <w:t>]</w:t>
      </w:r>
      <w:r>
        <w:rPr>
          <w:rFonts w:ascii="宋体" w:hAnsi="宋体"/>
          <w:kern w:val="0"/>
          <w:sz w:val="24"/>
          <w:szCs w:val="28"/>
        </w:rPr>
        <w:t>针对异构性提出了全局模型和局部模型聚合，以降低设备异构训练性能的影响。Li</w:t>
      </w:r>
      <w:r>
        <w:rPr>
          <w:rFonts w:ascii="宋体" w:hAnsi="宋体"/>
          <w:kern w:val="0"/>
          <w:sz w:val="24"/>
          <w:szCs w:val="28"/>
          <w:vertAlign w:val="superscript"/>
        </w:rPr>
        <w:t>[</w:t>
      </w:r>
      <w:r>
        <w:rPr>
          <w:rFonts w:hint="eastAsia" w:ascii="宋体" w:hAnsi="宋体"/>
          <w:kern w:val="0"/>
          <w:sz w:val="24"/>
          <w:szCs w:val="28"/>
          <w:vertAlign w:val="superscript"/>
        </w:rPr>
        <w:t>48</w:t>
      </w:r>
      <w:r>
        <w:rPr>
          <w:rFonts w:ascii="宋体" w:hAnsi="宋体"/>
          <w:kern w:val="0"/>
          <w:sz w:val="24"/>
          <w:szCs w:val="28"/>
          <w:vertAlign w:val="superscript"/>
        </w:rPr>
        <w:t>]</w:t>
      </w:r>
      <w:r>
        <w:rPr>
          <w:rFonts w:ascii="宋体" w:hAnsi="宋体"/>
          <w:kern w:val="0"/>
          <w:sz w:val="24"/>
          <w:szCs w:val="28"/>
        </w:rPr>
        <w:t>针对非 IID 数据会使 FL 呈现出显著的性能退化和稳定性差的问题，提出通过增强数据来动态平衡客户端的数据分布，从而解决非 IID 数据问题。</w:t>
      </w:r>
    </w:p>
    <w:p w14:paraId="0FC69C7A">
      <w:pPr>
        <w:adjustRightInd w:val="0"/>
        <w:snapToGrid w:val="0"/>
        <w:spacing w:line="360" w:lineRule="auto"/>
        <w:ind w:firstLine="480" w:firstLineChars="200"/>
        <w:rPr>
          <w:rFonts w:ascii="宋体" w:hAnsi="宋体"/>
          <w:kern w:val="0"/>
          <w:sz w:val="24"/>
          <w:szCs w:val="28"/>
        </w:rPr>
      </w:pPr>
      <w:r>
        <w:rPr>
          <w:rFonts w:ascii="宋体" w:hAnsi="宋体"/>
          <w:kern w:val="0"/>
          <w:sz w:val="24"/>
          <w:szCs w:val="28"/>
        </w:rPr>
        <w:t>在联邦学习中通信开销优化方面，Wang</w:t>
      </w:r>
      <w:r>
        <w:rPr>
          <w:rFonts w:ascii="宋体" w:hAnsi="宋体"/>
          <w:kern w:val="0"/>
          <w:sz w:val="24"/>
          <w:szCs w:val="28"/>
          <w:vertAlign w:val="superscript"/>
        </w:rPr>
        <w:t>[</w:t>
      </w:r>
      <w:r>
        <w:rPr>
          <w:rFonts w:hint="eastAsia" w:ascii="宋体" w:hAnsi="宋体"/>
          <w:kern w:val="0"/>
          <w:sz w:val="24"/>
          <w:szCs w:val="28"/>
          <w:vertAlign w:val="superscript"/>
        </w:rPr>
        <w:t>49</w:t>
      </w:r>
      <w:r>
        <w:rPr>
          <w:rFonts w:ascii="宋体" w:hAnsi="宋体"/>
          <w:kern w:val="0"/>
          <w:sz w:val="24"/>
          <w:szCs w:val="28"/>
          <w:vertAlign w:val="superscript"/>
        </w:rPr>
        <w:t>]</w:t>
      </w:r>
      <w:r>
        <w:rPr>
          <w:rFonts w:ascii="宋体" w:hAnsi="宋体"/>
          <w:kern w:val="0"/>
          <w:sz w:val="24"/>
          <w:szCs w:val="28"/>
        </w:rPr>
        <w:t>基于提前识别出每个客户端不相关的更新并提前排除它们以阻止更新的思想，提出了一种 CMFL 框架。通过避免上传不相关的更新给服务器，从而降低了通信代价。Sattler</w:t>
      </w:r>
      <w:r>
        <w:rPr>
          <w:rFonts w:ascii="宋体" w:hAnsi="宋体"/>
          <w:kern w:val="0"/>
          <w:sz w:val="24"/>
          <w:szCs w:val="28"/>
          <w:vertAlign w:val="superscript"/>
        </w:rPr>
        <w:t>[</w:t>
      </w:r>
      <w:r>
        <w:rPr>
          <w:rFonts w:hint="eastAsia" w:ascii="宋体" w:hAnsi="宋体"/>
          <w:kern w:val="0"/>
          <w:sz w:val="24"/>
          <w:szCs w:val="28"/>
          <w:vertAlign w:val="superscript"/>
        </w:rPr>
        <w:t>50</w:t>
      </w:r>
      <w:r>
        <w:rPr>
          <w:rFonts w:ascii="宋体" w:hAnsi="宋体"/>
          <w:kern w:val="0"/>
          <w:sz w:val="24"/>
          <w:szCs w:val="28"/>
          <w:vertAlign w:val="superscript"/>
        </w:rPr>
        <w:t>]</w:t>
      </w:r>
      <w:r>
        <w:rPr>
          <w:rFonts w:ascii="宋体" w:hAnsi="宋体"/>
          <w:kern w:val="0"/>
          <w:sz w:val="24"/>
          <w:szCs w:val="28"/>
        </w:rPr>
        <w:t>针对当前集中基于压缩方式解决通信负载时仅仅压缩上行通信数据且只对理想条件有效的缺点，提出了 STC 压缩框架，实验证明在特定条件下优于联邦平均算法。Konecny</w:t>
      </w:r>
      <w:r>
        <w:rPr>
          <w:rFonts w:ascii="宋体" w:hAnsi="宋体"/>
          <w:kern w:val="0"/>
          <w:sz w:val="24"/>
          <w:szCs w:val="28"/>
          <w:vertAlign w:val="superscript"/>
        </w:rPr>
        <w:t>[</w:t>
      </w:r>
      <w:r>
        <w:rPr>
          <w:rFonts w:hint="eastAsia" w:ascii="宋体" w:hAnsi="宋体"/>
          <w:kern w:val="0"/>
          <w:sz w:val="24"/>
          <w:szCs w:val="28"/>
          <w:vertAlign w:val="superscript"/>
        </w:rPr>
        <w:t>51</w:t>
      </w:r>
      <w:r>
        <w:rPr>
          <w:rFonts w:ascii="宋体" w:hAnsi="宋体"/>
          <w:kern w:val="0"/>
          <w:sz w:val="24"/>
          <w:szCs w:val="28"/>
          <w:vertAlign w:val="superscript"/>
        </w:rPr>
        <w:t>]</w:t>
      </w:r>
      <w:r>
        <w:rPr>
          <w:rFonts w:ascii="宋体" w:hAnsi="宋体"/>
          <w:kern w:val="0"/>
          <w:sz w:val="24"/>
          <w:szCs w:val="28"/>
        </w:rPr>
        <w:t>、Suresh</w:t>
      </w:r>
      <w:r>
        <w:rPr>
          <w:rFonts w:ascii="宋体" w:hAnsi="宋体"/>
          <w:kern w:val="0"/>
          <w:sz w:val="24"/>
          <w:szCs w:val="28"/>
          <w:vertAlign w:val="superscript"/>
        </w:rPr>
        <w:t>[</w:t>
      </w:r>
      <w:r>
        <w:rPr>
          <w:rFonts w:hint="eastAsia" w:ascii="宋体" w:hAnsi="宋体"/>
          <w:kern w:val="0"/>
          <w:sz w:val="24"/>
          <w:szCs w:val="28"/>
          <w:vertAlign w:val="superscript"/>
        </w:rPr>
        <w:t>52</w:t>
      </w:r>
      <w:r>
        <w:rPr>
          <w:rFonts w:ascii="宋体" w:hAnsi="宋体"/>
          <w:kern w:val="0"/>
          <w:sz w:val="24"/>
          <w:szCs w:val="28"/>
          <w:vertAlign w:val="superscript"/>
        </w:rPr>
        <w:t>]</w:t>
      </w:r>
      <w:r>
        <w:rPr>
          <w:rFonts w:ascii="宋体" w:hAnsi="宋体"/>
          <w:kern w:val="0"/>
          <w:sz w:val="24"/>
          <w:szCs w:val="28"/>
        </w:rPr>
        <w:t>提出了两种降低上行通信代价的方式：结构化更新和梗概更新。结构化更新使用更少的样本和更少的更新，梗概更新则使用有损压缩的方式来更新参数。Caldas</w:t>
      </w:r>
      <w:r>
        <w:rPr>
          <w:rFonts w:ascii="宋体" w:hAnsi="宋体"/>
          <w:kern w:val="0"/>
          <w:sz w:val="24"/>
          <w:szCs w:val="28"/>
          <w:vertAlign w:val="superscript"/>
        </w:rPr>
        <w:t>[</w:t>
      </w:r>
      <w:r>
        <w:rPr>
          <w:rFonts w:hint="eastAsia" w:ascii="宋体" w:hAnsi="宋体"/>
          <w:kern w:val="0"/>
          <w:sz w:val="24"/>
          <w:szCs w:val="28"/>
          <w:vertAlign w:val="superscript"/>
        </w:rPr>
        <w:t>53</w:t>
      </w:r>
      <w:r>
        <w:rPr>
          <w:rFonts w:ascii="宋体" w:hAnsi="宋体"/>
          <w:kern w:val="0"/>
          <w:sz w:val="24"/>
          <w:szCs w:val="28"/>
          <w:vertAlign w:val="superscript"/>
        </w:rPr>
        <w:t>]</w:t>
      </w:r>
      <w:r>
        <w:rPr>
          <w:rFonts w:ascii="宋体" w:hAnsi="宋体"/>
          <w:kern w:val="0"/>
          <w:sz w:val="24"/>
          <w:szCs w:val="28"/>
        </w:rPr>
        <w:t>提出了一种联邦退出机制，使得可以高效地训练全局模型的更小子集，并采用服务器到客户端的压缩方式来解决下行通信压力。Li</w:t>
      </w:r>
      <w:r>
        <w:rPr>
          <w:rFonts w:ascii="宋体" w:hAnsi="宋体"/>
          <w:kern w:val="0"/>
          <w:sz w:val="24"/>
          <w:szCs w:val="28"/>
          <w:vertAlign w:val="superscript"/>
        </w:rPr>
        <w:t>[</w:t>
      </w:r>
      <w:r>
        <w:rPr>
          <w:rFonts w:hint="eastAsia" w:ascii="宋体" w:hAnsi="宋体"/>
          <w:kern w:val="0"/>
          <w:sz w:val="24"/>
          <w:szCs w:val="28"/>
          <w:vertAlign w:val="superscript"/>
        </w:rPr>
        <w:t>54</w:t>
      </w:r>
      <w:r>
        <w:rPr>
          <w:rFonts w:ascii="宋体" w:hAnsi="宋体"/>
          <w:kern w:val="0"/>
          <w:sz w:val="24"/>
          <w:szCs w:val="28"/>
          <w:vertAlign w:val="superscript"/>
        </w:rPr>
        <w:t>]</w:t>
      </w:r>
      <w:r>
        <w:rPr>
          <w:rFonts w:ascii="宋体" w:hAnsi="宋体"/>
          <w:kern w:val="0"/>
          <w:sz w:val="24"/>
          <w:szCs w:val="28"/>
        </w:rPr>
        <w:t>针对稀疏化、数据量化等传统减轻通信负担方法存在的缺点，提出了一种新的基于压缩感知的 CS - FL 算法，实验结果表明该算法明显优于现有的算法。Wu</w:t>
      </w:r>
      <w:r>
        <w:rPr>
          <w:rFonts w:ascii="宋体" w:hAnsi="宋体"/>
          <w:kern w:val="0"/>
          <w:sz w:val="24"/>
          <w:szCs w:val="28"/>
          <w:vertAlign w:val="superscript"/>
        </w:rPr>
        <w:t>[</w:t>
      </w:r>
      <w:r>
        <w:rPr>
          <w:rFonts w:hint="eastAsia" w:ascii="宋体" w:hAnsi="宋体"/>
          <w:kern w:val="0"/>
          <w:sz w:val="24"/>
          <w:szCs w:val="28"/>
          <w:vertAlign w:val="superscript"/>
        </w:rPr>
        <w:t>55</w:t>
      </w:r>
      <w:r>
        <w:rPr>
          <w:rFonts w:ascii="宋体" w:hAnsi="宋体"/>
          <w:kern w:val="0"/>
          <w:sz w:val="24"/>
          <w:szCs w:val="28"/>
          <w:vertAlign w:val="superscript"/>
        </w:rPr>
        <w:t>]</w:t>
      </w:r>
      <w:r>
        <w:rPr>
          <w:rFonts w:ascii="宋体" w:hAnsi="宋体"/>
          <w:kern w:val="0"/>
          <w:sz w:val="24"/>
          <w:szCs w:val="28"/>
        </w:rPr>
        <w:t>针对非 IID 数据集参数更新矩阵是稀疏的情况，提出了一种基于结构的通信简化算法 FedSCR，该算法在保持模型精度的同时，减少了通过网络传输的参数数量。</w:t>
      </w:r>
    </w:p>
    <w:p w14:paraId="516DA061">
      <w:pPr>
        <w:adjustRightInd w:val="0"/>
        <w:snapToGrid w:val="0"/>
        <w:spacing w:line="360" w:lineRule="auto"/>
        <w:ind w:firstLine="480" w:firstLineChars="200"/>
        <w:rPr>
          <w:rFonts w:ascii="宋体" w:hAnsi="宋体"/>
          <w:kern w:val="0"/>
          <w:sz w:val="24"/>
          <w:szCs w:val="28"/>
        </w:rPr>
      </w:pPr>
      <w:r>
        <w:rPr>
          <w:rFonts w:ascii="宋体" w:hAnsi="宋体"/>
          <w:kern w:val="0"/>
          <w:sz w:val="24"/>
          <w:szCs w:val="28"/>
        </w:rPr>
        <w:t>在联邦学习中隐私与安全技术研究方面，Xu</w:t>
      </w:r>
      <w:r>
        <w:rPr>
          <w:rFonts w:ascii="宋体" w:hAnsi="宋体"/>
          <w:kern w:val="0"/>
          <w:sz w:val="24"/>
          <w:szCs w:val="28"/>
          <w:vertAlign w:val="superscript"/>
        </w:rPr>
        <w:t>[</w:t>
      </w:r>
      <w:r>
        <w:rPr>
          <w:rFonts w:hint="eastAsia" w:ascii="宋体" w:hAnsi="宋体"/>
          <w:kern w:val="0"/>
          <w:sz w:val="24"/>
          <w:szCs w:val="28"/>
          <w:vertAlign w:val="superscript"/>
        </w:rPr>
        <w:t>56</w:t>
      </w:r>
      <w:r>
        <w:rPr>
          <w:rFonts w:ascii="宋体" w:hAnsi="宋体"/>
          <w:kern w:val="0"/>
          <w:sz w:val="24"/>
          <w:szCs w:val="28"/>
          <w:vertAlign w:val="superscript"/>
        </w:rPr>
        <w:t>]</w:t>
      </w:r>
      <w:r>
        <w:rPr>
          <w:rFonts w:ascii="宋体" w:hAnsi="宋体"/>
          <w:kern w:val="0"/>
          <w:sz w:val="24"/>
          <w:szCs w:val="28"/>
        </w:rPr>
        <w:t>提出了一种安全可验证的联邦学习网络—VerifyNet，解决了在训练过程中保护隐私以及验证从服务器端返回结果的正确性这两个问题。Geyer</w:t>
      </w:r>
      <w:r>
        <w:rPr>
          <w:rFonts w:ascii="宋体" w:hAnsi="宋体"/>
          <w:kern w:val="0"/>
          <w:sz w:val="24"/>
          <w:szCs w:val="28"/>
          <w:vertAlign w:val="superscript"/>
        </w:rPr>
        <w:t>[</w:t>
      </w:r>
      <w:r>
        <w:rPr>
          <w:rFonts w:hint="eastAsia" w:ascii="宋体" w:hAnsi="宋体"/>
          <w:kern w:val="0"/>
          <w:sz w:val="24"/>
          <w:szCs w:val="28"/>
          <w:vertAlign w:val="superscript"/>
        </w:rPr>
        <w:t>57</w:t>
      </w:r>
      <w:r>
        <w:rPr>
          <w:rFonts w:ascii="宋体" w:hAnsi="宋体"/>
          <w:kern w:val="0"/>
          <w:sz w:val="24"/>
          <w:szCs w:val="28"/>
          <w:vertAlign w:val="superscript"/>
        </w:rPr>
        <w:t>]</w:t>
      </w:r>
      <w:r>
        <w:rPr>
          <w:rFonts w:ascii="宋体" w:hAnsi="宋体"/>
          <w:kern w:val="0"/>
          <w:sz w:val="24"/>
          <w:szCs w:val="28"/>
        </w:rPr>
        <w:t>为了解决联邦学习容易受到差异化攻击从而暴露用户贡献的问题，提出了基于客户端差分隐私的联邦学习方案，提高了训练过程的安全性。Triastcyn</w:t>
      </w:r>
      <w:r>
        <w:rPr>
          <w:rFonts w:ascii="宋体" w:hAnsi="宋体"/>
          <w:kern w:val="0"/>
          <w:sz w:val="24"/>
          <w:szCs w:val="28"/>
          <w:vertAlign w:val="superscript"/>
        </w:rPr>
        <w:t>[</w:t>
      </w:r>
      <w:r>
        <w:rPr>
          <w:rFonts w:hint="eastAsia" w:ascii="宋体" w:hAnsi="宋体"/>
          <w:kern w:val="0"/>
          <w:sz w:val="24"/>
          <w:szCs w:val="28"/>
          <w:vertAlign w:val="superscript"/>
        </w:rPr>
        <w:t>58</w:t>
      </w:r>
      <w:r>
        <w:rPr>
          <w:rFonts w:ascii="宋体" w:hAnsi="宋体"/>
          <w:kern w:val="0"/>
          <w:sz w:val="24"/>
          <w:szCs w:val="28"/>
          <w:vertAlign w:val="superscript"/>
        </w:rPr>
        <w:t>]</w:t>
      </w:r>
      <w:r>
        <w:rPr>
          <w:rFonts w:ascii="宋体" w:hAnsi="宋体"/>
          <w:kern w:val="0"/>
          <w:sz w:val="24"/>
          <w:szCs w:val="28"/>
        </w:rPr>
        <w:t>提出了一种框架 FedGP，适用于联邦学习背景下的隐私保护数据发布，使用生成对抗网络来获取隐私保护人工样本并评估信息泄露风险，实验证明 FedGP 能生成高质量的标签数据来训练验证监督模型，从而提高模型的鲁棒性。Cheng</w:t>
      </w:r>
      <w:r>
        <w:rPr>
          <w:rFonts w:ascii="宋体" w:hAnsi="宋体"/>
          <w:kern w:val="0"/>
          <w:sz w:val="24"/>
          <w:szCs w:val="28"/>
          <w:vertAlign w:val="superscript"/>
        </w:rPr>
        <w:t>[</w:t>
      </w:r>
      <w:r>
        <w:rPr>
          <w:rFonts w:hint="eastAsia" w:ascii="宋体" w:hAnsi="宋体"/>
          <w:kern w:val="0"/>
          <w:sz w:val="24"/>
          <w:szCs w:val="28"/>
          <w:vertAlign w:val="superscript"/>
        </w:rPr>
        <w:t>59</w:t>
      </w:r>
      <w:r>
        <w:rPr>
          <w:rFonts w:ascii="宋体" w:hAnsi="宋体"/>
          <w:kern w:val="0"/>
          <w:sz w:val="24"/>
          <w:szCs w:val="28"/>
          <w:vertAlign w:val="superscript"/>
        </w:rPr>
        <w:t>]</w:t>
      </w:r>
      <w:r>
        <w:rPr>
          <w:rFonts w:ascii="宋体" w:hAnsi="宋体"/>
          <w:kern w:val="0"/>
          <w:sz w:val="24"/>
          <w:szCs w:val="28"/>
        </w:rPr>
        <w:t>提出了一个无损的隐私保护加速系统，能够在保护隐私的同时达到相同的精度，适用于纵向联邦学习。Ma</w:t>
      </w:r>
      <w:r>
        <w:rPr>
          <w:rFonts w:ascii="宋体" w:hAnsi="宋体"/>
          <w:kern w:val="0"/>
          <w:sz w:val="24"/>
          <w:szCs w:val="28"/>
          <w:vertAlign w:val="superscript"/>
        </w:rPr>
        <w:t>[</w:t>
      </w:r>
      <w:r>
        <w:rPr>
          <w:rFonts w:hint="eastAsia" w:ascii="宋体" w:hAnsi="宋体"/>
          <w:kern w:val="0"/>
          <w:sz w:val="24"/>
          <w:szCs w:val="28"/>
          <w:vertAlign w:val="superscript"/>
        </w:rPr>
        <w:t>60</w:t>
      </w:r>
      <w:r>
        <w:rPr>
          <w:rFonts w:ascii="宋体" w:hAnsi="宋体"/>
          <w:kern w:val="0"/>
          <w:sz w:val="24"/>
          <w:szCs w:val="28"/>
          <w:vertAlign w:val="superscript"/>
        </w:rPr>
        <w:t>]</w:t>
      </w:r>
      <w:r>
        <w:rPr>
          <w:rFonts w:ascii="宋体" w:hAnsi="宋体"/>
          <w:kern w:val="0"/>
          <w:sz w:val="24"/>
          <w:szCs w:val="28"/>
        </w:rPr>
        <w:t>针对诚实且好奇客户端和服务器，提出了多秘钥同态加密协议，保证了模型在诚实且好奇环境下的机密性。Kanagavelu</w:t>
      </w:r>
      <w:r>
        <w:rPr>
          <w:rFonts w:ascii="宋体" w:hAnsi="宋体"/>
          <w:kern w:val="0"/>
          <w:sz w:val="24"/>
          <w:szCs w:val="28"/>
          <w:vertAlign w:val="superscript"/>
        </w:rPr>
        <w:t>[</w:t>
      </w:r>
      <w:r>
        <w:rPr>
          <w:rFonts w:hint="eastAsia" w:ascii="宋体" w:hAnsi="宋体"/>
          <w:kern w:val="0"/>
          <w:sz w:val="24"/>
          <w:szCs w:val="28"/>
          <w:vertAlign w:val="superscript"/>
        </w:rPr>
        <w:t>61</w:t>
      </w:r>
      <w:r>
        <w:rPr>
          <w:rFonts w:ascii="宋体" w:hAnsi="宋体"/>
          <w:kern w:val="0"/>
          <w:sz w:val="24"/>
          <w:szCs w:val="28"/>
          <w:vertAlign w:val="superscript"/>
        </w:rPr>
        <w:t>]</w:t>
      </w:r>
      <w:r>
        <w:rPr>
          <w:rFonts w:ascii="宋体" w:hAnsi="宋体"/>
          <w:kern w:val="0"/>
          <w:sz w:val="24"/>
          <w:szCs w:val="28"/>
        </w:rPr>
        <w:t>提出基于安全多方计算的两阶段机制来实现联邦学习隐私保护模型聚合。</w:t>
      </w:r>
    </w:p>
    <w:p w14:paraId="49AA467A">
      <w:pPr>
        <w:adjustRightInd w:val="0"/>
        <w:snapToGrid w:val="0"/>
        <w:spacing w:line="360" w:lineRule="auto"/>
        <w:ind w:left="50" w:firstLine="429" w:firstLineChars="179"/>
        <w:rPr>
          <w:rFonts w:ascii="宋体" w:hAnsi="宋体"/>
          <w:kern w:val="0"/>
          <w:sz w:val="24"/>
          <w:szCs w:val="28"/>
        </w:rPr>
      </w:pPr>
      <w:r>
        <w:rPr>
          <w:rFonts w:ascii="宋体" w:hAnsi="宋体"/>
          <w:kern w:val="0"/>
          <w:sz w:val="24"/>
          <w:szCs w:val="28"/>
        </w:rPr>
        <w:t>针对用户行为特征的研究已经持续多年，从电子商务领域基于用户画像的商品推荐，到安全领域基于用户和实体行为的特征提取和建模分析</w:t>
      </w:r>
      <w:r>
        <w:rPr>
          <w:rFonts w:ascii="宋体" w:hAnsi="宋体"/>
          <w:kern w:val="0"/>
          <w:sz w:val="24"/>
          <w:szCs w:val="28"/>
          <w:vertAlign w:val="superscript"/>
        </w:rPr>
        <w:t>[</w:t>
      </w:r>
      <w:r>
        <w:rPr>
          <w:rFonts w:hint="eastAsia" w:ascii="宋体" w:hAnsi="宋体"/>
          <w:kern w:val="0"/>
          <w:sz w:val="24"/>
          <w:szCs w:val="28"/>
          <w:vertAlign w:val="superscript"/>
        </w:rPr>
        <w:t>62</w:t>
      </w:r>
      <w:r>
        <w:rPr>
          <w:rFonts w:ascii="宋体" w:hAnsi="宋体"/>
          <w:kern w:val="0"/>
          <w:sz w:val="24"/>
          <w:szCs w:val="28"/>
          <w:vertAlign w:val="superscript"/>
        </w:rPr>
        <w:t>]</w:t>
      </w:r>
      <w:r>
        <w:rPr>
          <w:rFonts w:ascii="宋体" w:hAnsi="宋体"/>
          <w:kern w:val="0"/>
          <w:sz w:val="24"/>
          <w:szCs w:val="28"/>
        </w:rPr>
        <w:t>，一直都是研究热点。</w:t>
      </w:r>
      <w:r>
        <w:rPr>
          <w:rFonts w:hint="eastAsia" w:ascii="宋体" w:hAnsi="宋体"/>
          <w:kern w:val="0"/>
          <w:sz w:val="24"/>
          <w:szCs w:val="28"/>
        </w:rPr>
        <w:t>隐私侵权行为特征可以从多个维度构建，如操作的类型、内容、状态、金额、数量、频次等时空特征，以及复杂的统计特征等，还可以利用机器学习或深度学习建模，获取虽然难以用业务语言解释，但却很好地诠释业务内涵的隐式特征</w:t>
      </w:r>
      <w:r>
        <w:rPr>
          <w:rFonts w:hint="eastAsia" w:ascii="宋体" w:hAnsi="宋体"/>
          <w:kern w:val="0"/>
          <w:sz w:val="24"/>
          <w:szCs w:val="28"/>
          <w:vertAlign w:val="superscript"/>
        </w:rPr>
        <w:t>[63][64][65]</w:t>
      </w:r>
      <w:r>
        <w:rPr>
          <w:rFonts w:hint="eastAsia" w:ascii="宋体" w:hAnsi="宋体"/>
          <w:kern w:val="0"/>
          <w:sz w:val="24"/>
          <w:szCs w:val="28"/>
        </w:rPr>
        <w:t>。从</w:t>
      </w:r>
      <w:r>
        <w:rPr>
          <w:rFonts w:ascii="宋体" w:hAnsi="宋体"/>
          <w:kern w:val="0"/>
          <w:sz w:val="24"/>
          <w:szCs w:val="28"/>
        </w:rPr>
        <w:t>手工构建行为特征到利用深度学习建模自动发现潜在特征，也都有很多成熟的方法、算法和方案</w:t>
      </w:r>
      <w:r>
        <w:rPr>
          <w:rFonts w:ascii="宋体" w:hAnsi="宋体"/>
          <w:kern w:val="0"/>
          <w:sz w:val="24"/>
          <w:szCs w:val="28"/>
          <w:vertAlign w:val="superscript"/>
        </w:rPr>
        <w:t>[</w:t>
      </w:r>
      <w:r>
        <w:rPr>
          <w:rFonts w:hint="eastAsia" w:ascii="宋体" w:hAnsi="宋体"/>
          <w:kern w:val="0"/>
          <w:sz w:val="24"/>
          <w:szCs w:val="28"/>
          <w:vertAlign w:val="superscript"/>
        </w:rPr>
        <w:t>66</w:t>
      </w:r>
      <w:r>
        <w:rPr>
          <w:rFonts w:ascii="宋体" w:hAnsi="宋体"/>
          <w:kern w:val="0"/>
          <w:sz w:val="24"/>
          <w:szCs w:val="28"/>
          <w:vertAlign w:val="superscript"/>
        </w:rPr>
        <w:t>]</w:t>
      </w:r>
      <w:r>
        <w:rPr>
          <w:rFonts w:ascii="宋体" w:hAnsi="宋体"/>
          <w:kern w:val="0"/>
          <w:sz w:val="24"/>
          <w:szCs w:val="28"/>
        </w:rPr>
        <w:t>。以文本特征提取为例，常用的方法有过滤（词频、信息增益、互信息法）、映射（潜在语义分析）、融合（加权 K 近邻）、聚类（卡方聚类）、深度学习（卷积神经网络、递归神经网络）等</w:t>
      </w:r>
      <w:r>
        <w:rPr>
          <w:rFonts w:ascii="宋体" w:hAnsi="宋体"/>
          <w:kern w:val="0"/>
          <w:sz w:val="24"/>
          <w:szCs w:val="28"/>
          <w:vertAlign w:val="superscript"/>
        </w:rPr>
        <w:t>[</w:t>
      </w:r>
      <w:r>
        <w:rPr>
          <w:rFonts w:hint="eastAsia" w:ascii="宋体" w:hAnsi="宋体"/>
          <w:kern w:val="0"/>
          <w:sz w:val="24"/>
          <w:szCs w:val="28"/>
          <w:vertAlign w:val="superscript"/>
        </w:rPr>
        <w:t>67</w:t>
      </w:r>
      <w:r>
        <w:rPr>
          <w:rFonts w:ascii="宋体" w:hAnsi="宋体"/>
          <w:kern w:val="0"/>
          <w:sz w:val="24"/>
          <w:szCs w:val="28"/>
          <w:vertAlign w:val="superscript"/>
        </w:rPr>
        <w:t>]</w:t>
      </w:r>
      <w:r>
        <w:rPr>
          <w:rFonts w:ascii="宋体" w:hAnsi="宋体"/>
          <w:kern w:val="0"/>
          <w:sz w:val="24"/>
          <w:szCs w:val="28"/>
        </w:rPr>
        <w:t>。随着个人信息保护相关法律法规的颁布，信息系统中数据处理行为的合规性问题也逐渐受到重视，并开展了相关研究，如利用自然语言处理技术对隐私政策中的关键特征进行提取和标注，自动生成数据安全规则，用于检测系统中违背隐私政策的侵权行为</w:t>
      </w:r>
      <w:r>
        <w:rPr>
          <w:rFonts w:ascii="宋体" w:hAnsi="宋体"/>
          <w:kern w:val="0"/>
          <w:sz w:val="24"/>
          <w:szCs w:val="28"/>
          <w:vertAlign w:val="superscript"/>
        </w:rPr>
        <w:t>[</w:t>
      </w:r>
      <w:r>
        <w:rPr>
          <w:rFonts w:hint="eastAsia" w:ascii="宋体" w:hAnsi="宋体"/>
          <w:kern w:val="0"/>
          <w:sz w:val="24"/>
          <w:szCs w:val="28"/>
          <w:vertAlign w:val="superscript"/>
        </w:rPr>
        <w:t>68</w:t>
      </w:r>
      <w:r>
        <w:rPr>
          <w:rFonts w:ascii="宋体" w:hAnsi="宋体"/>
          <w:kern w:val="0"/>
          <w:sz w:val="24"/>
          <w:szCs w:val="28"/>
          <w:vertAlign w:val="superscript"/>
        </w:rPr>
        <w:t>][</w:t>
      </w:r>
      <w:r>
        <w:rPr>
          <w:rFonts w:hint="eastAsia" w:ascii="宋体" w:hAnsi="宋体"/>
          <w:kern w:val="0"/>
          <w:sz w:val="24"/>
          <w:szCs w:val="28"/>
          <w:vertAlign w:val="superscript"/>
        </w:rPr>
        <w:t>69</w:t>
      </w:r>
      <w:r>
        <w:rPr>
          <w:rFonts w:ascii="宋体" w:hAnsi="宋体"/>
          <w:kern w:val="0"/>
          <w:sz w:val="24"/>
          <w:szCs w:val="28"/>
          <w:vertAlign w:val="superscript"/>
        </w:rPr>
        <w:t>]</w:t>
      </w:r>
      <w:r>
        <w:rPr>
          <w:rFonts w:ascii="宋体" w:hAnsi="宋体"/>
          <w:kern w:val="0"/>
          <w:sz w:val="24"/>
          <w:szCs w:val="28"/>
        </w:rPr>
        <w:t>。</w:t>
      </w:r>
    </w:p>
    <w:p w14:paraId="0CF8EB85">
      <w:pPr>
        <w:adjustRightInd w:val="0"/>
        <w:snapToGrid w:val="0"/>
        <w:spacing w:line="360" w:lineRule="auto"/>
        <w:ind w:firstLine="480" w:firstLineChars="200"/>
        <w:rPr>
          <w:rFonts w:ascii="宋体" w:hAnsi="宋体"/>
          <w:kern w:val="0"/>
          <w:sz w:val="24"/>
          <w:szCs w:val="28"/>
        </w:rPr>
      </w:pPr>
      <w:r>
        <w:rPr>
          <w:rFonts w:ascii="宋体" w:hAnsi="宋体"/>
          <w:kern w:val="0"/>
          <w:sz w:val="24"/>
          <w:szCs w:val="28"/>
        </w:rPr>
        <w:t>在规则集构建方面，</w:t>
      </w:r>
      <w:r>
        <w:rPr>
          <w:rFonts w:hint="eastAsia" w:ascii="宋体" w:hAnsi="宋体"/>
          <w:kern w:val="0"/>
          <w:sz w:val="24"/>
          <w:szCs w:val="28"/>
        </w:rPr>
        <w:t>要考虑如何保证规则集中的规则之间不出现冲突、冗余和不一致的情况</w:t>
      </w:r>
      <w:r>
        <w:rPr>
          <w:rFonts w:hint="eastAsia" w:ascii="宋体" w:hAnsi="宋体"/>
          <w:kern w:val="0"/>
          <w:sz w:val="24"/>
          <w:szCs w:val="28"/>
          <w:vertAlign w:val="superscript"/>
        </w:rPr>
        <w:t>[70]</w:t>
      </w:r>
      <w:r>
        <w:rPr>
          <w:rFonts w:hint="eastAsia" w:ascii="宋体" w:hAnsi="宋体"/>
          <w:kern w:val="0"/>
          <w:sz w:val="24"/>
          <w:szCs w:val="28"/>
        </w:rPr>
        <w:t>，涉及到如何优化规则集的逻辑和结构设计，并与高效的规则匹配算法结合，实现复杂规则的快速和准确匹配</w:t>
      </w:r>
      <w:r>
        <w:rPr>
          <w:rFonts w:hint="eastAsia" w:ascii="宋体" w:hAnsi="宋体"/>
          <w:kern w:val="0"/>
          <w:sz w:val="24"/>
          <w:szCs w:val="28"/>
          <w:vertAlign w:val="superscript"/>
        </w:rPr>
        <w:t>[71]</w:t>
      </w:r>
      <w:r>
        <w:rPr>
          <w:rFonts w:hint="eastAsia" w:ascii="宋体" w:hAnsi="宋体"/>
          <w:kern w:val="0"/>
          <w:sz w:val="24"/>
          <w:szCs w:val="28"/>
        </w:rPr>
        <w:t>。</w:t>
      </w:r>
      <w:r>
        <w:rPr>
          <w:rFonts w:ascii="宋体" w:hAnsi="宋体"/>
          <w:kern w:val="0"/>
          <w:sz w:val="24"/>
          <w:szCs w:val="28"/>
        </w:rPr>
        <w:t>传统的方式是手工构建，但除了手工配置规则集外，还可以从数据中学习并自动构建规则集，例如利用模糊推理系统、机器学习等方法，但这样构建的规则集的规则可解释性会变差，规则也会因考虑的变量数量而变大，因此研究人员也在研究设计可解释的、简化的模糊规则库</w:t>
      </w:r>
      <w:r>
        <w:rPr>
          <w:rFonts w:ascii="宋体" w:hAnsi="宋体"/>
          <w:kern w:val="0"/>
          <w:sz w:val="24"/>
          <w:szCs w:val="28"/>
          <w:vertAlign w:val="superscript"/>
        </w:rPr>
        <w:t>[</w:t>
      </w:r>
      <w:r>
        <w:rPr>
          <w:rFonts w:hint="eastAsia" w:ascii="宋体" w:hAnsi="宋体"/>
          <w:kern w:val="0"/>
          <w:sz w:val="24"/>
          <w:szCs w:val="28"/>
          <w:vertAlign w:val="superscript"/>
        </w:rPr>
        <w:t>72</w:t>
      </w:r>
      <w:r>
        <w:rPr>
          <w:rFonts w:ascii="宋体" w:hAnsi="宋体"/>
          <w:kern w:val="0"/>
          <w:sz w:val="24"/>
          <w:szCs w:val="28"/>
          <w:vertAlign w:val="superscript"/>
        </w:rPr>
        <w:t>][</w:t>
      </w:r>
      <w:r>
        <w:rPr>
          <w:rFonts w:hint="eastAsia" w:ascii="宋体" w:hAnsi="宋体"/>
          <w:kern w:val="0"/>
          <w:sz w:val="24"/>
          <w:szCs w:val="28"/>
          <w:vertAlign w:val="superscript"/>
        </w:rPr>
        <w:t>73</w:t>
      </w:r>
      <w:r>
        <w:rPr>
          <w:rFonts w:ascii="宋体" w:hAnsi="宋体"/>
          <w:kern w:val="0"/>
          <w:sz w:val="24"/>
          <w:szCs w:val="28"/>
          <w:vertAlign w:val="superscript"/>
        </w:rPr>
        <w:t>][</w:t>
      </w:r>
      <w:r>
        <w:rPr>
          <w:rFonts w:hint="eastAsia" w:ascii="宋体" w:hAnsi="宋体"/>
          <w:kern w:val="0"/>
          <w:sz w:val="24"/>
          <w:szCs w:val="28"/>
          <w:vertAlign w:val="superscript"/>
        </w:rPr>
        <w:t>74</w:t>
      </w:r>
      <w:r>
        <w:rPr>
          <w:rFonts w:ascii="宋体" w:hAnsi="宋体"/>
          <w:kern w:val="0"/>
          <w:sz w:val="24"/>
          <w:szCs w:val="28"/>
          <w:vertAlign w:val="superscript"/>
        </w:rPr>
        <w:t>]</w:t>
      </w:r>
      <w:r>
        <w:rPr>
          <w:rFonts w:ascii="宋体" w:hAnsi="宋体"/>
          <w:kern w:val="0"/>
          <w:sz w:val="24"/>
          <w:szCs w:val="28"/>
        </w:rPr>
        <w:t>。规则集中的规则还存在冲突的问题，目前常用的冲突消除策略有优先级法、可信度法、代价法、自然顺序法等，规则集的序列化分为外存和内存两种形态，外存中一般采用规则文件、数据库表等方式存储，内存中由规则匹配时所需的规则和事实数据、匹配中间结果、最后的匹配结果以及其它辅助信息组成的动态数据库</w:t>
      </w:r>
      <w:r>
        <w:rPr>
          <w:rFonts w:ascii="宋体" w:hAnsi="宋体"/>
          <w:kern w:val="0"/>
          <w:sz w:val="24"/>
          <w:szCs w:val="28"/>
          <w:vertAlign w:val="superscript"/>
        </w:rPr>
        <w:t>[</w:t>
      </w:r>
      <w:r>
        <w:rPr>
          <w:rFonts w:hint="eastAsia" w:ascii="宋体" w:hAnsi="宋体"/>
          <w:kern w:val="0"/>
          <w:sz w:val="24"/>
          <w:szCs w:val="28"/>
          <w:vertAlign w:val="superscript"/>
        </w:rPr>
        <w:t>75</w:t>
      </w:r>
      <w:r>
        <w:rPr>
          <w:rFonts w:ascii="宋体" w:hAnsi="宋体"/>
          <w:kern w:val="0"/>
          <w:sz w:val="24"/>
          <w:szCs w:val="28"/>
          <w:vertAlign w:val="superscript"/>
        </w:rPr>
        <w:t>]</w:t>
      </w:r>
      <w:r>
        <w:rPr>
          <w:rFonts w:ascii="宋体" w:hAnsi="宋体"/>
          <w:kern w:val="0"/>
          <w:sz w:val="24"/>
          <w:szCs w:val="28"/>
        </w:rPr>
        <w:t>。在性能方面，在冲突检测时通过规则属性选择规则子集，可以提高检测效率</w:t>
      </w:r>
      <w:r>
        <w:rPr>
          <w:rFonts w:ascii="宋体" w:hAnsi="宋体"/>
          <w:kern w:val="0"/>
          <w:sz w:val="24"/>
          <w:szCs w:val="28"/>
          <w:vertAlign w:val="superscript"/>
        </w:rPr>
        <w:t>[</w:t>
      </w:r>
      <w:r>
        <w:rPr>
          <w:rFonts w:hint="eastAsia" w:ascii="宋体" w:hAnsi="宋体"/>
          <w:kern w:val="0"/>
          <w:sz w:val="24"/>
          <w:szCs w:val="28"/>
          <w:vertAlign w:val="superscript"/>
        </w:rPr>
        <w:t>76</w:t>
      </w:r>
      <w:r>
        <w:rPr>
          <w:rFonts w:ascii="宋体" w:hAnsi="宋体"/>
          <w:kern w:val="0"/>
          <w:sz w:val="24"/>
          <w:szCs w:val="28"/>
          <w:vertAlign w:val="superscript"/>
        </w:rPr>
        <w:t>]</w:t>
      </w:r>
      <w:r>
        <w:rPr>
          <w:rFonts w:ascii="宋体" w:hAnsi="宋体"/>
          <w:kern w:val="0"/>
          <w:sz w:val="24"/>
          <w:szCs w:val="28"/>
        </w:rPr>
        <w:t>，在系统开发和部署时，也可以考虑利用分布式架构、流计算等技术，进一步优化规则整体规则匹配效能</w:t>
      </w:r>
      <w:r>
        <w:rPr>
          <w:rFonts w:ascii="宋体" w:hAnsi="宋体"/>
          <w:kern w:val="0"/>
          <w:sz w:val="24"/>
          <w:szCs w:val="28"/>
          <w:vertAlign w:val="superscript"/>
        </w:rPr>
        <w:t>[</w:t>
      </w:r>
      <w:r>
        <w:rPr>
          <w:rFonts w:hint="eastAsia" w:ascii="宋体" w:hAnsi="宋体"/>
          <w:kern w:val="0"/>
          <w:sz w:val="24"/>
          <w:szCs w:val="28"/>
          <w:vertAlign w:val="superscript"/>
        </w:rPr>
        <w:t>77</w:t>
      </w:r>
      <w:r>
        <w:rPr>
          <w:rFonts w:ascii="宋体" w:hAnsi="宋体"/>
          <w:kern w:val="0"/>
          <w:sz w:val="24"/>
          <w:szCs w:val="28"/>
          <w:vertAlign w:val="superscript"/>
        </w:rPr>
        <w:t>]</w:t>
      </w:r>
      <w:r>
        <w:rPr>
          <w:rFonts w:ascii="宋体" w:hAnsi="宋体"/>
          <w:kern w:val="0"/>
          <w:sz w:val="24"/>
          <w:szCs w:val="28"/>
        </w:rPr>
        <w:t>。</w:t>
      </w:r>
    </w:p>
    <w:p w14:paraId="2C3C7688">
      <w:pPr>
        <w:adjustRightInd w:val="0"/>
        <w:snapToGrid w:val="0"/>
        <w:spacing w:line="360" w:lineRule="auto"/>
        <w:ind w:left="50" w:firstLine="429" w:firstLineChars="179"/>
        <w:rPr>
          <w:rFonts w:ascii="宋体" w:hAnsi="宋体"/>
          <w:kern w:val="0"/>
          <w:sz w:val="24"/>
          <w:szCs w:val="28"/>
        </w:rPr>
      </w:pPr>
      <w:r>
        <w:rPr>
          <w:rFonts w:ascii="宋体" w:hAnsi="宋体"/>
          <w:kern w:val="0"/>
          <w:sz w:val="24"/>
          <w:szCs w:val="28"/>
        </w:rPr>
        <w:t>目前代表性的规则匹配算法有顺序匹配算法、基于哈希表的匹配算法、Rete 算法、Leaps 算法等，其中由 Charles L.Forgy 博士发明的 Rete 算法应用最为广泛，它的匹配速度快，速度与规则的数量无关。Rete 算法的基本思想是保存过去匹配过程中留下的全部信息，以空间代价换取执行效率，针对 Rete 算法消耗资源多和匹配性能的问题，也有研究者提出了 Rete 改进算法</w:t>
      </w:r>
      <w:r>
        <w:rPr>
          <w:rFonts w:ascii="宋体" w:hAnsi="宋体"/>
          <w:kern w:val="0"/>
          <w:sz w:val="24"/>
          <w:szCs w:val="28"/>
          <w:vertAlign w:val="superscript"/>
        </w:rPr>
        <w:t>[</w:t>
      </w:r>
      <w:r>
        <w:rPr>
          <w:rFonts w:hint="eastAsia" w:ascii="宋体" w:hAnsi="宋体"/>
          <w:kern w:val="0"/>
          <w:sz w:val="24"/>
          <w:szCs w:val="28"/>
          <w:vertAlign w:val="superscript"/>
        </w:rPr>
        <w:t>78</w:t>
      </w:r>
      <w:r>
        <w:rPr>
          <w:rFonts w:ascii="宋体" w:hAnsi="宋体"/>
          <w:kern w:val="0"/>
          <w:sz w:val="24"/>
          <w:szCs w:val="28"/>
          <w:vertAlign w:val="superscript"/>
        </w:rPr>
        <w:t>][</w:t>
      </w:r>
      <w:r>
        <w:rPr>
          <w:rFonts w:hint="eastAsia" w:ascii="宋体" w:hAnsi="宋体"/>
          <w:kern w:val="0"/>
          <w:sz w:val="24"/>
          <w:szCs w:val="28"/>
          <w:vertAlign w:val="superscript"/>
        </w:rPr>
        <w:t>79</w:t>
      </w:r>
      <w:r>
        <w:rPr>
          <w:rFonts w:ascii="宋体" w:hAnsi="宋体"/>
          <w:kern w:val="0"/>
          <w:sz w:val="24"/>
          <w:szCs w:val="28"/>
          <w:vertAlign w:val="superscript"/>
        </w:rPr>
        <w:t>][</w:t>
      </w:r>
      <w:r>
        <w:rPr>
          <w:rFonts w:hint="eastAsia" w:ascii="宋体" w:hAnsi="宋体"/>
          <w:kern w:val="0"/>
          <w:sz w:val="24"/>
          <w:szCs w:val="28"/>
          <w:vertAlign w:val="superscript"/>
        </w:rPr>
        <w:t>80</w:t>
      </w:r>
      <w:r>
        <w:rPr>
          <w:rFonts w:ascii="宋体" w:hAnsi="宋体"/>
          <w:kern w:val="0"/>
          <w:sz w:val="24"/>
          <w:szCs w:val="28"/>
          <w:vertAlign w:val="superscript"/>
        </w:rPr>
        <w:t>]</w:t>
      </w:r>
      <w:r>
        <w:rPr>
          <w:rFonts w:ascii="宋体" w:hAnsi="宋体"/>
          <w:kern w:val="0"/>
          <w:sz w:val="24"/>
          <w:szCs w:val="28"/>
        </w:rPr>
        <w:t>。</w:t>
      </w:r>
    </w:p>
    <w:p w14:paraId="548045AD">
      <w:pPr>
        <w:adjustRightInd w:val="0"/>
        <w:snapToGrid w:val="0"/>
        <w:spacing w:line="360" w:lineRule="auto"/>
        <w:ind w:firstLine="480" w:firstLineChars="200"/>
        <w:rPr>
          <w:rFonts w:ascii="宋体" w:hAnsi="宋体"/>
          <w:kern w:val="0"/>
          <w:sz w:val="24"/>
          <w:szCs w:val="28"/>
        </w:rPr>
      </w:pPr>
      <w:r>
        <w:rPr>
          <w:rFonts w:hint="eastAsia" w:ascii="宋体" w:hAnsi="宋体"/>
          <w:kern w:val="0"/>
          <w:sz w:val="24"/>
          <w:szCs w:val="28"/>
        </w:rPr>
        <w:t>隐私侵权事件的问题形式多样，种类繁多，错综复杂。云计算中的大数据的隐私侵权是由于数据集的限制、隐私保证率或可获得的准确数据的传播而发生的。其中组合Diff匿名算法（K-匿名和差分模型），以提供数据匿名性，并保证在私有数据的模糊性和一般数据的清晰性之间保持平衡</w:t>
      </w:r>
      <w:r>
        <w:rPr>
          <w:rFonts w:hint="eastAsia" w:ascii="宋体" w:hAnsi="宋体"/>
          <w:kern w:val="0"/>
          <w:sz w:val="24"/>
          <w:szCs w:val="28"/>
          <w:vertAlign w:val="superscript"/>
        </w:rPr>
        <w:t>[81</w:t>
      </w:r>
      <w:r>
        <w:rPr>
          <w:rFonts w:ascii="宋体" w:hAnsi="宋体"/>
          <w:kern w:val="0"/>
          <w:sz w:val="24"/>
          <w:szCs w:val="28"/>
          <w:vertAlign w:val="superscript"/>
        </w:rPr>
        <w:t>]</w:t>
      </w:r>
      <w:r>
        <w:rPr>
          <w:rFonts w:hint="eastAsia" w:ascii="宋体" w:hAnsi="宋体"/>
          <w:kern w:val="0"/>
          <w:sz w:val="24"/>
          <w:szCs w:val="28"/>
        </w:rPr>
        <w:t>。恶意移动应用程序利用用户的私人信息进行攻击，基于上下文的访问控制是处理隐私侵权问题的主要方法之一，因为用户通常根据其上下文情况决定是否允许应用程序访问其私人信息。为了提高推导上下文属性和隐私规则的准确性，一种有效检测和处理不一致隐私偏好的方法，称为隐私悖论和湍流现象。发现五个语境属性对用户的隐私偏好影响最大</w:t>
      </w:r>
      <w:r>
        <w:rPr>
          <w:rFonts w:hint="eastAsia" w:ascii="宋体" w:hAnsi="宋体"/>
          <w:kern w:val="0"/>
          <w:sz w:val="24"/>
          <w:szCs w:val="28"/>
          <w:vertAlign w:val="superscript"/>
        </w:rPr>
        <w:t>[82</w:t>
      </w:r>
      <w:r>
        <w:rPr>
          <w:rFonts w:ascii="宋体" w:hAnsi="宋体"/>
          <w:kern w:val="0"/>
          <w:sz w:val="24"/>
          <w:szCs w:val="28"/>
          <w:vertAlign w:val="superscript"/>
        </w:rPr>
        <w:t>]</w:t>
      </w:r>
      <w:r>
        <w:rPr>
          <w:rFonts w:hint="eastAsia" w:ascii="宋体" w:hAnsi="宋体"/>
          <w:kern w:val="0"/>
          <w:sz w:val="24"/>
          <w:szCs w:val="28"/>
        </w:rPr>
        <w:t>。电子投票应用场景中，例如在选举期间强制兑现选票、贩卖选票、恐吓社会群体、注册时泄露身份和复制数据是可能导致国家灾难的侵犯隐私的例子。因此，建议有必要以社会规范作为IT视角之间的中间件，以法律法规为指导，组建联盟，从根本上解决选举中的隐私侵权问题</w:t>
      </w:r>
      <w:r>
        <w:rPr>
          <w:rFonts w:hint="eastAsia" w:ascii="宋体" w:hAnsi="宋体"/>
          <w:kern w:val="0"/>
          <w:sz w:val="24"/>
          <w:szCs w:val="28"/>
          <w:vertAlign w:val="superscript"/>
        </w:rPr>
        <w:t>[83</w:t>
      </w:r>
      <w:r>
        <w:rPr>
          <w:rFonts w:ascii="宋体" w:hAnsi="宋体"/>
          <w:kern w:val="0"/>
          <w:sz w:val="24"/>
          <w:szCs w:val="28"/>
          <w:vertAlign w:val="superscript"/>
        </w:rPr>
        <w:t>]</w:t>
      </w:r>
      <w:r>
        <w:rPr>
          <w:rFonts w:hint="eastAsia" w:ascii="宋体" w:hAnsi="宋体"/>
          <w:kern w:val="0"/>
          <w:sz w:val="24"/>
          <w:szCs w:val="28"/>
        </w:rPr>
        <w:t>。考虑到医疗保健中未来的物联网和电子健康记录（EHR）趋势，为了识别整个机构中的隐私侵犯和组织政策侵犯，提出了医疗安全和隐私（HCSP）本体与三个代理级过滤器结合使用：异常创建代理（ECA）、策略映射代理（PMA）和隐私保证过滤器（PAF）。初步评估表明，HCSP本体在检测政策是否符合HIPAA标准方面有效</w:t>
      </w:r>
      <w:r>
        <w:rPr>
          <w:rFonts w:hint="eastAsia" w:ascii="宋体" w:hAnsi="宋体"/>
          <w:kern w:val="0"/>
          <w:sz w:val="24"/>
          <w:szCs w:val="28"/>
          <w:vertAlign w:val="superscript"/>
        </w:rPr>
        <w:t>[84</w:t>
      </w:r>
      <w:r>
        <w:rPr>
          <w:rFonts w:ascii="宋体" w:hAnsi="宋体"/>
          <w:kern w:val="0"/>
          <w:sz w:val="24"/>
          <w:szCs w:val="28"/>
          <w:vertAlign w:val="superscript"/>
        </w:rPr>
        <w:t>]</w:t>
      </w:r>
      <w:r>
        <w:rPr>
          <w:rFonts w:hint="eastAsia" w:ascii="宋体" w:hAnsi="宋体"/>
          <w:kern w:val="0"/>
          <w:sz w:val="24"/>
          <w:szCs w:val="28"/>
        </w:rPr>
        <w:t>。在SAT（通过单一身份验证）方案中，每个智能摄像机都能够识别、跟踪已识别的对象，并将相关ID信息传递给他人。因此，提出了一种隐私保护方案，以防止在敏感信息传播过程中侵犯隐私</w:t>
      </w:r>
      <w:r>
        <w:rPr>
          <w:rFonts w:hint="eastAsia" w:ascii="宋体" w:hAnsi="宋体"/>
          <w:kern w:val="0"/>
          <w:sz w:val="24"/>
          <w:szCs w:val="28"/>
          <w:vertAlign w:val="superscript"/>
        </w:rPr>
        <w:t>[85</w:t>
      </w:r>
      <w:r>
        <w:rPr>
          <w:rFonts w:ascii="宋体" w:hAnsi="宋体"/>
          <w:kern w:val="0"/>
          <w:sz w:val="24"/>
          <w:szCs w:val="28"/>
          <w:vertAlign w:val="superscript"/>
        </w:rPr>
        <w:t>]</w:t>
      </w:r>
      <w:r>
        <w:rPr>
          <w:rFonts w:hint="eastAsia" w:ascii="宋体" w:hAnsi="宋体"/>
          <w:kern w:val="0"/>
          <w:sz w:val="24"/>
          <w:szCs w:val="28"/>
        </w:rPr>
        <w:t>。数据集是信息挖掘的来源，一种分层扰动方法和差分隐私技术可确定扰动点并保持隐私。能够缩小隐私保护和非隐私保护DNN模型之间的准确性差距</w:t>
      </w:r>
      <w:r>
        <w:rPr>
          <w:rFonts w:hint="eastAsia" w:ascii="宋体" w:hAnsi="宋体"/>
          <w:kern w:val="0"/>
          <w:sz w:val="24"/>
          <w:szCs w:val="28"/>
          <w:vertAlign w:val="superscript"/>
        </w:rPr>
        <w:t>[86</w:t>
      </w:r>
      <w:r>
        <w:rPr>
          <w:rFonts w:ascii="宋体" w:hAnsi="宋体"/>
          <w:kern w:val="0"/>
          <w:sz w:val="24"/>
          <w:szCs w:val="28"/>
          <w:vertAlign w:val="superscript"/>
        </w:rPr>
        <w:t>]</w:t>
      </w:r>
      <w:r>
        <w:rPr>
          <w:rFonts w:hint="eastAsia" w:ascii="宋体" w:hAnsi="宋体"/>
          <w:kern w:val="0"/>
          <w:sz w:val="24"/>
          <w:szCs w:val="28"/>
        </w:rPr>
        <w:t>。针对射频识别技术提出了一种实用的方法来增强消费者的隐私，用户可能在日常生活中通过手机持有低成本标签。可将手机设置为移动代理，注册和重命名RFID标签，监测无线电通信，并模拟低成本标签以增强隐私，同时提供用户设置隐私级别的机制</w:t>
      </w:r>
      <w:r>
        <w:rPr>
          <w:rFonts w:hint="eastAsia" w:ascii="宋体" w:hAnsi="宋体"/>
          <w:kern w:val="0"/>
          <w:sz w:val="24"/>
          <w:szCs w:val="28"/>
          <w:vertAlign w:val="superscript"/>
        </w:rPr>
        <w:t>[87</w:t>
      </w:r>
      <w:r>
        <w:rPr>
          <w:rFonts w:ascii="宋体" w:hAnsi="宋体"/>
          <w:kern w:val="0"/>
          <w:sz w:val="24"/>
          <w:szCs w:val="28"/>
          <w:vertAlign w:val="superscript"/>
        </w:rPr>
        <w:t>]</w:t>
      </w:r>
      <w:r>
        <w:rPr>
          <w:rFonts w:hint="eastAsia" w:ascii="宋体" w:hAnsi="宋体"/>
          <w:kern w:val="0"/>
          <w:sz w:val="24"/>
          <w:szCs w:val="28"/>
        </w:rPr>
        <w:t>。许多时间序列数据是个人数据，直接发布它们可能会导致侵犯隐私。通过提出“时间设置中的局部差异隐私”（TLDP）作为时间序列数据的隐私概念。在根据缺失值、重复值、空值或延迟值的成本量化时间扰动机制的效用后，提出了三种TLDP机制。其中阈值机制，在大多数隐私预算设置下最有效，而其他两种基线机制通过支持非常小或很大的隐私预算来填补生态位</w:t>
      </w:r>
      <w:r>
        <w:rPr>
          <w:rFonts w:hint="eastAsia" w:ascii="宋体" w:hAnsi="宋体"/>
          <w:kern w:val="0"/>
          <w:sz w:val="24"/>
          <w:szCs w:val="28"/>
          <w:vertAlign w:val="superscript"/>
        </w:rPr>
        <w:t>[88</w:t>
      </w:r>
      <w:r>
        <w:rPr>
          <w:rFonts w:ascii="宋体" w:hAnsi="宋体"/>
          <w:kern w:val="0"/>
          <w:sz w:val="24"/>
          <w:szCs w:val="28"/>
          <w:vertAlign w:val="superscript"/>
        </w:rPr>
        <w:t>]</w:t>
      </w:r>
      <w:r>
        <w:rPr>
          <w:rFonts w:hint="eastAsia" w:ascii="宋体" w:hAnsi="宋体"/>
          <w:kern w:val="0"/>
          <w:sz w:val="24"/>
          <w:szCs w:val="28"/>
        </w:rPr>
        <w:t>。</w:t>
      </w:r>
    </w:p>
    <w:p w14:paraId="57FDF030">
      <w:pPr>
        <w:adjustRightInd w:val="0"/>
        <w:snapToGrid w:val="0"/>
        <w:spacing w:line="360" w:lineRule="auto"/>
        <w:ind w:firstLine="480" w:firstLineChars="200"/>
        <w:rPr>
          <w:rFonts w:ascii="宋体" w:hAnsi="宋体"/>
          <w:kern w:val="0"/>
          <w:sz w:val="24"/>
          <w:szCs w:val="28"/>
        </w:rPr>
      </w:pPr>
      <w:r>
        <w:rPr>
          <w:rFonts w:ascii="宋体" w:hAnsi="宋体"/>
          <w:kern w:val="0"/>
          <w:sz w:val="24"/>
          <w:szCs w:val="28"/>
        </w:rPr>
        <w:t>目前，隐私侵权事件的一般处置方式通常按照以下步骤进行：首先由隐私侵权的受害人进行上报，接着监管机构进行排查摸底，从而确认事件的事实情况和影响范围，并对侵权事件进行界定与监控。之后，监管机构向涉及该事件的相关领域或者机构派发工单或者任务单。相关机构或单位再依据监管机构的要求进行处置操作，并将处置结果收集起来反馈给监管机构，这样便完成了整个事件的处置流程。在这整个流程当中，对于 “取证、定位、溯源、调度、指令下达、效果验证” 这些环节无法实现自动化处理，存在协调性欠佳、效率低下的问题。同时，现有的处置方式在面对信息互联网化的情况时越来越难以应付，因为侵权事件的传播速度变得更加迅速，而隐私信息的传播速度常常快于处置速度，并且由于缺乏协调联动机制，在处置过程中难免会出现遗漏情况或者产生次生灾害。而且，现有的处置方式都是以线下方式割裂开展的，监管机构对处置过程无法清晰地掌握态势，对于处置效果的评估也缺乏相应的手段和方法，这往往会导致侵权事件反复出现的情况。</w:t>
      </w:r>
    </w:p>
    <w:p w14:paraId="43F44252">
      <w:pPr>
        <w:adjustRightInd w:val="0"/>
        <w:snapToGrid w:val="0"/>
        <w:spacing w:line="360" w:lineRule="auto"/>
        <w:ind w:firstLine="480" w:firstLineChars="200"/>
        <w:rPr>
          <w:rFonts w:ascii="宋体" w:hAnsi="宋体"/>
          <w:kern w:val="0"/>
          <w:sz w:val="24"/>
          <w:szCs w:val="28"/>
        </w:rPr>
      </w:pPr>
      <w:r>
        <w:rPr>
          <w:rFonts w:ascii="宋体" w:hAnsi="宋体"/>
          <w:kern w:val="0"/>
          <w:sz w:val="24"/>
          <w:szCs w:val="28"/>
        </w:rPr>
        <w:t>隐私侵权事件处置的技术发展现状如下：</w:t>
      </w:r>
    </w:p>
    <w:p w14:paraId="0CA11850">
      <w:pPr>
        <w:adjustRightInd w:val="0"/>
        <w:snapToGrid w:val="0"/>
        <w:spacing w:line="360" w:lineRule="auto"/>
        <w:ind w:firstLine="480" w:firstLineChars="200"/>
        <w:rPr>
          <w:rFonts w:ascii="宋体" w:hAnsi="宋体"/>
          <w:kern w:val="0"/>
          <w:sz w:val="24"/>
          <w:szCs w:val="28"/>
        </w:rPr>
      </w:pPr>
      <w:r>
        <w:rPr>
          <w:rFonts w:ascii="宋体" w:hAnsi="宋体"/>
          <w:kern w:val="0"/>
          <w:sz w:val="24"/>
          <w:szCs w:val="28"/>
        </w:rPr>
        <w:t>（1）隐私侵权事件证据链构建和协同处置现状。当前的技术方法是利用 UEBA（用户行为分析）技术，通过描述侵权事件主体的访问行为画像，以及运用多场景多环节侵权行为关联分析技术，构建起跨越时空领域的用户访问行为的证据链；同时建立多系统决策协同机制和等级策略模型，以此构建多系统联动协同指挥和跨域处置协作机制。</w:t>
      </w:r>
    </w:p>
    <w:p w14:paraId="1B2E6458">
      <w:pPr>
        <w:adjustRightInd w:val="0"/>
        <w:snapToGrid w:val="0"/>
        <w:spacing w:line="360" w:lineRule="auto"/>
        <w:ind w:firstLine="480" w:firstLineChars="200"/>
        <w:rPr>
          <w:rFonts w:ascii="宋体" w:hAnsi="宋体"/>
          <w:kern w:val="0"/>
          <w:sz w:val="24"/>
          <w:szCs w:val="28"/>
        </w:rPr>
      </w:pPr>
      <w:r>
        <w:rPr>
          <w:rFonts w:ascii="宋体" w:hAnsi="宋体"/>
          <w:kern w:val="0"/>
          <w:sz w:val="24"/>
          <w:szCs w:val="28"/>
        </w:rPr>
        <w:t>（2）隐私侵权事件智能判定和还原现状。当前的技术方法是构建隐私侵权事件风险模型，这里面包括专家风险规则库和 AI 风险模型库，通过应用隐私侵权事件专家风险规则来判断隐私侵权行为；应用隐私侵权事件 AI 风险识别模型进行人工智能识别，在应用 AI 算法时需要进行机器学习训练，优化并调整隐私侵权应用场景的 AI 风险模式的算法参数，从而提升风险识别的精度。</w:t>
      </w:r>
    </w:p>
    <w:p w14:paraId="5DCC4F0C">
      <w:pPr>
        <w:adjustRightInd w:val="0"/>
        <w:snapToGrid w:val="0"/>
        <w:spacing w:line="360" w:lineRule="auto"/>
        <w:ind w:firstLine="480" w:firstLineChars="200"/>
        <w:rPr>
          <w:rFonts w:ascii="宋体" w:hAnsi="宋体"/>
          <w:kern w:val="0"/>
          <w:sz w:val="24"/>
          <w:szCs w:val="28"/>
        </w:rPr>
      </w:pPr>
      <w:r>
        <w:rPr>
          <w:rFonts w:ascii="宋体" w:hAnsi="宋体"/>
          <w:kern w:val="0"/>
          <w:sz w:val="24"/>
          <w:szCs w:val="28"/>
        </w:rPr>
        <w:t>（3）侵权事件溯源系统现状。通过建立侵权主体的 IP / 账号访问行为画像等技术，来解决侵权事件主体的侵权路径综合分析与还原、侵权事件场景重构等问题，并且基于 UEBA 异常行为分析技术判定和识别相关侵权风险，为构建时空关联的证据链提供支撑。</w:t>
      </w:r>
    </w:p>
    <w:p w14:paraId="646B381C">
      <w:pPr>
        <w:adjustRightInd w:val="0"/>
        <w:snapToGrid w:val="0"/>
        <w:spacing w:line="360" w:lineRule="auto"/>
        <w:ind w:left="50" w:firstLine="375" w:firstLineChars="179"/>
        <w:rPr>
          <w:bCs/>
          <w:kern w:val="0"/>
          <w:sz w:val="22"/>
          <w:szCs w:val="24"/>
        </w:rPr>
      </w:pPr>
      <w:r>
        <w:rPr>
          <w:rFonts w:ascii="宋体" w:hAnsi="宋体"/>
          <w:kern w:val="0"/>
          <w:szCs w:val="28"/>
        </w:rPr>
        <w:t>（4）</w:t>
      </w:r>
      <w:r>
        <w:rPr>
          <w:rFonts w:ascii="宋体" w:hAnsi="宋体"/>
          <w:kern w:val="0"/>
          <w:sz w:val="24"/>
          <w:szCs w:val="28"/>
        </w:rPr>
        <w:t>权益保障监管与处置系统现状。针对隐私侵权场景复杂、个人权益侵权主体多元、时空尺度大、协同处置以及侵权取证溯源等特点，构建全流程的隐私侵权事件协同处置，如下表所示。针对隐私侵权事件等级，准备分级处置预案。隐私侵权事件根据数据泄露的规模大小、对个人造成的损失以及对社会产生的影响的严重程度进行分级。应急处置的内容包括：通过控制、阻断等方法，对隐私侵权事件的影响范围和程度进行遏制。在应急处置阶段，主要是分析日志、流量和泄露的内容来确定出现泄露的点，采取针对性的隐私侵权补救工作，以防止事态进一步加深和扩大，并对这类隐私侵权问题造成的后果进行弥补和消除。根据具体的事件调查分析情况确定是由本单位处理还是依法移交公安机关等有关部门处理。提供处置效果评估模型，可以借鉴数据安全事件影响及处置效果评估方法。制定隐私侵权事件中的舆情控制策略，应坚持以正面导向为主，把握主动权，增强事件处理的透明度，以疏代堵，最终目标是通过舆情控制最大程度地减少网络数据安全事件的不良影响。</w:t>
      </w:r>
    </w:p>
    <w:p w14:paraId="0598308E">
      <w:pPr>
        <w:spacing w:line="360" w:lineRule="auto"/>
        <w:jc w:val="left"/>
        <w:outlineLvl w:val="0"/>
        <w:rPr>
          <w:b/>
          <w:sz w:val="32"/>
          <w:szCs w:val="32"/>
        </w:rPr>
      </w:pPr>
      <w:bookmarkStart w:id="16" w:name="_Toc188110230"/>
      <w:r>
        <w:rPr>
          <w:b/>
          <w:sz w:val="32"/>
          <w:szCs w:val="32"/>
        </w:rPr>
        <w:t xml:space="preserve">3 </w:t>
      </w:r>
      <w:r>
        <w:rPr>
          <w:rFonts w:hint="eastAsia"/>
          <w:b/>
          <w:sz w:val="32"/>
          <w:szCs w:val="32"/>
        </w:rPr>
        <w:t>个人权益保障技术体系与技术验证</w:t>
      </w:r>
      <w:bookmarkEnd w:id="16"/>
    </w:p>
    <w:p w14:paraId="3A8B7D58">
      <w:pPr>
        <w:spacing w:line="360" w:lineRule="auto"/>
        <w:ind w:firstLine="480" w:firstLineChars="200"/>
        <w:rPr>
          <w:sz w:val="24"/>
        </w:rPr>
      </w:pPr>
      <w:bookmarkStart w:id="17" w:name="_Toc477254256"/>
      <w:r>
        <w:rPr>
          <w:rFonts w:hint="eastAsia"/>
          <w:sz w:val="24"/>
        </w:rPr>
        <w:t>X</w:t>
      </w:r>
      <w:r>
        <w:rPr>
          <w:sz w:val="24"/>
        </w:rPr>
        <w:t>XX</w:t>
      </w:r>
    </w:p>
    <w:p w14:paraId="145476EF">
      <w:pPr>
        <w:spacing w:line="360" w:lineRule="auto"/>
        <w:jc w:val="left"/>
        <w:outlineLvl w:val="1"/>
        <w:rPr>
          <w:b/>
          <w:sz w:val="28"/>
        </w:rPr>
      </w:pPr>
      <w:bookmarkStart w:id="18" w:name="_Toc188110231"/>
      <w:r>
        <w:rPr>
          <w:b/>
          <w:sz w:val="28"/>
        </w:rPr>
        <w:t xml:space="preserve">3.1 </w:t>
      </w:r>
      <w:bookmarkEnd w:id="18"/>
      <w:r>
        <w:rPr>
          <w:rFonts w:hint="eastAsia"/>
          <w:b/>
          <w:sz w:val="28"/>
        </w:rPr>
        <w:t>概述</w:t>
      </w:r>
    </w:p>
    <w:p w14:paraId="076359C3">
      <w:pPr>
        <w:spacing w:line="360" w:lineRule="auto"/>
        <w:jc w:val="left"/>
        <w:outlineLvl w:val="2"/>
        <w:rPr>
          <w:b/>
          <w:sz w:val="24"/>
          <w:szCs w:val="28"/>
        </w:rPr>
      </w:pPr>
      <w:bookmarkStart w:id="19" w:name="_Toc187071735"/>
      <w:bookmarkStart w:id="20" w:name="_Toc188110232"/>
      <w:r>
        <w:rPr>
          <w:b/>
          <w:sz w:val="24"/>
          <w:szCs w:val="28"/>
        </w:rPr>
        <w:t xml:space="preserve">3.1.1 </w:t>
      </w:r>
      <w:bookmarkEnd w:id="19"/>
      <w:r>
        <w:rPr>
          <w:rFonts w:hint="eastAsia"/>
          <w:b/>
          <w:sz w:val="24"/>
          <w:szCs w:val="28"/>
        </w:rPr>
        <w:t>X</w:t>
      </w:r>
      <w:r>
        <w:rPr>
          <w:b/>
          <w:sz w:val="24"/>
          <w:szCs w:val="28"/>
        </w:rPr>
        <w:t>XXX</w:t>
      </w:r>
      <w:bookmarkEnd w:id="20"/>
    </w:p>
    <w:p w14:paraId="09774464">
      <w:pPr>
        <w:widowControl/>
        <w:tabs>
          <w:tab w:val="left" w:pos="720"/>
        </w:tabs>
        <w:topLinePunct/>
        <w:spacing w:line="360" w:lineRule="auto"/>
        <w:ind w:firstLine="480" w:firstLineChars="200"/>
        <w:rPr>
          <w:kern w:val="0"/>
          <w:sz w:val="24"/>
          <w:szCs w:val="24"/>
        </w:rPr>
      </w:pPr>
      <w:r>
        <w:rPr>
          <w:rFonts w:hint="eastAsia"/>
          <w:kern w:val="0"/>
          <w:sz w:val="24"/>
          <w:szCs w:val="24"/>
        </w:rPr>
        <w:t>X</w:t>
      </w:r>
      <w:r>
        <w:rPr>
          <w:kern w:val="0"/>
          <w:sz w:val="24"/>
          <w:szCs w:val="24"/>
        </w:rPr>
        <w:t xml:space="preserve">XX </w:t>
      </w:r>
    </w:p>
    <w:p w14:paraId="3F876CCC">
      <w:pPr>
        <w:spacing w:line="360" w:lineRule="auto"/>
        <w:jc w:val="left"/>
        <w:outlineLvl w:val="1"/>
        <w:rPr>
          <w:b/>
          <w:sz w:val="28"/>
        </w:rPr>
      </w:pPr>
      <w:r>
        <w:rPr>
          <w:b/>
          <w:sz w:val="28"/>
        </w:rPr>
        <w:t xml:space="preserve">3.2 </w:t>
      </w:r>
      <w:r>
        <w:rPr>
          <w:rFonts w:hint="eastAsia"/>
          <w:b/>
          <w:sz w:val="28"/>
        </w:rPr>
        <w:t>个人权益保障技术体系</w:t>
      </w:r>
    </w:p>
    <w:p w14:paraId="496597FD">
      <w:pPr>
        <w:spacing w:line="360" w:lineRule="auto"/>
        <w:jc w:val="left"/>
        <w:outlineLvl w:val="1"/>
        <w:rPr>
          <w:b/>
          <w:sz w:val="28"/>
        </w:rPr>
      </w:pPr>
      <w:r>
        <w:rPr>
          <w:b/>
          <w:sz w:val="28"/>
        </w:rPr>
        <w:t xml:space="preserve">3.3 </w:t>
      </w:r>
      <w:r>
        <w:rPr>
          <w:rFonts w:hint="eastAsia"/>
          <w:b/>
          <w:sz w:val="28"/>
        </w:rPr>
        <w:t>延伸控制与确权审计</w:t>
      </w:r>
    </w:p>
    <w:p w14:paraId="5984A27F">
      <w:pPr>
        <w:widowControl/>
        <w:tabs>
          <w:tab w:val="left" w:pos="720"/>
        </w:tabs>
        <w:topLinePunct/>
        <w:spacing w:line="360" w:lineRule="auto"/>
        <w:ind w:firstLine="480" w:firstLineChars="200"/>
        <w:rPr>
          <w:kern w:val="0"/>
          <w:sz w:val="24"/>
          <w:szCs w:val="24"/>
        </w:rPr>
      </w:pPr>
    </w:p>
    <w:p w14:paraId="505AB6F4">
      <w:pPr>
        <w:spacing w:line="360" w:lineRule="auto"/>
        <w:jc w:val="left"/>
        <w:outlineLvl w:val="0"/>
        <w:rPr>
          <w:b/>
          <w:sz w:val="32"/>
          <w:szCs w:val="32"/>
        </w:rPr>
      </w:pPr>
      <w:bookmarkStart w:id="21" w:name="_Toc188110233"/>
      <w:r>
        <w:rPr>
          <w:b/>
          <w:sz w:val="32"/>
          <w:szCs w:val="32"/>
        </w:rPr>
        <w:t>4</w:t>
      </w:r>
      <w:r>
        <w:rPr>
          <w:rFonts w:hint="eastAsia"/>
          <w:b/>
          <w:sz w:val="32"/>
          <w:szCs w:val="32"/>
        </w:rPr>
        <w:t>个人敏感信息识别与分类</w:t>
      </w:r>
      <w:bookmarkEnd w:id="21"/>
    </w:p>
    <w:p w14:paraId="4329A028">
      <w:pPr>
        <w:spacing w:line="360" w:lineRule="auto"/>
        <w:ind w:firstLine="566" w:firstLineChars="236"/>
        <w:jc w:val="left"/>
        <w:rPr>
          <w:sz w:val="24"/>
          <w:szCs w:val="28"/>
        </w:rPr>
      </w:pPr>
      <w:r>
        <w:rPr>
          <w:sz w:val="24"/>
          <w:szCs w:val="28"/>
        </w:rPr>
        <w:t>X</w:t>
      </w:r>
      <w:r>
        <w:rPr>
          <w:rFonts w:hint="eastAsia"/>
          <w:sz w:val="24"/>
          <w:szCs w:val="28"/>
        </w:rPr>
        <w:t>xxxx</w:t>
      </w:r>
    </w:p>
    <w:p w14:paraId="2EF1FF7D">
      <w:pPr>
        <w:spacing w:line="360" w:lineRule="auto"/>
        <w:jc w:val="left"/>
        <w:outlineLvl w:val="1"/>
        <w:rPr>
          <w:b/>
          <w:sz w:val="28"/>
          <w:szCs w:val="28"/>
        </w:rPr>
      </w:pPr>
      <w:bookmarkStart w:id="22" w:name="_Toc188110234"/>
      <w:r>
        <w:rPr>
          <w:b/>
          <w:sz w:val="28"/>
          <w:szCs w:val="28"/>
        </w:rPr>
        <w:t>4.1</w:t>
      </w:r>
      <w:r>
        <w:rPr>
          <w:rFonts w:hint="eastAsia"/>
          <w:b/>
          <w:sz w:val="28"/>
          <w:szCs w:val="28"/>
        </w:rPr>
        <w:t xml:space="preserve"> </w:t>
      </w:r>
      <w:bookmarkEnd w:id="22"/>
      <w:r>
        <w:rPr>
          <w:rFonts w:hint="eastAsia"/>
          <w:b/>
          <w:sz w:val="28"/>
          <w:szCs w:val="28"/>
        </w:rPr>
        <w:t>概述</w:t>
      </w:r>
    </w:p>
    <w:p w14:paraId="14E339E7">
      <w:pPr>
        <w:spacing w:line="360" w:lineRule="auto"/>
        <w:jc w:val="left"/>
        <w:outlineLvl w:val="2"/>
        <w:rPr>
          <w:b/>
          <w:sz w:val="24"/>
          <w:szCs w:val="28"/>
        </w:rPr>
      </w:pPr>
      <w:bookmarkStart w:id="23" w:name="_Toc188110235"/>
      <w:r>
        <w:rPr>
          <w:b/>
          <w:sz w:val="24"/>
          <w:szCs w:val="28"/>
        </w:rPr>
        <w:t xml:space="preserve">4.1.1 </w:t>
      </w:r>
      <w:r>
        <w:rPr>
          <w:rFonts w:hint="eastAsia"/>
          <w:b/>
          <w:sz w:val="24"/>
          <w:szCs w:val="28"/>
        </w:rPr>
        <w:t>X</w:t>
      </w:r>
      <w:r>
        <w:rPr>
          <w:b/>
          <w:sz w:val="24"/>
          <w:szCs w:val="28"/>
        </w:rPr>
        <w:t>XXX</w:t>
      </w:r>
      <w:bookmarkEnd w:id="23"/>
    </w:p>
    <w:p w14:paraId="6C30FE13">
      <w:pPr>
        <w:spacing w:line="360" w:lineRule="auto"/>
        <w:ind w:firstLine="480" w:firstLineChars="200"/>
        <w:rPr>
          <w:sz w:val="24"/>
        </w:rPr>
      </w:pPr>
      <w:r>
        <w:rPr>
          <w:rFonts w:hint="eastAsia"/>
          <w:sz w:val="24"/>
        </w:rPr>
        <w:t>X</w:t>
      </w:r>
      <w:r>
        <w:rPr>
          <w:sz w:val="24"/>
        </w:rPr>
        <w:t xml:space="preserve">XXX </w:t>
      </w:r>
    </w:p>
    <w:p w14:paraId="2E9010B8">
      <w:pPr>
        <w:spacing w:line="360" w:lineRule="auto"/>
        <w:jc w:val="left"/>
        <w:outlineLvl w:val="1"/>
        <w:rPr>
          <w:b/>
          <w:sz w:val="28"/>
          <w:szCs w:val="28"/>
        </w:rPr>
      </w:pPr>
      <w:r>
        <w:rPr>
          <w:b/>
          <w:sz w:val="28"/>
          <w:szCs w:val="28"/>
        </w:rPr>
        <w:t>4.2</w:t>
      </w:r>
      <w:r>
        <w:rPr>
          <w:rFonts w:hint="eastAsia"/>
          <w:b/>
          <w:sz w:val="28"/>
          <w:szCs w:val="28"/>
        </w:rPr>
        <w:t xml:space="preserve"> 分类分级与表示方法</w:t>
      </w:r>
    </w:p>
    <w:p w14:paraId="67DE3962">
      <w:pPr>
        <w:spacing w:line="360" w:lineRule="auto"/>
        <w:jc w:val="left"/>
        <w:outlineLvl w:val="1"/>
        <w:rPr>
          <w:b/>
          <w:sz w:val="28"/>
          <w:szCs w:val="28"/>
        </w:rPr>
      </w:pPr>
      <w:r>
        <w:rPr>
          <w:b/>
          <w:sz w:val="28"/>
          <w:szCs w:val="28"/>
        </w:rPr>
        <w:t>4.3</w:t>
      </w:r>
      <w:r>
        <w:rPr>
          <w:rFonts w:hint="eastAsia"/>
          <w:b/>
          <w:sz w:val="28"/>
          <w:szCs w:val="28"/>
        </w:rPr>
        <w:t xml:space="preserve"> 分类识别与合规评测</w:t>
      </w:r>
    </w:p>
    <w:p w14:paraId="534C5CEF">
      <w:pPr>
        <w:spacing w:line="360" w:lineRule="auto"/>
        <w:ind w:firstLine="480" w:firstLineChars="200"/>
        <w:rPr>
          <w:sz w:val="24"/>
        </w:rPr>
      </w:pPr>
    </w:p>
    <w:p w14:paraId="33963217">
      <w:pPr>
        <w:spacing w:line="360" w:lineRule="auto"/>
        <w:jc w:val="left"/>
        <w:outlineLvl w:val="0"/>
        <w:rPr>
          <w:b/>
          <w:sz w:val="32"/>
          <w:szCs w:val="32"/>
        </w:rPr>
      </w:pPr>
      <w:bookmarkStart w:id="24" w:name="_Toc188110236"/>
      <w:r>
        <w:rPr>
          <w:b/>
          <w:sz w:val="32"/>
          <w:szCs w:val="32"/>
        </w:rPr>
        <w:t>5</w:t>
      </w:r>
      <w:r>
        <w:rPr>
          <w:rFonts w:hint="eastAsia"/>
          <w:b/>
          <w:sz w:val="32"/>
          <w:szCs w:val="32"/>
        </w:rPr>
        <w:t>隐私数据按需脱敏与评估</w:t>
      </w:r>
      <w:bookmarkEnd w:id="24"/>
    </w:p>
    <w:p w14:paraId="240C5A19">
      <w:pPr>
        <w:spacing w:line="360" w:lineRule="auto"/>
        <w:ind w:firstLine="480" w:firstLineChars="200"/>
        <w:jc w:val="left"/>
        <w:rPr>
          <w:kern w:val="0"/>
          <w:sz w:val="24"/>
          <w:szCs w:val="24"/>
        </w:rPr>
      </w:pPr>
      <w:r>
        <w:rPr>
          <w:kern w:val="0"/>
          <w:sz w:val="24"/>
          <w:szCs w:val="24"/>
        </w:rPr>
        <w:t>X</w:t>
      </w:r>
      <w:r>
        <w:rPr>
          <w:rFonts w:hint="eastAsia"/>
          <w:kern w:val="0"/>
          <w:sz w:val="24"/>
          <w:szCs w:val="24"/>
        </w:rPr>
        <w:t>xxx</w:t>
      </w:r>
    </w:p>
    <w:p w14:paraId="08E93E56">
      <w:pPr>
        <w:spacing w:line="360" w:lineRule="auto"/>
        <w:jc w:val="left"/>
        <w:outlineLvl w:val="1"/>
        <w:rPr>
          <w:b/>
          <w:sz w:val="28"/>
          <w:szCs w:val="28"/>
        </w:rPr>
      </w:pPr>
      <w:bookmarkStart w:id="25" w:name="_Toc188110237"/>
      <w:r>
        <w:rPr>
          <w:b/>
          <w:sz w:val="28"/>
          <w:szCs w:val="28"/>
        </w:rPr>
        <w:t xml:space="preserve">5.1 </w:t>
      </w:r>
      <w:bookmarkEnd w:id="25"/>
      <w:r>
        <w:rPr>
          <w:rFonts w:hint="eastAsia"/>
          <w:b/>
          <w:sz w:val="28"/>
          <w:szCs w:val="28"/>
        </w:rPr>
        <w:t>概述</w:t>
      </w:r>
    </w:p>
    <w:p w14:paraId="77092721">
      <w:pPr>
        <w:spacing w:line="360" w:lineRule="auto"/>
        <w:ind w:firstLine="480" w:firstLineChars="200"/>
        <w:rPr>
          <w:kern w:val="0"/>
          <w:sz w:val="24"/>
          <w:szCs w:val="24"/>
        </w:rPr>
      </w:pPr>
      <w:r>
        <w:rPr>
          <w:kern w:val="0"/>
          <w:sz w:val="24"/>
          <w:szCs w:val="24"/>
        </w:rPr>
        <w:t>XXXX</w:t>
      </w:r>
      <w:r>
        <w:rPr>
          <w:rFonts w:hint="eastAsia"/>
          <w:kern w:val="0"/>
          <w:sz w:val="24"/>
          <w:szCs w:val="24"/>
        </w:rPr>
        <w:t>。</w:t>
      </w:r>
    </w:p>
    <w:p w14:paraId="352F1E8A">
      <w:pPr>
        <w:spacing w:line="360" w:lineRule="auto"/>
        <w:jc w:val="left"/>
        <w:outlineLvl w:val="2"/>
        <w:rPr>
          <w:b/>
          <w:sz w:val="24"/>
          <w:szCs w:val="24"/>
        </w:rPr>
      </w:pPr>
      <w:bookmarkStart w:id="26" w:name="_Toc188110238"/>
      <w:r>
        <w:rPr>
          <w:b/>
          <w:sz w:val="24"/>
          <w:szCs w:val="24"/>
        </w:rPr>
        <w:t xml:space="preserve">5.1.1 </w:t>
      </w:r>
      <w:r>
        <w:rPr>
          <w:rFonts w:hint="eastAsia"/>
          <w:b/>
          <w:sz w:val="24"/>
          <w:szCs w:val="24"/>
        </w:rPr>
        <w:t>xxxx</w:t>
      </w:r>
      <w:bookmarkEnd w:id="26"/>
      <w:r>
        <w:rPr>
          <w:b/>
          <w:sz w:val="24"/>
          <w:szCs w:val="24"/>
        </w:rPr>
        <w:t xml:space="preserve"> </w:t>
      </w:r>
    </w:p>
    <w:p w14:paraId="6BB37038">
      <w:pPr>
        <w:topLinePunct/>
        <w:spacing w:line="360" w:lineRule="auto"/>
        <w:ind w:firstLine="480" w:firstLineChars="200"/>
        <w:rPr>
          <w:kern w:val="0"/>
          <w:sz w:val="24"/>
          <w:szCs w:val="24"/>
        </w:rPr>
      </w:pPr>
      <w:r>
        <w:rPr>
          <w:kern w:val="0"/>
          <w:sz w:val="24"/>
          <w:szCs w:val="24"/>
        </w:rPr>
        <w:t>X</w:t>
      </w:r>
      <w:r>
        <w:rPr>
          <w:rFonts w:hint="eastAsia"/>
          <w:kern w:val="0"/>
          <w:sz w:val="24"/>
          <w:szCs w:val="24"/>
        </w:rPr>
        <w:t>xxx</w:t>
      </w:r>
    </w:p>
    <w:p w14:paraId="5DE4F73F">
      <w:pPr>
        <w:spacing w:line="360" w:lineRule="auto"/>
        <w:jc w:val="left"/>
        <w:outlineLvl w:val="1"/>
        <w:rPr>
          <w:b/>
          <w:sz w:val="28"/>
          <w:szCs w:val="28"/>
        </w:rPr>
      </w:pPr>
      <w:r>
        <w:rPr>
          <w:b/>
          <w:sz w:val="28"/>
          <w:szCs w:val="28"/>
        </w:rPr>
        <w:t xml:space="preserve">5.2 </w:t>
      </w:r>
      <w:r>
        <w:rPr>
          <w:rFonts w:hint="eastAsia"/>
          <w:b/>
          <w:sz w:val="28"/>
          <w:szCs w:val="28"/>
        </w:rPr>
        <w:t>敏感信息按需保护</w:t>
      </w:r>
    </w:p>
    <w:p w14:paraId="33EE2319">
      <w:pPr>
        <w:spacing w:line="360" w:lineRule="auto"/>
        <w:jc w:val="left"/>
        <w:outlineLvl w:val="1"/>
        <w:rPr>
          <w:b/>
          <w:sz w:val="28"/>
          <w:szCs w:val="28"/>
        </w:rPr>
      </w:pPr>
      <w:r>
        <w:rPr>
          <w:b/>
          <w:sz w:val="28"/>
          <w:szCs w:val="28"/>
        </w:rPr>
        <w:t xml:space="preserve">5.3 </w:t>
      </w:r>
      <w:r>
        <w:rPr>
          <w:rFonts w:hint="eastAsia"/>
          <w:b/>
          <w:sz w:val="28"/>
          <w:szCs w:val="28"/>
        </w:rPr>
        <w:t>敏感信息按需保护</w:t>
      </w:r>
    </w:p>
    <w:p w14:paraId="51C54F8C">
      <w:pPr>
        <w:topLinePunct/>
        <w:spacing w:line="360" w:lineRule="auto"/>
        <w:ind w:firstLine="480" w:firstLineChars="200"/>
        <w:rPr>
          <w:sz w:val="24"/>
          <w:szCs w:val="24"/>
        </w:rPr>
      </w:pPr>
    </w:p>
    <w:bookmarkEnd w:id="17"/>
    <w:p w14:paraId="1989830E">
      <w:pPr>
        <w:spacing w:line="360" w:lineRule="auto"/>
        <w:jc w:val="left"/>
        <w:outlineLvl w:val="0"/>
        <w:rPr>
          <w:b/>
          <w:sz w:val="32"/>
          <w:szCs w:val="32"/>
        </w:rPr>
      </w:pPr>
      <w:bookmarkStart w:id="27" w:name="_Toc188110239"/>
      <w:bookmarkStart w:id="28" w:name="_Toc181609270"/>
      <w:bookmarkStart w:id="29" w:name="_Toc20396489"/>
      <w:r>
        <w:rPr>
          <w:b/>
          <w:sz w:val="32"/>
          <w:szCs w:val="32"/>
        </w:rPr>
        <w:t>6</w:t>
      </w:r>
      <w:r>
        <w:rPr>
          <w:rFonts w:hint="eastAsia"/>
          <w:b/>
          <w:sz w:val="32"/>
          <w:szCs w:val="32"/>
        </w:rPr>
        <w:t xml:space="preserve"> 个人信息删除与评估</w:t>
      </w:r>
      <w:bookmarkEnd w:id="27"/>
    </w:p>
    <w:p w14:paraId="4B7577B8">
      <w:pPr>
        <w:widowControl/>
        <w:spacing w:line="360" w:lineRule="auto"/>
        <w:ind w:firstLine="480" w:firstLineChars="200"/>
        <w:rPr>
          <w:sz w:val="24"/>
        </w:rPr>
      </w:pPr>
      <w:r>
        <w:rPr>
          <w:rFonts w:hint="eastAsia"/>
          <w:sz w:val="24"/>
        </w:rPr>
        <w:t>X</w:t>
      </w:r>
      <w:r>
        <w:rPr>
          <w:sz w:val="24"/>
        </w:rPr>
        <w:t>XXXX</w:t>
      </w:r>
      <w:r>
        <w:rPr>
          <w:rFonts w:hint="eastAsia"/>
          <w:sz w:val="24"/>
        </w:rPr>
        <w:t xml:space="preserve"> </w:t>
      </w:r>
    </w:p>
    <w:p w14:paraId="747E9A31">
      <w:pPr>
        <w:spacing w:line="360" w:lineRule="auto"/>
        <w:jc w:val="left"/>
        <w:outlineLvl w:val="1"/>
        <w:rPr>
          <w:b/>
          <w:sz w:val="28"/>
          <w:szCs w:val="28"/>
        </w:rPr>
      </w:pPr>
      <w:r>
        <w:rPr>
          <w:b/>
          <w:sz w:val="28"/>
          <w:szCs w:val="28"/>
        </w:rPr>
        <w:t xml:space="preserve">6.1 </w:t>
      </w:r>
      <w:r>
        <w:rPr>
          <w:rFonts w:hint="eastAsia"/>
          <w:b/>
          <w:sz w:val="28"/>
          <w:szCs w:val="28"/>
        </w:rPr>
        <w:t>概述</w:t>
      </w:r>
    </w:p>
    <w:p w14:paraId="37EE4D87">
      <w:pPr>
        <w:spacing w:line="360" w:lineRule="auto"/>
        <w:jc w:val="left"/>
        <w:outlineLvl w:val="1"/>
        <w:rPr>
          <w:b/>
          <w:sz w:val="28"/>
          <w:szCs w:val="28"/>
        </w:rPr>
      </w:pPr>
      <w:r>
        <w:rPr>
          <w:b/>
          <w:sz w:val="28"/>
          <w:szCs w:val="28"/>
        </w:rPr>
        <w:t xml:space="preserve">6.2 </w:t>
      </w:r>
      <w:r>
        <w:rPr>
          <w:rFonts w:hint="eastAsia"/>
          <w:b/>
          <w:sz w:val="28"/>
          <w:szCs w:val="28"/>
        </w:rPr>
        <w:t>删除通知与删除确认</w:t>
      </w:r>
    </w:p>
    <w:p w14:paraId="4C20F41B">
      <w:pPr>
        <w:spacing w:line="360" w:lineRule="auto"/>
        <w:jc w:val="left"/>
        <w:outlineLvl w:val="1"/>
        <w:rPr>
          <w:b/>
          <w:sz w:val="28"/>
          <w:szCs w:val="28"/>
        </w:rPr>
      </w:pPr>
      <w:r>
        <w:rPr>
          <w:rFonts w:hint="eastAsia"/>
          <w:b/>
          <w:sz w:val="28"/>
          <w:szCs w:val="28"/>
        </w:rPr>
        <w:t>6</w:t>
      </w:r>
      <w:r>
        <w:rPr>
          <w:b/>
          <w:sz w:val="28"/>
          <w:szCs w:val="28"/>
        </w:rPr>
        <w:t>.3</w:t>
      </w:r>
      <w:r>
        <w:rPr>
          <w:rFonts w:hint="eastAsia"/>
          <w:b/>
          <w:sz w:val="28"/>
          <w:szCs w:val="28"/>
        </w:rPr>
        <w:t>个人信息确定性删除</w:t>
      </w:r>
    </w:p>
    <w:p w14:paraId="27419543">
      <w:pPr>
        <w:widowControl/>
        <w:spacing w:line="360" w:lineRule="auto"/>
        <w:ind w:firstLine="480" w:firstLineChars="200"/>
        <w:rPr>
          <w:sz w:val="24"/>
        </w:rPr>
      </w:pPr>
    </w:p>
    <w:p w14:paraId="1A0802EF">
      <w:pPr>
        <w:spacing w:line="360" w:lineRule="auto"/>
        <w:jc w:val="left"/>
        <w:outlineLvl w:val="0"/>
        <w:rPr>
          <w:b/>
          <w:sz w:val="32"/>
          <w:szCs w:val="32"/>
        </w:rPr>
      </w:pPr>
      <w:bookmarkStart w:id="30" w:name="_Toc188110240"/>
      <w:r>
        <w:rPr>
          <w:rFonts w:hint="eastAsia"/>
          <w:b/>
          <w:sz w:val="32"/>
          <w:szCs w:val="32"/>
        </w:rPr>
        <w:t>6 个人权益保障监管</w:t>
      </w:r>
      <w:bookmarkEnd w:id="30"/>
      <w:r>
        <w:rPr>
          <w:rFonts w:hint="eastAsia"/>
          <w:b/>
          <w:sz w:val="32"/>
          <w:szCs w:val="32"/>
        </w:rPr>
        <w:t>（共57页，19页-76页）</w:t>
      </w:r>
    </w:p>
    <w:p w14:paraId="40654B43">
      <w:pPr>
        <w:spacing w:line="360" w:lineRule="auto"/>
        <w:jc w:val="left"/>
        <w:outlineLvl w:val="1"/>
        <w:rPr>
          <w:b/>
          <w:sz w:val="28"/>
          <w:szCs w:val="28"/>
        </w:rPr>
      </w:pPr>
      <w:r>
        <w:rPr>
          <w:rFonts w:hint="eastAsia"/>
          <w:b/>
          <w:sz w:val="28"/>
          <w:szCs w:val="28"/>
        </w:rPr>
        <w:t>6</w:t>
      </w:r>
      <w:r>
        <w:rPr>
          <w:b/>
          <w:sz w:val="28"/>
          <w:szCs w:val="28"/>
        </w:rPr>
        <w:t xml:space="preserve">.1 </w:t>
      </w:r>
      <w:r>
        <w:rPr>
          <w:rFonts w:hint="eastAsia"/>
          <w:b/>
          <w:sz w:val="28"/>
          <w:szCs w:val="28"/>
        </w:rPr>
        <w:t>概述</w:t>
      </w:r>
    </w:p>
    <w:p w14:paraId="09052B46">
      <w:pPr>
        <w:widowControl/>
        <w:spacing w:line="360" w:lineRule="auto"/>
        <w:ind w:firstLine="480" w:firstLineChars="200"/>
        <w:jc w:val="left"/>
        <w:rPr>
          <w:sz w:val="24"/>
        </w:rPr>
      </w:pPr>
      <w:r>
        <w:rPr>
          <w:rFonts w:ascii="宋体" w:hAnsi="宋体" w:cs="宋体"/>
          <w:color w:val="000000"/>
          <w:kern w:val="0"/>
          <w:sz w:val="24"/>
          <w:szCs w:val="24"/>
          <w:lang w:bidi="ar"/>
        </w:rPr>
        <w:t>针对个人敏感信息生态圈泛在共享、时空跨度大、监管对象众多、多元协同监管等特点和需求，项目开展了主被动协同监管的技术架构、隐私数据操作行为存证与审计、隐私数据监管信息融合分析、隐私侵权事件处置等方面研究，重点突破大规模低开销主被动协同监管的技术架构、侵权行为深度融合分析、侵权事件快速溯源与联动处置等方面关键技术，</w:t>
      </w:r>
      <w:r>
        <w:rPr>
          <w:rFonts w:hint="eastAsia"/>
          <w:color w:val="000000"/>
          <w:sz w:val="24"/>
        </w:rPr>
        <w:t>支撑个人敏感信息的合规使用，</w:t>
      </w:r>
      <w:r>
        <w:rPr>
          <w:rFonts w:ascii="宋体" w:hAnsi="宋体" w:cs="宋体"/>
          <w:color w:val="000000"/>
          <w:kern w:val="0"/>
          <w:sz w:val="24"/>
          <w:szCs w:val="24"/>
          <w:lang w:bidi="ar"/>
        </w:rPr>
        <w:t>为个人权益监管提供保障。</w:t>
      </w:r>
    </w:p>
    <w:p w14:paraId="2659DF6B">
      <w:pPr>
        <w:spacing w:line="360" w:lineRule="auto"/>
        <w:jc w:val="left"/>
        <w:outlineLvl w:val="1"/>
        <w:rPr>
          <w:b/>
          <w:sz w:val="28"/>
          <w:szCs w:val="28"/>
        </w:rPr>
      </w:pPr>
      <w:r>
        <w:rPr>
          <w:rFonts w:hint="eastAsia"/>
          <w:b/>
          <w:sz w:val="28"/>
          <w:szCs w:val="28"/>
        </w:rPr>
        <w:t>6</w:t>
      </w:r>
      <w:r>
        <w:rPr>
          <w:b/>
          <w:sz w:val="28"/>
          <w:szCs w:val="28"/>
        </w:rPr>
        <w:t xml:space="preserve">.2 </w:t>
      </w:r>
      <w:bookmarkStart w:id="31" w:name="_Hlk190629636"/>
      <w:r>
        <w:rPr>
          <w:rFonts w:hint="eastAsia"/>
          <w:b/>
          <w:sz w:val="28"/>
          <w:szCs w:val="28"/>
        </w:rPr>
        <w:t>柔性分层的分布式监管技术架构</w:t>
      </w:r>
      <w:bookmarkEnd w:id="31"/>
    </w:p>
    <w:p w14:paraId="60DCCE2E">
      <w:pPr>
        <w:widowControl/>
        <w:spacing w:line="360" w:lineRule="auto"/>
        <w:ind w:firstLine="480" w:firstLineChars="200"/>
        <w:jc w:val="left"/>
        <w:rPr>
          <w:rFonts w:cs="瀹嬩綋"/>
          <w:color w:val="000000"/>
          <w:kern w:val="0"/>
          <w:sz w:val="24"/>
          <w:szCs w:val="24"/>
          <w:lang w:bidi="ar"/>
        </w:rPr>
      </w:pPr>
      <w:r>
        <w:rPr>
          <w:rFonts w:cs="瀹嬩綋"/>
          <w:color w:val="000000"/>
          <w:kern w:val="0"/>
          <w:sz w:val="24"/>
          <w:szCs w:val="24"/>
          <w:lang w:bidi="ar"/>
        </w:rPr>
        <w:t>对于敏感信息全流程监管而言，最突出特征是监管对象众多、侵权行为隐蔽多样、生态圈随机流转等，最核心问题是企业自监管和执法监管的有机协同。</w:t>
      </w:r>
      <w:r>
        <w:rPr>
          <w:rFonts w:hint="eastAsia" w:cs="宋体"/>
          <w:color w:val="000000"/>
          <w:kern w:val="0"/>
          <w:sz w:val="24"/>
          <w:szCs w:val="24"/>
          <w:lang w:bidi="ar"/>
        </w:rPr>
        <w:t>如下图</w:t>
      </w:r>
      <w:r>
        <w:rPr>
          <w:rFonts w:hint="eastAsia" w:cs="瀹嬩綋"/>
          <w:color w:val="000000"/>
          <w:kern w:val="0"/>
          <w:sz w:val="24"/>
          <w:szCs w:val="24"/>
          <w:lang w:bidi="ar"/>
        </w:rPr>
        <w:t>6-1</w:t>
      </w:r>
      <w:r>
        <w:rPr>
          <w:rFonts w:hint="eastAsia" w:cs="宋体"/>
          <w:color w:val="000000"/>
          <w:kern w:val="0"/>
          <w:sz w:val="24"/>
          <w:szCs w:val="24"/>
          <w:lang w:bidi="ar"/>
        </w:rPr>
        <w:t>所示。</w:t>
      </w:r>
    </w:p>
    <w:p w14:paraId="11DEB167">
      <w:pPr>
        <w:widowControl/>
        <w:spacing w:line="360" w:lineRule="auto"/>
        <w:jc w:val="center"/>
      </w:pPr>
      <w:r>
        <w:drawing>
          <wp:inline distT="0" distB="0" distL="114300" distR="114300">
            <wp:extent cx="3236595" cy="1303020"/>
            <wp:effectExtent l="0" t="0" r="1905" b="5080"/>
            <wp:docPr id="2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3"/>
                    <pic:cNvPicPr>
                      <a:picLocks noChangeAspect="1"/>
                    </pic:cNvPicPr>
                  </pic:nvPicPr>
                  <pic:blipFill>
                    <a:blip r:embed="rId16"/>
                    <a:stretch>
                      <a:fillRect/>
                    </a:stretch>
                  </pic:blipFill>
                  <pic:spPr>
                    <a:xfrm>
                      <a:off x="0" y="0"/>
                      <a:ext cx="3236595" cy="1303020"/>
                    </a:xfrm>
                    <a:prstGeom prst="rect">
                      <a:avLst/>
                    </a:prstGeom>
                    <a:noFill/>
                    <a:ln>
                      <a:noFill/>
                    </a:ln>
                  </pic:spPr>
                </pic:pic>
              </a:graphicData>
            </a:graphic>
          </wp:inline>
        </w:drawing>
      </w:r>
    </w:p>
    <w:p w14:paraId="2748651B">
      <w:pPr>
        <w:pStyle w:val="22"/>
        <w:jc w:val="center"/>
        <w:rPr>
          <w:rFonts w:ascii="Times New Roman" w:hAnsi="Times New Roman" w:eastAsia="宋体"/>
          <w:sz w:val="21"/>
          <w:szCs w:val="21"/>
        </w:rPr>
      </w:pPr>
      <w:r>
        <w:rPr>
          <w:rFonts w:ascii="Times New Roman" w:hAnsi="Times New Roman"/>
          <w:sz w:val="21"/>
          <w:szCs w:val="21"/>
        </w:rPr>
        <w:t>6-</w:t>
      </w:r>
      <w:r>
        <w:rPr>
          <w:rFonts w:ascii="Times New Roman" w:hAnsi="Times New Roman"/>
          <w:sz w:val="21"/>
          <w:szCs w:val="21"/>
        </w:rPr>
        <w:fldChar w:fldCharType="begin"/>
      </w:r>
      <w:r>
        <w:rPr>
          <w:rFonts w:ascii="Times New Roman" w:hAnsi="Times New Roman"/>
          <w:sz w:val="21"/>
          <w:szCs w:val="21"/>
        </w:rPr>
        <w:instrText xml:space="preserve"> SEQ 6- \* ARABIC </w:instrText>
      </w:r>
      <w:r>
        <w:rPr>
          <w:rFonts w:ascii="Times New Roman" w:hAnsi="Times New Roman"/>
          <w:sz w:val="21"/>
          <w:szCs w:val="21"/>
        </w:rPr>
        <w:fldChar w:fldCharType="separate"/>
      </w:r>
      <w:r>
        <w:rPr>
          <w:rFonts w:ascii="Times New Roman" w:hAnsi="Times New Roman"/>
          <w:sz w:val="21"/>
          <w:szCs w:val="21"/>
        </w:rPr>
        <w:t>1</w:t>
      </w:r>
      <w:r>
        <w:rPr>
          <w:rFonts w:ascii="Times New Roman" w:hAnsi="Times New Roman"/>
          <w:sz w:val="21"/>
          <w:szCs w:val="21"/>
        </w:rPr>
        <w:fldChar w:fldCharType="end"/>
      </w:r>
      <w:r>
        <w:rPr>
          <w:rFonts w:hint="eastAsia" w:ascii="Times New Roman" w:hAnsi="Times New Roman" w:eastAsia="宋体"/>
          <w:sz w:val="21"/>
          <w:szCs w:val="21"/>
        </w:rPr>
        <w:t>被动协同监管示意图</w:t>
      </w:r>
    </w:p>
    <w:p w14:paraId="1F5B887D">
      <w:pPr>
        <w:widowControl/>
        <w:tabs>
          <w:tab w:val="left" w:pos="720"/>
        </w:tabs>
        <w:adjustRightInd w:val="0"/>
        <w:snapToGrid w:val="0"/>
        <w:spacing w:line="360" w:lineRule="auto"/>
        <w:ind w:firstLine="480" w:firstLineChars="200"/>
        <w:rPr>
          <w:rFonts w:cs="宋体"/>
          <w:bCs/>
          <w:sz w:val="24"/>
          <w:szCs w:val="24"/>
        </w:rPr>
      </w:pPr>
      <w:r>
        <w:rPr>
          <w:rFonts w:hint="eastAsia" w:cs="宋体"/>
          <w:bCs/>
          <w:sz w:val="24"/>
          <w:szCs w:val="24"/>
        </w:rPr>
        <w:t>按照“全程监管、侵权判定、证据互认、简约高效”技术思路，基于“隐私信息的流转监管方法、装置、电子设备和存储介质”、“基于多方协同的个人信息流转监测系统及方法”、“数据监管方法、装置、电子设备和存储介质”、等授权专利技术，提出企业自监管和执法监管协同的柔性分层分布式监管技术架构、业务流程融合的全流程合规监管机制，突破业务流程融合的“分类分级、按需脱敏、延伸授权、可信删除”等面向移动通信企业自监管、隐私信息的流转监管、企业自监管和执法监管的协同模型等关键技术，支撑泛在共享下隐私数据的全流程有效监管。</w:t>
      </w:r>
    </w:p>
    <w:p w14:paraId="158FE86C">
      <w:pPr>
        <w:widowControl/>
        <w:tabs>
          <w:tab w:val="left" w:pos="720"/>
        </w:tabs>
        <w:adjustRightInd w:val="0"/>
        <w:snapToGrid w:val="0"/>
        <w:spacing w:line="360" w:lineRule="auto"/>
        <w:ind w:firstLine="480" w:firstLineChars="200"/>
        <w:rPr>
          <w:rFonts w:cs="宋体"/>
          <w:bCs/>
          <w:sz w:val="24"/>
          <w:szCs w:val="24"/>
        </w:rPr>
      </w:pPr>
      <w:r>
        <w:rPr>
          <w:rFonts w:hint="eastAsia" w:cs="宋体"/>
          <w:bCs/>
          <w:sz w:val="24"/>
          <w:szCs w:val="24"/>
        </w:rPr>
        <w:t>定义1：主动监管，即企业自监管，是企业从内部监管要求出发，设置监管策略，采集权益保障的监管信息，判定、溯源并处置侵权事件。</w:t>
      </w:r>
    </w:p>
    <w:p w14:paraId="4CD435E0">
      <w:pPr>
        <w:widowControl/>
        <w:tabs>
          <w:tab w:val="left" w:pos="720"/>
        </w:tabs>
        <w:adjustRightInd w:val="0"/>
        <w:snapToGrid w:val="0"/>
        <w:spacing w:line="360" w:lineRule="auto"/>
        <w:ind w:firstLine="480" w:firstLineChars="200"/>
        <w:rPr>
          <w:rFonts w:cs="宋体"/>
          <w:bCs/>
          <w:sz w:val="24"/>
          <w:szCs w:val="24"/>
        </w:rPr>
      </w:pPr>
      <w:r>
        <w:rPr>
          <w:rFonts w:hint="eastAsia" w:cs="宋体"/>
          <w:bCs/>
          <w:sz w:val="24"/>
          <w:szCs w:val="24"/>
        </w:rPr>
        <w:t>定义2：被动监管，即执法监管，是监管执法部门从国家监管要求出发，进行的常规监管和事件监管。常规监管根据监管要求设定常规例行的监管任务，根据任务生成监管指令集合，下发给下级企业自监管执行；事件监管根据采集的侵权事件举报，依据侵权事件生成监管任务，根据任务生成监管指令集合，下发给下级企业自监管执行。</w:t>
      </w:r>
    </w:p>
    <w:p w14:paraId="1E033AC8">
      <w:pPr>
        <w:spacing w:line="360" w:lineRule="auto"/>
        <w:ind w:firstLine="480" w:firstLineChars="200"/>
        <w:jc w:val="left"/>
        <w:rPr>
          <w:bCs/>
          <w:color w:val="000000"/>
          <w:sz w:val="24"/>
          <w:szCs w:val="24"/>
        </w:rPr>
      </w:pPr>
      <w:r>
        <w:rPr>
          <w:rFonts w:hint="eastAsia"/>
          <w:bCs/>
          <w:color w:val="000000"/>
          <w:sz w:val="24"/>
          <w:szCs w:val="24"/>
        </w:rPr>
        <w:t>柔性分层的分布式监管技术的通用架构如下图</w:t>
      </w:r>
      <w:r>
        <w:rPr>
          <w:bCs/>
          <w:color w:val="000000"/>
          <w:sz w:val="24"/>
          <w:szCs w:val="24"/>
        </w:rPr>
        <w:t>6-2</w:t>
      </w:r>
      <w:r>
        <w:rPr>
          <w:rFonts w:hint="eastAsia"/>
          <w:bCs/>
          <w:color w:val="000000"/>
          <w:sz w:val="24"/>
          <w:szCs w:val="24"/>
        </w:rPr>
        <w:t>所示。分为个人信息处理者管理平台和第三方机构管理平台两个部分，两个平台之间通过</w:t>
      </w:r>
      <w:r>
        <w:rPr>
          <w:bCs/>
          <w:color w:val="000000"/>
          <w:sz w:val="24"/>
          <w:szCs w:val="24"/>
        </w:rPr>
        <w:t>X</w:t>
      </w:r>
      <w:r>
        <w:rPr>
          <w:rFonts w:hint="eastAsia"/>
          <w:bCs/>
          <w:color w:val="000000"/>
          <w:sz w:val="24"/>
          <w:szCs w:val="24"/>
        </w:rPr>
        <w:t>接口进行通信，实现数据共享和协同工作。</w:t>
      </w:r>
    </w:p>
    <w:p w14:paraId="0423A686">
      <w:pPr>
        <w:spacing w:line="360" w:lineRule="auto"/>
        <w:ind w:firstLine="480" w:firstLineChars="200"/>
        <w:jc w:val="left"/>
        <w:rPr>
          <w:bCs/>
          <w:color w:val="000000"/>
          <w:sz w:val="24"/>
          <w:szCs w:val="24"/>
        </w:rPr>
      </w:pPr>
    </w:p>
    <w:p w14:paraId="66B8157B">
      <w:pPr>
        <w:spacing w:line="360" w:lineRule="auto"/>
        <w:jc w:val="left"/>
        <w:rPr>
          <w:bCs/>
          <w:color w:val="000000"/>
          <w:sz w:val="24"/>
          <w:szCs w:val="24"/>
        </w:rPr>
      </w:pPr>
      <w:r>
        <w:rPr>
          <w:bCs/>
        </w:rPr>
        <w:drawing>
          <wp:inline distT="0" distB="0" distL="0" distR="0">
            <wp:extent cx="5274310" cy="2091055"/>
            <wp:effectExtent l="0" t="0" r="8890" b="4445"/>
            <wp:docPr id="1124398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98313" name="图片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091119"/>
                    </a:xfrm>
                    <a:prstGeom prst="rect">
                      <a:avLst/>
                    </a:prstGeom>
                  </pic:spPr>
                </pic:pic>
              </a:graphicData>
            </a:graphic>
          </wp:inline>
        </w:drawing>
      </w:r>
    </w:p>
    <w:p w14:paraId="3F1CEF5E">
      <w:pPr>
        <w:pStyle w:val="22"/>
        <w:jc w:val="center"/>
        <w:rPr>
          <w:rFonts w:ascii="Times New Roman" w:hAnsi="Times New Roman" w:eastAsia="宋体"/>
          <w:sz w:val="21"/>
          <w:szCs w:val="21"/>
        </w:rPr>
      </w:pPr>
      <w:r>
        <w:rPr>
          <w:rFonts w:ascii="Times New Roman" w:hAnsi="Times New Roman" w:eastAsia="宋体"/>
          <w:sz w:val="21"/>
          <w:szCs w:val="21"/>
        </w:rPr>
        <w:t>6-</w:t>
      </w:r>
      <w:r>
        <w:rPr>
          <w:rFonts w:ascii="Times New Roman" w:hAnsi="Times New Roman" w:eastAsia="宋体"/>
          <w:sz w:val="21"/>
          <w:szCs w:val="21"/>
        </w:rPr>
        <w:fldChar w:fldCharType="begin"/>
      </w:r>
      <w:r>
        <w:rPr>
          <w:rFonts w:ascii="Times New Roman" w:hAnsi="Times New Roman" w:eastAsia="宋体"/>
          <w:sz w:val="21"/>
          <w:szCs w:val="21"/>
        </w:rPr>
        <w:instrText xml:space="preserve"> SEQ 6- \* ARABIC </w:instrText>
      </w:r>
      <w:r>
        <w:rPr>
          <w:rFonts w:ascii="Times New Roman" w:hAnsi="Times New Roman" w:eastAsia="宋体"/>
          <w:sz w:val="21"/>
          <w:szCs w:val="21"/>
        </w:rPr>
        <w:fldChar w:fldCharType="separate"/>
      </w:r>
      <w:r>
        <w:rPr>
          <w:rFonts w:ascii="Times New Roman" w:hAnsi="Times New Roman" w:eastAsia="宋体"/>
          <w:sz w:val="21"/>
          <w:szCs w:val="21"/>
        </w:rPr>
        <w:t>2</w:t>
      </w:r>
      <w:r>
        <w:rPr>
          <w:rFonts w:ascii="Times New Roman" w:hAnsi="Times New Roman" w:eastAsia="宋体"/>
          <w:sz w:val="21"/>
          <w:szCs w:val="21"/>
        </w:rPr>
        <w:fldChar w:fldCharType="end"/>
      </w:r>
      <w:r>
        <w:rPr>
          <w:rFonts w:hint="eastAsia" w:ascii="Times New Roman" w:hAnsi="Times New Roman" w:eastAsia="宋体"/>
          <w:sz w:val="21"/>
          <w:szCs w:val="21"/>
        </w:rPr>
        <w:t>柔性分层的分布式监管技术的通用架构</w:t>
      </w:r>
    </w:p>
    <w:p w14:paraId="5417C143">
      <w:pPr>
        <w:spacing w:line="360" w:lineRule="auto"/>
        <w:ind w:firstLine="480" w:firstLineChars="200"/>
        <w:jc w:val="left"/>
        <w:rPr>
          <w:bCs/>
          <w:color w:val="000000"/>
          <w:sz w:val="24"/>
          <w:szCs w:val="24"/>
        </w:rPr>
      </w:pPr>
      <w:r>
        <w:rPr>
          <w:rFonts w:hint="eastAsia"/>
          <w:bCs/>
          <w:color w:val="000000"/>
          <w:sz w:val="24"/>
          <w:szCs w:val="24"/>
        </w:rPr>
        <w:t>平台架构包括以下几个层次：</w:t>
      </w:r>
    </w:p>
    <w:p w14:paraId="2E5E188F">
      <w:pPr>
        <w:tabs>
          <w:tab w:val="left" w:pos="720"/>
        </w:tabs>
        <w:spacing w:line="360" w:lineRule="auto"/>
        <w:ind w:firstLine="480" w:firstLineChars="200"/>
        <w:jc w:val="left"/>
        <w:rPr>
          <w:bCs/>
          <w:color w:val="000000"/>
          <w:sz w:val="24"/>
          <w:szCs w:val="24"/>
        </w:rPr>
      </w:pPr>
      <w:r>
        <w:rPr>
          <w:rFonts w:hint="eastAsia"/>
          <w:bCs/>
          <w:color w:val="000000"/>
          <w:sz w:val="24"/>
          <w:szCs w:val="24"/>
        </w:rPr>
        <w:t>数据采集层：主要负责个人信息处理者管理平台中个人信息处理活动日志和相关状态信息的采集。该层通过数据采集工具，实时获取个人信息处理过程中的各种日志信息，包括但不限于收集、存储、使用、加工、传输、提供、公开和删除等操作。</w:t>
      </w:r>
    </w:p>
    <w:p w14:paraId="6AE0EB08">
      <w:pPr>
        <w:tabs>
          <w:tab w:val="left" w:pos="720"/>
        </w:tabs>
        <w:spacing w:line="360" w:lineRule="auto"/>
        <w:ind w:firstLine="480" w:firstLineChars="200"/>
        <w:jc w:val="left"/>
        <w:rPr>
          <w:bCs/>
          <w:color w:val="000000"/>
          <w:sz w:val="24"/>
          <w:szCs w:val="24"/>
        </w:rPr>
      </w:pPr>
      <w:r>
        <w:rPr>
          <w:rFonts w:hint="eastAsia"/>
          <w:bCs/>
          <w:color w:val="000000"/>
          <w:sz w:val="24"/>
          <w:szCs w:val="24"/>
        </w:rPr>
        <w:t>数据传输层：负责数据的安全传输。通过</w:t>
      </w:r>
      <w:r>
        <w:rPr>
          <w:bCs/>
          <w:color w:val="000000"/>
          <w:sz w:val="24"/>
          <w:szCs w:val="24"/>
        </w:rPr>
        <w:t>X</w:t>
      </w:r>
      <w:r>
        <w:rPr>
          <w:rFonts w:hint="eastAsia"/>
          <w:bCs/>
          <w:color w:val="000000"/>
          <w:sz w:val="24"/>
          <w:szCs w:val="24"/>
        </w:rPr>
        <w:t>接口，个人信息处理者管理平台和第三方机构管理平台之间可以进行安全的数据交换，包括日志提取、侵权事件上报、处置建议下发、状态信息上报等数据传输操作。数据传输层采用</w:t>
      </w:r>
      <w:r>
        <w:rPr>
          <w:bCs/>
          <w:color w:val="000000"/>
          <w:sz w:val="24"/>
          <w:szCs w:val="24"/>
        </w:rPr>
        <w:t>HTTPS</w:t>
      </w:r>
      <w:r>
        <w:rPr>
          <w:rFonts w:hint="eastAsia"/>
          <w:bCs/>
          <w:color w:val="000000"/>
          <w:sz w:val="24"/>
          <w:szCs w:val="24"/>
        </w:rPr>
        <w:t>协议，确保数据在传输过程中不被窃取或篡改。</w:t>
      </w:r>
    </w:p>
    <w:p w14:paraId="51A57DE1">
      <w:pPr>
        <w:tabs>
          <w:tab w:val="left" w:pos="720"/>
        </w:tabs>
        <w:spacing w:line="360" w:lineRule="auto"/>
        <w:ind w:firstLine="480" w:firstLineChars="200"/>
        <w:jc w:val="left"/>
        <w:rPr>
          <w:bCs/>
          <w:color w:val="000000"/>
          <w:sz w:val="24"/>
          <w:szCs w:val="24"/>
        </w:rPr>
      </w:pPr>
      <w:r>
        <w:rPr>
          <w:rFonts w:hint="eastAsia"/>
          <w:bCs/>
          <w:color w:val="000000"/>
          <w:sz w:val="24"/>
          <w:szCs w:val="24"/>
        </w:rPr>
        <w:t>数据处理层：在第三方机构管理平台，接收到来自个人信息处理者管理平台的数据后，数据处理层负责对数据进行分析和处理，包括对侵权事件的识别和研判、对日志的审核等。</w:t>
      </w:r>
    </w:p>
    <w:p w14:paraId="54DAF0D6">
      <w:pPr>
        <w:tabs>
          <w:tab w:val="left" w:pos="720"/>
        </w:tabs>
        <w:spacing w:line="360" w:lineRule="auto"/>
        <w:ind w:firstLine="480" w:firstLineChars="200"/>
        <w:jc w:val="left"/>
        <w:rPr>
          <w:bCs/>
          <w:color w:val="000000"/>
          <w:sz w:val="24"/>
          <w:szCs w:val="24"/>
        </w:rPr>
      </w:pPr>
      <w:r>
        <w:rPr>
          <w:rFonts w:hint="eastAsia"/>
          <w:bCs/>
          <w:color w:val="000000"/>
          <w:sz w:val="24"/>
          <w:szCs w:val="24"/>
        </w:rPr>
        <w:t>响应决策层：基于数据处理层的分析结果，响应决策层负责制定处置建议，并通过</w:t>
      </w:r>
      <w:r>
        <w:rPr>
          <w:bCs/>
          <w:color w:val="000000"/>
          <w:sz w:val="24"/>
          <w:szCs w:val="24"/>
        </w:rPr>
        <w:t>X</w:t>
      </w:r>
      <w:r>
        <w:rPr>
          <w:rFonts w:hint="eastAsia"/>
          <w:bCs/>
          <w:color w:val="000000"/>
          <w:sz w:val="24"/>
          <w:szCs w:val="24"/>
        </w:rPr>
        <w:t>接口将建议下发至个人信息处理者管理平台。此层还负责接收个人信息处理者管理平台反馈的状态信息，监控其执行进度。</w:t>
      </w:r>
    </w:p>
    <w:p w14:paraId="6E56223F">
      <w:pPr>
        <w:tabs>
          <w:tab w:val="left" w:pos="720"/>
        </w:tabs>
        <w:spacing w:line="360" w:lineRule="auto"/>
        <w:ind w:firstLine="480" w:firstLineChars="200"/>
        <w:jc w:val="left"/>
        <w:rPr>
          <w:bCs/>
          <w:color w:val="000000"/>
          <w:sz w:val="24"/>
          <w:szCs w:val="24"/>
        </w:rPr>
      </w:pPr>
      <w:r>
        <w:rPr>
          <w:rFonts w:hint="eastAsia"/>
          <w:bCs/>
          <w:color w:val="000000"/>
          <w:sz w:val="24"/>
          <w:szCs w:val="24"/>
        </w:rPr>
        <w:t>执行与反馈层：在个人信息处理者管理平台，执行与反馈层负责执行第三方机构下发的处置建议，并将执行情况和处理结果上报给第三方机构管理平台。</w:t>
      </w:r>
    </w:p>
    <w:p w14:paraId="796CC94A">
      <w:pPr>
        <w:tabs>
          <w:tab w:val="left" w:pos="720"/>
        </w:tabs>
        <w:spacing w:line="360" w:lineRule="auto"/>
        <w:ind w:firstLine="480" w:firstLineChars="200"/>
        <w:jc w:val="left"/>
        <w:rPr>
          <w:bCs/>
          <w:color w:val="000000"/>
          <w:sz w:val="24"/>
          <w:szCs w:val="24"/>
        </w:rPr>
      </w:pPr>
      <w:r>
        <w:rPr>
          <w:rFonts w:hint="eastAsia"/>
          <w:bCs/>
          <w:color w:val="000000"/>
          <w:sz w:val="24"/>
          <w:szCs w:val="24"/>
        </w:rPr>
        <w:t>通过以上分层架构，实现了个人信息处理者与第三方机构之间的主被动协同监管，确保个人信息处理活动的透明和可控。</w:t>
      </w:r>
    </w:p>
    <w:p w14:paraId="5D730634">
      <w:pPr>
        <w:widowControl/>
        <w:tabs>
          <w:tab w:val="left" w:pos="720"/>
        </w:tabs>
        <w:adjustRightInd w:val="0"/>
        <w:snapToGrid w:val="0"/>
        <w:spacing w:line="360" w:lineRule="auto"/>
        <w:ind w:firstLine="480" w:firstLineChars="200"/>
        <w:rPr>
          <w:rFonts w:cs="宋体"/>
          <w:bCs/>
          <w:sz w:val="24"/>
          <w:szCs w:val="24"/>
        </w:rPr>
      </w:pPr>
      <w:r>
        <w:rPr>
          <w:rFonts w:hint="eastAsia"/>
          <w:bCs/>
          <w:color w:val="000000"/>
          <w:sz w:val="24"/>
          <w:szCs w:val="24"/>
        </w:rPr>
        <w:t>柔性分层的分布式监管技术通用架构定义了多种数据接口，以实现个人信息处理者和第三方机构之间的数据共享和协同工作，包括处理日志提取接口、侵权事件上报接口、处置建议下发接口、状态信息上报接口等。</w:t>
      </w:r>
    </w:p>
    <w:p w14:paraId="20C1EF81">
      <w:pPr>
        <w:spacing w:line="360" w:lineRule="auto"/>
        <w:jc w:val="left"/>
        <w:outlineLvl w:val="2"/>
        <w:rPr>
          <w:b/>
          <w:sz w:val="24"/>
          <w:szCs w:val="28"/>
        </w:rPr>
      </w:pPr>
      <w:r>
        <w:rPr>
          <w:rFonts w:hint="eastAsia"/>
          <w:b/>
          <w:sz w:val="24"/>
          <w:szCs w:val="28"/>
        </w:rPr>
        <w:t>6.2.1 移动通信企业自监管方法</w:t>
      </w:r>
      <w:del w:id="0" w:author="surface" w:date="2025-02-22T10:35:00Z">
        <w:r>
          <w:rPr>
            <w:rFonts w:hint="eastAsia"/>
            <w:b/>
            <w:sz w:val="24"/>
            <w:szCs w:val="28"/>
          </w:rPr>
          <w:delText>（基于授权专利，申请号:202411599897.4）</w:delText>
        </w:r>
      </w:del>
    </w:p>
    <w:p w14:paraId="4B0DEFF2">
      <w:pPr>
        <w:widowControl/>
        <w:tabs>
          <w:tab w:val="left" w:pos="720"/>
        </w:tabs>
        <w:adjustRightInd w:val="0"/>
        <w:snapToGrid w:val="0"/>
        <w:spacing w:line="360" w:lineRule="auto"/>
        <w:ind w:firstLine="480" w:firstLineChars="200"/>
        <w:rPr>
          <w:rFonts w:cs="宋体"/>
          <w:bCs/>
          <w:sz w:val="24"/>
          <w:szCs w:val="24"/>
        </w:rPr>
      </w:pPr>
      <w:r>
        <w:rPr>
          <w:rFonts w:hint="eastAsia" w:cs="宋体"/>
          <w:bCs/>
          <w:sz w:val="24"/>
          <w:szCs w:val="24"/>
        </w:rPr>
        <w:t>移动通信网络中的数据监管是一个至关重要的环节，它涉及对网络中产生的各类数据进行全面而细致的管理。这些数据包括用户行为数据、网络状态数据和业务数据等，它们共同构成了移动通信网络的运行基础。数据监管的主要任务是对这些数据进行采集、存储、分析和监控，以确保数据的完整性、准确性、安全性和合规性。</w:t>
      </w:r>
    </w:p>
    <w:p w14:paraId="70BAE6B6">
      <w:pPr>
        <w:widowControl/>
        <w:tabs>
          <w:tab w:val="left" w:pos="720"/>
        </w:tabs>
        <w:adjustRightInd w:val="0"/>
        <w:snapToGrid w:val="0"/>
        <w:spacing w:line="360" w:lineRule="auto"/>
        <w:ind w:firstLine="480" w:firstLineChars="200"/>
        <w:rPr>
          <w:rFonts w:cs="宋体"/>
          <w:bCs/>
          <w:sz w:val="24"/>
          <w:szCs w:val="24"/>
        </w:rPr>
      </w:pPr>
      <w:r>
        <w:rPr>
          <w:rFonts w:hint="eastAsia" w:cs="宋体"/>
          <w:bCs/>
          <w:sz w:val="24"/>
          <w:szCs w:val="24"/>
        </w:rPr>
        <w:t>然而，在当前的移动通信网络中，数据监管主要以系统或部分系统为单位进行，只能对局部的信息进行监管，即各个子系统或部门各自为政，缺乏统一的数据管理和监管平台。这种分散的监管模式导致数据孤岛现象严重，不同系统间的数据难以共享和协同，难以实现对全网的自监管，从而限制了监管的广度和深度。</w:t>
      </w:r>
    </w:p>
    <w:p w14:paraId="4D31BF1D">
      <w:pPr>
        <w:widowControl/>
        <w:tabs>
          <w:tab w:val="left" w:pos="720"/>
        </w:tabs>
        <w:adjustRightInd w:val="0"/>
        <w:snapToGrid w:val="0"/>
        <w:spacing w:line="360" w:lineRule="auto"/>
        <w:ind w:firstLine="480" w:firstLineChars="200"/>
        <w:rPr>
          <w:rFonts w:cs="宋体"/>
          <w:bCs/>
          <w:sz w:val="24"/>
          <w:szCs w:val="24"/>
        </w:rPr>
      </w:pPr>
      <w:r>
        <w:rPr>
          <w:rFonts w:hint="eastAsia" w:cs="宋体"/>
          <w:bCs/>
          <w:sz w:val="24"/>
          <w:szCs w:val="24"/>
        </w:rPr>
        <w:t>为解决上述问题，在“数据监管方法、装置、电子设备和存储介质”成果指导下，提出了一种移动通信企业自监管方法，用以解决相关技术中监管数据各自为政、数据孤岛的问题，其中方法包括：基于业务系统的属性，从存证要求集合中获取业务系统对应的存证要求子集，并将存证要求子集发送至业务系统，以使业务系统在被监管数据的流转过程中基于被监管数据的操作日志和存证要求子集生成被监管数据的存证信息；接收业务系统返回的被监管数据的存证信息，并对存证信息进行分析，得到分析结果；基于分析结果，判断被监管数据的流转过程中是否存在异常，若存在异常，则基于存证信息确定异常节点，并对异常节点进行处置，得到处置结果。通过在数据流转的相关节点进行信息采集并逐级汇聚、逐级存证，可以形成多层协同联动的监管，从而实现对全网的自监管。</w:t>
      </w:r>
    </w:p>
    <w:p w14:paraId="087DA410">
      <w:pPr>
        <w:widowControl/>
        <w:tabs>
          <w:tab w:val="left" w:pos="720"/>
        </w:tabs>
        <w:adjustRightInd w:val="0"/>
        <w:snapToGrid w:val="0"/>
        <w:spacing w:line="360" w:lineRule="auto"/>
        <w:ind w:firstLine="480" w:firstLineChars="200"/>
        <w:rPr>
          <w:rFonts w:cs="宋体"/>
          <w:bCs/>
          <w:sz w:val="24"/>
          <w:szCs w:val="24"/>
        </w:rPr>
      </w:pPr>
      <w:r>
        <w:rPr>
          <w:rFonts w:hint="eastAsia" w:cs="宋体"/>
          <w:bCs/>
          <w:sz w:val="24"/>
          <w:szCs w:val="24"/>
        </w:rPr>
        <w:t>数据监管方法可用于自监管平台建设，自监管平台是数据监管的核心组成部分，负责整个数据监管流程的发起、监控和分析。自监管平台能够根据业务系统的属性，从预设的存证要求集合中检索并发送相应的存证要求子集给业务系统。同时，它还负责接收业务系统返回的存证信息，并对这些信息进行深入的分析，以判断数据流转过程中是否存在异常。一旦发现异常，自监管平台将基于存证信息定位异常节点，并采取相应的处置措施。</w:t>
      </w:r>
    </w:p>
    <w:p w14:paraId="570BBC33">
      <w:pPr>
        <w:widowControl/>
        <w:tabs>
          <w:tab w:val="left" w:pos="720"/>
        </w:tabs>
        <w:adjustRightInd w:val="0"/>
        <w:snapToGrid w:val="0"/>
        <w:spacing w:line="360" w:lineRule="auto"/>
        <w:ind w:firstLine="480" w:firstLineChars="200"/>
        <w:rPr>
          <w:rFonts w:cs="宋体"/>
          <w:bCs/>
          <w:sz w:val="24"/>
          <w:szCs w:val="24"/>
        </w:rPr>
      </w:pPr>
      <w:r>
        <w:rPr>
          <w:rFonts w:hint="eastAsia" w:cs="宋体"/>
          <w:bCs/>
          <w:sz w:val="24"/>
          <w:szCs w:val="24"/>
        </w:rPr>
        <w:t>自监管平台包括数据流转存证平台、个人权益保障监管系统、上级监管部门接口机以及控制台等模块，其中数据流转存证平台用于保存被监管数据的存证索引；个人权益保障监管系统则是由异常操作汇聚存储系统、异常操作融合分析系统、侵权事件溯源系统、权益保障监管与处置系统构成；上级监管部门接口机对接数据流转存证平台，用于向上级监管部门提供数据拉取接口；控制台则部署在安全屋中，用于上级监管部门按需抽样监管。</w:t>
      </w:r>
    </w:p>
    <w:p w14:paraId="783FC7D1">
      <w:pPr>
        <w:widowControl/>
        <w:tabs>
          <w:tab w:val="left" w:pos="720"/>
        </w:tabs>
        <w:adjustRightInd w:val="0"/>
        <w:snapToGrid w:val="0"/>
        <w:spacing w:line="360" w:lineRule="auto"/>
        <w:ind w:firstLine="480" w:firstLineChars="200"/>
        <w:rPr>
          <w:rFonts w:cs="宋体"/>
          <w:bCs/>
          <w:sz w:val="24"/>
          <w:szCs w:val="24"/>
        </w:rPr>
      </w:pPr>
      <w:r>
        <w:rPr>
          <w:rFonts w:hint="eastAsia" w:cs="宋体"/>
          <w:bCs/>
          <w:sz w:val="24"/>
          <w:szCs w:val="24"/>
        </w:rPr>
        <w:t>数据监管方法包括获取监管存证信息、分析监管存证信息、异常判断和处置3个环节。</w:t>
      </w:r>
    </w:p>
    <w:p w14:paraId="41E18E38">
      <w:pPr>
        <w:widowControl/>
        <w:tabs>
          <w:tab w:val="left" w:pos="720"/>
        </w:tabs>
        <w:adjustRightInd w:val="0"/>
        <w:snapToGrid w:val="0"/>
        <w:spacing w:line="360" w:lineRule="auto"/>
        <w:ind w:firstLine="480" w:firstLineChars="200"/>
        <w:rPr>
          <w:rFonts w:cs="宋体"/>
          <w:bCs/>
          <w:sz w:val="24"/>
          <w:szCs w:val="24"/>
        </w:rPr>
      </w:pPr>
      <w:r>
        <w:rPr>
          <w:rFonts w:hint="eastAsia" w:cs="宋体"/>
          <w:bCs/>
          <w:sz w:val="24"/>
          <w:szCs w:val="24"/>
        </w:rPr>
        <w:t>1）获取监管存证信息</w:t>
      </w:r>
    </w:p>
    <w:p w14:paraId="0519C666">
      <w:pPr>
        <w:widowControl/>
        <w:tabs>
          <w:tab w:val="left" w:pos="720"/>
        </w:tabs>
        <w:adjustRightInd w:val="0"/>
        <w:snapToGrid w:val="0"/>
        <w:spacing w:line="360" w:lineRule="auto"/>
        <w:ind w:firstLine="480" w:firstLineChars="200"/>
        <w:rPr>
          <w:rFonts w:cs="宋体"/>
          <w:bCs/>
          <w:sz w:val="24"/>
          <w:szCs w:val="24"/>
        </w:rPr>
      </w:pPr>
      <w:r>
        <w:rPr>
          <w:rFonts w:hint="eastAsia" w:cs="宋体"/>
          <w:bCs/>
          <w:sz w:val="24"/>
          <w:szCs w:val="24"/>
        </w:rPr>
        <w:t>基于业务系统的属性，从存证要求集合中获取所述业务系统对应的存证要求子集，并将所述存证要求子集发送至所述业务系统，以使所述业务系统在被监管数据的流转过程中基于所述被监管数据的操作日志和所述存证要求子集生成所述被监管数据的存证信息。</w:t>
      </w:r>
    </w:p>
    <w:p w14:paraId="48DCF88B">
      <w:pPr>
        <w:widowControl/>
        <w:tabs>
          <w:tab w:val="left" w:pos="720"/>
        </w:tabs>
        <w:adjustRightInd w:val="0"/>
        <w:snapToGrid w:val="0"/>
        <w:spacing w:line="360" w:lineRule="auto"/>
        <w:ind w:firstLine="480" w:firstLineChars="200"/>
        <w:rPr>
          <w:rFonts w:cs="宋体"/>
          <w:bCs/>
          <w:sz w:val="24"/>
          <w:szCs w:val="24"/>
        </w:rPr>
      </w:pPr>
      <w:r>
        <w:rPr>
          <w:rFonts w:hint="eastAsia" w:cs="宋体"/>
          <w:bCs/>
          <w:sz w:val="24"/>
          <w:szCs w:val="24"/>
        </w:rPr>
        <w:t>其中业务系统包括业务支撑系统、运营支撑系统和大数据湖中的至少一种，所述大数据湖包括数据湖省节点和数据湖集团节点，所述被监管数据是从所述业务支撑系统和/或所述运营支撑系统中采集得到的，所述被监管数据的流转过程包括所述被监管数据传递给外部企业、所述被监管数据存储至所述数据湖省节点、所述被监管数据从所述数据湖省节点汇聚到所述数据湖集团节点中的至少一种。</w:t>
      </w:r>
    </w:p>
    <w:p w14:paraId="6037BCE4">
      <w:pPr>
        <w:widowControl/>
        <w:tabs>
          <w:tab w:val="left" w:pos="720"/>
        </w:tabs>
        <w:adjustRightInd w:val="0"/>
        <w:snapToGrid w:val="0"/>
        <w:spacing w:line="360" w:lineRule="auto"/>
        <w:ind w:firstLine="480" w:firstLineChars="200"/>
        <w:rPr>
          <w:rFonts w:cs="宋体"/>
          <w:bCs/>
          <w:sz w:val="24"/>
          <w:szCs w:val="24"/>
        </w:rPr>
      </w:pPr>
      <w:r>
        <w:rPr>
          <w:rFonts w:hint="eastAsia" w:cs="宋体"/>
          <w:bCs/>
          <w:sz w:val="24"/>
          <w:szCs w:val="24"/>
        </w:rPr>
        <w:t>用户可以通过自监管平台的控制台设置存证要求集合，并发送至个人权益保障监管系统，该监管系统可以根据业务系统的属性，从存证要求集合中选取业务系统对应的存证要求子集，并发送给业务系统。此处，业务系统的属性是指那些能够影响存证要求子集选择的因素，例如，业务系统的属性包括但不限于业务系统的业务类型、系统名称、系统标识、系统地址等。</w:t>
      </w:r>
    </w:p>
    <w:p w14:paraId="55567335">
      <w:pPr>
        <w:widowControl/>
        <w:tabs>
          <w:tab w:val="left" w:pos="720"/>
        </w:tabs>
        <w:adjustRightInd w:val="0"/>
        <w:snapToGrid w:val="0"/>
        <w:spacing w:line="360" w:lineRule="auto"/>
        <w:ind w:firstLine="480" w:firstLineChars="200"/>
        <w:rPr>
          <w:rFonts w:cs="宋体"/>
          <w:bCs/>
          <w:sz w:val="24"/>
          <w:szCs w:val="24"/>
        </w:rPr>
      </w:pPr>
      <w:r>
        <w:rPr>
          <w:rFonts w:hint="eastAsia" w:cs="宋体"/>
          <w:bCs/>
          <w:sz w:val="24"/>
          <w:szCs w:val="24"/>
        </w:rPr>
        <w:t>存证要求集合是一个全面的、包含多种存证要求的集合体，例如，存证要求集合可以包括存证粒度、存证频率、存证优先级等，它详细规定了不同场景下数据的存证粒度、存证频率、存证优先级等关键参数。存证要求子集是从存证要求集合中根据特定业务系统的属性筛选出来的、适用于该业务系统的存证要求集合，它包含了该业务系统需要遵守的所有存证要求，以确保数据的合规性和可追溯性。对于某个业务系统而言，在筛选出与该业务系统相关的存证要求子集后，个人权益保障监管系统可以通过安全、可靠的通信渠道将存证要求子集发送到业务系统。</w:t>
      </w:r>
    </w:p>
    <w:p w14:paraId="708EA62C">
      <w:pPr>
        <w:widowControl/>
        <w:tabs>
          <w:tab w:val="left" w:pos="720"/>
        </w:tabs>
        <w:adjustRightInd w:val="0"/>
        <w:snapToGrid w:val="0"/>
        <w:spacing w:line="360" w:lineRule="auto"/>
        <w:ind w:firstLine="480" w:firstLineChars="200"/>
        <w:rPr>
          <w:rFonts w:cs="宋体"/>
          <w:bCs/>
          <w:sz w:val="24"/>
          <w:szCs w:val="24"/>
        </w:rPr>
      </w:pPr>
      <w:r>
        <w:rPr>
          <w:rFonts w:hint="eastAsia" w:cs="宋体"/>
          <w:bCs/>
          <w:sz w:val="24"/>
          <w:szCs w:val="24"/>
        </w:rPr>
        <w:t>业务系统在接收到存证要求子集后，可以在被监管数据的流转过程中，根据存证要求子集和被监管数据的操作日志，调用存证信息生成算法，生成相应的存证信息。此处，存证信息生成算法指的是一个特定的、用于在被监管数据的流转过程中，根据存证要求子集和数据的操作日志来生成存证信息的计算步骤或方法。该算法可以根据实际应用需求预先构建得到，也可以直接使用现有的存证信息生成算法（如基于哈希算法的存证信息生成、基于区块链的存证信息生成、基于智能合约的存证信息生成等）来实现。被监管数据是指在移动通信网络中与用户和服务相关的各类信息，如用户基本信息、用户服务信息、用户消费账务信息、上网行为信息、位置信息以及用户标签画像信息等。被监管数据可以是从BSS系统中采集得到的数据，也可以是从OSS系统中采集得到的数据，还可以同时包括从BSS系统和OSS系统中采集得到的数据。为了对BSS系统和/或OSS系统中的被监管数据进行采集，可以先根据监管要求和业务需求，确定需要采集的数据类型、范围和频率，然后制定数据采集的具体方案，包括采集方式、接口设计、数据传输协议等；接着，利用采集工具或接口，即可从BSS系统和/或OSS系统中提取被监管数据。对采集到的数据还可以进行校验和清洗，以确保数据的准确性和完整性。</w:t>
      </w:r>
    </w:p>
    <w:p w14:paraId="2B89D1BC">
      <w:pPr>
        <w:widowControl/>
        <w:tabs>
          <w:tab w:val="left" w:pos="720"/>
        </w:tabs>
        <w:adjustRightInd w:val="0"/>
        <w:snapToGrid w:val="0"/>
        <w:spacing w:line="360" w:lineRule="auto"/>
        <w:ind w:firstLine="480" w:firstLineChars="200"/>
        <w:rPr>
          <w:rFonts w:cs="宋体"/>
          <w:bCs/>
          <w:sz w:val="24"/>
          <w:szCs w:val="24"/>
        </w:rPr>
      </w:pPr>
      <w:r>
        <w:rPr>
          <w:rFonts w:hint="eastAsia" w:cs="宋体"/>
          <w:bCs/>
          <w:sz w:val="24"/>
          <w:szCs w:val="24"/>
        </w:rPr>
        <w:t>从BSS系统和/或OSS系统采集到被监管数据后，可以将这些数据按照约定的格式进行封装，并利用数据传输协议将封装好的数据传输到数据湖省节点进行存储。在数据湖省节点中，可以利用分布式存储技术将被监管数据保存下来。此外，对于数据湖省节点中存储的被监管数据，可以利用数据同步工具或技术，将省节点中的数据实时或定期汇聚到数据湖集团节点，以便在集团节点中对来自不同省节点的数据进行整合和归并，形成全局的数据视图。</w:t>
      </w:r>
    </w:p>
    <w:p w14:paraId="613FD490">
      <w:pPr>
        <w:widowControl/>
        <w:tabs>
          <w:tab w:val="left" w:pos="720"/>
        </w:tabs>
        <w:adjustRightInd w:val="0"/>
        <w:snapToGrid w:val="0"/>
        <w:spacing w:line="360" w:lineRule="auto"/>
        <w:ind w:firstLine="480" w:firstLineChars="200"/>
        <w:rPr>
          <w:rFonts w:cs="宋体"/>
          <w:bCs/>
          <w:sz w:val="24"/>
          <w:szCs w:val="24"/>
        </w:rPr>
      </w:pPr>
      <w:r>
        <w:rPr>
          <w:rFonts w:hint="eastAsia" w:cs="宋体"/>
          <w:bCs/>
          <w:sz w:val="24"/>
          <w:szCs w:val="24"/>
        </w:rPr>
        <w:t>被监管数据的流转过程则是指涉及数据的采集、存储、处理、汇聚、传递、使用等的多个环节。例如，被监管数据的流转过程可以包括被监管数据传递给外部企业、被监管数据存储至数据湖省节点、被监管数据从数据湖省节点汇聚到数据湖集团节点等过程。应理解的是，外部企业是指与被监管实体存在业务往来或数据交换的第三方企业。</w:t>
      </w:r>
    </w:p>
    <w:p w14:paraId="68CA8C26">
      <w:pPr>
        <w:widowControl/>
        <w:tabs>
          <w:tab w:val="left" w:pos="720"/>
        </w:tabs>
        <w:adjustRightInd w:val="0"/>
        <w:snapToGrid w:val="0"/>
        <w:spacing w:line="360" w:lineRule="auto"/>
        <w:ind w:firstLine="480" w:firstLineChars="200"/>
        <w:rPr>
          <w:rFonts w:cs="宋体"/>
          <w:bCs/>
          <w:sz w:val="24"/>
          <w:szCs w:val="24"/>
        </w:rPr>
      </w:pPr>
      <w:r>
        <w:rPr>
          <w:rFonts w:hint="eastAsia" w:cs="宋体"/>
          <w:bCs/>
          <w:sz w:val="24"/>
          <w:szCs w:val="24"/>
        </w:rPr>
        <w:t>具体而言，在被监管数据的流转过程中，业务系统首先会捕捉被监管数据在流转过程中的所有操作日志，这些日志详细记录了数据的来源、去向、操作时间、操作类型（如读取、写入、删除等）以及操作结果等关键信息。业务系统接着会根据存证要求子集，对捕获到的操作日志进行筛选和匹配。存证要求子集规定了哪些操作需要被记录为存证信息，以及存证信息的具体格式和内容要求。在匹配到存证要求后，业务系统会根据这些要求，从操作日志中提取相应的信息，并调用存证信息生成算法，生成符合要求的存证信息。这些存证信息可以包括数据的唯一标识符、操作时间戳、操作类型、操作结果以及相关的元数据等。生成的存证信息会被业务系统存储起来，并通过安全通道传输给自监管平台的个人权益保障监管系统，以便后续进行分析。</w:t>
      </w:r>
    </w:p>
    <w:p w14:paraId="3D6F86F7">
      <w:pPr>
        <w:widowControl/>
        <w:tabs>
          <w:tab w:val="left" w:pos="720"/>
        </w:tabs>
        <w:adjustRightInd w:val="0"/>
        <w:snapToGrid w:val="0"/>
        <w:spacing w:line="360" w:lineRule="auto"/>
        <w:ind w:firstLine="480" w:firstLineChars="200"/>
        <w:rPr>
          <w:rFonts w:cs="宋体"/>
          <w:bCs/>
          <w:sz w:val="24"/>
          <w:szCs w:val="24"/>
        </w:rPr>
      </w:pPr>
      <w:r>
        <w:rPr>
          <w:rFonts w:hint="eastAsia" w:cs="宋体"/>
          <w:bCs/>
          <w:sz w:val="24"/>
          <w:szCs w:val="24"/>
        </w:rPr>
        <w:t>被监管数据的操作日志是指在数据流转过程中，由业务系统记录下来的关于数据操作的一系列详细信息，这些日志可以包括数据的来源、去向、操作时间、操作类型（如读取、写入、删除等）、操作结果以及相关的元数据等。被监管数据的存证信息则是指根据存证要求子集，从操作日志中提取并生成的、用于记录和证明数据流转过程中关键操作的信息。存证信息具有不可篡改性和可追溯性，是确保数据合规性和安全性的重要手段。通过存证信息，自监管平台可以追踪数据的流转路径，分析数据的操作行为，并在发现异常时及时采取措施进行处置。</w:t>
      </w:r>
    </w:p>
    <w:p w14:paraId="7A99808D">
      <w:pPr>
        <w:widowControl/>
        <w:tabs>
          <w:tab w:val="left" w:pos="720"/>
        </w:tabs>
        <w:adjustRightInd w:val="0"/>
        <w:snapToGrid w:val="0"/>
        <w:spacing w:line="360" w:lineRule="auto"/>
        <w:ind w:left="482"/>
        <w:rPr>
          <w:rFonts w:cs="宋体"/>
          <w:b/>
          <w:sz w:val="24"/>
          <w:szCs w:val="24"/>
        </w:rPr>
      </w:pPr>
      <w:r>
        <w:rPr>
          <w:rFonts w:hint="eastAsia" w:cs="宋体"/>
          <w:b/>
          <w:sz w:val="24"/>
          <w:szCs w:val="24"/>
        </w:rPr>
        <w:t>2）分析监管存证信息</w:t>
      </w:r>
    </w:p>
    <w:p w14:paraId="6DE5A4B8">
      <w:pPr>
        <w:widowControl/>
        <w:tabs>
          <w:tab w:val="left" w:pos="720"/>
        </w:tabs>
        <w:adjustRightInd w:val="0"/>
        <w:snapToGrid w:val="0"/>
        <w:spacing w:line="360" w:lineRule="auto"/>
        <w:ind w:firstLine="480" w:firstLineChars="200"/>
        <w:rPr>
          <w:rFonts w:cs="宋体"/>
          <w:bCs/>
          <w:sz w:val="24"/>
          <w:szCs w:val="24"/>
        </w:rPr>
      </w:pPr>
      <w:r>
        <w:rPr>
          <w:rFonts w:cs="宋体"/>
          <w:bCs/>
          <w:sz w:val="24"/>
          <w:szCs w:val="24"/>
        </w:rPr>
        <w:t>接收所述业务系统返回的所述被监管数据的存证信息，并对所述存证信息进行分析，得到分析结果</w:t>
      </w:r>
      <w:r>
        <w:rPr>
          <w:rFonts w:hint="eastAsia" w:cs="宋体"/>
          <w:bCs/>
          <w:sz w:val="24"/>
          <w:szCs w:val="24"/>
        </w:rPr>
        <w:t>。</w:t>
      </w:r>
    </w:p>
    <w:p w14:paraId="1DED1EA8">
      <w:pPr>
        <w:widowControl/>
        <w:tabs>
          <w:tab w:val="left" w:pos="720"/>
        </w:tabs>
        <w:adjustRightInd w:val="0"/>
        <w:snapToGrid w:val="0"/>
        <w:spacing w:line="360" w:lineRule="auto"/>
        <w:ind w:firstLine="480" w:firstLineChars="200"/>
        <w:rPr>
          <w:rFonts w:cs="宋体"/>
          <w:bCs/>
          <w:sz w:val="24"/>
          <w:szCs w:val="24"/>
        </w:rPr>
      </w:pPr>
      <w:r>
        <w:rPr>
          <w:rFonts w:cs="宋体"/>
          <w:bCs/>
          <w:sz w:val="24"/>
          <w:szCs w:val="24"/>
        </w:rPr>
        <w:t>业务系统在生成被监管数据的存证信息后，会将存证信息发送给自监管平台的个人权益保障监管系统，通过监管系统中的分析系统对生成的存证信息进行分析，获得分析结果。例如，分析系统可以利用数据分析工具和技术（如数据挖掘、机器学习等），对生成的存证信息进行深入分析，包括分析数据的流转路径、操作类型、操作频率等关键指标，以发现潜在的风险和异常。分析结果是指自监管平台通过对被监管数据的存证信息进行分析后得出的结论或发现，这些结果可以包括数据的流转情况、操作行为的合规性评估、潜在风险的识别等。</w:t>
      </w:r>
    </w:p>
    <w:p w14:paraId="2CBDD798">
      <w:pPr>
        <w:widowControl/>
        <w:tabs>
          <w:tab w:val="left" w:pos="720"/>
        </w:tabs>
        <w:adjustRightInd w:val="0"/>
        <w:snapToGrid w:val="0"/>
        <w:spacing w:line="360" w:lineRule="auto"/>
        <w:ind w:left="482"/>
        <w:rPr>
          <w:rFonts w:cs="宋体"/>
          <w:b/>
          <w:sz w:val="24"/>
          <w:szCs w:val="24"/>
        </w:rPr>
      </w:pPr>
      <w:r>
        <w:rPr>
          <w:rFonts w:hint="eastAsia" w:cs="宋体"/>
          <w:b/>
          <w:sz w:val="24"/>
          <w:szCs w:val="24"/>
        </w:rPr>
        <w:t>3）异常判断和处置</w:t>
      </w:r>
    </w:p>
    <w:p w14:paraId="0A049D6A">
      <w:pPr>
        <w:widowControl/>
        <w:tabs>
          <w:tab w:val="left" w:pos="720"/>
        </w:tabs>
        <w:adjustRightInd w:val="0"/>
        <w:snapToGrid w:val="0"/>
        <w:spacing w:line="360" w:lineRule="auto"/>
        <w:ind w:firstLine="480" w:firstLineChars="200"/>
        <w:rPr>
          <w:rFonts w:cs="宋体"/>
          <w:bCs/>
          <w:sz w:val="24"/>
          <w:szCs w:val="24"/>
        </w:rPr>
      </w:pPr>
      <w:r>
        <w:rPr>
          <w:rFonts w:cs="宋体"/>
          <w:bCs/>
          <w:sz w:val="24"/>
          <w:szCs w:val="24"/>
        </w:rPr>
        <w:t>基于所述分析结果，判断所述被监管数据的流转过程中是否存在异常，若存在异常，则基于所述存证信息确定异常节点，并对所述异常节点进行处置，得到处置结果。</w:t>
      </w:r>
    </w:p>
    <w:p w14:paraId="6E17B203">
      <w:pPr>
        <w:widowControl/>
        <w:tabs>
          <w:tab w:val="left" w:pos="720"/>
        </w:tabs>
        <w:adjustRightInd w:val="0"/>
        <w:snapToGrid w:val="0"/>
        <w:spacing w:line="360" w:lineRule="auto"/>
        <w:ind w:firstLine="480" w:firstLineChars="200"/>
        <w:rPr>
          <w:rFonts w:cs="宋体"/>
          <w:bCs/>
          <w:sz w:val="24"/>
          <w:szCs w:val="24"/>
        </w:rPr>
      </w:pPr>
      <w:r>
        <w:rPr>
          <w:rFonts w:cs="宋体"/>
          <w:bCs/>
          <w:sz w:val="24"/>
          <w:szCs w:val="24"/>
        </w:rPr>
        <w:t>在获得分析结果后，自监管平台可以根据分析结果来判断被监管数据的流转过程中是否存在异常。例如，可以根据业务需求和监管要求，设定合理的阈值（如操作频率、数据流转速度等），将分析结果与设定的阈值进行对比，分析数据的流转情况、操作行为等是否超出正常范围，通过数据分析技术，识别出潜在的异常行为或风险点，如数据泄露、非法访问等。</w:t>
      </w:r>
    </w:p>
    <w:p w14:paraId="1E151A5F">
      <w:pPr>
        <w:widowControl/>
        <w:tabs>
          <w:tab w:val="left" w:pos="720"/>
        </w:tabs>
        <w:adjustRightInd w:val="0"/>
        <w:snapToGrid w:val="0"/>
        <w:spacing w:line="360" w:lineRule="auto"/>
        <w:ind w:firstLine="480" w:firstLineChars="200"/>
        <w:rPr>
          <w:rFonts w:cs="宋体"/>
          <w:bCs/>
          <w:sz w:val="24"/>
          <w:szCs w:val="24"/>
        </w:rPr>
      </w:pPr>
      <w:r>
        <w:rPr>
          <w:rFonts w:cs="宋体"/>
          <w:bCs/>
          <w:sz w:val="24"/>
          <w:szCs w:val="24"/>
        </w:rPr>
        <w:t>如果判断被监管数据的流转过程中存在异常，则可以根据存证信息来确定异常节点。具体而言，首先在分析结果中，找到超出正常范围或存在潜在风险的数据操作或流转环节；然后，通过存证信息中的流转路径和操作日志，追踪异常行为的具体位置和节点；结合业务系统的架构和数据流转的逻辑，即可确定导致异常的具体节点或组件。应理解的是，异常节点是指在被监管数据的流转过程中，出现异常行为或风险的节点。这些节点可能是业务系统中的一个模块、一个接口或一个具体的操作环节。</w:t>
      </w:r>
    </w:p>
    <w:p w14:paraId="2AA17CF7">
      <w:pPr>
        <w:widowControl/>
        <w:tabs>
          <w:tab w:val="left" w:pos="720"/>
        </w:tabs>
        <w:adjustRightInd w:val="0"/>
        <w:snapToGrid w:val="0"/>
        <w:spacing w:line="360" w:lineRule="auto"/>
        <w:ind w:firstLine="480" w:firstLineChars="200"/>
        <w:rPr>
          <w:rFonts w:cs="宋体"/>
          <w:bCs/>
          <w:sz w:val="24"/>
          <w:szCs w:val="24"/>
        </w:rPr>
      </w:pPr>
      <w:r>
        <w:rPr>
          <w:rFonts w:cs="宋体"/>
          <w:bCs/>
          <w:sz w:val="24"/>
          <w:szCs w:val="24"/>
        </w:rPr>
        <w:t>在确定异常节点后，可以对异常节点进行处置，处置的方式可以包括发出报警、隔离风险、调查原因、修复问题等。例如，当发现异常节点时，自监管平台可以立即发出警报，通知相关人员或系统；也可以对异常节点进行隔离，以防止风险扩散或造成更大的损失；还可以对异常节点进行深入调查，分析异常行为的原因和背景，根据调查结果，采取相应的措施修复问题，如更新系统、修改配置、加强安全防护等。</w:t>
      </w:r>
    </w:p>
    <w:p w14:paraId="1043CA07">
      <w:pPr>
        <w:widowControl/>
        <w:tabs>
          <w:tab w:val="left" w:pos="720"/>
        </w:tabs>
        <w:adjustRightInd w:val="0"/>
        <w:snapToGrid w:val="0"/>
        <w:spacing w:line="360" w:lineRule="auto"/>
        <w:ind w:firstLine="480" w:firstLineChars="200"/>
        <w:rPr>
          <w:rFonts w:cs="宋体"/>
          <w:bCs/>
          <w:sz w:val="24"/>
          <w:szCs w:val="24"/>
        </w:rPr>
      </w:pPr>
      <w:r>
        <w:rPr>
          <w:rFonts w:cs="宋体"/>
          <w:bCs/>
          <w:sz w:val="24"/>
          <w:szCs w:val="24"/>
        </w:rPr>
        <w:t>在完成对异常节点的处置后，可以得到相应的处置结果。此处，处置结果是指对异常节点进行处置后所取得的效果或成果，这些结果可以包括问题的修复情况、风险的消除程度、业务系统的恢复情况等。随后，可以将分析结果和处置结果上报至上级系统。需要说明的是，分析系统和处置系统有很多，这些系统是分层分级部署的，每个系统都会向上一级系统进行分析结果和处置结果的汇聚，上级系统也会向更上一级系统进行上报。</w:t>
      </w:r>
    </w:p>
    <w:p w14:paraId="31CE867D">
      <w:pPr>
        <w:widowControl/>
        <w:tabs>
          <w:tab w:val="left" w:pos="720"/>
        </w:tabs>
        <w:adjustRightInd w:val="0"/>
        <w:snapToGrid w:val="0"/>
        <w:spacing w:line="360" w:lineRule="auto"/>
        <w:ind w:firstLine="480" w:firstLineChars="200"/>
        <w:rPr>
          <w:rFonts w:cs="宋体"/>
          <w:bCs/>
          <w:sz w:val="24"/>
          <w:szCs w:val="24"/>
        </w:rPr>
      </w:pPr>
      <w:r>
        <w:rPr>
          <w:rFonts w:hint="eastAsia" w:cs="宋体"/>
          <w:bCs/>
          <w:sz w:val="24"/>
          <w:szCs w:val="24"/>
        </w:rPr>
        <w:t>在上述通用的企业自监管流程方法基础上，本项目还提出了适用于移动通信网络的监管架构，如下图所示6-3所示，</w:t>
      </w:r>
    </w:p>
    <w:p w14:paraId="13AA2E29">
      <w:pPr>
        <w:widowControl/>
        <w:tabs>
          <w:tab w:val="left" w:pos="720"/>
        </w:tabs>
        <w:adjustRightInd w:val="0"/>
        <w:snapToGrid w:val="0"/>
        <w:spacing w:line="360" w:lineRule="auto"/>
        <w:rPr>
          <w:sz w:val="28"/>
          <w:szCs w:val="28"/>
        </w:rPr>
      </w:pPr>
      <w:r>
        <w:rPr>
          <w:sz w:val="28"/>
          <w:szCs w:val="28"/>
        </w:rPr>
        <w:drawing>
          <wp:inline distT="0" distB="0" distL="0" distR="0">
            <wp:extent cx="5062220" cy="3510915"/>
            <wp:effectExtent l="0" t="0" r="508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62220" cy="3510915"/>
                    </a:xfrm>
                    <a:prstGeom prst="rect">
                      <a:avLst/>
                    </a:prstGeom>
                  </pic:spPr>
                </pic:pic>
              </a:graphicData>
            </a:graphic>
          </wp:inline>
        </w:drawing>
      </w:r>
    </w:p>
    <w:p w14:paraId="02B9968B">
      <w:pPr>
        <w:pStyle w:val="22"/>
        <w:jc w:val="center"/>
        <w:rPr>
          <w:rFonts w:ascii="Times New Roman" w:hAnsi="Times New Roman" w:eastAsia="宋体"/>
          <w:sz w:val="21"/>
          <w:szCs w:val="21"/>
        </w:rPr>
      </w:pPr>
      <w:r>
        <w:rPr>
          <w:rFonts w:ascii="Times New Roman" w:hAnsi="Times New Roman" w:eastAsia="宋体"/>
          <w:sz w:val="21"/>
        </w:rPr>
        <w:t>6-</w:t>
      </w:r>
      <w:r>
        <w:rPr>
          <w:rFonts w:ascii="Times New Roman" w:hAnsi="Times New Roman" w:eastAsia="宋体"/>
          <w:sz w:val="21"/>
        </w:rPr>
        <w:fldChar w:fldCharType="begin"/>
      </w:r>
      <w:r>
        <w:rPr>
          <w:rFonts w:ascii="Times New Roman" w:hAnsi="Times New Roman" w:eastAsia="宋体"/>
          <w:sz w:val="21"/>
        </w:rPr>
        <w:instrText xml:space="preserve"> SEQ 6- \* ARABIC </w:instrText>
      </w:r>
      <w:r>
        <w:rPr>
          <w:rFonts w:ascii="Times New Roman" w:hAnsi="Times New Roman" w:eastAsia="宋体"/>
          <w:sz w:val="21"/>
        </w:rPr>
        <w:fldChar w:fldCharType="separate"/>
      </w:r>
      <w:r>
        <w:rPr>
          <w:rFonts w:ascii="Times New Roman" w:hAnsi="Times New Roman" w:eastAsia="宋体"/>
          <w:sz w:val="21"/>
        </w:rPr>
        <w:t>3</w:t>
      </w:r>
      <w:r>
        <w:rPr>
          <w:rFonts w:ascii="Times New Roman" w:hAnsi="Times New Roman" w:eastAsia="宋体"/>
          <w:sz w:val="21"/>
        </w:rPr>
        <w:fldChar w:fldCharType="end"/>
      </w:r>
      <w:r>
        <w:rPr>
          <w:rFonts w:hint="eastAsia" w:ascii="Times New Roman" w:hAnsi="Times New Roman" w:eastAsia="宋体"/>
          <w:sz w:val="21"/>
          <w:szCs w:val="21"/>
        </w:rPr>
        <w:t>移动通信网络的监管架构示意图</w:t>
      </w:r>
    </w:p>
    <w:p w14:paraId="24D0F617">
      <w:pPr>
        <w:widowControl/>
        <w:tabs>
          <w:tab w:val="left" w:pos="720"/>
        </w:tabs>
        <w:adjustRightInd w:val="0"/>
        <w:snapToGrid w:val="0"/>
        <w:spacing w:line="360" w:lineRule="auto"/>
        <w:ind w:firstLine="480" w:firstLineChars="200"/>
        <w:rPr>
          <w:rFonts w:cs="宋体"/>
          <w:bCs/>
          <w:sz w:val="24"/>
          <w:szCs w:val="24"/>
        </w:rPr>
      </w:pPr>
      <w:r>
        <w:rPr>
          <w:rFonts w:hint="eastAsia" w:cs="宋体"/>
          <w:bCs/>
          <w:sz w:val="24"/>
          <w:szCs w:val="24"/>
        </w:rPr>
        <w:t>通过在移动通信网络的相关节点进行信息采集并逐级汇聚，可以形成多层协同联动的监管，通过将移动通信业务系统的日志信息进行联合、逐级存证，并给监管部门预留接口，从而实现对全网的自监管以及监管部门的监管。</w:t>
      </w:r>
    </w:p>
    <w:p w14:paraId="7F7D8E8B">
      <w:pPr>
        <w:widowControl/>
        <w:tabs>
          <w:tab w:val="left" w:pos="720"/>
        </w:tabs>
        <w:adjustRightInd w:val="0"/>
        <w:snapToGrid w:val="0"/>
        <w:spacing w:line="360" w:lineRule="auto"/>
        <w:ind w:firstLine="480" w:firstLineChars="200"/>
        <w:rPr>
          <w:rFonts w:cs="宋体"/>
          <w:bCs/>
          <w:sz w:val="24"/>
          <w:szCs w:val="24"/>
        </w:rPr>
      </w:pPr>
      <w:r>
        <w:rPr>
          <w:rFonts w:hint="eastAsia" w:cs="宋体"/>
          <w:bCs/>
          <w:sz w:val="24"/>
          <w:szCs w:val="24"/>
        </w:rPr>
        <w:t>移动通信网络的监管架构的</w:t>
      </w:r>
      <w:r>
        <w:rPr>
          <w:rFonts w:cs="宋体"/>
          <w:bCs/>
          <w:sz w:val="24"/>
          <w:szCs w:val="24"/>
        </w:rPr>
        <w:t>监管对象范围（即业务系统）包括但不限于BSS系统、OSS系统、大数据等。对数据进行监管的事项主要包括对个人信息相关数据的申请、获取、使用、处理、传递等各个环节。</w:t>
      </w:r>
    </w:p>
    <w:p w14:paraId="0ED27890">
      <w:pPr>
        <w:widowControl/>
        <w:tabs>
          <w:tab w:val="left" w:pos="720"/>
        </w:tabs>
        <w:adjustRightInd w:val="0"/>
        <w:snapToGrid w:val="0"/>
        <w:spacing w:line="360" w:lineRule="auto"/>
        <w:ind w:firstLine="480" w:firstLineChars="200"/>
        <w:rPr>
          <w:rFonts w:cs="宋体"/>
          <w:bCs/>
          <w:sz w:val="24"/>
          <w:szCs w:val="24"/>
        </w:rPr>
      </w:pPr>
      <w:r>
        <w:rPr>
          <w:rFonts w:cs="宋体"/>
          <w:bCs/>
          <w:sz w:val="24"/>
          <w:szCs w:val="24"/>
        </w:rPr>
        <w:t>监管内容包括但不限于：数据操作是否存证、数据操作是否合规、数据流转是否存证、数据流转是否授权、是否有效分类分级、是否有效按需脱敏、是否有效进行删除、数据接口未鉴权、接口可遍历、可执行数据库查询接口、账号暴力破解、单次返回数据量异常、累计返回数据量异常、单次请求敏感数据过多、账号登录异常、VPN异常、数据库操作异常、数据（文件）操作异常、主机网络设备操作异常、应用操作异常。</w:t>
      </w:r>
    </w:p>
    <w:p w14:paraId="3B67EEC6">
      <w:pPr>
        <w:widowControl/>
        <w:tabs>
          <w:tab w:val="left" w:pos="720"/>
        </w:tabs>
        <w:adjustRightInd w:val="0"/>
        <w:snapToGrid w:val="0"/>
        <w:spacing w:line="360" w:lineRule="auto"/>
        <w:ind w:firstLine="480" w:firstLineChars="200"/>
        <w:rPr>
          <w:rFonts w:cs="宋体"/>
          <w:bCs/>
          <w:sz w:val="24"/>
          <w:szCs w:val="24"/>
        </w:rPr>
      </w:pPr>
      <w:r>
        <w:rPr>
          <w:rFonts w:cs="宋体"/>
          <w:bCs/>
          <w:sz w:val="24"/>
          <w:szCs w:val="24"/>
        </w:rPr>
        <w:t>个人信息类别包括但不限于：用户基本信息、用户服务信息、用户消费账务信息、上网行为信息、位置信息、用户标签画像信息。</w:t>
      </w:r>
    </w:p>
    <w:p w14:paraId="1D400031">
      <w:pPr>
        <w:widowControl/>
        <w:tabs>
          <w:tab w:val="left" w:pos="720"/>
        </w:tabs>
        <w:adjustRightInd w:val="0"/>
        <w:snapToGrid w:val="0"/>
        <w:spacing w:line="360" w:lineRule="auto"/>
        <w:ind w:firstLine="480" w:firstLineChars="200"/>
        <w:rPr>
          <w:rFonts w:cs="宋体"/>
          <w:bCs/>
          <w:sz w:val="24"/>
          <w:szCs w:val="24"/>
        </w:rPr>
      </w:pPr>
      <w:r>
        <w:rPr>
          <w:rFonts w:cs="宋体"/>
          <w:bCs/>
          <w:sz w:val="24"/>
          <w:szCs w:val="24"/>
        </w:rPr>
        <w:t>业务系统包括但不限于：BSS系统、OSS系统、大数据湖。</w:t>
      </w:r>
    </w:p>
    <w:p w14:paraId="3B541E9C">
      <w:pPr>
        <w:widowControl/>
        <w:tabs>
          <w:tab w:val="left" w:pos="720"/>
        </w:tabs>
        <w:adjustRightInd w:val="0"/>
        <w:snapToGrid w:val="0"/>
        <w:spacing w:line="360" w:lineRule="auto"/>
        <w:ind w:firstLine="480" w:firstLineChars="200"/>
        <w:rPr>
          <w:rFonts w:cs="宋体"/>
          <w:bCs/>
          <w:sz w:val="24"/>
          <w:szCs w:val="24"/>
        </w:rPr>
      </w:pPr>
      <w:r>
        <w:rPr>
          <w:rFonts w:cs="宋体"/>
          <w:bCs/>
          <w:sz w:val="24"/>
          <w:szCs w:val="24"/>
        </w:rPr>
        <w:t>BSS系统包括但不限于：CRM系统、计费账务系统。</w:t>
      </w:r>
    </w:p>
    <w:p w14:paraId="2527131A">
      <w:pPr>
        <w:widowControl/>
        <w:tabs>
          <w:tab w:val="left" w:pos="720"/>
        </w:tabs>
        <w:adjustRightInd w:val="0"/>
        <w:snapToGrid w:val="0"/>
        <w:spacing w:line="360" w:lineRule="auto"/>
        <w:ind w:firstLine="480" w:firstLineChars="200"/>
        <w:rPr>
          <w:rFonts w:cs="宋体"/>
          <w:bCs/>
          <w:sz w:val="24"/>
          <w:szCs w:val="24"/>
        </w:rPr>
      </w:pPr>
      <w:r>
        <w:rPr>
          <w:rFonts w:cs="宋体"/>
          <w:bCs/>
          <w:sz w:val="24"/>
          <w:szCs w:val="24"/>
        </w:rPr>
        <w:t>OSS系统包括但不限于：信令监测平台、OIDD融合汇聚平台、固网/移动网DPI设备、IP汇聚分析平台、上网日志留存系统、移动业务感知分析平台等</w:t>
      </w:r>
      <w:r>
        <w:rPr>
          <w:rFonts w:hint="eastAsia" w:cs="宋体"/>
          <w:bCs/>
          <w:sz w:val="24"/>
          <w:szCs w:val="24"/>
        </w:rPr>
        <w:t>。</w:t>
      </w:r>
    </w:p>
    <w:p w14:paraId="67148A69">
      <w:pPr>
        <w:widowControl/>
        <w:tabs>
          <w:tab w:val="left" w:pos="720"/>
        </w:tabs>
        <w:adjustRightInd w:val="0"/>
        <w:snapToGrid w:val="0"/>
        <w:spacing w:line="360" w:lineRule="auto"/>
        <w:ind w:firstLine="480" w:firstLineChars="200"/>
        <w:rPr>
          <w:rFonts w:cs="宋体"/>
          <w:bCs/>
          <w:sz w:val="24"/>
          <w:szCs w:val="24"/>
        </w:rPr>
      </w:pPr>
      <w:r>
        <w:rPr>
          <w:rFonts w:cs="宋体"/>
          <w:bCs/>
          <w:sz w:val="24"/>
          <w:szCs w:val="24"/>
        </w:rPr>
        <w:t>大数据湖包括但不限于：数据湖集团节点、数据湖省节点。</w:t>
      </w:r>
    </w:p>
    <w:p w14:paraId="1A0EC04E">
      <w:pPr>
        <w:widowControl/>
        <w:tabs>
          <w:tab w:val="left" w:pos="720"/>
        </w:tabs>
        <w:adjustRightInd w:val="0"/>
        <w:snapToGrid w:val="0"/>
        <w:spacing w:line="360" w:lineRule="auto"/>
        <w:ind w:firstLine="480" w:firstLineChars="200"/>
        <w:rPr>
          <w:rFonts w:cs="宋体"/>
          <w:bCs/>
          <w:sz w:val="24"/>
          <w:szCs w:val="24"/>
        </w:rPr>
      </w:pPr>
      <w:r>
        <w:rPr>
          <w:rFonts w:hint="eastAsia" w:cs="宋体"/>
          <w:bCs/>
          <w:sz w:val="24"/>
          <w:szCs w:val="24"/>
        </w:rPr>
        <w:t>移动通信网络的监管方法包括：</w:t>
      </w:r>
    </w:p>
    <w:p w14:paraId="42F421DD">
      <w:pPr>
        <w:widowControl/>
        <w:tabs>
          <w:tab w:val="left" w:pos="720"/>
        </w:tabs>
        <w:adjustRightInd w:val="0"/>
        <w:snapToGrid w:val="0"/>
        <w:spacing w:line="360" w:lineRule="auto"/>
        <w:ind w:firstLine="480" w:firstLineChars="200"/>
        <w:rPr>
          <w:rFonts w:cs="宋体"/>
          <w:bCs/>
          <w:sz w:val="24"/>
          <w:szCs w:val="24"/>
        </w:rPr>
      </w:pPr>
      <w:r>
        <w:rPr>
          <w:rFonts w:cs="宋体"/>
          <w:bCs/>
          <w:sz w:val="24"/>
          <w:szCs w:val="24"/>
        </w:rPr>
        <w:t>S1，自监管平台的控制台设置存证要求集合和存证要素集合，并发送至个人权益保障监管系统；</w:t>
      </w:r>
    </w:p>
    <w:p w14:paraId="2AC3F799">
      <w:pPr>
        <w:widowControl/>
        <w:tabs>
          <w:tab w:val="left" w:pos="720"/>
        </w:tabs>
        <w:adjustRightInd w:val="0"/>
        <w:snapToGrid w:val="0"/>
        <w:spacing w:line="360" w:lineRule="auto"/>
        <w:ind w:firstLine="480" w:firstLineChars="200"/>
        <w:rPr>
          <w:rFonts w:cs="宋体"/>
          <w:bCs/>
          <w:sz w:val="24"/>
          <w:szCs w:val="24"/>
        </w:rPr>
      </w:pPr>
      <w:r>
        <w:rPr>
          <w:rFonts w:cs="宋体"/>
          <w:bCs/>
          <w:sz w:val="24"/>
          <w:szCs w:val="24"/>
        </w:rPr>
        <w:t>S2，个人权益保障监管系统根据业务系统的属性，从存证要求集合和存证要素集合中选取存证要求子集和存证要素子集，并发送至业务系统，其中，存证要求包括但不限于存证的粒度、存证频率、存证的优先级，存证要素为自监管平台下发其他系统无法预测的信息，用于生成存证信息；</w:t>
      </w:r>
    </w:p>
    <w:p w14:paraId="3AFE7A08">
      <w:pPr>
        <w:widowControl/>
        <w:tabs>
          <w:tab w:val="left" w:pos="720"/>
        </w:tabs>
        <w:adjustRightInd w:val="0"/>
        <w:snapToGrid w:val="0"/>
        <w:spacing w:line="360" w:lineRule="auto"/>
        <w:ind w:firstLine="480" w:firstLineChars="200"/>
        <w:rPr>
          <w:rFonts w:cs="宋体"/>
          <w:bCs/>
          <w:sz w:val="24"/>
          <w:szCs w:val="24"/>
        </w:rPr>
      </w:pPr>
      <w:r>
        <w:rPr>
          <w:rFonts w:cs="宋体"/>
          <w:bCs/>
          <w:sz w:val="24"/>
          <w:szCs w:val="24"/>
        </w:rPr>
        <w:t>S3，业务系统基于存证要求子集、与监管内容相关的个人信息（即被监管数据）操作日志，调用存证信息生成算法，生成存证信息；</w:t>
      </w:r>
    </w:p>
    <w:p w14:paraId="4F9C4964">
      <w:pPr>
        <w:widowControl/>
        <w:tabs>
          <w:tab w:val="left" w:pos="720"/>
        </w:tabs>
        <w:adjustRightInd w:val="0"/>
        <w:snapToGrid w:val="0"/>
        <w:spacing w:line="360" w:lineRule="auto"/>
        <w:ind w:firstLine="480" w:firstLineChars="200"/>
        <w:rPr>
          <w:rFonts w:cs="宋体"/>
          <w:bCs/>
          <w:sz w:val="24"/>
          <w:szCs w:val="24"/>
        </w:rPr>
      </w:pPr>
      <w:r>
        <w:rPr>
          <w:rFonts w:cs="宋体"/>
          <w:bCs/>
          <w:sz w:val="24"/>
          <w:szCs w:val="24"/>
        </w:rPr>
        <w:t>S4，业务系统基于存证要素子集、存证信息生成存证索引，并将存证索引上传至数据流转存证平台；</w:t>
      </w:r>
    </w:p>
    <w:p w14:paraId="39B85BEB">
      <w:pPr>
        <w:widowControl/>
        <w:tabs>
          <w:tab w:val="left" w:pos="720"/>
        </w:tabs>
        <w:adjustRightInd w:val="0"/>
        <w:snapToGrid w:val="0"/>
        <w:spacing w:line="360" w:lineRule="auto"/>
        <w:ind w:firstLine="480" w:firstLineChars="200"/>
        <w:rPr>
          <w:rFonts w:cs="宋体"/>
          <w:bCs/>
          <w:sz w:val="24"/>
          <w:szCs w:val="24"/>
        </w:rPr>
      </w:pPr>
      <w:r>
        <w:rPr>
          <w:rFonts w:cs="宋体"/>
          <w:bCs/>
          <w:sz w:val="24"/>
          <w:szCs w:val="24"/>
        </w:rPr>
        <w:t>S5，自监管平台的分析系统按照预设的分析规则，对生成的存证信息进行分析，获得分析结果；</w:t>
      </w:r>
    </w:p>
    <w:p w14:paraId="70AB10FF">
      <w:pPr>
        <w:widowControl/>
        <w:tabs>
          <w:tab w:val="left" w:pos="720"/>
        </w:tabs>
        <w:adjustRightInd w:val="0"/>
        <w:snapToGrid w:val="0"/>
        <w:spacing w:line="360" w:lineRule="auto"/>
        <w:ind w:firstLine="480" w:firstLineChars="200"/>
        <w:rPr>
          <w:rFonts w:cs="宋体"/>
          <w:bCs/>
          <w:sz w:val="24"/>
          <w:szCs w:val="24"/>
        </w:rPr>
      </w:pPr>
      <w:r>
        <w:rPr>
          <w:rFonts w:cs="宋体"/>
          <w:bCs/>
          <w:sz w:val="24"/>
          <w:szCs w:val="24"/>
        </w:rPr>
        <w:t>S6，根据分析结果，判断数据流转过程中是否存证异常，如果存在异常，则根据存证信息确定异常节点，并对异常节点进行处置，得到处置结果，并将分析结果、处置结果上报至上级系统；</w:t>
      </w:r>
    </w:p>
    <w:p w14:paraId="6DB8038A">
      <w:pPr>
        <w:widowControl/>
        <w:tabs>
          <w:tab w:val="left" w:pos="720"/>
        </w:tabs>
        <w:adjustRightInd w:val="0"/>
        <w:snapToGrid w:val="0"/>
        <w:spacing w:line="360" w:lineRule="auto"/>
        <w:ind w:firstLine="480" w:firstLineChars="200"/>
        <w:rPr>
          <w:rFonts w:cs="宋体"/>
          <w:bCs/>
          <w:sz w:val="24"/>
          <w:szCs w:val="24"/>
        </w:rPr>
      </w:pPr>
      <w:r>
        <w:rPr>
          <w:rFonts w:cs="宋体"/>
          <w:bCs/>
          <w:sz w:val="24"/>
          <w:szCs w:val="24"/>
        </w:rPr>
        <w:t>S7，将数据流转存证平台中的存证索引、分析系统输出的分析结果全部发送至上级监管部门接口机；</w:t>
      </w:r>
    </w:p>
    <w:p w14:paraId="476CBD8B">
      <w:pPr>
        <w:widowControl/>
        <w:tabs>
          <w:tab w:val="left" w:pos="720"/>
        </w:tabs>
        <w:adjustRightInd w:val="0"/>
        <w:snapToGrid w:val="0"/>
        <w:spacing w:line="360" w:lineRule="auto"/>
        <w:ind w:firstLine="480" w:firstLineChars="200"/>
        <w:rPr>
          <w:rFonts w:cs="宋体"/>
          <w:bCs/>
          <w:sz w:val="24"/>
          <w:szCs w:val="24"/>
        </w:rPr>
      </w:pPr>
      <w:r>
        <w:rPr>
          <w:rFonts w:cs="宋体"/>
          <w:bCs/>
          <w:sz w:val="24"/>
          <w:szCs w:val="24"/>
        </w:rPr>
        <w:t>S8，上级监管部门依据报警信息、存证索引等，通过接口机直接向业务系统、数据流转存证平台或者监管系统拉取详细的存证信息。</w:t>
      </w:r>
    </w:p>
    <w:p w14:paraId="31B05371">
      <w:pPr>
        <w:widowControl/>
        <w:tabs>
          <w:tab w:val="left" w:pos="720"/>
        </w:tabs>
        <w:adjustRightInd w:val="0"/>
        <w:snapToGrid w:val="0"/>
        <w:spacing w:line="360" w:lineRule="auto"/>
        <w:ind w:firstLine="480" w:firstLineChars="200"/>
        <w:rPr>
          <w:rFonts w:cs="宋体"/>
          <w:bCs/>
          <w:sz w:val="24"/>
          <w:szCs w:val="24"/>
        </w:rPr>
      </w:pPr>
      <w:r>
        <w:rPr>
          <w:rFonts w:hint="eastAsia" w:cs="宋体"/>
          <w:bCs/>
          <w:sz w:val="24"/>
          <w:szCs w:val="24"/>
        </w:rPr>
        <w:t>移动通信网络的监管架构中</w:t>
      </w:r>
      <w:r>
        <w:rPr>
          <w:rFonts w:cs="宋体"/>
          <w:bCs/>
          <w:sz w:val="24"/>
          <w:szCs w:val="24"/>
        </w:rPr>
        <w:t>，数据流、日志流、控制流以及监管流的具体流向过程</w:t>
      </w:r>
      <w:r>
        <w:rPr>
          <w:rFonts w:hint="eastAsia" w:cs="宋体"/>
          <w:bCs/>
          <w:sz w:val="24"/>
          <w:szCs w:val="24"/>
        </w:rPr>
        <w:t>如下</w:t>
      </w:r>
      <w:r>
        <w:rPr>
          <w:rFonts w:cs="宋体"/>
          <w:bCs/>
          <w:sz w:val="24"/>
          <w:szCs w:val="24"/>
        </w:rPr>
        <w:t>：</w:t>
      </w:r>
    </w:p>
    <w:p w14:paraId="547DD6A3">
      <w:pPr>
        <w:widowControl/>
        <w:tabs>
          <w:tab w:val="left" w:pos="720"/>
        </w:tabs>
        <w:adjustRightInd w:val="0"/>
        <w:snapToGrid w:val="0"/>
        <w:spacing w:line="360" w:lineRule="auto"/>
        <w:ind w:firstLine="480" w:firstLineChars="200"/>
        <w:rPr>
          <w:rFonts w:cs="宋体"/>
          <w:bCs/>
          <w:sz w:val="24"/>
          <w:szCs w:val="24"/>
        </w:rPr>
      </w:pPr>
      <w:r>
        <w:rPr>
          <w:rFonts w:cs="宋体"/>
          <w:bCs/>
          <w:sz w:val="24"/>
          <w:szCs w:val="24"/>
        </w:rPr>
        <w:t>（1）数据流</w:t>
      </w:r>
    </w:p>
    <w:p w14:paraId="7AA01B14">
      <w:pPr>
        <w:widowControl/>
        <w:tabs>
          <w:tab w:val="left" w:pos="720"/>
        </w:tabs>
        <w:adjustRightInd w:val="0"/>
        <w:snapToGrid w:val="0"/>
        <w:spacing w:line="360" w:lineRule="auto"/>
        <w:ind w:firstLine="480" w:firstLineChars="200"/>
        <w:rPr>
          <w:rFonts w:cs="宋体"/>
          <w:bCs/>
          <w:sz w:val="24"/>
          <w:szCs w:val="24"/>
        </w:rPr>
      </w:pPr>
      <w:r>
        <w:rPr>
          <w:rFonts w:cs="宋体"/>
          <w:bCs/>
          <w:sz w:val="24"/>
          <w:szCs w:val="24"/>
        </w:rPr>
        <w:t>用户通过终端或者应用接入电信网络，用户在通信时将信令信息传至业务支撑网信令信息。其中，电信网络包括但不限于通信网、业务网。通信网包括但不限于IP网、信令网、固话核心网、5G核心网、4G核心网；终端或者应用包括但不限于电话、电脑、手机、Pad、电视、家庭网关、APP/SDK；接入的方式包括但不限于：光纤、5G、4G、WiFi等。</w:t>
      </w:r>
    </w:p>
    <w:p w14:paraId="6B3BD5BC">
      <w:pPr>
        <w:widowControl/>
        <w:tabs>
          <w:tab w:val="left" w:pos="720"/>
        </w:tabs>
        <w:adjustRightInd w:val="0"/>
        <w:snapToGrid w:val="0"/>
        <w:spacing w:line="360" w:lineRule="auto"/>
        <w:ind w:firstLine="480" w:firstLineChars="200"/>
        <w:rPr>
          <w:rFonts w:cs="宋体"/>
          <w:bCs/>
          <w:sz w:val="24"/>
          <w:szCs w:val="24"/>
        </w:rPr>
      </w:pPr>
      <w:r>
        <w:rPr>
          <w:rFonts w:cs="宋体"/>
          <w:bCs/>
          <w:sz w:val="24"/>
          <w:szCs w:val="24"/>
        </w:rPr>
        <w:t>信令信息包括但不限于小区信息、基站信息、三角定位信息、经纬度信息；上网行为信息包括但不限于浏览网站地址、APP信息、上网起始时间、上网终止时间、流量大小；话单信息包括但不限于通话记录、短信记录、上网记录；增值业务信息包括但不限于订阅记录、使用记录。</w:t>
      </w:r>
    </w:p>
    <w:p w14:paraId="718376B8">
      <w:pPr>
        <w:widowControl/>
        <w:tabs>
          <w:tab w:val="left" w:pos="720"/>
        </w:tabs>
        <w:adjustRightInd w:val="0"/>
        <w:snapToGrid w:val="0"/>
        <w:spacing w:line="360" w:lineRule="auto"/>
        <w:ind w:firstLine="480" w:firstLineChars="200"/>
        <w:rPr>
          <w:rFonts w:cs="宋体"/>
          <w:bCs/>
          <w:sz w:val="24"/>
          <w:szCs w:val="24"/>
        </w:rPr>
      </w:pPr>
      <w:r>
        <w:rPr>
          <w:rFonts w:cs="宋体"/>
          <w:bCs/>
          <w:sz w:val="24"/>
          <w:szCs w:val="24"/>
        </w:rPr>
        <w:t>信令信息传输：信令信息由通信网和业务网传输到省信令监测平台，由省信令监测平台传输到集团信令监测平台；固网上网行为由固话核心网传输固网DPI设备，由DPI设备传输至省汇聚分析平台，进一步又分别汇总到集团汇聚分析平台、省大数据平台（即数据湖省节点），由省大数据平台推送给集团大数据平台（即数据湖中心节点）。</w:t>
      </w:r>
    </w:p>
    <w:p w14:paraId="5B6E608F">
      <w:pPr>
        <w:widowControl/>
        <w:tabs>
          <w:tab w:val="left" w:pos="720"/>
        </w:tabs>
        <w:adjustRightInd w:val="0"/>
        <w:snapToGrid w:val="0"/>
        <w:spacing w:line="360" w:lineRule="auto"/>
        <w:ind w:firstLine="480" w:firstLineChars="200"/>
        <w:rPr>
          <w:rFonts w:cs="宋体"/>
          <w:bCs/>
          <w:sz w:val="24"/>
          <w:szCs w:val="24"/>
        </w:rPr>
      </w:pPr>
      <w:r>
        <w:rPr>
          <w:rFonts w:cs="宋体"/>
          <w:bCs/>
          <w:sz w:val="24"/>
          <w:szCs w:val="24"/>
        </w:rPr>
        <w:t>固网/移动上网行为：固网/移动上网行为信息分别由OSS中的固网DPI设备、移动DPI设备负责采集，并传输至省汇聚分析平台，并由省汇聚分析平台分别发送给集团汇聚分析平台和省大数据平台，由省大数据平台推送给集团大数据平台</w:t>
      </w:r>
      <w:r>
        <w:rPr>
          <w:rFonts w:hint="eastAsia" w:cs="宋体"/>
          <w:bCs/>
          <w:sz w:val="24"/>
          <w:szCs w:val="24"/>
        </w:rPr>
        <w:t>。</w:t>
      </w:r>
    </w:p>
    <w:p w14:paraId="347B478F">
      <w:pPr>
        <w:widowControl/>
        <w:tabs>
          <w:tab w:val="left" w:pos="720"/>
        </w:tabs>
        <w:adjustRightInd w:val="0"/>
        <w:snapToGrid w:val="0"/>
        <w:spacing w:line="360" w:lineRule="auto"/>
        <w:ind w:firstLine="480" w:firstLineChars="200"/>
        <w:rPr>
          <w:rFonts w:cs="宋体"/>
          <w:bCs/>
          <w:sz w:val="24"/>
          <w:szCs w:val="24"/>
        </w:rPr>
      </w:pPr>
      <w:r>
        <w:rPr>
          <w:rFonts w:cs="宋体"/>
          <w:bCs/>
          <w:sz w:val="24"/>
          <w:szCs w:val="24"/>
        </w:rPr>
        <w:t>用户账务信息：由BSS系统中的计费业务系统推送给省大数据平台，由省大数据平台推送给集团大数据平台</w:t>
      </w:r>
      <w:r>
        <w:rPr>
          <w:rFonts w:hint="eastAsia" w:cs="宋体"/>
          <w:bCs/>
          <w:sz w:val="24"/>
          <w:szCs w:val="24"/>
        </w:rPr>
        <w:t>。</w:t>
      </w:r>
    </w:p>
    <w:p w14:paraId="78750B38">
      <w:pPr>
        <w:widowControl/>
        <w:tabs>
          <w:tab w:val="left" w:pos="720"/>
        </w:tabs>
        <w:adjustRightInd w:val="0"/>
        <w:snapToGrid w:val="0"/>
        <w:spacing w:line="360" w:lineRule="auto"/>
        <w:ind w:firstLine="480" w:firstLineChars="200"/>
        <w:rPr>
          <w:rFonts w:cs="宋体"/>
          <w:bCs/>
          <w:sz w:val="24"/>
          <w:szCs w:val="24"/>
        </w:rPr>
      </w:pPr>
      <w:r>
        <w:rPr>
          <w:rFonts w:cs="宋体"/>
          <w:bCs/>
          <w:sz w:val="24"/>
          <w:szCs w:val="24"/>
        </w:rPr>
        <w:t>用户信息和服务信息：由BSS系统中的CRM系统推送给省大数据平台，由省大数据平台推送给集团大数据平台</w:t>
      </w:r>
      <w:r>
        <w:rPr>
          <w:rFonts w:hint="eastAsia" w:cs="宋体"/>
          <w:bCs/>
          <w:sz w:val="24"/>
          <w:szCs w:val="24"/>
        </w:rPr>
        <w:t>。</w:t>
      </w:r>
    </w:p>
    <w:p w14:paraId="3D3C4E1E">
      <w:pPr>
        <w:widowControl/>
        <w:tabs>
          <w:tab w:val="left" w:pos="720"/>
        </w:tabs>
        <w:adjustRightInd w:val="0"/>
        <w:snapToGrid w:val="0"/>
        <w:spacing w:line="360" w:lineRule="auto"/>
        <w:ind w:firstLine="480" w:firstLineChars="200"/>
        <w:rPr>
          <w:rFonts w:cs="宋体"/>
          <w:bCs/>
          <w:sz w:val="24"/>
          <w:szCs w:val="24"/>
        </w:rPr>
      </w:pPr>
      <w:r>
        <w:rPr>
          <w:rFonts w:cs="宋体"/>
          <w:bCs/>
          <w:sz w:val="24"/>
          <w:szCs w:val="24"/>
        </w:rPr>
        <w:t>用户标签画像：基于省大数据平台所拥有的信息，自动生成用户标签画像，并进一步推送至集团大数据平台</w:t>
      </w:r>
      <w:r>
        <w:rPr>
          <w:rFonts w:hint="eastAsia" w:cs="宋体"/>
          <w:bCs/>
          <w:sz w:val="24"/>
          <w:szCs w:val="24"/>
        </w:rPr>
        <w:t>。</w:t>
      </w:r>
    </w:p>
    <w:p w14:paraId="4D8DA898">
      <w:pPr>
        <w:widowControl/>
        <w:tabs>
          <w:tab w:val="left" w:pos="720"/>
        </w:tabs>
        <w:adjustRightInd w:val="0"/>
        <w:snapToGrid w:val="0"/>
        <w:spacing w:line="360" w:lineRule="auto"/>
        <w:ind w:firstLine="480" w:firstLineChars="200"/>
        <w:rPr>
          <w:rFonts w:cs="宋体"/>
          <w:bCs/>
          <w:sz w:val="24"/>
          <w:szCs w:val="24"/>
        </w:rPr>
      </w:pPr>
      <w:r>
        <w:rPr>
          <w:rFonts w:cs="宋体"/>
          <w:bCs/>
          <w:sz w:val="24"/>
          <w:szCs w:val="24"/>
        </w:rPr>
        <w:t>位置信息：集团信令监测系统将用户位置推送至OIDD融合汇聚平台，然后OIDD融合汇聚平台将位置信息推送至集团大数据平台</w:t>
      </w:r>
      <w:r>
        <w:rPr>
          <w:rFonts w:hint="eastAsia" w:cs="宋体"/>
          <w:bCs/>
          <w:sz w:val="24"/>
          <w:szCs w:val="24"/>
        </w:rPr>
        <w:t>。</w:t>
      </w:r>
    </w:p>
    <w:p w14:paraId="4E89A4F0">
      <w:pPr>
        <w:widowControl/>
        <w:tabs>
          <w:tab w:val="left" w:pos="720"/>
        </w:tabs>
        <w:adjustRightInd w:val="0"/>
        <w:snapToGrid w:val="0"/>
        <w:spacing w:line="360" w:lineRule="auto"/>
        <w:ind w:firstLine="480" w:firstLineChars="200"/>
        <w:rPr>
          <w:rFonts w:cs="宋体"/>
          <w:bCs/>
          <w:sz w:val="24"/>
          <w:szCs w:val="24"/>
        </w:rPr>
      </w:pPr>
      <w:r>
        <w:rPr>
          <w:rFonts w:cs="宋体"/>
          <w:bCs/>
          <w:sz w:val="24"/>
          <w:szCs w:val="24"/>
        </w:rPr>
        <w:t>（2）日志流（即存证流）</w:t>
      </w:r>
    </w:p>
    <w:p w14:paraId="11895D3D">
      <w:pPr>
        <w:widowControl/>
        <w:tabs>
          <w:tab w:val="left" w:pos="720"/>
        </w:tabs>
        <w:adjustRightInd w:val="0"/>
        <w:snapToGrid w:val="0"/>
        <w:spacing w:line="360" w:lineRule="auto"/>
        <w:ind w:firstLine="480" w:firstLineChars="200"/>
        <w:rPr>
          <w:rFonts w:cs="宋体"/>
          <w:bCs/>
          <w:sz w:val="24"/>
          <w:szCs w:val="24"/>
        </w:rPr>
      </w:pPr>
      <w:r>
        <w:rPr>
          <w:rFonts w:cs="宋体"/>
          <w:bCs/>
          <w:sz w:val="24"/>
          <w:szCs w:val="24"/>
        </w:rPr>
        <w:t>集团数据流转存证平台与省数据流转存证平台之间：省数据流转存证凭台根据存证信息生成存证索引，存证索引包括但不限于：ID、源系统、摘要；并将存证索引发送至集团数据流转存证平台</w:t>
      </w:r>
      <w:r>
        <w:rPr>
          <w:rFonts w:hint="eastAsia" w:cs="宋体"/>
          <w:bCs/>
          <w:sz w:val="24"/>
          <w:szCs w:val="24"/>
        </w:rPr>
        <w:t>。</w:t>
      </w:r>
    </w:p>
    <w:p w14:paraId="5DCA9CAA">
      <w:pPr>
        <w:widowControl/>
        <w:tabs>
          <w:tab w:val="left" w:pos="720"/>
        </w:tabs>
        <w:adjustRightInd w:val="0"/>
        <w:snapToGrid w:val="0"/>
        <w:spacing w:line="360" w:lineRule="auto"/>
        <w:ind w:firstLine="480" w:firstLineChars="200"/>
        <w:rPr>
          <w:rFonts w:cs="宋体"/>
          <w:bCs/>
          <w:sz w:val="24"/>
          <w:szCs w:val="24"/>
        </w:rPr>
      </w:pPr>
      <w:r>
        <w:rPr>
          <w:rFonts w:cs="宋体"/>
          <w:bCs/>
          <w:sz w:val="24"/>
          <w:szCs w:val="24"/>
        </w:rPr>
        <w:t>集团数据流转存证平台与其所管辖的系统之间：被管辖系统根据存证信息生成存证索引，存证索引包括但不限于：ID、源系统、摘要；并将存证索引发送至集团数据流转存证平台</w:t>
      </w:r>
      <w:r>
        <w:rPr>
          <w:rFonts w:hint="eastAsia" w:cs="宋体"/>
          <w:bCs/>
          <w:sz w:val="24"/>
          <w:szCs w:val="24"/>
        </w:rPr>
        <w:t>。</w:t>
      </w:r>
    </w:p>
    <w:p w14:paraId="40E905BE">
      <w:pPr>
        <w:widowControl/>
        <w:tabs>
          <w:tab w:val="left" w:pos="720"/>
        </w:tabs>
        <w:adjustRightInd w:val="0"/>
        <w:snapToGrid w:val="0"/>
        <w:spacing w:line="360" w:lineRule="auto"/>
        <w:ind w:firstLine="480" w:firstLineChars="200"/>
        <w:rPr>
          <w:rFonts w:cs="宋体"/>
          <w:bCs/>
          <w:sz w:val="24"/>
          <w:szCs w:val="24"/>
        </w:rPr>
      </w:pPr>
      <w:r>
        <w:rPr>
          <w:rFonts w:cs="宋体"/>
          <w:bCs/>
          <w:sz w:val="24"/>
          <w:szCs w:val="24"/>
        </w:rPr>
        <w:t>省数据流转存证平台与其所管辖的系统之间：被管辖系统根据存证信息生成存证索引，存证索引包括但不限于：ID、源系统、摘要；并将存证索引发送至省数据流转存证平台。</w:t>
      </w:r>
    </w:p>
    <w:p w14:paraId="468E17A6">
      <w:pPr>
        <w:widowControl/>
        <w:tabs>
          <w:tab w:val="left" w:pos="720"/>
        </w:tabs>
        <w:adjustRightInd w:val="0"/>
        <w:snapToGrid w:val="0"/>
        <w:spacing w:line="360" w:lineRule="auto"/>
        <w:ind w:firstLine="480" w:firstLineChars="200"/>
        <w:rPr>
          <w:rFonts w:cs="宋体"/>
          <w:bCs/>
          <w:sz w:val="24"/>
          <w:szCs w:val="24"/>
        </w:rPr>
      </w:pPr>
      <w:r>
        <w:rPr>
          <w:rFonts w:cs="宋体"/>
          <w:bCs/>
          <w:sz w:val="24"/>
          <w:szCs w:val="24"/>
        </w:rPr>
        <w:t>（3）控制流</w:t>
      </w:r>
    </w:p>
    <w:p w14:paraId="542E1C09">
      <w:pPr>
        <w:widowControl/>
        <w:tabs>
          <w:tab w:val="left" w:pos="720"/>
        </w:tabs>
        <w:adjustRightInd w:val="0"/>
        <w:snapToGrid w:val="0"/>
        <w:spacing w:line="360" w:lineRule="auto"/>
        <w:ind w:firstLine="480" w:firstLineChars="200"/>
        <w:rPr>
          <w:rFonts w:cs="宋体"/>
          <w:bCs/>
          <w:sz w:val="24"/>
          <w:szCs w:val="24"/>
        </w:rPr>
      </w:pPr>
      <w:r>
        <w:rPr>
          <w:rFonts w:cs="宋体"/>
          <w:bCs/>
          <w:sz w:val="24"/>
          <w:szCs w:val="24"/>
        </w:rPr>
        <w:t>当营业员或者用户登录系统查看各类信息时，需要对获取的信息根据权限进行控制，控制的方法主要包括：数据的分类分级、数据脱敏、数据的删除、数据加密等</w:t>
      </w:r>
      <w:r>
        <w:rPr>
          <w:rFonts w:hint="eastAsia" w:cs="宋体"/>
          <w:bCs/>
          <w:sz w:val="24"/>
          <w:szCs w:val="24"/>
        </w:rPr>
        <w:t>。</w:t>
      </w:r>
    </w:p>
    <w:p w14:paraId="07F67238">
      <w:pPr>
        <w:widowControl/>
        <w:tabs>
          <w:tab w:val="left" w:pos="720"/>
        </w:tabs>
        <w:adjustRightInd w:val="0"/>
        <w:snapToGrid w:val="0"/>
        <w:spacing w:line="360" w:lineRule="auto"/>
        <w:ind w:firstLine="480" w:firstLineChars="200"/>
        <w:rPr>
          <w:rFonts w:cs="宋体"/>
          <w:bCs/>
          <w:sz w:val="24"/>
          <w:szCs w:val="24"/>
        </w:rPr>
      </w:pPr>
      <w:r>
        <w:rPr>
          <w:rFonts w:cs="宋体"/>
          <w:bCs/>
          <w:sz w:val="24"/>
          <w:szCs w:val="24"/>
        </w:rPr>
        <w:t>当数据要传递给外部企业的时候，也需要对传递的信息根据权限进行控制，控制的方法主要包括：数据的分类分级、数据脱敏、数据的删除、数据加密等。</w:t>
      </w:r>
    </w:p>
    <w:p w14:paraId="148885DE">
      <w:pPr>
        <w:widowControl/>
        <w:tabs>
          <w:tab w:val="left" w:pos="720"/>
        </w:tabs>
        <w:adjustRightInd w:val="0"/>
        <w:snapToGrid w:val="0"/>
        <w:spacing w:line="360" w:lineRule="auto"/>
        <w:ind w:firstLine="480" w:firstLineChars="200"/>
        <w:rPr>
          <w:rFonts w:cs="宋体"/>
          <w:bCs/>
          <w:sz w:val="24"/>
          <w:szCs w:val="24"/>
        </w:rPr>
      </w:pPr>
      <w:r>
        <w:rPr>
          <w:rFonts w:cs="宋体"/>
          <w:bCs/>
          <w:sz w:val="24"/>
          <w:szCs w:val="24"/>
        </w:rPr>
        <w:t>（4）监管流</w:t>
      </w:r>
    </w:p>
    <w:p w14:paraId="7562DAD9">
      <w:pPr>
        <w:widowControl/>
        <w:tabs>
          <w:tab w:val="left" w:pos="720"/>
        </w:tabs>
        <w:adjustRightInd w:val="0"/>
        <w:snapToGrid w:val="0"/>
        <w:spacing w:line="360" w:lineRule="auto"/>
        <w:ind w:firstLine="480" w:firstLineChars="200"/>
        <w:rPr>
          <w:rFonts w:cs="宋体"/>
          <w:bCs/>
          <w:sz w:val="24"/>
          <w:szCs w:val="24"/>
        </w:rPr>
      </w:pPr>
      <w:r>
        <w:rPr>
          <w:rFonts w:cs="宋体"/>
          <w:bCs/>
          <w:sz w:val="24"/>
          <w:szCs w:val="24"/>
        </w:rPr>
        <w:t>数据流转存证平台中的索引信息、分析系统输出的结果全部发送至上级监管部门接口机</w:t>
      </w:r>
      <w:r>
        <w:rPr>
          <w:rFonts w:hint="eastAsia" w:cs="宋体"/>
          <w:bCs/>
          <w:sz w:val="24"/>
          <w:szCs w:val="24"/>
        </w:rPr>
        <w:t>。</w:t>
      </w:r>
      <w:r>
        <w:rPr>
          <w:rFonts w:cs="宋体"/>
          <w:bCs/>
          <w:sz w:val="24"/>
          <w:szCs w:val="24"/>
        </w:rPr>
        <w:t>上级监管部门依据报警信息、索引信息等通过接口机直接向业务系统，或者向数据流转存证平台或者向监管系统拉取详细的存证信息。</w:t>
      </w:r>
    </w:p>
    <w:p w14:paraId="6C72BFA6">
      <w:pPr>
        <w:widowControl/>
        <w:tabs>
          <w:tab w:val="left" w:pos="720"/>
        </w:tabs>
        <w:adjustRightInd w:val="0"/>
        <w:snapToGrid w:val="0"/>
        <w:spacing w:line="360" w:lineRule="auto"/>
        <w:ind w:firstLine="480" w:firstLineChars="200"/>
        <w:rPr>
          <w:rFonts w:cs="宋体"/>
          <w:bCs/>
          <w:sz w:val="24"/>
          <w:szCs w:val="24"/>
        </w:rPr>
      </w:pPr>
      <w:r>
        <w:rPr>
          <w:rFonts w:hint="eastAsia" w:cs="宋体"/>
          <w:bCs/>
          <w:sz w:val="24"/>
          <w:szCs w:val="24"/>
        </w:rPr>
        <w:t>企业自监管架构监管的业务系统众多，需要具备很强的适配性，支持业务零干扰、系统轻改造。一是轻量级插件方式，通过部署到业务系统上的监管信息采集插件、留存状态监测插件、处置插件，实现业务系统的监管信息采集和转换、监管指令接收和解析，业务系统只需通过接口调用方式即可完成监管对接，屏蔽接入监管处置体系的技术复杂性，无需进行定制开发；例如，留存状态监测插件，可以判断业务系统是否按监管规则进行了数据删除，即监管要求的数据留存时间为</w:t>
      </w:r>
      <w:r>
        <w:rPr>
          <w:rFonts w:cs="宋体"/>
          <w:bCs/>
          <w:sz w:val="24"/>
          <w:szCs w:val="24"/>
        </w:rPr>
        <w:t>M，如果删除时间-采集时间&gt;M，则触发超时留存异常，或者删除时间不存在，但当前时间-采集时间&gt;M，也触发超时留存异常，若用户隐私数据留存时间超过最大留存时间则标记为留存异常，将此异常上报给存证系统。二是通过旁路流量分析方式，复用企业已部署的全流量分析系统，加载算法模型，进行流量中的个人信息识别，结合可配置的监管规则（留存规则、转发规则等），实现对隐私数据流转的监管，无需对现有业务系统进行改造。三是接口适配方式，企业的安全数据中台留存了大量的日志数据，通过接口适配方式可以快速一点对接。</w:t>
      </w:r>
    </w:p>
    <w:p w14:paraId="092F3739">
      <w:pPr>
        <w:spacing w:line="360" w:lineRule="auto"/>
        <w:jc w:val="left"/>
        <w:outlineLvl w:val="2"/>
        <w:rPr>
          <w:b/>
          <w:sz w:val="24"/>
          <w:szCs w:val="28"/>
        </w:rPr>
      </w:pPr>
      <w:r>
        <w:rPr>
          <w:rFonts w:hint="eastAsia"/>
          <w:b/>
          <w:sz w:val="24"/>
          <w:szCs w:val="28"/>
        </w:rPr>
        <w:t>6.2.2 隐私信息的流转监管方法</w:t>
      </w:r>
      <w:del w:id="1" w:author="surface" w:date="2025-02-22T10:35:00Z">
        <w:r>
          <w:rPr>
            <w:rFonts w:hint="eastAsia"/>
            <w:b/>
            <w:sz w:val="24"/>
            <w:szCs w:val="28"/>
          </w:rPr>
          <w:delText>（基于授权专利，申请号：202210476487 .5）</w:delText>
        </w:r>
      </w:del>
    </w:p>
    <w:p w14:paraId="7366392E">
      <w:pPr>
        <w:widowControl/>
        <w:tabs>
          <w:tab w:val="left" w:pos="720"/>
        </w:tabs>
        <w:adjustRightInd w:val="0"/>
        <w:snapToGrid w:val="0"/>
        <w:spacing w:line="360" w:lineRule="auto"/>
        <w:ind w:firstLine="480" w:firstLineChars="200"/>
        <w:rPr>
          <w:rFonts w:cs="宋体"/>
          <w:bCs/>
          <w:sz w:val="24"/>
          <w:szCs w:val="24"/>
        </w:rPr>
      </w:pPr>
      <w:r>
        <w:rPr>
          <w:rFonts w:hint="eastAsia" w:cs="宋体"/>
          <w:bCs/>
          <w:sz w:val="24"/>
          <w:szCs w:val="24"/>
        </w:rPr>
        <w:t>随着新业态的不断演化，信息频繁跨境、跨系统、跨生态圈交换已成为常态。信息中包含了大量的个人隐私数据，这些信息在不同系统间有意或无意地留存，导致的隐私问题越来越严重，信息保护手段缺失、信息滥用难以治理等问题，引起了人们的关注。目前，针对信息的监管，多数情况仅限于信息流转中的节点，基于预先约定的规则，对信息进行脱敏、删除等操作，而上述操作是否及时有效地执行，并未形成有效的监管方案。</w:t>
      </w:r>
    </w:p>
    <w:p w14:paraId="33AC91BF">
      <w:pPr>
        <w:widowControl/>
        <w:tabs>
          <w:tab w:val="left" w:pos="720"/>
        </w:tabs>
        <w:adjustRightInd w:val="0"/>
        <w:snapToGrid w:val="0"/>
        <w:spacing w:line="360" w:lineRule="auto"/>
        <w:ind w:firstLine="480" w:firstLineChars="200"/>
        <w:rPr>
          <w:rFonts w:cs="宋体"/>
          <w:bCs/>
          <w:sz w:val="24"/>
          <w:szCs w:val="24"/>
        </w:rPr>
      </w:pPr>
      <w:r>
        <w:rPr>
          <w:rFonts w:hint="eastAsia" w:cs="宋体"/>
          <w:bCs/>
          <w:sz w:val="24"/>
          <w:szCs w:val="24"/>
        </w:rPr>
        <w:t>为解决上述问题，在“隐私信息的流转监管方法、装置、电子设备和存储介质”成果指导下，提出了一种隐私信息的流转监管方法，用于解决现有技术中支持执法监管能力缺失的问题，方法包括：获取监管要求；基于所述监管要求生成存证信息查询消息；获取所述存证信息查询消息对应的监管信息，所述监管信息是基于所述存证信息查询消息和存证信息确定的，所述存证信息由各模块基于所述各模块对应的信息操作和/或所述监管要求生成；基于所述监管信息进行信息监管，得到监管结果。，基于监管要求，从反映各模块对应的信息操作的存证信息中，确定监管信息，据此执行面向监管要求的信息监管，由此保证针对信息流转过程中各个模块的信息操作进行及时有效的监管，有助于降低信息泄露风险，保障信息安全。</w:t>
      </w:r>
    </w:p>
    <w:p w14:paraId="7E6025EC">
      <w:pPr>
        <w:widowControl/>
        <w:tabs>
          <w:tab w:val="left" w:pos="720"/>
        </w:tabs>
        <w:adjustRightInd w:val="0"/>
        <w:snapToGrid w:val="0"/>
        <w:spacing w:line="360" w:lineRule="auto"/>
        <w:ind w:firstLine="480" w:firstLineChars="200"/>
        <w:rPr>
          <w:rFonts w:cs="宋体"/>
          <w:bCs/>
          <w:sz w:val="24"/>
          <w:szCs w:val="24"/>
        </w:rPr>
      </w:pPr>
      <w:r>
        <w:rPr>
          <w:rFonts w:hint="eastAsia" w:cs="宋体"/>
          <w:bCs/>
          <w:sz w:val="24"/>
          <w:szCs w:val="24"/>
        </w:rPr>
        <w:t>隐私信息的流转监管方法包括获取监管要求、基于监管要求生成存证信息查询消息、获取存证信息查询消息对应的监管信息、基于监管信息进行信息监管并得到监管结果4个环节：</w:t>
      </w:r>
    </w:p>
    <w:p w14:paraId="499BD142">
      <w:pPr>
        <w:widowControl/>
        <w:tabs>
          <w:tab w:val="left" w:pos="720"/>
        </w:tabs>
        <w:adjustRightInd w:val="0"/>
        <w:snapToGrid w:val="0"/>
        <w:spacing w:line="360" w:lineRule="auto"/>
        <w:ind w:firstLine="482" w:firstLineChars="200"/>
        <w:rPr>
          <w:rFonts w:cs="宋体"/>
          <w:b/>
          <w:sz w:val="24"/>
          <w:szCs w:val="24"/>
        </w:rPr>
      </w:pPr>
      <w:r>
        <w:rPr>
          <w:rFonts w:hint="eastAsia" w:cs="宋体"/>
          <w:b/>
          <w:sz w:val="24"/>
          <w:szCs w:val="24"/>
        </w:rPr>
        <w:t>1）获取监管要求</w:t>
      </w:r>
    </w:p>
    <w:p w14:paraId="79B7BAFF">
      <w:pPr>
        <w:widowControl/>
        <w:tabs>
          <w:tab w:val="left" w:pos="720"/>
        </w:tabs>
        <w:adjustRightInd w:val="0"/>
        <w:snapToGrid w:val="0"/>
        <w:spacing w:line="360" w:lineRule="auto"/>
        <w:ind w:firstLine="480" w:firstLineChars="200"/>
        <w:rPr>
          <w:rFonts w:cs="宋体"/>
          <w:bCs/>
          <w:sz w:val="24"/>
          <w:szCs w:val="24"/>
        </w:rPr>
      </w:pPr>
      <w:r>
        <w:rPr>
          <w:rFonts w:hint="eastAsia" w:cs="宋体"/>
          <w:bCs/>
          <w:sz w:val="24"/>
          <w:szCs w:val="24"/>
        </w:rPr>
        <w:t>监管要求用于反映对于信息监管的要求，监管要求可以体现为对于参与信息传输流程中的各个节点上各个模块的信息操作的监管要求，例如各个节点上的模块可执行的信息操作包括脱敏、删除、流转、采集、存储、分类分级、存证、联动、监管中的至少一种或者多种，则相应地监管要求也可以用于对上述信息操作中的一种或者多种进行监管，即，监管要求可以包括以下一个或多个的任意组合：脱敏监管要求、删除监管要求、流转监管要求、采集监管要求、使用监管要求、存储监管要求、分类分级监管要求、存证监管要求、联动监管要求、监管审计要求。监管要求还可以包括以下一个或多个的任意组合：监管要求标识、监管要求生成主体、监管要求生成时间、监管要求接收主体、监管要求接收时间、监管对象，以此反映监管要求的相关信息。</w:t>
      </w:r>
    </w:p>
    <w:p w14:paraId="188DC9AA">
      <w:pPr>
        <w:widowControl/>
        <w:tabs>
          <w:tab w:val="left" w:pos="720"/>
        </w:tabs>
        <w:adjustRightInd w:val="0"/>
        <w:snapToGrid w:val="0"/>
        <w:spacing w:line="360" w:lineRule="auto"/>
        <w:ind w:firstLine="480" w:firstLineChars="200"/>
        <w:rPr>
          <w:rFonts w:cs="宋体"/>
          <w:bCs/>
          <w:sz w:val="24"/>
          <w:szCs w:val="24"/>
        </w:rPr>
      </w:pPr>
      <w:r>
        <w:rPr>
          <w:rFonts w:hint="eastAsia" w:cs="宋体"/>
          <w:bCs/>
          <w:sz w:val="24"/>
          <w:szCs w:val="24"/>
        </w:rPr>
        <w:t>监管要求的生成，可以依赖监管意图、监管任务、侵权事件、预建监管知识图谱库中的一个或多个的任意组合实现。</w:t>
      </w:r>
    </w:p>
    <w:p w14:paraId="127E5082">
      <w:pPr>
        <w:widowControl/>
        <w:tabs>
          <w:tab w:val="left" w:pos="720"/>
        </w:tabs>
        <w:adjustRightInd w:val="0"/>
        <w:snapToGrid w:val="0"/>
        <w:spacing w:line="360" w:lineRule="auto"/>
        <w:ind w:firstLine="480" w:firstLineChars="200"/>
        <w:rPr>
          <w:rFonts w:cs="宋体"/>
          <w:bCs/>
          <w:sz w:val="24"/>
          <w:szCs w:val="24"/>
        </w:rPr>
      </w:pPr>
      <w:r>
        <w:rPr>
          <w:rFonts w:hint="eastAsia" w:cs="宋体"/>
          <w:bCs/>
          <w:sz w:val="24"/>
          <w:szCs w:val="24"/>
        </w:rPr>
        <w:t>（</w:t>
      </w:r>
      <w:r>
        <w:rPr>
          <w:rFonts w:cs="宋体"/>
          <w:bCs/>
          <w:sz w:val="24"/>
          <w:szCs w:val="24"/>
        </w:rPr>
        <w:t>1</w:t>
      </w:r>
      <w:r>
        <w:rPr>
          <w:rFonts w:hint="eastAsia" w:cs="宋体"/>
          <w:bCs/>
          <w:sz w:val="24"/>
          <w:szCs w:val="24"/>
        </w:rPr>
        <w:t>）</w:t>
      </w:r>
      <w:r>
        <w:rPr>
          <w:rFonts w:hint="eastAsia" w:cs="宋体"/>
          <w:b/>
          <w:sz w:val="24"/>
          <w:szCs w:val="24"/>
        </w:rPr>
        <w:t>监管意图</w:t>
      </w:r>
      <w:r>
        <w:rPr>
          <w:rFonts w:hint="eastAsia" w:cs="宋体"/>
          <w:bCs/>
          <w:sz w:val="24"/>
          <w:szCs w:val="24"/>
        </w:rPr>
        <w:t>。监管意图可以理解为一种监管预案，监管意图同样是针对各个节点上的模块可执行的信息操作而言的，监管意图可以包括以下一个或多个任意组合：脱敏监管意图、删除监管意图、流转监管意图、采集监管意图、使用监管意图、存储监管意图、分类分级监管意图、存证监管意图、联动监管意图、监管审计意图。监管意图还可以包括以下一个或多个的任意组合：监管意图标识、监管意图获取主体、监管意图获取时间，以此反映监管意图的相关信息。</w:t>
      </w:r>
    </w:p>
    <w:p w14:paraId="12E34539">
      <w:pPr>
        <w:widowControl/>
        <w:tabs>
          <w:tab w:val="left" w:pos="720"/>
        </w:tabs>
        <w:adjustRightInd w:val="0"/>
        <w:snapToGrid w:val="0"/>
        <w:spacing w:line="360" w:lineRule="auto"/>
        <w:rPr>
          <w:rFonts w:cs="宋体"/>
          <w:bCs/>
          <w:sz w:val="24"/>
          <w:szCs w:val="24"/>
        </w:rPr>
      </w:pPr>
      <w:r>
        <w:rPr>
          <w:rFonts w:hint="eastAsia" w:cs="宋体"/>
          <w:bCs/>
          <w:sz w:val="24"/>
          <w:szCs w:val="24"/>
        </w:rPr>
        <w:t xml:space="preserve">    通过接收用户输入，响应用户输入来确定用户输入对应的监管意图。用户的输入形式包括以下一个或多个任意组合：按钮、圈出、勾选、标记、按键、开关、滑轮、菜单、语音、音频、视频、眼神、手势、文字、生物电信号、虚拟环境。具体的用户输入可以反映为基于物理开关的输入，例如上下拨动键、左右拨动键，也可以反映为脱离物理开关的输入，例如屏幕手势(左到右、右到左、上到下、下到上等)、弹出界面填写(例如表单录入)、文件(例如XML、JSON格式)导入、语音录入等。用户可以通过与智能设备交互，实现监管意图的输入。此处的智能设备，即监管模块自身的智能设备，或者与监管模块相连的智能设备。用户可以通过按钮、圈出、勾选、标记、按键、滑轮、菜单、语音、视频、眼神、手势、文字、生物电信号、虚拟现实中的至少一种形式，进行针对监管意图的输入。</w:t>
      </w:r>
    </w:p>
    <w:p w14:paraId="33E365D0">
      <w:pPr>
        <w:widowControl/>
        <w:tabs>
          <w:tab w:val="left" w:pos="720"/>
        </w:tabs>
        <w:adjustRightInd w:val="0"/>
        <w:snapToGrid w:val="0"/>
        <w:spacing w:line="360" w:lineRule="auto"/>
        <w:ind w:firstLine="482" w:firstLineChars="200"/>
        <w:rPr>
          <w:rFonts w:cs="宋体"/>
          <w:bCs/>
          <w:sz w:val="24"/>
          <w:szCs w:val="24"/>
        </w:rPr>
      </w:pPr>
      <w:r>
        <w:rPr>
          <w:rFonts w:hint="eastAsia" w:cs="宋体"/>
          <w:b/>
          <w:sz w:val="24"/>
          <w:szCs w:val="24"/>
        </w:rPr>
        <w:t>（2）监管任务。</w:t>
      </w:r>
      <w:r>
        <w:rPr>
          <w:rFonts w:hint="eastAsia" w:cs="宋体"/>
          <w:bCs/>
          <w:sz w:val="24"/>
          <w:szCs w:val="24"/>
        </w:rPr>
        <w:t>监管任务包括但不限于以下一个或多个的任意组合：定期检查、专项检查、随机抽查。</w:t>
      </w:r>
    </w:p>
    <w:p w14:paraId="35C5A8B1">
      <w:pPr>
        <w:widowControl/>
        <w:tabs>
          <w:tab w:val="left" w:pos="720"/>
        </w:tabs>
        <w:adjustRightInd w:val="0"/>
        <w:snapToGrid w:val="0"/>
        <w:spacing w:line="360" w:lineRule="auto"/>
        <w:ind w:firstLine="482" w:firstLineChars="200"/>
        <w:rPr>
          <w:rFonts w:cs="宋体"/>
          <w:bCs/>
          <w:sz w:val="24"/>
          <w:szCs w:val="24"/>
        </w:rPr>
      </w:pPr>
      <w:r>
        <w:rPr>
          <w:rFonts w:hint="eastAsia" w:cs="宋体"/>
          <w:b/>
          <w:sz w:val="24"/>
          <w:szCs w:val="24"/>
        </w:rPr>
        <w:t>（</w:t>
      </w:r>
      <w:r>
        <w:rPr>
          <w:rFonts w:cs="宋体"/>
          <w:b/>
          <w:sz w:val="24"/>
          <w:szCs w:val="24"/>
        </w:rPr>
        <w:t>3</w:t>
      </w:r>
      <w:r>
        <w:rPr>
          <w:rFonts w:hint="eastAsia" w:cs="宋体"/>
          <w:b/>
          <w:sz w:val="24"/>
          <w:szCs w:val="24"/>
        </w:rPr>
        <w:t>）侵权事件。</w:t>
      </w:r>
      <w:r>
        <w:rPr>
          <w:rFonts w:hint="eastAsia" w:cs="宋体"/>
          <w:bCs/>
          <w:sz w:val="24"/>
          <w:szCs w:val="24"/>
        </w:rPr>
        <w:t>侵权事件即在信息监管过程发现存在侵权的事件，可以通过侵权事件所涉及的信息泄露情况，追溯可能存在泄露的环节以及环节下的信息操作，从而确定监管要求。</w:t>
      </w:r>
    </w:p>
    <w:p w14:paraId="7AE556C1">
      <w:pPr>
        <w:widowControl/>
        <w:tabs>
          <w:tab w:val="left" w:pos="720"/>
        </w:tabs>
        <w:adjustRightInd w:val="0"/>
        <w:snapToGrid w:val="0"/>
        <w:spacing w:line="360" w:lineRule="auto"/>
        <w:ind w:firstLine="482" w:firstLineChars="200"/>
        <w:rPr>
          <w:rFonts w:cs="宋体"/>
          <w:bCs/>
          <w:sz w:val="24"/>
          <w:szCs w:val="24"/>
        </w:rPr>
      </w:pPr>
      <w:r>
        <w:rPr>
          <w:rFonts w:hint="eastAsia" w:cs="宋体"/>
          <w:b/>
          <w:sz w:val="24"/>
          <w:szCs w:val="24"/>
        </w:rPr>
        <w:t>（）4预建监管知识图谱库。</w:t>
      </w:r>
      <w:r>
        <w:rPr>
          <w:rFonts w:hint="eastAsia" w:cs="宋体"/>
          <w:bCs/>
          <w:sz w:val="24"/>
          <w:szCs w:val="24"/>
        </w:rPr>
        <w:t>预建监管知识图谱库为监管知识图谱的集合，监管知识图谱能够反映信息监管的意图、规则等信息，例如，监管知识图谱包括以下一种或多种的任意组合：监管意图、监管规则，除此以外，监管知识图谱还可以另外包括以下一种或多种的任意组合：监管标准、信息分量、信息分量特征、监管级别、监管信息分量。</w:t>
      </w:r>
    </w:p>
    <w:p w14:paraId="4B3E1CC1">
      <w:pPr>
        <w:widowControl/>
        <w:tabs>
          <w:tab w:val="left" w:pos="720"/>
        </w:tabs>
        <w:adjustRightInd w:val="0"/>
        <w:snapToGrid w:val="0"/>
        <w:spacing w:line="360" w:lineRule="auto"/>
        <w:ind w:firstLine="480" w:firstLineChars="200"/>
        <w:rPr>
          <w:rFonts w:cs="宋体"/>
          <w:bCs/>
          <w:sz w:val="24"/>
          <w:szCs w:val="24"/>
        </w:rPr>
      </w:pPr>
      <w:r>
        <w:rPr>
          <w:rFonts w:hint="eastAsia" w:cs="宋体"/>
          <w:bCs/>
          <w:sz w:val="24"/>
          <w:szCs w:val="24"/>
        </w:rPr>
        <w:t>监管知识图谱的生成，可以是将已有的监管标准转换为预设监管要求，再将预设监管要求转换为监管知识图谱；或者也可以将已有的监管意图转换为预设监管要求，再将预设监管要求转换为监管知识图谱；还可以是根据已有的监管意图和已有的监管知识图谱生成新的监管知识图谱；另外，还可以将已有的监管知识图谱组合成新的监管知识图谱。</w:t>
      </w:r>
    </w:p>
    <w:p w14:paraId="28E1EEA8">
      <w:pPr>
        <w:widowControl/>
        <w:tabs>
          <w:tab w:val="left" w:pos="720"/>
        </w:tabs>
        <w:adjustRightInd w:val="0"/>
        <w:snapToGrid w:val="0"/>
        <w:spacing w:line="360" w:lineRule="auto"/>
        <w:ind w:firstLine="482" w:firstLineChars="200"/>
        <w:rPr>
          <w:rFonts w:cs="宋体"/>
          <w:b/>
          <w:sz w:val="24"/>
          <w:szCs w:val="24"/>
        </w:rPr>
      </w:pPr>
      <w:r>
        <w:rPr>
          <w:rFonts w:hint="eastAsia" w:cs="宋体"/>
          <w:b/>
          <w:sz w:val="24"/>
          <w:szCs w:val="24"/>
        </w:rPr>
        <w:t>2）基于监管要求生成存证信息查询消息</w:t>
      </w:r>
    </w:p>
    <w:p w14:paraId="7E8D7500">
      <w:pPr>
        <w:widowControl/>
        <w:tabs>
          <w:tab w:val="left" w:pos="720"/>
        </w:tabs>
        <w:adjustRightInd w:val="0"/>
        <w:snapToGrid w:val="0"/>
        <w:spacing w:line="360" w:lineRule="auto"/>
        <w:ind w:firstLine="480" w:firstLineChars="200"/>
        <w:rPr>
          <w:rFonts w:cs="宋体"/>
          <w:bCs/>
          <w:sz w:val="24"/>
          <w:szCs w:val="24"/>
        </w:rPr>
      </w:pPr>
      <w:r>
        <w:rPr>
          <w:rFonts w:cs="宋体"/>
          <w:bCs/>
          <w:sz w:val="24"/>
          <w:szCs w:val="24"/>
        </w:rPr>
        <w:t>考虑到参与信息传输流程中的各个节点上各个模块的信息操作的过程，均以存证信息的形式进行了记录并存储，在确定监管要求之后，即可基于监管要求生成存证信息查询消息，此处的存证信息查询消息用于查询监管信息，此处的监管信息即基于监管要求进行信息监管所需的存证信息。</w:t>
      </w:r>
    </w:p>
    <w:p w14:paraId="13CE7644">
      <w:pPr>
        <w:widowControl/>
        <w:tabs>
          <w:tab w:val="left" w:pos="720"/>
        </w:tabs>
        <w:adjustRightInd w:val="0"/>
        <w:snapToGrid w:val="0"/>
        <w:spacing w:line="360" w:lineRule="auto"/>
        <w:ind w:firstLine="480" w:firstLineChars="200"/>
        <w:rPr>
          <w:rFonts w:cs="宋体"/>
          <w:bCs/>
          <w:sz w:val="24"/>
          <w:szCs w:val="24"/>
        </w:rPr>
      </w:pPr>
      <w:r>
        <w:rPr>
          <w:rFonts w:cs="宋体"/>
          <w:bCs/>
          <w:sz w:val="24"/>
          <w:szCs w:val="24"/>
        </w:rPr>
        <w:t>与监管要求相似地，对应于各个节点上的模块可执行的信息操作，存证信息查询消息可以包括以下一个或多个的任意组合：脱敏存证信息查询消息、删除存证信息查询消息、流转存证信息查询消息、采集存证信息查询消息、使用存证信息查询消息、存储存证信息查询消息、分类分级存证信息查询消息、联动存证信息查询消息、监管审计存证信息查询消息。</w:t>
      </w:r>
    </w:p>
    <w:p w14:paraId="729BCC84">
      <w:pPr>
        <w:widowControl/>
        <w:tabs>
          <w:tab w:val="left" w:pos="720"/>
        </w:tabs>
        <w:adjustRightInd w:val="0"/>
        <w:snapToGrid w:val="0"/>
        <w:spacing w:line="360" w:lineRule="auto"/>
        <w:ind w:firstLine="480" w:firstLineChars="200"/>
        <w:rPr>
          <w:rFonts w:cs="宋体"/>
          <w:bCs/>
          <w:sz w:val="24"/>
          <w:szCs w:val="24"/>
        </w:rPr>
      </w:pPr>
      <w:r>
        <w:rPr>
          <w:rFonts w:cs="宋体"/>
          <w:bCs/>
          <w:sz w:val="24"/>
          <w:szCs w:val="24"/>
        </w:rPr>
        <w:t>存证信息查询消息基于监管要求而定，存证信息查询消息具体对应的信息操作，与监管要求具体对应的信息操作一致。例如，在监管要求包括脱敏监管要求的情况下，据此生成的存证信息查询消息必然包括脱敏存证信息查询消息；在监管要求包括采集监管要求的情况下，据此生成的存证信息查询消息必然包括采集存证信息查询消息。</w:t>
      </w:r>
    </w:p>
    <w:p w14:paraId="5E01DE89">
      <w:pPr>
        <w:widowControl/>
        <w:tabs>
          <w:tab w:val="left" w:pos="720"/>
        </w:tabs>
        <w:adjustRightInd w:val="0"/>
        <w:snapToGrid w:val="0"/>
        <w:spacing w:line="360" w:lineRule="auto"/>
        <w:ind w:firstLine="480" w:firstLineChars="200"/>
        <w:rPr>
          <w:rFonts w:cs="宋体"/>
          <w:bCs/>
          <w:sz w:val="24"/>
          <w:szCs w:val="24"/>
        </w:rPr>
      </w:pPr>
      <w:r>
        <w:rPr>
          <w:rFonts w:cs="宋体"/>
          <w:bCs/>
          <w:sz w:val="24"/>
          <w:szCs w:val="24"/>
        </w:rPr>
        <w:t>存证信息查询消息在通过脱敏存证信息查询消息、删除存证信息查询消息、流转存证信息查询消息、采集存证信息查询消息、使用存证信息查询消息、存储存证信息查询消息、分类分级存证信息查询消息、联动存证信息查询消息、监管审计存证信息查询消息中的至少一种反映有待查询的存证信息所对应的信息操作之外，存证信息查询消息还可以包括以下一个或多个的任意组合：存证信息查询消息标识、存证信息查询消息生成主体、存证信息查询消息生成时间、存证信息查询消息接收主体、存证信息查询消息接收时间，以此反映存证信息查询消息的相关信息。</w:t>
      </w:r>
    </w:p>
    <w:p w14:paraId="08C30DE8">
      <w:pPr>
        <w:widowControl/>
        <w:tabs>
          <w:tab w:val="left" w:pos="720"/>
        </w:tabs>
        <w:adjustRightInd w:val="0"/>
        <w:snapToGrid w:val="0"/>
        <w:spacing w:line="360" w:lineRule="auto"/>
        <w:ind w:firstLine="482" w:firstLineChars="200"/>
        <w:rPr>
          <w:rFonts w:cs="宋体"/>
          <w:b/>
          <w:sz w:val="24"/>
          <w:szCs w:val="24"/>
        </w:rPr>
      </w:pPr>
      <w:r>
        <w:rPr>
          <w:rFonts w:hint="eastAsia" w:cs="宋体"/>
          <w:b/>
          <w:sz w:val="24"/>
          <w:szCs w:val="24"/>
        </w:rPr>
        <w:t>3）获取存证信息查询消息对应的监管信息</w:t>
      </w:r>
    </w:p>
    <w:p w14:paraId="3DF9327B">
      <w:pPr>
        <w:widowControl/>
        <w:tabs>
          <w:tab w:val="left" w:pos="720"/>
        </w:tabs>
        <w:adjustRightInd w:val="0"/>
        <w:snapToGrid w:val="0"/>
        <w:spacing w:line="360" w:lineRule="auto"/>
        <w:ind w:firstLine="480" w:firstLineChars="200"/>
        <w:rPr>
          <w:rFonts w:cs="宋体"/>
          <w:bCs/>
          <w:sz w:val="24"/>
          <w:szCs w:val="24"/>
        </w:rPr>
      </w:pPr>
      <w:r>
        <w:rPr>
          <w:rFonts w:cs="宋体"/>
          <w:bCs/>
          <w:sz w:val="24"/>
          <w:szCs w:val="24"/>
        </w:rPr>
        <w:t>监管信息是基于信息查询消息和存证信息确定的，存证信息由各模块</w:t>
      </w:r>
      <w:r>
        <w:rPr>
          <w:rFonts w:hint="eastAsia" w:cs="宋体"/>
          <w:bCs/>
          <w:sz w:val="24"/>
          <w:szCs w:val="24"/>
        </w:rPr>
        <w:t>（包括以下一个或多个的任意组合：脱敏模块、删除模块、流转模块、采集模块、存储模块、分类分级模块、存证模块、监管模块、监管审计模块、业务模块）</w:t>
      </w:r>
      <w:r>
        <w:rPr>
          <w:rFonts w:cs="宋体"/>
          <w:bCs/>
          <w:sz w:val="24"/>
          <w:szCs w:val="24"/>
        </w:rPr>
        <w:t>基于</w:t>
      </w:r>
      <w:r>
        <w:rPr>
          <w:rFonts w:hint="eastAsia" w:cs="宋体"/>
          <w:bCs/>
          <w:sz w:val="24"/>
          <w:szCs w:val="24"/>
        </w:rPr>
        <w:t>其</w:t>
      </w:r>
      <w:r>
        <w:rPr>
          <w:rFonts w:cs="宋体"/>
          <w:bCs/>
          <w:sz w:val="24"/>
          <w:szCs w:val="24"/>
        </w:rPr>
        <w:t>对应的信息操作和/或监管要求生成。</w:t>
      </w:r>
    </w:p>
    <w:p w14:paraId="1C12712D">
      <w:pPr>
        <w:widowControl/>
        <w:tabs>
          <w:tab w:val="left" w:pos="720"/>
        </w:tabs>
        <w:adjustRightInd w:val="0"/>
        <w:snapToGrid w:val="0"/>
        <w:spacing w:line="360" w:lineRule="auto"/>
        <w:ind w:firstLine="480" w:firstLineChars="200"/>
        <w:rPr>
          <w:rFonts w:cs="宋体"/>
          <w:bCs/>
          <w:sz w:val="24"/>
          <w:szCs w:val="24"/>
        </w:rPr>
      </w:pPr>
      <w:r>
        <w:rPr>
          <w:rFonts w:cs="宋体"/>
          <w:bCs/>
          <w:sz w:val="24"/>
          <w:szCs w:val="24"/>
        </w:rPr>
        <w:t>各节点上的各模块可以基于自身的信息操作和/或监管要求，对自身执行信息操作的过程进行存证，由此形成存证信息。存证信息可以保存在各节点上的各模块处，也可以保存在存证模块处，还可以直接保存在监管模块处</w:t>
      </w:r>
      <w:r>
        <w:rPr>
          <w:rFonts w:hint="eastAsia" w:cs="宋体"/>
          <w:bCs/>
          <w:sz w:val="24"/>
          <w:szCs w:val="24"/>
        </w:rPr>
        <w:t>。</w:t>
      </w:r>
    </w:p>
    <w:p w14:paraId="0A8C92AF">
      <w:pPr>
        <w:widowControl/>
        <w:tabs>
          <w:tab w:val="left" w:pos="720"/>
        </w:tabs>
        <w:adjustRightInd w:val="0"/>
        <w:snapToGrid w:val="0"/>
        <w:spacing w:line="360" w:lineRule="auto"/>
        <w:ind w:firstLine="480" w:firstLineChars="200"/>
        <w:rPr>
          <w:rFonts w:cs="宋体"/>
          <w:bCs/>
          <w:sz w:val="24"/>
          <w:szCs w:val="24"/>
        </w:rPr>
      </w:pPr>
      <w:r>
        <w:rPr>
          <w:rFonts w:cs="宋体"/>
          <w:bCs/>
          <w:sz w:val="24"/>
          <w:szCs w:val="24"/>
        </w:rPr>
        <w:t>监管模块可以从自身存储的存证信息中，查询并确定存证信息查询消息所对应的监管信息，也可以将存证信息查询消息发送到其他存储有存证信息的模块，由其他模块从自身存储的存证信息中，查询并确定存证信息查询消息所对应的监管信息，并将监管信息返回到监管模块</w:t>
      </w:r>
      <w:r>
        <w:rPr>
          <w:rFonts w:hint="eastAsia" w:cs="宋体"/>
          <w:bCs/>
          <w:sz w:val="24"/>
          <w:szCs w:val="24"/>
        </w:rPr>
        <w:t>。</w:t>
      </w:r>
    </w:p>
    <w:p w14:paraId="4DE3F40D">
      <w:pPr>
        <w:widowControl/>
        <w:tabs>
          <w:tab w:val="left" w:pos="720"/>
        </w:tabs>
        <w:adjustRightInd w:val="0"/>
        <w:snapToGrid w:val="0"/>
        <w:spacing w:line="360" w:lineRule="auto"/>
        <w:ind w:firstLine="480" w:firstLineChars="200"/>
        <w:rPr>
          <w:rFonts w:cs="宋体"/>
          <w:bCs/>
          <w:sz w:val="24"/>
          <w:szCs w:val="24"/>
        </w:rPr>
      </w:pPr>
      <w:r>
        <w:rPr>
          <w:rFonts w:cs="宋体"/>
          <w:bCs/>
          <w:sz w:val="24"/>
          <w:szCs w:val="24"/>
        </w:rPr>
        <w:t>监管信息基于存证信息查询消息进行查询得到，监管信息所对应存证的信息操作，与存证信息查询消息具体对应的信息操作一致。例如，在存证信息查询消息包括脱敏存证信息查询消息的情况下，监管信息必然包括脱敏监管信息；在存证信息查询消息包括采集存证信息查询消息的情况下，监管信息必然包括采集监管信息</w:t>
      </w:r>
      <w:r>
        <w:rPr>
          <w:rFonts w:hint="eastAsia" w:cs="宋体"/>
          <w:bCs/>
          <w:sz w:val="24"/>
          <w:szCs w:val="24"/>
        </w:rPr>
        <w:t>。</w:t>
      </w:r>
    </w:p>
    <w:p w14:paraId="3D168491">
      <w:pPr>
        <w:widowControl/>
        <w:tabs>
          <w:tab w:val="left" w:pos="720"/>
        </w:tabs>
        <w:adjustRightInd w:val="0"/>
        <w:snapToGrid w:val="0"/>
        <w:spacing w:line="360" w:lineRule="auto"/>
        <w:ind w:firstLine="480" w:firstLineChars="200"/>
        <w:rPr>
          <w:rFonts w:cs="宋体"/>
          <w:bCs/>
          <w:sz w:val="24"/>
          <w:szCs w:val="24"/>
        </w:rPr>
      </w:pPr>
      <w:r>
        <w:rPr>
          <w:rFonts w:cs="宋体"/>
          <w:bCs/>
          <w:sz w:val="24"/>
          <w:szCs w:val="24"/>
        </w:rPr>
        <w:t>监管信息在通过脱敏监管信息、删除监管信息、流转监管信息、采集监管信息、存储监管信息、分类分级监管信息、存证监管信息、联动监管信息、监管审计信息中的至少一种，反映具体监管的存证信息所对应的信息操作之外，监管信息还可以包括以下一个或多个的任意组合：监管信息标识、监管信息生成主体、监管信息生成时间、监管信息接收主体、监管信息接收时间，以此反映监管信息的相关信息。</w:t>
      </w:r>
    </w:p>
    <w:p w14:paraId="23E89375">
      <w:pPr>
        <w:widowControl/>
        <w:tabs>
          <w:tab w:val="left" w:pos="720"/>
        </w:tabs>
        <w:adjustRightInd w:val="0"/>
        <w:snapToGrid w:val="0"/>
        <w:spacing w:line="360" w:lineRule="auto"/>
        <w:ind w:firstLine="480" w:firstLineChars="200"/>
        <w:rPr>
          <w:rFonts w:cs="宋体"/>
          <w:bCs/>
          <w:sz w:val="24"/>
          <w:szCs w:val="24"/>
        </w:rPr>
      </w:pPr>
      <w:r>
        <w:rPr>
          <w:rFonts w:cs="宋体"/>
          <w:bCs/>
          <w:sz w:val="24"/>
          <w:szCs w:val="24"/>
        </w:rPr>
        <w:t>向存证模块发送存证信息查询消息，以请求存证模块基于存证信息查询消息和存证信息生成监管信息，并将监管信息发送到监管模块，或，将监管信息发送到监管模块，以及融合分析模块和/或处置模块</w:t>
      </w:r>
      <w:r>
        <w:rPr>
          <w:rFonts w:hint="eastAsia" w:cs="宋体"/>
          <w:bCs/>
          <w:sz w:val="24"/>
          <w:szCs w:val="24"/>
        </w:rPr>
        <w:t>。</w:t>
      </w:r>
    </w:p>
    <w:p w14:paraId="2C6DAEBF">
      <w:pPr>
        <w:widowControl/>
        <w:tabs>
          <w:tab w:val="left" w:pos="720"/>
        </w:tabs>
        <w:adjustRightInd w:val="0"/>
        <w:snapToGrid w:val="0"/>
        <w:spacing w:line="360" w:lineRule="auto"/>
        <w:ind w:firstLine="480" w:firstLineChars="200"/>
        <w:rPr>
          <w:rFonts w:cs="宋体"/>
          <w:bCs/>
          <w:sz w:val="24"/>
          <w:szCs w:val="24"/>
        </w:rPr>
      </w:pPr>
      <w:r>
        <w:rPr>
          <w:rFonts w:cs="宋体"/>
          <w:bCs/>
          <w:sz w:val="24"/>
          <w:szCs w:val="24"/>
        </w:rPr>
        <w:t>各节点上的各模块可以基于自身的信息操作和/或监管要求，对自身执行信息操作的过程进行存证，由此形成存证信息并发送至存证模块进行存储。此处的存证信息包括脱敏存证信息、删除存证信息、流转存证信息、采集存证信息、存储存证信息、分类分级存证信息、联动存证信息、监管审计存证信息中的至少一种，或者也可以包括对生成上述存证信息中至少一种的过程进行存证的存证信息，即存证操作信息。此外，还可以包括存证信息标识、存证信息生成主体、存证信息生成时间、存证信息接收主体、存证信息接收时间。存证信息的生成和传输可以发生在信息传输的各个环节和各个时机下</w:t>
      </w:r>
      <w:r>
        <w:rPr>
          <w:rFonts w:hint="eastAsia" w:cs="宋体"/>
          <w:bCs/>
          <w:sz w:val="24"/>
          <w:szCs w:val="24"/>
        </w:rPr>
        <w:t>。</w:t>
      </w:r>
    </w:p>
    <w:p w14:paraId="06D5948E">
      <w:pPr>
        <w:widowControl/>
        <w:tabs>
          <w:tab w:val="left" w:pos="720"/>
        </w:tabs>
        <w:adjustRightInd w:val="0"/>
        <w:snapToGrid w:val="0"/>
        <w:spacing w:line="360" w:lineRule="auto"/>
        <w:ind w:firstLine="480" w:firstLineChars="200"/>
        <w:rPr>
          <w:rFonts w:cs="宋体"/>
          <w:bCs/>
          <w:sz w:val="24"/>
          <w:szCs w:val="24"/>
        </w:rPr>
      </w:pPr>
      <w:r>
        <w:rPr>
          <w:rFonts w:cs="宋体"/>
          <w:bCs/>
          <w:sz w:val="24"/>
          <w:szCs w:val="24"/>
        </w:rPr>
        <w:t>在存证模块确定监管信息之后，存证模块即可将监管信息返回到监管模块，以使监管模块在接收到监管信息后可以进行信息监管。此外，存证模块还可以另外将监管信息发送到融合分析模块和/或处置模块，以便于融合分析模块基于监管信息进行融合分析，以判断是否存在侵权事件，以及便于处置模块针对监管信息生成专项整改要求，并据此下发处置指令。</w:t>
      </w:r>
    </w:p>
    <w:p w14:paraId="4AB0C3C8">
      <w:pPr>
        <w:widowControl/>
        <w:tabs>
          <w:tab w:val="left" w:pos="720"/>
        </w:tabs>
        <w:adjustRightInd w:val="0"/>
        <w:snapToGrid w:val="0"/>
        <w:spacing w:line="360" w:lineRule="auto"/>
        <w:ind w:firstLine="482" w:firstLineChars="200"/>
        <w:rPr>
          <w:rFonts w:cs="宋体"/>
          <w:b/>
          <w:sz w:val="24"/>
          <w:szCs w:val="24"/>
        </w:rPr>
      </w:pPr>
      <w:r>
        <w:rPr>
          <w:rFonts w:hint="eastAsia" w:cs="宋体"/>
          <w:b/>
          <w:sz w:val="24"/>
          <w:szCs w:val="24"/>
        </w:rPr>
        <w:t>4）基于监管信息进行信息监管并得到监管结果</w:t>
      </w:r>
    </w:p>
    <w:p w14:paraId="7A53B255">
      <w:pPr>
        <w:widowControl/>
        <w:tabs>
          <w:tab w:val="left" w:pos="720"/>
        </w:tabs>
        <w:adjustRightInd w:val="0"/>
        <w:snapToGrid w:val="0"/>
        <w:spacing w:line="360" w:lineRule="auto"/>
        <w:ind w:firstLine="480" w:firstLineChars="200"/>
        <w:rPr>
          <w:rFonts w:cs="宋体"/>
          <w:bCs/>
          <w:sz w:val="24"/>
          <w:szCs w:val="24"/>
        </w:rPr>
      </w:pPr>
      <w:r>
        <w:rPr>
          <w:rFonts w:cs="宋体"/>
          <w:bCs/>
          <w:sz w:val="24"/>
          <w:szCs w:val="24"/>
        </w:rPr>
        <w:t>在得到监管信息之后，即可据此执行监管要求所对应的信息监管，从而得到监管结果</w:t>
      </w:r>
      <w:r>
        <w:rPr>
          <w:rFonts w:hint="eastAsia" w:cs="宋体"/>
          <w:bCs/>
          <w:sz w:val="24"/>
          <w:szCs w:val="24"/>
        </w:rPr>
        <w:t>。</w:t>
      </w:r>
    </w:p>
    <w:p w14:paraId="77ED6F8C">
      <w:pPr>
        <w:widowControl/>
        <w:tabs>
          <w:tab w:val="left" w:pos="720"/>
        </w:tabs>
        <w:adjustRightInd w:val="0"/>
        <w:snapToGrid w:val="0"/>
        <w:spacing w:line="360" w:lineRule="auto"/>
        <w:ind w:firstLine="480" w:firstLineChars="200"/>
        <w:rPr>
          <w:rFonts w:cs="宋体"/>
          <w:bCs/>
          <w:sz w:val="24"/>
          <w:szCs w:val="24"/>
        </w:rPr>
      </w:pPr>
      <w:r>
        <w:rPr>
          <w:rFonts w:hint="eastAsia" w:cs="宋体"/>
          <w:bCs/>
          <w:sz w:val="24"/>
          <w:szCs w:val="24"/>
        </w:rPr>
        <w:t>针对于监管信息的信息监管，是针对于监管信息合规性的判断，由此得到的监管结果用于指示监管信息是否合规。针对于合规性的判断，可以参考监管要求、监管信息和信息操作要求中的至少一种实现。</w:t>
      </w:r>
    </w:p>
    <w:p w14:paraId="6ADD33AF">
      <w:pPr>
        <w:widowControl/>
        <w:tabs>
          <w:tab w:val="left" w:pos="720"/>
        </w:tabs>
        <w:adjustRightInd w:val="0"/>
        <w:snapToGrid w:val="0"/>
        <w:spacing w:line="360" w:lineRule="auto"/>
        <w:ind w:firstLine="480" w:firstLineChars="200"/>
        <w:rPr>
          <w:rFonts w:cs="宋体"/>
          <w:bCs/>
          <w:sz w:val="24"/>
          <w:szCs w:val="24"/>
        </w:rPr>
      </w:pPr>
      <w:r>
        <w:rPr>
          <w:rFonts w:cs="宋体"/>
          <w:bCs/>
          <w:sz w:val="24"/>
          <w:szCs w:val="24"/>
        </w:rPr>
        <w:t>信息操作要求对应于各个节点上的模块可执行的信息操作，可以包括以下一个或多个的任意组合：脱敏要求、删除要求、流转要求、采集要求、使用要求、存储要求、分类分级要求、存证要求、联动要求、监管审计要求</w:t>
      </w:r>
      <w:r>
        <w:rPr>
          <w:rFonts w:hint="eastAsia" w:cs="宋体"/>
          <w:bCs/>
          <w:sz w:val="24"/>
          <w:szCs w:val="24"/>
        </w:rPr>
        <w:t>。</w:t>
      </w:r>
    </w:p>
    <w:p w14:paraId="4314BB15">
      <w:pPr>
        <w:widowControl/>
        <w:tabs>
          <w:tab w:val="left" w:pos="720"/>
        </w:tabs>
        <w:adjustRightInd w:val="0"/>
        <w:snapToGrid w:val="0"/>
        <w:spacing w:line="360" w:lineRule="auto"/>
        <w:ind w:firstLine="480" w:firstLineChars="200"/>
        <w:rPr>
          <w:rFonts w:cs="宋体"/>
          <w:bCs/>
          <w:sz w:val="24"/>
          <w:szCs w:val="24"/>
        </w:rPr>
      </w:pPr>
      <w:r>
        <w:rPr>
          <w:rFonts w:hint="eastAsia" w:cs="宋体"/>
          <w:bCs/>
          <w:sz w:val="24"/>
          <w:szCs w:val="24"/>
        </w:rPr>
        <w:t>监管结果可以划分为监管结果类别和监管结果内容两部分，监管结果类别亦对应于各个节点上的模块可执行的信息操作，包括以下一个或多个的任意组合：脱敏监管结果、删除监管结果、流转监管结果、采集监管结果、使用监管结果、存储监管结果、分类分级监管结果、存证监管结果、联动监管结果、监管审计结果。监管结果内容包括：合规结论/不合规结论，和/或，有效结论/无效结论。还可以包括以下一个或多个的任意组合：监管结果标识、监管结果生成主体、监管结果生成时间、监管主体、监管要求、监管时间、监管结果审核主体、监管结果审核时间、监管结果批准发布主体、监管结果发布时间。</w:t>
      </w:r>
    </w:p>
    <w:p w14:paraId="0D59EDDF">
      <w:pPr>
        <w:widowControl/>
        <w:tabs>
          <w:tab w:val="left" w:pos="720"/>
        </w:tabs>
        <w:adjustRightInd w:val="0"/>
        <w:snapToGrid w:val="0"/>
        <w:spacing w:line="360" w:lineRule="auto"/>
        <w:ind w:firstLine="480" w:firstLineChars="200"/>
        <w:rPr>
          <w:rFonts w:cs="宋体"/>
          <w:bCs/>
          <w:sz w:val="24"/>
          <w:szCs w:val="24"/>
        </w:rPr>
      </w:pPr>
      <w:r>
        <w:rPr>
          <w:rFonts w:cs="宋体"/>
          <w:bCs/>
          <w:sz w:val="24"/>
          <w:szCs w:val="24"/>
        </w:rPr>
        <w:t>在监管结果指示不合规的情况下，将监管结果发送到融合分析模块，以供融合分析模块基于监管要求、监管信息和信息操作要求中的至少一种，对监管信息进行融合分析，并将融合分析结果发送到监管模块和/或处置模块</w:t>
      </w:r>
      <w:r>
        <w:rPr>
          <w:rFonts w:hint="eastAsia" w:cs="宋体"/>
          <w:bCs/>
          <w:sz w:val="24"/>
          <w:szCs w:val="24"/>
        </w:rPr>
        <w:t>；和/或，在监管结果指示不合规的情况下，将监管结果发送到处置模块，以供处置模块基于监管结果、融合分析结果、侵权事件溯源结果、监管信息中的至少一种，生成专项整改要求，并基于专项整改要求生成处置指令发送到各模块和终端中的一个或多个任意组合，各模块和终端中的一个或多个任意组合基于处置指令执行处置操作，生成处置结果并返回监管模块。在监管模块得到监管结果，且监管结果指示不合规的情况下，可以将监管结果发送到融合分析模块和/或处置模块，以触发融合分析模块进行融合分析，以判断是否存在侵权事件，和/或触发处置模块生成专项整改要求，并据此下发处置指令。</w:t>
      </w:r>
    </w:p>
    <w:p w14:paraId="4E07444D">
      <w:pPr>
        <w:widowControl/>
        <w:tabs>
          <w:tab w:val="left" w:pos="720"/>
        </w:tabs>
        <w:adjustRightInd w:val="0"/>
        <w:snapToGrid w:val="0"/>
        <w:spacing w:line="360" w:lineRule="auto"/>
        <w:ind w:firstLine="480" w:firstLineChars="200"/>
        <w:rPr>
          <w:rFonts w:cs="宋体"/>
          <w:bCs/>
          <w:sz w:val="24"/>
          <w:szCs w:val="24"/>
        </w:rPr>
      </w:pPr>
      <w:r>
        <w:rPr>
          <w:rFonts w:cs="宋体"/>
          <w:bCs/>
          <w:sz w:val="24"/>
          <w:szCs w:val="24"/>
        </w:rPr>
        <w:t>融合分析模块可以基于监管要求、监管信息和信息操作要求中的至少一种，对监管信息进行融合分析，例如融合分析模块可以根据监管要求调用融合分析模型，对监管信息进行分析，从而生成融合分析结果，此处的融合分析结果可以包括融合分析结论，融合分析结论用于指示是否存在侵权事件，可以表示为：侵权</w:t>
      </w:r>
      <w:r>
        <w:rPr>
          <w:rFonts w:hint="eastAsia" w:cs="宋体"/>
          <w:bCs/>
          <w:sz w:val="24"/>
          <w:szCs w:val="24"/>
        </w:rPr>
        <w:t>/</w:t>
      </w:r>
      <w:r>
        <w:rPr>
          <w:rFonts w:cs="宋体"/>
          <w:bCs/>
          <w:sz w:val="24"/>
          <w:szCs w:val="24"/>
        </w:rPr>
        <w:t>不侵权。融合分析结果还可以包括以下一个或多个的任意组合：融合分析结果标识、融合分析结果生成主体、融合分析结果生成时间、融合分析结果接收主体、融合分析结果接收时间、监管要求、融合分析执行主体、融合分析执行时间、融合分析主体、融合分析时间、融合分析审核主体、融合分析审核时间、融合分析结果批准发布主体、融合分析结果发布时间</w:t>
      </w:r>
      <w:r>
        <w:rPr>
          <w:rFonts w:hint="eastAsia" w:cs="宋体"/>
          <w:bCs/>
          <w:sz w:val="24"/>
          <w:szCs w:val="24"/>
        </w:rPr>
        <w:t>。</w:t>
      </w:r>
    </w:p>
    <w:p w14:paraId="07D411F9">
      <w:pPr>
        <w:widowControl/>
        <w:tabs>
          <w:tab w:val="left" w:pos="720"/>
        </w:tabs>
        <w:adjustRightInd w:val="0"/>
        <w:snapToGrid w:val="0"/>
        <w:spacing w:line="360" w:lineRule="auto"/>
        <w:ind w:firstLine="480" w:firstLineChars="200"/>
        <w:rPr>
          <w:rFonts w:cs="宋体"/>
          <w:bCs/>
          <w:sz w:val="24"/>
          <w:szCs w:val="24"/>
        </w:rPr>
      </w:pPr>
      <w:r>
        <w:rPr>
          <w:rFonts w:cs="宋体"/>
          <w:bCs/>
          <w:sz w:val="24"/>
          <w:szCs w:val="24"/>
        </w:rPr>
        <w:t>在得到融合分析结果之后，融合分析模块可以将融合分析结果返回到监管模块，也可以将融合分析结果发送到处置模块</w:t>
      </w:r>
      <w:r>
        <w:rPr>
          <w:rFonts w:hint="eastAsia" w:cs="宋体"/>
          <w:bCs/>
          <w:sz w:val="24"/>
          <w:szCs w:val="24"/>
        </w:rPr>
        <w:t>。在融合分析结果指示存在侵权事件的情况下，融合分析模块还可以基于融合分析结果进行侵权事件溯源，由此得到侵权事件溯源结果，并将侵权事件溯源结果发送给监管模块和/或处置模块。侵权事件溯源具体可以根据信息的全流程流转记录实现，侵权事件溯源结果包括但不限于：侵权信息传播路径、侵权信息传播节点、侵权节点所属机构、侵权主体、侵权时间。处置模块可以基于监管结果、融合分析结果、侵权事件溯源结果、监管信息中的至少一种，生成专项整改要求，并基于专项整改要求生成处置指令，再将处置指令发送到各模块和终端中的一个或多个任意组合。</w:t>
      </w:r>
      <w:r>
        <w:rPr>
          <w:rFonts w:cs="宋体"/>
          <w:bCs/>
          <w:sz w:val="24"/>
          <w:szCs w:val="24"/>
        </w:rPr>
        <w:t>处置指令包括以下一个或多个的任意组合：处置指令标识、处置对象、处置时间、处置操作；处置结果包括以下一个或多个的任意组合：处置结果标识、处置主体、处置时间、处置结论、处置结论描述。</w:t>
      </w:r>
    </w:p>
    <w:p w14:paraId="6DC22252">
      <w:pPr>
        <w:widowControl/>
        <w:tabs>
          <w:tab w:val="left" w:pos="720"/>
        </w:tabs>
        <w:adjustRightInd w:val="0"/>
        <w:snapToGrid w:val="0"/>
        <w:spacing w:line="360" w:lineRule="auto"/>
        <w:ind w:firstLine="480" w:firstLineChars="200"/>
        <w:rPr>
          <w:rFonts w:cs="宋体"/>
          <w:bCs/>
          <w:sz w:val="24"/>
          <w:szCs w:val="24"/>
        </w:rPr>
      </w:pPr>
      <w:r>
        <w:rPr>
          <w:rFonts w:cs="宋体"/>
          <w:bCs/>
          <w:sz w:val="24"/>
          <w:szCs w:val="24"/>
        </w:rPr>
        <w:t>基于监管存证集合、监管结果、侵权事件、侵权事件处置结果、侵权事件处置反馈结果中的一种或多种任意组合，应用监管方案评估指标体系进行监管评估，得到监管评估结果。可以参考监管存证集合、监管结果、侵权事件、侵权事件处置结果、侵权事件处置反馈结果中的一种或多种实现。其中，监管存证集合即信息监管的过程进行存证所得的存证信息的集合，侵权事件处置结果即在监管结果指示存在侵权事件的情况下，调用处置模块生成的处置指令，此外，侵权事件处置结果还可以包括将处置指令发送给各模块的发送状态，侵权事件处置反馈结果即各模块实际执行处置指令的情况。</w:t>
      </w:r>
    </w:p>
    <w:p w14:paraId="4BAB8BB7">
      <w:pPr>
        <w:widowControl/>
        <w:tabs>
          <w:tab w:val="left" w:pos="720"/>
        </w:tabs>
        <w:adjustRightInd w:val="0"/>
        <w:snapToGrid w:val="0"/>
        <w:spacing w:line="360" w:lineRule="auto"/>
        <w:ind w:firstLine="480" w:firstLineChars="200"/>
        <w:rPr>
          <w:rFonts w:cs="宋体"/>
          <w:bCs/>
          <w:sz w:val="24"/>
          <w:szCs w:val="24"/>
        </w:rPr>
      </w:pPr>
      <w:r>
        <w:rPr>
          <w:rFonts w:cs="宋体"/>
          <w:bCs/>
          <w:sz w:val="24"/>
          <w:szCs w:val="24"/>
        </w:rPr>
        <w:t>信息监管的评估，可以通过监管评估函数实现，此处的监管评估函数采用包括但不限于以下一种或多种方法任意组合：专家评分、主成分分析、回归分析、聚类；由此得到的监管评估结果，可以包括监管评估结果类别和监管评估结果内容，需要说明的是，监管评估结果内容是针对各个监管评估结果类别分别设置的具体内容</w:t>
      </w:r>
      <w:r>
        <w:rPr>
          <w:rFonts w:hint="eastAsia" w:cs="宋体"/>
          <w:bCs/>
          <w:sz w:val="24"/>
          <w:szCs w:val="24"/>
        </w:rPr>
        <w:t>。</w:t>
      </w:r>
      <w:r>
        <w:rPr>
          <w:rFonts w:hint="eastAsia" w:cs="宋体"/>
          <w:bCs/>
          <w:sz w:val="24"/>
          <w:szCs w:val="24"/>
        </w:rPr>
        <w:tab/>
      </w:r>
    </w:p>
    <w:p w14:paraId="0F1BC2ED">
      <w:pPr>
        <w:widowControl/>
        <w:tabs>
          <w:tab w:val="left" w:pos="720"/>
        </w:tabs>
        <w:adjustRightInd w:val="0"/>
        <w:snapToGrid w:val="0"/>
        <w:spacing w:line="360" w:lineRule="auto"/>
        <w:ind w:firstLine="480" w:firstLineChars="200"/>
        <w:rPr>
          <w:rFonts w:cs="宋体"/>
          <w:bCs/>
          <w:sz w:val="24"/>
          <w:szCs w:val="24"/>
        </w:rPr>
      </w:pPr>
      <w:r>
        <w:rPr>
          <w:rFonts w:cs="宋体"/>
          <w:bCs/>
          <w:sz w:val="24"/>
          <w:szCs w:val="24"/>
        </w:rPr>
        <w:t>在完成信息监管之后，还可以对信息监管提出整改要求，此处在生成监管整改要求时，可以参考监管存证集合、监管结果、侵权事件、侵权事件处置结果、侵权事件处置反馈结果和监管评估结果中的一种或多种实现</w:t>
      </w:r>
      <w:r>
        <w:rPr>
          <w:rFonts w:hint="eastAsia" w:cs="宋体"/>
          <w:bCs/>
          <w:sz w:val="24"/>
          <w:szCs w:val="24"/>
        </w:rPr>
        <w:t>。</w:t>
      </w:r>
    </w:p>
    <w:p w14:paraId="3711B09A">
      <w:pPr>
        <w:spacing w:line="360" w:lineRule="auto"/>
        <w:jc w:val="left"/>
        <w:outlineLvl w:val="2"/>
        <w:rPr>
          <w:b/>
          <w:sz w:val="24"/>
          <w:szCs w:val="28"/>
        </w:rPr>
      </w:pPr>
      <w:r>
        <w:rPr>
          <w:rFonts w:hint="eastAsia"/>
          <w:b/>
          <w:sz w:val="24"/>
          <w:szCs w:val="28"/>
        </w:rPr>
        <w:t>6.2.3 企业自监管与执法监管的协同模型</w:t>
      </w:r>
      <w:del w:id="2" w:author="surface" w:date="2025-02-22T10:35:00Z">
        <w:r>
          <w:rPr>
            <w:rFonts w:hint="eastAsia"/>
            <w:b/>
            <w:sz w:val="24"/>
            <w:szCs w:val="28"/>
          </w:rPr>
          <w:delText>（基于授权专利，申请号：202311774507.8）</w:delText>
        </w:r>
      </w:del>
    </w:p>
    <w:p w14:paraId="3CB0C7C2">
      <w:pPr>
        <w:spacing w:line="360" w:lineRule="auto"/>
        <w:ind w:firstLine="480" w:firstLineChars="200"/>
        <w:jc w:val="left"/>
        <w:rPr>
          <w:bCs/>
          <w:color w:val="000000"/>
          <w:sz w:val="24"/>
          <w:szCs w:val="24"/>
        </w:rPr>
      </w:pPr>
      <w:r>
        <w:rPr>
          <w:rFonts w:hint="eastAsia"/>
          <w:bCs/>
          <w:color w:val="000000"/>
          <w:sz w:val="24"/>
          <w:szCs w:val="24"/>
        </w:rPr>
        <w:t>个人信息保6护工作和相关监督管理工作由政府管理部门以及其他行业主管部门在各自职责范围内行使监督管理职责，企业作为个人信息处理者接受安全监督管理</w:t>
      </w:r>
      <w:r>
        <w:rPr>
          <w:bCs/>
          <w:color w:val="000000"/>
          <w:sz w:val="24"/>
          <w:szCs w:val="24"/>
        </w:rPr>
        <w:t>。</w:t>
      </w:r>
      <w:r>
        <w:rPr>
          <w:rFonts w:hint="eastAsia"/>
          <w:bCs/>
          <w:color w:val="000000"/>
          <w:sz w:val="24"/>
          <w:szCs w:val="24"/>
        </w:rPr>
        <w:t>目前，对个人信息处理和流转的监督管理主要借助有限技术手段与问卷调查相结合的线下安全评估方式，对个人信息的安全监测滞后于应用，监测的效率和实时性较低。</w:t>
      </w:r>
    </w:p>
    <w:p w14:paraId="64EC1FB6">
      <w:pPr>
        <w:widowControl/>
        <w:tabs>
          <w:tab w:val="left" w:pos="720"/>
        </w:tabs>
        <w:adjustRightInd w:val="0"/>
        <w:snapToGrid w:val="0"/>
        <w:spacing w:line="360" w:lineRule="auto"/>
        <w:ind w:firstLine="480" w:firstLineChars="200"/>
        <w:rPr>
          <w:bCs/>
          <w:color w:val="000000"/>
          <w:sz w:val="24"/>
          <w:szCs w:val="24"/>
        </w:rPr>
      </w:pPr>
      <w:r>
        <w:rPr>
          <w:bCs/>
          <w:color w:val="000000"/>
          <w:sz w:val="24"/>
          <w:szCs w:val="24"/>
        </w:rPr>
        <w:t>为解决</w:t>
      </w:r>
      <w:r>
        <w:rPr>
          <w:rFonts w:hint="eastAsia"/>
          <w:bCs/>
          <w:color w:val="000000"/>
          <w:sz w:val="24"/>
          <w:szCs w:val="24"/>
        </w:rPr>
        <w:t>上述</w:t>
      </w:r>
      <w:r>
        <w:rPr>
          <w:bCs/>
          <w:color w:val="000000"/>
          <w:sz w:val="24"/>
          <w:szCs w:val="24"/>
        </w:rPr>
        <w:t>问题，</w:t>
      </w:r>
      <w:r>
        <w:rPr>
          <w:rFonts w:hint="eastAsia"/>
          <w:bCs/>
          <w:color w:val="000000"/>
          <w:sz w:val="24"/>
          <w:szCs w:val="24"/>
        </w:rPr>
        <w:t>在“基于多方协同的个人信息流转监测系统及方法”成果指导下，本项目</w:t>
      </w:r>
      <w:r>
        <w:rPr>
          <w:bCs/>
          <w:color w:val="000000"/>
          <w:sz w:val="24"/>
          <w:szCs w:val="24"/>
        </w:rPr>
        <w:t>提出一种</w:t>
      </w:r>
      <w:r>
        <w:rPr>
          <w:rFonts w:hint="eastAsia"/>
          <w:bCs/>
          <w:color w:val="000000"/>
          <w:sz w:val="24"/>
          <w:szCs w:val="24"/>
        </w:rPr>
        <w:t>企业自监管与执法监管的协同模型，</w:t>
      </w:r>
      <w:r>
        <w:rPr>
          <w:bCs/>
          <w:color w:val="000000"/>
          <w:sz w:val="24"/>
          <w:szCs w:val="24"/>
        </w:rPr>
        <w:t>引入第三方监督管理机构、个人信息处理企业、第三方安全机构等多</w:t>
      </w:r>
      <w:r>
        <w:rPr>
          <w:rFonts w:hint="eastAsia"/>
          <w:bCs/>
          <w:color w:val="000000"/>
          <w:sz w:val="24"/>
          <w:szCs w:val="24"/>
        </w:rPr>
        <w:t>方面的</w:t>
      </w:r>
      <w:r>
        <w:rPr>
          <w:bCs/>
          <w:color w:val="000000"/>
          <w:sz w:val="24"/>
          <w:szCs w:val="24"/>
        </w:rPr>
        <w:t>协同参与方，构建全面、实时的个人信息流转监测体系。系统包括协同规划和准备、协同发现和报告、协同评估与决策、协同响应、协同经验总结五个环节</w:t>
      </w:r>
      <w:r>
        <w:rPr>
          <w:rFonts w:hint="eastAsia"/>
          <w:bCs/>
          <w:color w:val="000000"/>
          <w:sz w:val="24"/>
          <w:szCs w:val="24"/>
        </w:rPr>
        <w:t>。本研究旨在通过上述系统的实施，</w:t>
      </w:r>
      <w:r>
        <w:rPr>
          <w:bCs/>
          <w:color w:val="000000"/>
          <w:sz w:val="24"/>
          <w:szCs w:val="24"/>
        </w:rPr>
        <w:t>实现对个人信息流转的全流程监测，提高信息安全的效率和实时性。</w:t>
      </w:r>
    </w:p>
    <w:p w14:paraId="518978D6">
      <w:pPr>
        <w:keepNext/>
        <w:spacing w:line="360" w:lineRule="auto"/>
        <w:ind w:firstLine="480" w:firstLineChars="200"/>
        <w:jc w:val="left"/>
      </w:pPr>
      <w:r>
        <w:rPr>
          <w:rFonts w:hint="eastAsia"/>
          <w:bCs/>
          <w:color w:val="000000"/>
          <w:sz w:val="24"/>
          <w:szCs w:val="24"/>
        </w:rPr>
        <w:t>企业自监管与执法监管协同</w:t>
      </w:r>
      <w:r>
        <w:rPr>
          <w:bCs/>
          <w:color w:val="000000"/>
          <w:sz w:val="24"/>
          <w:szCs w:val="24"/>
        </w:rPr>
        <w:t>技术方案的核心在于</w:t>
      </w:r>
      <w:r>
        <w:rPr>
          <w:rFonts w:hint="eastAsia"/>
          <w:bCs/>
          <w:color w:val="000000"/>
          <w:sz w:val="24"/>
          <w:szCs w:val="24"/>
        </w:rPr>
        <w:t>实现</w:t>
      </w:r>
      <w:r>
        <w:rPr>
          <w:bCs/>
          <w:color w:val="000000"/>
          <w:sz w:val="24"/>
          <w:szCs w:val="24"/>
        </w:rPr>
        <w:t>多方协同，</w:t>
      </w:r>
      <w:r>
        <w:rPr>
          <w:rFonts w:hint="eastAsia"/>
          <w:bCs/>
          <w:color w:val="000000"/>
          <w:sz w:val="24"/>
          <w:szCs w:val="24"/>
        </w:rPr>
        <w:t>以此为基础构建</w:t>
      </w:r>
      <w:r>
        <w:rPr>
          <w:bCs/>
          <w:color w:val="000000"/>
          <w:sz w:val="24"/>
          <w:szCs w:val="24"/>
        </w:rPr>
        <w:t>实时、高效、可追溯的个人信息流转监测系统。</w:t>
      </w:r>
      <w:r>
        <w:rPr>
          <w:rFonts w:hint="eastAsia"/>
          <w:bCs/>
          <w:color w:val="000000"/>
          <w:sz w:val="24"/>
          <w:szCs w:val="24"/>
        </w:rPr>
        <w:t>该</w:t>
      </w:r>
      <w:r>
        <w:rPr>
          <w:bCs/>
          <w:color w:val="000000"/>
          <w:sz w:val="24"/>
          <w:szCs w:val="24"/>
        </w:rPr>
        <w:t>系统架构</w:t>
      </w:r>
      <w:r>
        <w:rPr>
          <w:rFonts w:hint="eastAsia"/>
          <w:bCs/>
          <w:color w:val="000000"/>
          <w:sz w:val="24"/>
          <w:szCs w:val="24"/>
        </w:rPr>
        <w:t>由</w:t>
      </w:r>
      <w:r>
        <w:rPr>
          <w:bCs/>
          <w:color w:val="000000"/>
          <w:sz w:val="24"/>
          <w:szCs w:val="24"/>
        </w:rPr>
        <w:t>五个核心模块</w:t>
      </w:r>
      <w:r>
        <w:rPr>
          <w:rFonts w:hint="eastAsia"/>
          <w:bCs/>
          <w:color w:val="000000"/>
          <w:sz w:val="24"/>
          <w:szCs w:val="24"/>
        </w:rPr>
        <w:t>组成。其中各模块功能为：</w:t>
      </w:r>
      <w:r>
        <w:rPr>
          <w:rFonts w:hint="eastAsia"/>
          <w:b/>
          <w:color w:val="000000"/>
          <w:sz w:val="24"/>
          <w:szCs w:val="24"/>
        </w:rPr>
        <w:t>1）</w:t>
      </w:r>
      <w:r>
        <w:rPr>
          <w:b/>
          <w:color w:val="000000"/>
          <w:sz w:val="24"/>
          <w:szCs w:val="24"/>
        </w:rPr>
        <w:t>协同规划和准备模块：</w:t>
      </w:r>
      <w:r>
        <w:rPr>
          <w:rFonts w:hint="eastAsia"/>
          <w:color w:val="000000"/>
          <w:sz w:val="24"/>
          <w:szCs w:val="24"/>
        </w:rPr>
        <w:t>该模块</w:t>
      </w:r>
      <w:r>
        <w:rPr>
          <w:color w:val="000000"/>
          <w:sz w:val="24"/>
          <w:szCs w:val="24"/>
        </w:rPr>
        <w:t>负责确定协同策略，建立协同参与方之间的通信渠道，进行培训和演练，为后续的协同工作奠定基础</w:t>
      </w:r>
      <w:r>
        <w:rPr>
          <w:rFonts w:hint="eastAsia"/>
          <w:color w:val="000000"/>
          <w:sz w:val="24"/>
          <w:szCs w:val="24"/>
        </w:rPr>
        <w:t>；</w:t>
      </w:r>
      <w:r>
        <w:rPr>
          <w:rFonts w:hint="eastAsia"/>
          <w:b/>
          <w:bCs/>
          <w:color w:val="000000"/>
          <w:sz w:val="24"/>
          <w:szCs w:val="24"/>
        </w:rPr>
        <w:t>2）</w:t>
      </w:r>
      <w:r>
        <w:rPr>
          <w:b/>
          <w:bCs/>
          <w:color w:val="000000"/>
          <w:sz w:val="24"/>
          <w:szCs w:val="24"/>
        </w:rPr>
        <w:t>协同发现和报告模块：</w:t>
      </w:r>
      <w:r>
        <w:rPr>
          <w:rFonts w:hint="eastAsia"/>
          <w:color w:val="000000"/>
          <w:sz w:val="24"/>
          <w:szCs w:val="24"/>
        </w:rPr>
        <w:t>该模块旨在</w:t>
      </w:r>
      <w:r>
        <w:rPr>
          <w:color w:val="000000"/>
          <w:sz w:val="24"/>
          <w:szCs w:val="24"/>
        </w:rPr>
        <w:t>实时</w:t>
      </w:r>
      <w:r>
        <w:rPr>
          <w:rFonts w:hint="eastAsia"/>
          <w:color w:val="000000"/>
          <w:sz w:val="24"/>
          <w:szCs w:val="24"/>
        </w:rPr>
        <w:t>检测</w:t>
      </w:r>
      <w:r>
        <w:rPr>
          <w:color w:val="000000"/>
          <w:sz w:val="24"/>
          <w:szCs w:val="24"/>
        </w:rPr>
        <w:t>个人信息流转中的异常事件，并在协同参与方中进行信息共享与交换，确保信息及时传递</w:t>
      </w:r>
      <w:r>
        <w:rPr>
          <w:rFonts w:hint="eastAsia"/>
          <w:color w:val="000000"/>
          <w:sz w:val="24"/>
          <w:szCs w:val="24"/>
        </w:rPr>
        <w:t>；</w:t>
      </w:r>
      <w:r>
        <w:rPr>
          <w:rFonts w:hint="eastAsia"/>
          <w:b/>
          <w:bCs/>
          <w:color w:val="000000"/>
          <w:sz w:val="24"/>
          <w:szCs w:val="24"/>
        </w:rPr>
        <w:t>3）</w:t>
      </w:r>
      <w:r>
        <w:rPr>
          <w:b/>
          <w:bCs/>
          <w:color w:val="000000"/>
          <w:sz w:val="24"/>
          <w:szCs w:val="24"/>
        </w:rPr>
        <w:t>协同评估与决策模块：</w:t>
      </w:r>
      <w:r>
        <w:rPr>
          <w:rFonts w:hint="eastAsia"/>
          <w:color w:val="000000"/>
          <w:sz w:val="24"/>
          <w:szCs w:val="24"/>
        </w:rPr>
        <w:t>该模块基于</w:t>
      </w:r>
      <w:r>
        <w:rPr>
          <w:color w:val="000000"/>
          <w:sz w:val="24"/>
          <w:szCs w:val="24"/>
        </w:rPr>
        <w:t>上报的侵权事件信息，评估事件的影响和范围，并决定是否启动协调请求，制定相应的响应计划</w:t>
      </w:r>
      <w:r>
        <w:rPr>
          <w:rFonts w:hint="eastAsia"/>
          <w:color w:val="000000"/>
          <w:sz w:val="24"/>
          <w:szCs w:val="24"/>
        </w:rPr>
        <w:t>；</w:t>
      </w:r>
      <w:r>
        <w:rPr>
          <w:rFonts w:hint="eastAsia"/>
          <w:b/>
          <w:bCs/>
          <w:color w:val="000000"/>
          <w:sz w:val="24"/>
          <w:szCs w:val="24"/>
        </w:rPr>
        <w:t>4）</w:t>
      </w:r>
      <w:r>
        <w:rPr>
          <w:b/>
          <w:bCs/>
          <w:color w:val="000000"/>
          <w:sz w:val="24"/>
          <w:szCs w:val="24"/>
        </w:rPr>
        <w:t>协同响应模块：</w:t>
      </w:r>
      <w:r>
        <w:rPr>
          <w:color w:val="000000"/>
          <w:sz w:val="24"/>
          <w:szCs w:val="24"/>
        </w:rPr>
        <w:t>事件响应小组根据响应计划实施事件处理，并通过协同机制确保各方的协同配合</w:t>
      </w:r>
      <w:r>
        <w:rPr>
          <w:rFonts w:hint="eastAsia"/>
          <w:color w:val="000000"/>
          <w:sz w:val="24"/>
          <w:szCs w:val="24"/>
        </w:rPr>
        <w:t>；</w:t>
      </w:r>
      <w:r>
        <w:rPr>
          <w:rFonts w:hint="eastAsia"/>
          <w:b/>
          <w:bCs/>
          <w:color w:val="000000"/>
          <w:sz w:val="24"/>
          <w:szCs w:val="24"/>
        </w:rPr>
        <w:t>5）</w:t>
      </w:r>
      <w:r>
        <w:rPr>
          <w:b/>
          <w:bCs/>
          <w:color w:val="000000"/>
          <w:sz w:val="24"/>
          <w:szCs w:val="24"/>
        </w:rPr>
        <w:t>协同经验总结模块：</w:t>
      </w:r>
      <w:r>
        <w:rPr>
          <w:rFonts w:hint="eastAsia"/>
          <w:color w:val="000000"/>
          <w:sz w:val="24"/>
          <w:szCs w:val="24"/>
        </w:rPr>
        <w:t>该模块</w:t>
      </w:r>
      <w:r>
        <w:rPr>
          <w:color w:val="000000"/>
          <w:sz w:val="24"/>
          <w:szCs w:val="24"/>
        </w:rPr>
        <w:t>对事件处理过程进行评估，总结经验教训，优化未来的监测和响应策略</w:t>
      </w:r>
      <w:r>
        <w:rPr>
          <w:rFonts w:hint="eastAsia"/>
          <w:color w:val="000000"/>
          <w:sz w:val="24"/>
          <w:szCs w:val="24"/>
        </w:rPr>
        <w:t>。整体系统架构与各模块关系</w:t>
      </w:r>
      <w:r>
        <w:rPr>
          <w:rFonts w:hint="eastAsia"/>
          <w:bCs/>
          <w:color w:val="000000"/>
          <w:sz w:val="24"/>
          <w:szCs w:val="24"/>
        </w:rPr>
        <w:t>如下图6-4所示</w:t>
      </w:r>
      <w:r>
        <w:rPr>
          <w:bCs/>
          <w:color w:val="000000"/>
          <w:sz w:val="24"/>
          <w:szCs w:val="24"/>
        </w:rPr>
        <w:t>：</w:t>
      </w:r>
      <w:r>
        <w:drawing>
          <wp:inline distT="0" distB="0" distL="0" distR="0">
            <wp:extent cx="4512310" cy="3051810"/>
            <wp:effectExtent l="0" t="0" r="8890" b="8890"/>
            <wp:docPr id="2" name="图片 2" descr="C:\Users\Administrator\Documents\WeChat Files\wxid_5mudfm9a0bhv22\FileStorage\Temp\1702369128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Administrator\Documents\WeChat Files\wxid_5mudfm9a0bhv22\FileStorage\Temp\170236912813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512310" cy="3051810"/>
                    </a:xfrm>
                    <a:prstGeom prst="rect">
                      <a:avLst/>
                    </a:prstGeom>
                    <a:noFill/>
                    <a:ln>
                      <a:noFill/>
                    </a:ln>
                  </pic:spPr>
                </pic:pic>
              </a:graphicData>
            </a:graphic>
          </wp:inline>
        </w:drawing>
      </w:r>
    </w:p>
    <w:p w14:paraId="21ED7CEA">
      <w:pPr>
        <w:spacing w:line="360" w:lineRule="auto"/>
        <w:ind w:firstLine="420" w:firstLineChars="200"/>
        <w:jc w:val="center"/>
        <w:rPr>
          <w:bCs/>
          <w:color w:val="000000"/>
          <w:szCs w:val="21"/>
        </w:rPr>
      </w:pPr>
      <w:r>
        <w:rPr>
          <w:bCs/>
          <w:color w:val="000000"/>
          <w:szCs w:val="21"/>
        </w:rPr>
        <w:t>6-</w:t>
      </w:r>
      <w:r>
        <w:rPr>
          <w:bCs/>
          <w:color w:val="000000"/>
          <w:szCs w:val="21"/>
        </w:rPr>
        <w:fldChar w:fldCharType="begin"/>
      </w:r>
      <w:r>
        <w:rPr>
          <w:bCs/>
          <w:color w:val="000000"/>
          <w:szCs w:val="21"/>
        </w:rPr>
        <w:instrText xml:space="preserve"> SEQ 6- \* ARABIC </w:instrText>
      </w:r>
      <w:r>
        <w:rPr>
          <w:bCs/>
          <w:color w:val="000000"/>
          <w:szCs w:val="21"/>
        </w:rPr>
        <w:fldChar w:fldCharType="separate"/>
      </w:r>
      <w:r>
        <w:rPr>
          <w:bCs/>
          <w:color w:val="000000"/>
          <w:szCs w:val="21"/>
        </w:rPr>
        <w:t>4</w:t>
      </w:r>
      <w:r>
        <w:rPr>
          <w:bCs/>
          <w:color w:val="000000"/>
          <w:szCs w:val="21"/>
        </w:rPr>
        <w:fldChar w:fldCharType="end"/>
      </w:r>
      <w:r>
        <w:rPr>
          <w:bCs/>
          <w:color w:val="000000"/>
          <w:szCs w:val="21"/>
        </w:rPr>
        <w:t xml:space="preserve"> </w:t>
      </w:r>
      <w:r>
        <w:rPr>
          <w:rFonts w:hint="eastAsia"/>
          <w:bCs/>
          <w:color w:val="000000"/>
          <w:szCs w:val="21"/>
        </w:rPr>
        <w:t>基于多方协同的个人信息流转监测示意图</w:t>
      </w:r>
    </w:p>
    <w:p w14:paraId="2EDDE850">
      <w:pPr>
        <w:spacing w:line="360" w:lineRule="auto"/>
        <w:ind w:firstLine="480" w:firstLineChars="200"/>
        <w:jc w:val="left"/>
        <w:rPr>
          <w:bCs/>
          <w:color w:val="000000"/>
          <w:sz w:val="24"/>
          <w:szCs w:val="24"/>
        </w:rPr>
      </w:pPr>
      <w:r>
        <w:rPr>
          <w:rFonts w:hint="eastAsia"/>
          <w:bCs/>
          <w:color w:val="000000"/>
          <w:sz w:val="24"/>
          <w:szCs w:val="24"/>
        </w:rPr>
        <w:t>对方协同监管的协同参与方包括第三方监督管理机构、处理个人信息的企业、第三方安全机构、事件响应小组和协调小组。其中第三方监督管理机构用于监督和审核个人信息的处理，以及监督和审核个人信息的流转；企业用于个人信息进行收集、存储、使用、加工、传输、提供、公开和删除中的一种或多种；第三方安全机构用于为第三方监督管理机构提供咨询和支持，以及为企业提供咨询和支持；事件响应小组是第三方监督管理机构、企业和第三方安全机构内部处理个人信息的侵权事件的实体，用于应对侵权事件；协调小组用于协同参与方之间的沟通和协作。</w:t>
      </w:r>
    </w:p>
    <w:p w14:paraId="25C7DF7C">
      <w:pPr>
        <w:spacing w:line="360" w:lineRule="auto"/>
        <w:ind w:firstLine="480" w:firstLineChars="200"/>
        <w:jc w:val="left"/>
        <w:rPr>
          <w:b/>
          <w:bCs/>
          <w:color w:val="000000"/>
          <w:sz w:val="24"/>
          <w:szCs w:val="24"/>
        </w:rPr>
      </w:pPr>
      <w:r>
        <w:rPr>
          <w:rFonts w:hint="eastAsia"/>
          <w:bCs/>
          <w:color w:val="000000"/>
          <w:sz w:val="24"/>
          <w:szCs w:val="24"/>
        </w:rPr>
        <w:t>企业自监管与执法监管的协同模型中协同安全监测过程如下图6-5所示，包括协同规划和准备、协同发现和报告、协同评估和决策、协同响应，以及协同经验总结五个环节。</w:t>
      </w:r>
    </w:p>
    <w:p w14:paraId="068E644B">
      <w:pPr>
        <w:spacing w:line="360" w:lineRule="auto"/>
        <w:ind w:firstLine="480" w:firstLineChars="200"/>
        <w:jc w:val="left"/>
        <w:rPr>
          <w:bCs/>
          <w:color w:val="000000"/>
          <w:sz w:val="24"/>
          <w:szCs w:val="24"/>
        </w:rPr>
      </w:pPr>
    </w:p>
    <w:p w14:paraId="1877ECDC">
      <w:pPr>
        <w:spacing w:line="360" w:lineRule="auto"/>
        <w:jc w:val="left"/>
      </w:pPr>
      <w:r>
        <w:rPr>
          <w:color w:val="000000" w:themeColor="text1"/>
          <w:sz w:val="24"/>
          <w14:textFill>
            <w14:solidFill>
              <w14:schemeClr w14:val="tx1"/>
            </w14:solidFill>
          </w14:textFill>
        </w:rPr>
        <w:drawing>
          <wp:inline distT="0" distB="0" distL="0" distR="0">
            <wp:extent cx="5272405" cy="5600700"/>
            <wp:effectExtent l="0" t="0" r="10795" b="0"/>
            <wp:docPr id="13586732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73207" name="图片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2405" cy="5600700"/>
                    </a:xfrm>
                    <a:prstGeom prst="rect">
                      <a:avLst/>
                    </a:prstGeom>
                    <a:noFill/>
                    <a:ln>
                      <a:noFill/>
                    </a:ln>
                  </pic:spPr>
                </pic:pic>
              </a:graphicData>
            </a:graphic>
          </wp:inline>
        </w:drawing>
      </w:r>
    </w:p>
    <w:p w14:paraId="58E45376">
      <w:pPr>
        <w:spacing w:line="360" w:lineRule="auto"/>
        <w:ind w:firstLine="420" w:firstLineChars="200"/>
        <w:jc w:val="center"/>
        <w:rPr>
          <w:bCs/>
          <w:color w:val="000000"/>
          <w:szCs w:val="21"/>
        </w:rPr>
      </w:pPr>
      <w:r>
        <w:rPr>
          <w:bCs/>
          <w:color w:val="000000"/>
          <w:szCs w:val="21"/>
        </w:rPr>
        <w:t xml:space="preserve">6- </w:t>
      </w:r>
      <w:r>
        <w:rPr>
          <w:bCs/>
          <w:color w:val="000000"/>
          <w:szCs w:val="21"/>
        </w:rPr>
        <w:fldChar w:fldCharType="begin"/>
      </w:r>
      <w:r>
        <w:rPr>
          <w:bCs/>
          <w:color w:val="000000"/>
          <w:szCs w:val="21"/>
        </w:rPr>
        <w:instrText xml:space="preserve"> SEQ 6- \* ARABIC </w:instrText>
      </w:r>
      <w:r>
        <w:rPr>
          <w:bCs/>
          <w:color w:val="000000"/>
          <w:szCs w:val="21"/>
        </w:rPr>
        <w:fldChar w:fldCharType="separate"/>
      </w:r>
      <w:r>
        <w:rPr>
          <w:bCs/>
          <w:color w:val="000000"/>
          <w:szCs w:val="21"/>
        </w:rPr>
        <w:t>5</w:t>
      </w:r>
      <w:r>
        <w:rPr>
          <w:bCs/>
          <w:color w:val="000000"/>
          <w:szCs w:val="21"/>
        </w:rPr>
        <w:fldChar w:fldCharType="end"/>
      </w:r>
      <w:bookmarkStart w:id="32" w:name="_Hlk177559782"/>
      <w:r>
        <w:rPr>
          <w:rFonts w:hint="eastAsia"/>
          <w:bCs/>
          <w:color w:val="000000"/>
          <w:szCs w:val="21"/>
        </w:rPr>
        <w:t>基于多方协同的协同安全监测示意图</w:t>
      </w:r>
      <w:bookmarkEnd w:id="32"/>
    </w:p>
    <w:p w14:paraId="4B98EF46">
      <w:pPr>
        <w:pStyle w:val="239"/>
        <w:spacing w:line="360" w:lineRule="auto"/>
        <w:ind w:left="420" w:firstLine="0" w:firstLineChars="0"/>
        <w:jc w:val="left"/>
        <w:rPr>
          <w:b/>
          <w:bCs/>
          <w:color w:val="000000"/>
          <w:sz w:val="24"/>
          <w:szCs w:val="24"/>
        </w:rPr>
      </w:pPr>
      <w:r>
        <w:rPr>
          <w:rFonts w:hint="eastAsia"/>
          <w:b/>
          <w:bCs/>
          <w:color w:val="000000"/>
          <w:sz w:val="24"/>
          <w:szCs w:val="24"/>
        </w:rPr>
        <w:t>1）</w:t>
      </w:r>
      <w:r>
        <w:rPr>
          <w:b/>
          <w:bCs/>
          <w:color w:val="000000"/>
          <w:sz w:val="24"/>
          <w:szCs w:val="24"/>
        </w:rPr>
        <w:t>协同规划和准备</w:t>
      </w:r>
    </w:p>
    <w:p w14:paraId="4520240D">
      <w:pPr>
        <w:spacing w:line="360" w:lineRule="auto"/>
        <w:ind w:firstLine="480" w:firstLineChars="200"/>
        <w:jc w:val="left"/>
        <w:rPr>
          <w:bCs/>
          <w:color w:val="000000"/>
          <w:sz w:val="24"/>
          <w:szCs w:val="24"/>
        </w:rPr>
      </w:pPr>
      <w:r>
        <w:rPr>
          <w:bCs/>
          <w:color w:val="000000"/>
          <w:sz w:val="24"/>
          <w:szCs w:val="24"/>
        </w:rPr>
        <w:t>协同规划和准备</w:t>
      </w:r>
      <w:r>
        <w:rPr>
          <w:rFonts w:hint="eastAsia"/>
          <w:bCs/>
          <w:color w:val="000000"/>
          <w:sz w:val="24"/>
          <w:szCs w:val="24"/>
        </w:rPr>
        <w:t>环节</w:t>
      </w:r>
      <w:r>
        <w:rPr>
          <w:rFonts w:hint="eastAsia"/>
          <w:color w:val="000000"/>
          <w:sz w:val="24"/>
          <w:szCs w:val="24"/>
        </w:rPr>
        <w:t>用于接收多个协同参与方对协同策略的确认结果，基于确认结果确定协同参与方是否就协同策略达成一致，在协同参与方之间建立通信渠道，对协同参与方的协同工作进行培训和演练</w:t>
      </w:r>
      <w:r>
        <w:rPr>
          <w:rFonts w:hint="eastAsia"/>
          <w:bCs/>
          <w:color w:val="000000"/>
          <w:sz w:val="24"/>
          <w:szCs w:val="24"/>
        </w:rPr>
        <w:t>。</w:t>
      </w:r>
    </w:p>
    <w:p w14:paraId="7D13D578">
      <w:pPr>
        <w:numPr>
          <w:ilvl w:val="255"/>
          <w:numId w:val="0"/>
        </w:numPr>
        <w:spacing w:line="360" w:lineRule="auto"/>
        <w:ind w:firstLine="482" w:firstLineChars="200"/>
        <w:jc w:val="left"/>
        <w:rPr>
          <w:bCs/>
          <w:color w:val="000000"/>
          <w:sz w:val="24"/>
          <w:szCs w:val="24"/>
        </w:rPr>
      </w:pPr>
      <w:r>
        <w:rPr>
          <w:b/>
          <w:bCs/>
          <w:color w:val="000000"/>
          <w:sz w:val="24"/>
          <w:szCs w:val="24"/>
        </w:rPr>
        <w:t>协同策略制定：</w:t>
      </w:r>
      <w:r>
        <w:rPr>
          <w:bCs/>
          <w:color w:val="000000"/>
          <w:sz w:val="24"/>
          <w:szCs w:val="24"/>
        </w:rPr>
        <w:t>在多方协同的前提下，制定</w:t>
      </w:r>
      <w:r>
        <w:rPr>
          <w:rFonts w:hint="eastAsia"/>
          <w:bCs/>
          <w:color w:val="000000"/>
          <w:sz w:val="24"/>
          <w:szCs w:val="24"/>
        </w:rPr>
        <w:t>全面的</w:t>
      </w:r>
      <w:r>
        <w:rPr>
          <w:bCs/>
          <w:color w:val="000000"/>
          <w:sz w:val="24"/>
          <w:szCs w:val="24"/>
        </w:rPr>
        <w:t>协同策略，</w:t>
      </w:r>
      <w:r>
        <w:rPr>
          <w:rFonts w:hint="eastAsia"/>
          <w:bCs/>
          <w:color w:val="000000"/>
          <w:sz w:val="24"/>
          <w:szCs w:val="24"/>
        </w:rPr>
        <w:t>协同策略包括保密协议、协同的目的、范围和资源、信息共享规则、侵权事件的分级和分类规则、侵权事件的跟踪和协调流程，以及侵权事件的处置要求。</w:t>
      </w:r>
      <w:r>
        <w:rPr>
          <w:bCs/>
          <w:color w:val="000000"/>
          <w:sz w:val="24"/>
          <w:szCs w:val="24"/>
        </w:rPr>
        <w:t>协同策略的制定需要各方共同参与，确保每个协同参与方的利益和职责明确</w:t>
      </w:r>
      <w:r>
        <w:rPr>
          <w:rFonts w:hint="eastAsia"/>
          <w:bCs/>
          <w:color w:val="000000"/>
          <w:sz w:val="24"/>
          <w:szCs w:val="24"/>
        </w:rPr>
        <w:t>。</w:t>
      </w:r>
    </w:p>
    <w:p w14:paraId="7CF1591F">
      <w:pPr>
        <w:numPr>
          <w:ilvl w:val="255"/>
          <w:numId w:val="0"/>
        </w:numPr>
        <w:spacing w:line="360" w:lineRule="auto"/>
        <w:ind w:firstLine="482" w:firstLineChars="200"/>
        <w:jc w:val="left"/>
        <w:rPr>
          <w:bCs/>
          <w:color w:val="000000"/>
          <w:sz w:val="24"/>
          <w:szCs w:val="24"/>
        </w:rPr>
      </w:pPr>
      <w:r>
        <w:rPr>
          <w:b/>
          <w:bCs/>
          <w:color w:val="000000"/>
          <w:sz w:val="24"/>
          <w:szCs w:val="24"/>
        </w:rPr>
        <w:t>通信渠道建立：</w:t>
      </w:r>
      <w:r>
        <w:rPr>
          <w:bCs/>
          <w:color w:val="000000"/>
          <w:sz w:val="24"/>
          <w:szCs w:val="24"/>
        </w:rPr>
        <w:t>为确保协同工作的顺利进行，建立安全、高效的通信渠道至关重要。</w:t>
      </w:r>
      <w:r>
        <w:rPr>
          <w:rFonts w:hint="eastAsia"/>
          <w:bCs/>
          <w:color w:val="000000"/>
          <w:sz w:val="24"/>
          <w:szCs w:val="24"/>
        </w:rPr>
        <w:t>通信渠道包括临时性渠道，如电话、邮件、会议等，也包括常规性渠道。为使信息交换安全且高效，应确定用于共享事件信息的数据交换标准和传输机制，使信息交换过程尽可能安全和自动化。</w:t>
      </w:r>
      <w:r>
        <w:rPr>
          <w:bCs/>
          <w:color w:val="000000"/>
          <w:sz w:val="24"/>
          <w:szCs w:val="24"/>
        </w:rPr>
        <w:t>系统采用加密通信协议（如TLS、VPN等）来建立通信渠道，确保信息传递的安全性。通信渠道支持多种通信方式，包括即时通讯工具、加密邮件系统、视频会议等，</w:t>
      </w:r>
      <w:r>
        <w:rPr>
          <w:rFonts w:hint="eastAsia"/>
          <w:bCs/>
          <w:color w:val="000000"/>
          <w:sz w:val="24"/>
          <w:szCs w:val="24"/>
        </w:rPr>
        <w:t>以</w:t>
      </w:r>
      <w:r>
        <w:rPr>
          <w:bCs/>
          <w:color w:val="000000"/>
          <w:sz w:val="24"/>
          <w:szCs w:val="24"/>
        </w:rPr>
        <w:t>满足各方的沟通需求。</w:t>
      </w:r>
    </w:p>
    <w:p w14:paraId="51F4F644">
      <w:pPr>
        <w:numPr>
          <w:ilvl w:val="255"/>
          <w:numId w:val="0"/>
        </w:numPr>
        <w:spacing w:line="360" w:lineRule="auto"/>
        <w:ind w:firstLine="482" w:firstLineChars="200"/>
        <w:jc w:val="left"/>
        <w:rPr>
          <w:b/>
          <w:color w:val="000000"/>
          <w:sz w:val="24"/>
          <w:szCs w:val="24"/>
        </w:rPr>
      </w:pPr>
      <w:r>
        <w:rPr>
          <w:b/>
          <w:bCs/>
          <w:color w:val="000000"/>
          <w:sz w:val="24"/>
          <w:szCs w:val="24"/>
        </w:rPr>
        <w:t>培训和演练：</w:t>
      </w:r>
      <w:r>
        <w:rPr>
          <w:bCs/>
          <w:color w:val="000000"/>
          <w:sz w:val="24"/>
          <w:szCs w:val="24"/>
        </w:rPr>
        <w:t>协同工作的有效性</w:t>
      </w:r>
      <w:r>
        <w:rPr>
          <w:rFonts w:hint="eastAsia"/>
          <w:bCs/>
          <w:color w:val="000000"/>
          <w:sz w:val="24"/>
          <w:szCs w:val="24"/>
        </w:rPr>
        <w:t>依赖于</w:t>
      </w:r>
      <w:r>
        <w:rPr>
          <w:bCs/>
          <w:color w:val="000000"/>
          <w:sz w:val="24"/>
          <w:szCs w:val="24"/>
        </w:rPr>
        <w:t>各方的理解和执行。系统在部署前期，需要对协同参与方进行全面的培训，内容涵盖系统的操作流程、事件处理机制、信息共享规则等。通过定期的协同演练，模拟真实的侵权事件，提高各方的协同处理能力。</w:t>
      </w:r>
      <w:r>
        <w:rPr>
          <w:rFonts w:hint="eastAsia"/>
          <w:color w:val="000000"/>
          <w:sz w:val="24"/>
          <w:szCs w:val="24"/>
        </w:rPr>
        <w:t>在就协同工作进行全局培训和演练阶段，协调小组提供中立建议，辅助完成协同准备工作，各协同参与方IRT的协同准备活动主要包括检查内部环境，解决冲突；建立并保持与外部IRT和协调小组的联系；建立本组织的信息共享、披露及事件协同处置策略。</w:t>
      </w:r>
    </w:p>
    <w:p w14:paraId="3D988038">
      <w:pPr>
        <w:numPr>
          <w:ilvl w:val="255"/>
          <w:numId w:val="0"/>
        </w:numPr>
        <w:spacing w:line="360" w:lineRule="auto"/>
        <w:ind w:firstLine="482" w:firstLineChars="200"/>
        <w:jc w:val="left"/>
        <w:rPr>
          <w:bCs/>
          <w:color w:val="000000"/>
          <w:sz w:val="24"/>
          <w:szCs w:val="24"/>
        </w:rPr>
      </w:pPr>
      <w:r>
        <w:rPr>
          <w:b/>
          <w:bCs/>
          <w:color w:val="000000"/>
          <w:sz w:val="24"/>
          <w:szCs w:val="24"/>
        </w:rPr>
        <w:t>协同规划内容：</w:t>
      </w:r>
      <w:r>
        <w:rPr>
          <w:bCs/>
          <w:color w:val="000000"/>
          <w:sz w:val="24"/>
          <w:szCs w:val="24"/>
        </w:rPr>
        <w:t>包括但不限于制定一致的协同策略，建立沟通渠道，确保各方协同参与方的工作安排，明确各自的职责范围以及协同工作的流程。各方需确认协同策略和框架，包括信息共享标准、信息传递流程、事件协同处置策略等。</w:t>
      </w:r>
    </w:p>
    <w:p w14:paraId="1E7BC54E">
      <w:pPr>
        <w:spacing w:line="360" w:lineRule="auto"/>
        <w:ind w:firstLine="482" w:firstLineChars="200"/>
        <w:jc w:val="left"/>
        <w:rPr>
          <w:color w:val="000000"/>
          <w:sz w:val="24"/>
          <w:szCs w:val="24"/>
        </w:rPr>
      </w:pPr>
      <w:r>
        <w:rPr>
          <w:b/>
          <w:bCs/>
          <w:color w:val="000000"/>
          <w:sz w:val="24"/>
          <w:szCs w:val="24"/>
        </w:rPr>
        <w:t>技术实现</w:t>
      </w:r>
      <w:r>
        <w:rPr>
          <w:rFonts w:hint="eastAsia"/>
          <w:b/>
          <w:bCs/>
          <w:color w:val="000000"/>
          <w:sz w:val="24"/>
          <w:szCs w:val="24"/>
        </w:rPr>
        <w:t>：</w:t>
      </w:r>
      <w:r>
        <w:rPr>
          <w:color w:val="000000"/>
          <w:sz w:val="24"/>
          <w:szCs w:val="24"/>
        </w:rPr>
        <w:t>采用对称加密和非对称加密结合的方式（如AES和RSA），确保通信渠道的安全性</w:t>
      </w:r>
      <w:r>
        <w:rPr>
          <w:rFonts w:hint="eastAsia"/>
          <w:color w:val="000000"/>
          <w:sz w:val="24"/>
          <w:szCs w:val="24"/>
        </w:rPr>
        <w:t>；</w:t>
      </w:r>
      <w:r>
        <w:rPr>
          <w:color w:val="000000"/>
          <w:sz w:val="24"/>
          <w:szCs w:val="24"/>
        </w:rPr>
        <w:t>通过</w:t>
      </w:r>
      <w:r>
        <w:rPr>
          <w:rFonts w:hint="eastAsia"/>
          <w:color w:val="000000"/>
          <w:sz w:val="24"/>
          <w:szCs w:val="24"/>
        </w:rPr>
        <w:t>例如</w:t>
      </w:r>
      <w:r>
        <w:rPr>
          <w:color w:val="000000"/>
          <w:sz w:val="24"/>
          <w:szCs w:val="24"/>
        </w:rPr>
        <w:t>OAuth 2.0等身份认证协议，确保各方的身份真实性，并分配不同的访问权限</w:t>
      </w:r>
      <w:r>
        <w:rPr>
          <w:rFonts w:hint="eastAsia"/>
          <w:color w:val="000000"/>
          <w:sz w:val="24"/>
          <w:szCs w:val="24"/>
        </w:rPr>
        <w:t>；</w:t>
      </w:r>
      <w:r>
        <w:rPr>
          <w:color w:val="000000"/>
          <w:sz w:val="24"/>
          <w:szCs w:val="24"/>
        </w:rPr>
        <w:t>搭建在线培训和演练平台，提供系统操作指南、事件处理流程等资源，供协同参与方学习和练习。</w:t>
      </w:r>
    </w:p>
    <w:p w14:paraId="0D4CF677">
      <w:pPr>
        <w:spacing w:line="360" w:lineRule="auto"/>
        <w:ind w:firstLine="482" w:firstLineChars="200"/>
        <w:jc w:val="left"/>
        <w:rPr>
          <w:b/>
          <w:color w:val="000000"/>
          <w:sz w:val="24"/>
          <w:szCs w:val="24"/>
        </w:rPr>
      </w:pPr>
      <w:r>
        <w:rPr>
          <w:rFonts w:hint="eastAsia"/>
          <w:b/>
          <w:color w:val="000000"/>
          <w:sz w:val="24"/>
          <w:szCs w:val="24"/>
        </w:rPr>
        <w:t>2）协同发现和报告</w:t>
      </w:r>
    </w:p>
    <w:p w14:paraId="5C97DE63">
      <w:pPr>
        <w:spacing w:line="360" w:lineRule="auto"/>
        <w:ind w:firstLine="480" w:firstLineChars="200"/>
        <w:jc w:val="left"/>
        <w:rPr>
          <w:bCs/>
          <w:color w:val="000000"/>
          <w:sz w:val="24"/>
          <w:szCs w:val="24"/>
        </w:rPr>
      </w:pPr>
      <w:r>
        <w:rPr>
          <w:bCs/>
          <w:color w:val="000000"/>
          <w:sz w:val="24"/>
          <w:szCs w:val="24"/>
        </w:rPr>
        <w:t>协同发现和报告</w:t>
      </w:r>
      <w:r>
        <w:rPr>
          <w:rFonts w:hint="eastAsia"/>
          <w:bCs/>
          <w:color w:val="000000"/>
          <w:sz w:val="24"/>
          <w:szCs w:val="24"/>
        </w:rPr>
        <w:t>环节用于接收协同参与方上报的个人信息的侵权事件信息，并将侵权事件信息在协同参与方中进行交换。</w:t>
      </w:r>
    </w:p>
    <w:p w14:paraId="493B6DC8">
      <w:pPr>
        <w:spacing w:line="360" w:lineRule="auto"/>
        <w:ind w:firstLine="480" w:firstLineChars="200"/>
        <w:jc w:val="left"/>
        <w:rPr>
          <w:bCs/>
          <w:color w:val="000000"/>
          <w:sz w:val="24"/>
          <w:szCs w:val="24"/>
        </w:rPr>
      </w:pPr>
      <w:r>
        <w:rPr>
          <w:bCs/>
          <w:color w:val="000000"/>
          <w:sz w:val="24"/>
          <w:szCs w:val="24"/>
        </w:rPr>
        <w:t>协同发现和报告</w:t>
      </w:r>
      <w:r>
        <w:rPr>
          <w:rFonts w:hint="eastAsia"/>
          <w:bCs/>
          <w:color w:val="000000"/>
          <w:sz w:val="24"/>
          <w:szCs w:val="24"/>
        </w:rPr>
        <w:t>环节鼓励所有成员积极上报、共享侵权事件，建立侵权事件信息交换机制，并采取技术措施保证信息交换渠道安全，各方IRT对收集到的信息进行分析，为下一步评估和决策提供依据。</w:t>
      </w:r>
    </w:p>
    <w:p w14:paraId="07EF6821">
      <w:pPr>
        <w:spacing w:line="360" w:lineRule="auto"/>
        <w:ind w:firstLine="480" w:firstLineChars="200"/>
        <w:jc w:val="left"/>
        <w:rPr>
          <w:bCs/>
          <w:color w:val="000000"/>
          <w:sz w:val="24"/>
          <w:szCs w:val="24"/>
        </w:rPr>
      </w:pPr>
      <w:r>
        <w:rPr>
          <w:rFonts w:hint="eastAsia"/>
          <w:bCs/>
          <w:color w:val="000000"/>
          <w:sz w:val="24"/>
          <w:szCs w:val="24"/>
        </w:rPr>
        <w:t>侵权事件信息交换机制建立在信任的基础上，需考虑的事项包括但不限于：信息共享流程应尽可能自动化；侵权事件信息共享机制应具有支持广泛参与的能力，除结构化的侵权事件信息表达和自动交换外，也应允许如电子邮件和文本的任何格式的数据进行佐证；采取有效措施保护与被报告事件相关的信息安全，防止机密泄漏。</w:t>
      </w:r>
    </w:p>
    <w:p w14:paraId="067A5EA2">
      <w:pPr>
        <w:numPr>
          <w:ilvl w:val="255"/>
          <w:numId w:val="0"/>
        </w:numPr>
        <w:spacing w:line="360" w:lineRule="auto"/>
        <w:ind w:firstLine="482" w:firstLineChars="200"/>
        <w:jc w:val="left"/>
        <w:rPr>
          <w:color w:val="000000"/>
          <w:sz w:val="24"/>
          <w:szCs w:val="24"/>
        </w:rPr>
      </w:pPr>
      <w:r>
        <w:rPr>
          <w:b/>
          <w:bCs/>
          <w:color w:val="000000"/>
          <w:sz w:val="24"/>
          <w:szCs w:val="24"/>
        </w:rPr>
        <w:t>事件监测：</w:t>
      </w:r>
      <w:r>
        <w:rPr>
          <w:color w:val="000000"/>
          <w:sz w:val="24"/>
          <w:szCs w:val="24"/>
        </w:rPr>
        <w:t>系统通过数据挖掘、行为分析等技术，实时监测个人信息流转过程中的各个环节。一旦发现异常行为（如未经授权的访问、大量数据传输等），系统会立即记录并生成报警信息。</w:t>
      </w:r>
      <w:r>
        <w:rPr>
          <w:rFonts w:hint="eastAsia"/>
          <w:color w:val="000000"/>
          <w:sz w:val="24"/>
          <w:szCs w:val="24"/>
        </w:rPr>
        <w:t>个人信息流转监测过程涉及的异常检测流程如下图所示。</w:t>
      </w:r>
    </w:p>
    <w:p w14:paraId="1F8D1983">
      <w:pPr>
        <w:spacing w:line="360" w:lineRule="auto"/>
        <w:ind w:left="480"/>
        <w:jc w:val="left"/>
        <w:rPr>
          <w:color w:val="000000"/>
          <w:sz w:val="24"/>
          <w:szCs w:val="24"/>
        </w:rPr>
      </w:pPr>
      <w:r>
        <w:drawing>
          <wp:inline distT="0" distB="0" distL="0" distR="0">
            <wp:extent cx="4754880" cy="3719830"/>
            <wp:effectExtent l="0" t="0" r="7620" b="1270"/>
            <wp:docPr id="851815167" name="图片 1" descr="图片包含 图形用户界面&#10;&#10;描述已自动生成"/>
            <wp:cNvGraphicFramePr/>
            <a:graphic xmlns:a="http://schemas.openxmlformats.org/drawingml/2006/main">
              <a:graphicData uri="http://schemas.openxmlformats.org/drawingml/2006/picture">
                <pic:pic xmlns:pic="http://schemas.openxmlformats.org/drawingml/2006/picture">
                  <pic:nvPicPr>
                    <pic:cNvPr id="851815167" name="图片 1" descr="图片包含 图形用户界面&#10;&#10;描述已自动生成"/>
                    <pic:cNvPicPr/>
                  </pic:nvPicPr>
                  <pic:blipFill>
                    <a:blip r:embed="rId21" cstate="print">
                      <a:extLst>
                        <a:ext uri="{BEBA8EAE-BF5A-486C-A8C5-ECC9F3942E4B}">
                          <a14:imgProps xmlns:a14="http://schemas.microsoft.com/office/drawing/2010/main">
                            <a14:imgLayer r:embed="rId2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754880" cy="3719830"/>
                    </a:xfrm>
                    <a:prstGeom prst="rect">
                      <a:avLst/>
                    </a:prstGeom>
                  </pic:spPr>
                </pic:pic>
              </a:graphicData>
            </a:graphic>
          </wp:inline>
        </w:drawing>
      </w:r>
      <w:r>
        <w:rPr>
          <w:rFonts w:hint="eastAsia"/>
          <w:color w:val="000000"/>
          <w:sz w:val="24"/>
          <w:szCs w:val="24"/>
        </w:rPr>
        <w:t>、</w:t>
      </w:r>
    </w:p>
    <w:p w14:paraId="031873F6">
      <w:pPr>
        <w:numPr>
          <w:ilvl w:val="255"/>
          <w:numId w:val="0"/>
        </w:numPr>
        <w:spacing w:line="360" w:lineRule="auto"/>
        <w:ind w:firstLine="420" w:firstLineChars="200"/>
        <w:jc w:val="center"/>
        <w:rPr>
          <w:color w:val="000000"/>
          <w:szCs w:val="21"/>
        </w:rPr>
      </w:pPr>
      <w:r>
        <w:rPr>
          <w:color w:val="000000"/>
          <w:szCs w:val="21"/>
        </w:rPr>
        <w:t>6-</w:t>
      </w:r>
      <w:r>
        <w:rPr>
          <w:color w:val="000000"/>
          <w:szCs w:val="21"/>
        </w:rPr>
        <w:fldChar w:fldCharType="begin"/>
      </w:r>
      <w:r>
        <w:rPr>
          <w:color w:val="000000"/>
          <w:szCs w:val="21"/>
        </w:rPr>
        <w:instrText xml:space="preserve"> SEQ 6- \* ARABIC </w:instrText>
      </w:r>
      <w:r>
        <w:rPr>
          <w:color w:val="000000"/>
          <w:szCs w:val="21"/>
        </w:rPr>
        <w:fldChar w:fldCharType="separate"/>
      </w:r>
      <w:r>
        <w:rPr>
          <w:color w:val="000000"/>
          <w:szCs w:val="21"/>
        </w:rPr>
        <w:t>6</w:t>
      </w:r>
      <w:r>
        <w:rPr>
          <w:color w:val="000000"/>
          <w:szCs w:val="21"/>
        </w:rPr>
        <w:fldChar w:fldCharType="end"/>
      </w:r>
      <w:bookmarkStart w:id="33" w:name="_Hlk177559804"/>
      <w:r>
        <w:rPr>
          <w:rFonts w:hint="eastAsia"/>
          <w:color w:val="000000"/>
          <w:szCs w:val="21"/>
        </w:rPr>
        <w:t>基于多方协同的个人信息流转异常检测流程示意图</w:t>
      </w:r>
      <w:bookmarkEnd w:id="33"/>
    </w:p>
    <w:p w14:paraId="5C254EC6">
      <w:pPr>
        <w:numPr>
          <w:ilvl w:val="255"/>
          <w:numId w:val="0"/>
        </w:numPr>
        <w:spacing w:line="360" w:lineRule="auto"/>
        <w:ind w:firstLine="482" w:firstLineChars="200"/>
        <w:jc w:val="left"/>
        <w:rPr>
          <w:color w:val="000000"/>
          <w:sz w:val="24"/>
          <w:szCs w:val="24"/>
        </w:rPr>
      </w:pPr>
      <w:r>
        <w:rPr>
          <w:rFonts w:hint="eastAsia"/>
          <w:b/>
          <w:bCs/>
          <w:color w:val="000000"/>
          <w:sz w:val="24"/>
          <w:szCs w:val="24"/>
        </w:rPr>
        <w:t>事件</w:t>
      </w:r>
      <w:r>
        <w:rPr>
          <w:b/>
          <w:bCs/>
          <w:color w:val="000000"/>
          <w:sz w:val="24"/>
          <w:szCs w:val="24"/>
        </w:rPr>
        <w:t>报告：</w:t>
      </w:r>
      <w:r>
        <w:rPr>
          <w:color w:val="000000"/>
          <w:sz w:val="24"/>
          <w:szCs w:val="24"/>
        </w:rPr>
        <w:t>系统在发现异常事件后，生成事件报告，报告内容包括事件的性质、发生时间、影响范围、相关日志等。报告生成后，系统将通过预设的共享规则，将报告发送至相关协同参与方。</w:t>
      </w:r>
    </w:p>
    <w:p w14:paraId="1E4BFACB">
      <w:pPr>
        <w:numPr>
          <w:ilvl w:val="255"/>
          <w:numId w:val="0"/>
        </w:numPr>
        <w:spacing w:line="360" w:lineRule="auto"/>
        <w:ind w:firstLine="482" w:firstLineChars="200"/>
        <w:jc w:val="left"/>
        <w:rPr>
          <w:color w:val="000000"/>
          <w:sz w:val="24"/>
          <w:szCs w:val="24"/>
        </w:rPr>
      </w:pPr>
      <w:r>
        <w:rPr>
          <w:b/>
          <w:bCs/>
          <w:color w:val="000000"/>
          <w:sz w:val="24"/>
          <w:szCs w:val="24"/>
        </w:rPr>
        <w:t>信息共享与交换：</w:t>
      </w:r>
      <w:r>
        <w:rPr>
          <w:color w:val="000000"/>
          <w:sz w:val="24"/>
          <w:szCs w:val="24"/>
        </w:rPr>
        <w:t>系统支持信息的加密传输和交换，确保敏感数据的安全性。信息交换机制包括数据的格式化、加密、传输和接收等环节，确保在传输过程中数据的完整性和安全性。</w:t>
      </w:r>
    </w:p>
    <w:p w14:paraId="63E107B3">
      <w:pPr>
        <w:numPr>
          <w:ilvl w:val="255"/>
          <w:numId w:val="0"/>
        </w:numPr>
        <w:spacing w:line="360" w:lineRule="auto"/>
        <w:ind w:firstLine="482" w:firstLineChars="200"/>
        <w:jc w:val="left"/>
        <w:rPr>
          <w:color w:val="000000"/>
          <w:sz w:val="24"/>
          <w:szCs w:val="24"/>
        </w:rPr>
      </w:pPr>
      <w:r>
        <w:rPr>
          <w:b/>
          <w:bCs/>
          <w:color w:val="000000"/>
          <w:sz w:val="24"/>
          <w:szCs w:val="24"/>
        </w:rPr>
        <w:t>数据清洗与分析：</w:t>
      </w:r>
      <w:r>
        <w:rPr>
          <w:color w:val="000000"/>
          <w:sz w:val="24"/>
          <w:szCs w:val="24"/>
        </w:rPr>
        <w:t>系统对上报的事件信息进行预处理，包括数据清洗、格式化转换、特征提取等，确保数据的准确性和可用性。同时，系统会对数据进行初步分析，为后续的事件评估和决策提供支持。</w:t>
      </w:r>
    </w:p>
    <w:p w14:paraId="4AF14295">
      <w:pPr>
        <w:spacing w:line="360" w:lineRule="auto"/>
        <w:ind w:firstLine="482" w:firstLineChars="200"/>
        <w:jc w:val="left"/>
        <w:rPr>
          <w:rFonts w:cs="宋体"/>
          <w:sz w:val="24"/>
          <w:szCs w:val="24"/>
        </w:rPr>
      </w:pPr>
      <w:r>
        <w:rPr>
          <w:b/>
          <w:bCs/>
          <w:color w:val="000000"/>
          <w:sz w:val="24"/>
          <w:szCs w:val="24"/>
        </w:rPr>
        <w:t>技术实现：</w:t>
      </w:r>
      <w:r>
        <w:rPr>
          <w:color w:val="000000"/>
          <w:sz w:val="24"/>
          <w:szCs w:val="24"/>
        </w:rPr>
        <w:t>使用SSL/TLS协议对上报的数据进行加密传输，确保数据在传输过程中的安全性</w:t>
      </w:r>
      <w:r>
        <w:rPr>
          <w:rFonts w:hint="eastAsia"/>
          <w:color w:val="000000"/>
          <w:sz w:val="24"/>
          <w:szCs w:val="24"/>
        </w:rPr>
        <w:t>；</w:t>
      </w:r>
      <w:r>
        <w:rPr>
          <w:color w:val="000000"/>
          <w:sz w:val="24"/>
          <w:szCs w:val="24"/>
        </w:rPr>
        <w:t>通过自动化工具对上报信息进行处理，包括数据清洗、格式转换、日志分析等，提高事件处理的效率</w:t>
      </w:r>
      <w:r>
        <w:rPr>
          <w:rFonts w:hint="eastAsia"/>
          <w:color w:val="000000"/>
          <w:sz w:val="24"/>
          <w:szCs w:val="24"/>
        </w:rPr>
        <w:t>；</w:t>
      </w:r>
      <w:r>
        <w:rPr>
          <w:color w:val="000000"/>
          <w:sz w:val="24"/>
          <w:szCs w:val="24"/>
        </w:rPr>
        <w:t>采用主成分分析和孤立森林算法对个人信息数据进行实时分析，识别潜在的异常行为。</w:t>
      </w:r>
      <w:r>
        <w:rPr>
          <w:rFonts w:hint="eastAsia"/>
          <w:color w:val="000000"/>
          <w:sz w:val="24"/>
          <w:szCs w:val="24"/>
        </w:rPr>
        <w:t>其中，</w:t>
      </w:r>
      <w:r>
        <w:rPr>
          <w:rFonts w:cs="宋体"/>
          <w:sz w:val="24"/>
          <w:szCs w:val="24"/>
        </w:rPr>
        <w:t>主成分分析是一种用于降维的统计方法，通过线性变换将数据从高维空间映射到低维空间，同时尽可能保留数据的方差信息。以下是PCA</w:t>
      </w:r>
      <w:r>
        <w:rPr>
          <w:rFonts w:hint="eastAsia" w:cs="宋体"/>
          <w:sz w:val="24"/>
          <w:szCs w:val="24"/>
        </w:rPr>
        <w:t>的</w:t>
      </w:r>
      <w:r>
        <w:rPr>
          <w:rFonts w:cs="宋体"/>
          <w:sz w:val="24"/>
          <w:szCs w:val="24"/>
        </w:rPr>
        <w:t>主要</w:t>
      </w:r>
      <w:r>
        <w:rPr>
          <w:rFonts w:hint="eastAsia" w:cs="宋体"/>
          <w:sz w:val="24"/>
          <w:szCs w:val="24"/>
        </w:rPr>
        <w:t>计算</w:t>
      </w:r>
      <w:r>
        <w:rPr>
          <w:rFonts w:cs="宋体"/>
          <w:sz w:val="24"/>
          <w:szCs w:val="24"/>
        </w:rPr>
        <w:t>步骤：</w:t>
      </w:r>
    </w:p>
    <w:p w14:paraId="24941ED4">
      <w:pPr>
        <w:spacing w:line="360" w:lineRule="auto"/>
        <w:ind w:left="480"/>
        <w:jc w:val="left"/>
        <w:rPr>
          <w:rFonts w:cs="宋体"/>
          <w:sz w:val="24"/>
          <w:szCs w:val="24"/>
        </w:rPr>
      </w:pPr>
      <w:r>
        <w:rPr>
          <w:rFonts w:hint="eastAsia" w:cs="宋体"/>
          <w:sz w:val="24"/>
          <w:szCs w:val="24"/>
        </w:rPr>
        <w:t>（</w:t>
      </w:r>
      <w:r>
        <w:rPr>
          <w:rFonts w:cs="宋体"/>
          <w:sz w:val="24"/>
          <w:szCs w:val="24"/>
        </w:rPr>
        <w:t>1</w:t>
      </w:r>
      <w:r>
        <w:rPr>
          <w:rFonts w:hint="eastAsia" w:cs="宋体"/>
          <w:sz w:val="24"/>
          <w:szCs w:val="24"/>
        </w:rPr>
        <w:t>）数据中心化</w:t>
      </w:r>
    </w:p>
    <w:p w14:paraId="616F768B">
      <w:pPr>
        <w:spacing w:line="360" w:lineRule="auto"/>
        <w:ind w:firstLine="480" w:firstLineChars="200"/>
        <w:jc w:val="left"/>
        <w:rPr>
          <w:rFonts w:cs="Cambria Math"/>
          <w:sz w:val="24"/>
          <w:szCs w:val="24"/>
        </w:rPr>
      </w:pPr>
      <w:r>
        <w:rPr>
          <w:rFonts w:hint="eastAsia" w:cs="宋体"/>
          <w:sz w:val="24"/>
          <w:szCs w:val="24"/>
        </w:rPr>
        <w:t>给定样本矩阵为</w:t>
      </w:r>
      <m:oMath>
        <m:r>
          <m:rPr/>
          <w:rPr>
            <w:rFonts w:ascii="Cambria Math" w:hAnsi="Cambria Math" w:cs="宋体"/>
            <w:sz w:val="24"/>
            <w:szCs w:val="24"/>
          </w:rPr>
          <m:t>X</m:t>
        </m:r>
        <m:r>
          <m:rPr/>
          <w:rPr>
            <w:rFonts w:ascii="Cambria Math" w:hAnsi="Cambria Math" w:cs="Cambria Math"/>
            <w:sz w:val="24"/>
            <w:szCs w:val="24"/>
          </w:rPr>
          <m:t>∈</m:t>
        </m:r>
        <m:sSup>
          <m:sSupPr>
            <m:ctrlPr>
              <w:rPr>
                <w:rFonts w:ascii="Cambria Math" w:hAnsi="Cambria Math" w:cs="Cambria Math"/>
                <w:i/>
                <w:sz w:val="24"/>
                <w:szCs w:val="24"/>
              </w:rPr>
            </m:ctrlPr>
          </m:sSupPr>
          <m:e>
            <m:r>
              <m:rPr/>
              <w:rPr>
                <w:rFonts w:ascii="Cambria Math" w:hAnsi="Cambria Math" w:cs="Cambria Math"/>
                <w:sz w:val="24"/>
                <w:szCs w:val="24"/>
              </w:rPr>
              <m:t>R</m:t>
            </m:r>
            <m:ctrlPr>
              <w:rPr>
                <w:rFonts w:ascii="Cambria Math" w:hAnsi="Cambria Math" w:cs="Cambria Math"/>
                <w:i/>
                <w:sz w:val="24"/>
                <w:szCs w:val="24"/>
              </w:rPr>
            </m:ctrlPr>
          </m:e>
          <m:sup>
            <m:r>
              <m:rPr/>
              <w:rPr>
                <w:rFonts w:ascii="Cambria Math" w:hAnsi="Cambria Math" w:cs="Cambria Math"/>
                <w:sz w:val="24"/>
                <w:szCs w:val="24"/>
              </w:rPr>
              <m:t>n×d</m:t>
            </m:r>
            <m:ctrlPr>
              <w:rPr>
                <w:rFonts w:ascii="Cambria Math" w:hAnsi="Cambria Math" w:cs="Cambria Math"/>
                <w:i/>
                <w:sz w:val="24"/>
                <w:szCs w:val="24"/>
              </w:rPr>
            </m:ctrlPr>
          </m:sup>
        </m:sSup>
      </m:oMath>
      <w:r>
        <w:rPr>
          <w:rFonts w:hint="eastAsia" w:cs="Cambria Math"/>
          <w:sz w:val="24"/>
          <w:szCs w:val="24"/>
        </w:rPr>
        <w:t>，</w:t>
      </w:r>
      <m:oMath>
        <m:r>
          <m:rPr/>
          <w:rPr>
            <w:rFonts w:ascii="Cambria Math" w:hAnsi="Cambria Math" w:cs="Cambria Math"/>
            <w:sz w:val="24"/>
            <w:szCs w:val="24"/>
          </w:rPr>
          <m:t>n</m:t>
        </m:r>
      </m:oMath>
      <w:r>
        <w:rPr>
          <w:rFonts w:hint="eastAsia" w:cs="Cambria Math"/>
          <w:sz w:val="24"/>
          <w:szCs w:val="24"/>
        </w:rPr>
        <w:t>为观测数，</w:t>
      </w:r>
      <m:oMath>
        <m:r>
          <m:rPr/>
          <w:rPr>
            <w:rFonts w:ascii="Cambria Math" w:hAnsi="Cambria Math" w:cs="Cambria Math"/>
            <w:sz w:val="24"/>
            <w:szCs w:val="24"/>
          </w:rPr>
          <m:t>d</m:t>
        </m:r>
      </m:oMath>
      <w:r>
        <w:rPr>
          <w:rFonts w:hint="eastAsia" w:cs="Cambria Math"/>
          <w:sz w:val="24"/>
          <w:szCs w:val="24"/>
        </w:rPr>
        <w:t>为特征维度。则数据中心化为：</w:t>
      </w:r>
    </w:p>
    <w:p w14:paraId="0C238FEF">
      <w:pPr>
        <w:spacing w:line="360" w:lineRule="auto"/>
        <w:jc w:val="left"/>
        <w:rPr>
          <w:rFonts w:cs="Cambria Math"/>
          <w:sz w:val="24"/>
          <w:szCs w:val="24"/>
        </w:rPr>
      </w:pPr>
      <m:oMathPara>
        <m:oMath>
          <m:sSub>
            <m:sSubPr>
              <m:ctrlPr>
                <w:rPr>
                  <w:rFonts w:ascii="Cambria Math" w:hAnsi="Cambria Math" w:cs="Cambria Math"/>
                  <w:i/>
                  <w:sz w:val="24"/>
                  <w:szCs w:val="24"/>
                </w:rPr>
              </m:ctrlPr>
            </m:sSubPr>
            <m:e>
              <m:r>
                <m:rPr/>
                <w:rPr>
                  <w:rFonts w:ascii="Cambria Math" w:hAnsi="Cambria Math" w:cs="Cambria Math"/>
                  <w:sz w:val="24"/>
                  <w:szCs w:val="24"/>
                </w:rPr>
                <m:t>X</m:t>
              </m:r>
              <m:ctrlPr>
                <w:rPr>
                  <w:rFonts w:ascii="Cambria Math" w:hAnsi="Cambria Math" w:cs="Cambria Math"/>
                  <w:i/>
                  <w:sz w:val="24"/>
                  <w:szCs w:val="24"/>
                </w:rPr>
              </m:ctrlPr>
            </m:e>
            <m:sub>
              <m:r>
                <m:rPr/>
                <w:rPr>
                  <w:rFonts w:ascii="Cambria Math" w:hAnsi="Cambria Math" w:cs="Cambria Math"/>
                  <w:sz w:val="24"/>
                  <w:szCs w:val="24"/>
                </w:rPr>
                <m:t>std</m:t>
              </m:r>
              <m:ctrlPr>
                <w:rPr>
                  <w:rFonts w:ascii="Cambria Math" w:hAnsi="Cambria Math" w:cs="Cambria Math"/>
                  <w:i/>
                  <w:sz w:val="24"/>
                  <w:szCs w:val="24"/>
                </w:rPr>
              </m:ctrlPr>
            </m:sub>
          </m:sSub>
          <m:r>
            <m:rPr/>
            <w:rPr>
              <w:rFonts w:ascii="Cambria Math" w:hAnsi="Cambria Math" w:cs="Cambria Math"/>
              <w:sz w:val="24"/>
              <w:szCs w:val="24"/>
            </w:rPr>
            <m:t>=</m:t>
          </m:r>
          <m:f>
            <m:fPr>
              <m:ctrlPr>
                <w:rPr>
                  <w:rFonts w:ascii="Cambria Math" w:hAnsi="Cambria Math" w:cs="Cambria Math"/>
                  <w:i/>
                  <w:sz w:val="24"/>
                  <w:szCs w:val="24"/>
                </w:rPr>
              </m:ctrlPr>
            </m:fPr>
            <m:num>
              <m:r>
                <m:rPr/>
                <w:rPr>
                  <w:rFonts w:ascii="Cambria Math" w:hAnsi="Cambria Math" w:cs="Cambria Math"/>
                  <w:sz w:val="24"/>
                  <w:szCs w:val="24"/>
                </w:rPr>
                <m:t>X−μ</m:t>
              </m:r>
              <m:ctrlPr>
                <w:rPr>
                  <w:rFonts w:ascii="Cambria Math" w:hAnsi="Cambria Math" w:cs="Cambria Math"/>
                  <w:i/>
                  <w:sz w:val="24"/>
                  <w:szCs w:val="24"/>
                </w:rPr>
              </m:ctrlPr>
            </m:num>
            <m:den>
              <m:r>
                <m:rPr/>
                <w:rPr>
                  <w:rFonts w:ascii="Cambria Math" w:hAnsi="Cambria Math" w:cs="Cambria Math"/>
                  <w:sz w:val="24"/>
                  <w:szCs w:val="24"/>
                </w:rPr>
                <m:t>σ</m:t>
              </m:r>
              <m:ctrlPr>
                <w:rPr>
                  <w:rFonts w:ascii="Cambria Math" w:hAnsi="Cambria Math" w:cs="Cambria Math"/>
                  <w:i/>
                  <w:sz w:val="24"/>
                  <w:szCs w:val="24"/>
                </w:rPr>
              </m:ctrlPr>
            </m:den>
          </m:f>
        </m:oMath>
      </m:oMathPara>
    </w:p>
    <w:p w14:paraId="4B558AB5">
      <w:pPr>
        <w:spacing w:line="360" w:lineRule="auto"/>
        <w:ind w:firstLine="480" w:firstLineChars="200"/>
        <w:jc w:val="left"/>
        <w:rPr>
          <w:rFonts w:cs="宋体"/>
          <w:sz w:val="24"/>
          <w:szCs w:val="24"/>
        </w:rPr>
      </w:pPr>
      <w:r>
        <w:rPr>
          <w:rFonts w:hint="eastAsia"/>
          <w:color w:val="000000"/>
          <w:sz w:val="24"/>
          <w:szCs w:val="24"/>
        </w:rPr>
        <w:t>其中，</w:t>
      </w:r>
      <m:oMath>
        <m:r>
          <m:rPr>
            <m:sty m:val="p"/>
          </m:rPr>
          <w:rPr>
            <w:rFonts w:ascii="Cambria Math" w:hAnsi="Cambria Math"/>
            <w:color w:val="000000"/>
            <w:sz w:val="24"/>
            <w:szCs w:val="24"/>
          </w:rPr>
          <m:t>μ</m:t>
        </m:r>
      </m:oMath>
      <w:r>
        <w:rPr>
          <w:rFonts w:cs="宋体"/>
          <w:sz w:val="24"/>
          <w:szCs w:val="24"/>
        </w:rPr>
        <w:t>是各变量的均值向量</w:t>
      </w:r>
      <w:r>
        <w:rPr>
          <w:rFonts w:hint="eastAsia" w:cs="宋体"/>
          <w:sz w:val="24"/>
          <w:szCs w:val="24"/>
        </w:rPr>
        <w:t>，</w:t>
      </w:r>
      <m:oMath>
        <m:r>
          <m:rPr>
            <m:sty m:val="p"/>
          </m:rPr>
          <w:rPr>
            <w:rFonts w:ascii="Cambria Math" w:hAnsi="Cambria Math" w:cs="宋体"/>
            <w:sz w:val="24"/>
            <w:szCs w:val="24"/>
          </w:rPr>
          <m:t>σ</m:t>
        </m:r>
      </m:oMath>
      <w:r>
        <w:rPr>
          <w:rFonts w:cs="宋体"/>
          <w:sz w:val="24"/>
          <w:szCs w:val="24"/>
        </w:rPr>
        <w:t>是标准差</w:t>
      </w:r>
      <w:r>
        <w:rPr>
          <w:rFonts w:hint="eastAsia" w:cs="宋体"/>
          <w:sz w:val="24"/>
          <w:szCs w:val="24"/>
        </w:rPr>
        <w:t>。</w:t>
      </w:r>
    </w:p>
    <w:p w14:paraId="2BB71527">
      <w:pPr>
        <w:spacing w:line="360" w:lineRule="auto"/>
        <w:ind w:left="480"/>
        <w:jc w:val="left"/>
        <w:rPr>
          <w:rFonts w:cs="宋体"/>
          <w:sz w:val="24"/>
          <w:szCs w:val="24"/>
        </w:rPr>
      </w:pPr>
      <w:r>
        <w:rPr>
          <w:rFonts w:hint="eastAsia" w:eastAsia="微软雅黑" w:cs="宋体"/>
          <w:sz w:val="24"/>
          <w:szCs w:val="24"/>
        </w:rPr>
        <w:t>①</w:t>
      </w:r>
      <w:r>
        <w:rPr>
          <w:rFonts w:hint="eastAsia" w:cs="宋体"/>
          <w:sz w:val="24"/>
          <w:szCs w:val="24"/>
        </w:rPr>
        <w:t>计算协方差矩阵</w:t>
      </w:r>
    </w:p>
    <w:p w14:paraId="29B33304">
      <w:pPr>
        <w:spacing w:line="360" w:lineRule="auto"/>
        <w:jc w:val="left"/>
        <w:rPr>
          <w:rFonts w:cs="宋体"/>
          <w:i/>
          <w:iCs/>
          <w:sz w:val="24"/>
          <w:szCs w:val="24"/>
        </w:rPr>
      </w:pPr>
      <m:oMathPara>
        <m:oMath>
          <m:r>
            <m:rPr/>
            <w:rPr>
              <w:rFonts w:ascii="Cambria Math" w:hAnsi="Cambria Math" w:cs="宋体"/>
              <w:sz w:val="24"/>
              <w:szCs w:val="24"/>
            </w:rPr>
            <m:t>Σ=</m:t>
          </m:r>
          <m:f>
            <m:fPr>
              <m:ctrlPr>
                <w:rPr>
                  <w:rFonts w:ascii="Cambria Math" w:hAnsi="Cambria Math" w:cs="宋体"/>
                  <w:i/>
                  <w:iCs/>
                  <w:sz w:val="24"/>
                  <w:szCs w:val="24"/>
                </w:rPr>
              </m:ctrlPr>
            </m:fPr>
            <m:num>
              <m:r>
                <m:rPr/>
                <w:rPr>
                  <w:rFonts w:ascii="Cambria Math" w:hAnsi="Cambria Math" w:cs="宋体"/>
                  <w:sz w:val="24"/>
                  <w:szCs w:val="24"/>
                </w:rPr>
                <m:t>1</m:t>
              </m:r>
              <m:ctrlPr>
                <w:rPr>
                  <w:rFonts w:ascii="Cambria Math" w:hAnsi="Cambria Math" w:cs="宋体"/>
                  <w:i/>
                  <w:iCs/>
                  <w:sz w:val="24"/>
                  <w:szCs w:val="24"/>
                </w:rPr>
              </m:ctrlPr>
            </m:num>
            <m:den>
              <m:r>
                <m:rPr/>
                <w:rPr>
                  <w:rFonts w:ascii="Cambria Math" w:hAnsi="Cambria Math" w:cs="宋体"/>
                  <w:sz w:val="24"/>
                  <w:szCs w:val="24"/>
                </w:rPr>
                <m:t>n−1</m:t>
              </m:r>
              <m:ctrlPr>
                <w:rPr>
                  <w:rFonts w:ascii="Cambria Math" w:hAnsi="Cambria Math" w:cs="宋体"/>
                  <w:i/>
                  <w:iCs/>
                  <w:sz w:val="24"/>
                  <w:szCs w:val="24"/>
                </w:rPr>
              </m:ctrlPr>
            </m:den>
          </m:f>
          <m:sSubSup>
            <m:sSubSupPr>
              <m:ctrlPr>
                <w:rPr>
                  <w:rFonts w:ascii="Cambria Math" w:hAnsi="Cambria Math" w:cs="宋体"/>
                  <w:i/>
                  <w:iCs/>
                  <w:sz w:val="24"/>
                  <w:szCs w:val="24"/>
                </w:rPr>
              </m:ctrlPr>
            </m:sSubSupPr>
            <m:e>
              <m:r>
                <m:rPr/>
                <w:rPr>
                  <w:rFonts w:ascii="Cambria Math" w:hAnsi="Cambria Math" w:cs="宋体"/>
                  <w:sz w:val="24"/>
                  <w:szCs w:val="24"/>
                </w:rPr>
                <m:t>X</m:t>
              </m:r>
              <m:ctrlPr>
                <w:rPr>
                  <w:rFonts w:ascii="Cambria Math" w:hAnsi="Cambria Math" w:cs="宋体"/>
                  <w:i/>
                  <w:iCs/>
                  <w:sz w:val="24"/>
                  <w:szCs w:val="24"/>
                </w:rPr>
              </m:ctrlPr>
            </m:e>
            <m:sub>
              <m:r>
                <m:rPr/>
                <w:rPr>
                  <w:rFonts w:ascii="Cambria Math" w:hAnsi="Cambria Math" w:cs="宋体"/>
                  <w:sz w:val="24"/>
                  <w:szCs w:val="24"/>
                </w:rPr>
                <m:t>std</m:t>
              </m:r>
              <m:ctrlPr>
                <w:rPr>
                  <w:rFonts w:ascii="Cambria Math" w:hAnsi="Cambria Math" w:cs="宋体"/>
                  <w:i/>
                  <w:iCs/>
                  <w:sz w:val="24"/>
                  <w:szCs w:val="24"/>
                </w:rPr>
              </m:ctrlPr>
            </m:sub>
            <m:sup>
              <m:r>
                <m:rPr/>
                <w:rPr>
                  <w:rFonts w:ascii="Cambria Math" w:hAnsi="Cambria Math" w:cs="宋体"/>
                  <w:sz w:val="24"/>
                  <w:szCs w:val="24"/>
                </w:rPr>
                <m:t>T</m:t>
              </m:r>
              <m:ctrlPr>
                <w:rPr>
                  <w:rFonts w:ascii="Cambria Math" w:hAnsi="Cambria Math" w:cs="宋体"/>
                  <w:i/>
                  <w:iCs/>
                  <w:sz w:val="24"/>
                  <w:szCs w:val="24"/>
                </w:rPr>
              </m:ctrlPr>
            </m:sup>
          </m:sSubSup>
          <m:sSub>
            <m:sSubPr>
              <m:ctrlPr>
                <w:rPr>
                  <w:rFonts w:ascii="Cambria Math" w:hAnsi="Cambria Math" w:cs="宋体"/>
                  <w:i/>
                  <w:iCs/>
                  <w:sz w:val="24"/>
                  <w:szCs w:val="24"/>
                </w:rPr>
              </m:ctrlPr>
            </m:sSubPr>
            <m:e>
              <m:r>
                <m:rPr/>
                <w:rPr>
                  <w:rFonts w:ascii="Cambria Math" w:hAnsi="Cambria Math" w:cs="宋体"/>
                  <w:sz w:val="24"/>
                  <w:szCs w:val="24"/>
                </w:rPr>
                <m:t>X</m:t>
              </m:r>
              <m:ctrlPr>
                <w:rPr>
                  <w:rFonts w:ascii="Cambria Math" w:hAnsi="Cambria Math" w:cs="宋体"/>
                  <w:i/>
                  <w:iCs/>
                  <w:sz w:val="24"/>
                  <w:szCs w:val="24"/>
                </w:rPr>
              </m:ctrlPr>
            </m:e>
            <m:sub>
              <m:r>
                <m:rPr/>
                <w:rPr>
                  <w:rFonts w:ascii="Cambria Math" w:hAnsi="Cambria Math" w:cs="宋体"/>
                  <w:sz w:val="24"/>
                  <w:szCs w:val="24"/>
                </w:rPr>
                <m:t>std</m:t>
              </m:r>
              <m:ctrlPr>
                <w:rPr>
                  <w:rFonts w:ascii="Cambria Math" w:hAnsi="Cambria Math" w:cs="宋体"/>
                  <w:i/>
                  <w:iCs/>
                  <w:sz w:val="24"/>
                  <w:szCs w:val="24"/>
                </w:rPr>
              </m:ctrlPr>
            </m:sub>
          </m:sSub>
        </m:oMath>
      </m:oMathPara>
    </w:p>
    <w:p w14:paraId="5AB8DC9F">
      <w:pPr>
        <w:spacing w:line="360" w:lineRule="auto"/>
        <w:ind w:firstLine="480"/>
        <w:jc w:val="left"/>
        <w:rPr>
          <w:rFonts w:cs="宋体"/>
          <w:sz w:val="24"/>
          <w:szCs w:val="24"/>
        </w:rPr>
      </w:pPr>
      <w:r>
        <w:rPr>
          <w:rFonts w:hint="eastAsia" w:cs="宋体"/>
          <w:sz w:val="24"/>
          <w:szCs w:val="24"/>
        </w:rPr>
        <w:t>其中</w:t>
      </w:r>
      <m:oMath>
        <m:r>
          <m:rPr/>
          <w:rPr>
            <w:rFonts w:ascii="Cambria Math" w:hAnsi="Cambria Math" w:cs="宋体"/>
            <w:sz w:val="24"/>
            <w:szCs w:val="24"/>
          </w:rPr>
          <m:t>Σ</m:t>
        </m:r>
      </m:oMath>
      <w:r>
        <w:rPr>
          <w:rFonts w:cs="宋体"/>
          <w:sz w:val="24"/>
          <w:szCs w:val="24"/>
        </w:rPr>
        <w:t>是一个</w:t>
      </w:r>
      <m:oMath>
        <m:r>
          <m:rPr/>
          <w:rPr>
            <w:rFonts w:ascii="Cambria Math" w:hAnsi="Cambria Math" w:cs="宋体"/>
            <w:sz w:val="24"/>
            <w:szCs w:val="24"/>
          </w:rPr>
          <m:t>d</m:t>
        </m:r>
        <m:r>
          <m:rPr/>
          <w:rPr>
            <w:rFonts w:ascii="Cambria Math" w:hAnsi="Cambria Math" w:cs="Cambria Math"/>
            <w:sz w:val="24"/>
            <w:szCs w:val="24"/>
          </w:rPr>
          <m:t>×d</m:t>
        </m:r>
      </m:oMath>
      <w:r>
        <w:rPr>
          <w:rFonts w:cs="宋体"/>
          <w:sz w:val="24"/>
          <w:szCs w:val="24"/>
        </w:rPr>
        <w:t>的矩阵</w:t>
      </w:r>
      <w:r>
        <w:rPr>
          <w:rFonts w:hint="eastAsia" w:cs="宋体"/>
          <w:sz w:val="24"/>
          <w:szCs w:val="24"/>
        </w:rPr>
        <w:t>。</w:t>
      </w:r>
    </w:p>
    <w:p w14:paraId="00F49423">
      <w:pPr>
        <w:spacing w:line="360" w:lineRule="auto"/>
        <w:ind w:left="480"/>
        <w:jc w:val="left"/>
        <w:rPr>
          <w:rFonts w:cs="宋体"/>
          <w:sz w:val="24"/>
          <w:szCs w:val="24"/>
        </w:rPr>
      </w:pPr>
      <w:r>
        <w:rPr>
          <w:rFonts w:hint="eastAsia" w:eastAsia="微软雅黑" w:cs="宋体"/>
          <w:sz w:val="24"/>
          <w:szCs w:val="24"/>
        </w:rPr>
        <w:t>②</w:t>
      </w:r>
      <w:r>
        <w:t>计算特征值和特征向量</w:t>
      </w:r>
    </w:p>
    <w:p w14:paraId="41E3A40F">
      <w:pPr>
        <w:pStyle w:val="81"/>
        <w:ind w:firstLine="480" w:firstLineChars="200"/>
        <w:rPr>
          <w:rFonts w:ascii="Times New Roman" w:hAnsi="Times New Roman"/>
        </w:rPr>
      </w:pPr>
      <w:r>
        <w:rPr>
          <w:rFonts w:hint="eastAsia" w:ascii="Times New Roman" w:hAnsi="Times New Roman"/>
        </w:rPr>
        <w:t>计算</w:t>
      </w:r>
      <w:r>
        <w:rPr>
          <w:rFonts w:ascii="Times New Roman" w:hAnsi="Times New Roman"/>
        </w:rPr>
        <w:t>协方差矩阵</w:t>
      </w:r>
      <m:oMath>
        <m:r>
          <m:rPr>
            <m:sty m:val="p"/>
          </m:rPr>
          <w:rPr>
            <w:rFonts w:ascii="Cambria Math" w:hAnsi="Cambria Math"/>
          </w:rPr>
          <m:t>Σ</m:t>
        </m:r>
      </m:oMath>
      <w:r>
        <w:rPr>
          <w:rFonts w:ascii="Times New Roman" w:hAnsi="Times New Roman"/>
        </w:rPr>
        <w:t>的特征值</w:t>
      </w:r>
      <w:r>
        <w:rPr>
          <w:rFonts w:hint="eastAsia" w:ascii="Times New Roman" w:hAnsi="Times New Roman"/>
        </w:rPr>
        <w:t>、</w:t>
      </w:r>
      <w:r>
        <w:rPr>
          <w:rFonts w:ascii="Times New Roman" w:hAnsi="Times New Roman"/>
        </w:rPr>
        <w:t>特征向量：</w:t>
      </w:r>
    </w:p>
    <w:p w14:paraId="5519A6C5">
      <w:pPr>
        <w:widowControl/>
        <w:jc w:val="left"/>
        <w:rPr>
          <w:i/>
          <w:iCs/>
        </w:rPr>
      </w:pPr>
      <m:oMathPara>
        <m:oMath>
          <m:r>
            <m:rPr/>
            <w:rPr>
              <w:rFonts w:ascii="Cambria Math" w:hAnsi="Cambria Math"/>
            </w:rPr>
            <m:t>Σν=</m:t>
          </m:r>
          <m:r>
            <m:rPr/>
            <w:rPr>
              <w:rFonts w:ascii="Cambria Math" w:hAnsi="Cambria Math" w:cs="Cambria Math"/>
            </w:rPr>
            <m:t>λν</m:t>
          </m:r>
        </m:oMath>
      </m:oMathPara>
    </w:p>
    <w:p w14:paraId="541FB845">
      <w:pPr>
        <w:pStyle w:val="81"/>
        <w:ind w:firstLine="480" w:firstLineChars="200"/>
        <w:rPr>
          <w:rFonts w:ascii="Times New Roman" w:hAnsi="Times New Roman"/>
        </w:rPr>
      </w:pPr>
      <w:r>
        <w:rPr>
          <w:rFonts w:ascii="Times New Roman" w:hAnsi="Times New Roman"/>
        </w:rPr>
        <w:t>特征值和对应的特征向量分别表示了数据的主要变化方向及其所解释的方差量</w:t>
      </w:r>
      <w:r>
        <w:rPr>
          <w:rFonts w:hint="eastAsia" w:ascii="Times New Roman" w:hAnsi="Times New Roman"/>
        </w:rPr>
        <w:t>。</w:t>
      </w:r>
    </w:p>
    <w:p w14:paraId="004C37BC">
      <w:pPr>
        <w:spacing w:line="360" w:lineRule="auto"/>
        <w:ind w:left="480"/>
        <w:jc w:val="left"/>
        <w:rPr>
          <w:rStyle w:val="141"/>
          <w:rFonts w:cs="宋体"/>
          <w:b w:val="0"/>
          <w:bCs w:val="0"/>
        </w:rPr>
      </w:pPr>
      <w:r>
        <w:rPr>
          <w:rStyle w:val="141"/>
          <w:rFonts w:hint="eastAsia" w:eastAsia="微软雅黑" w:cs="宋体"/>
          <w:b w:val="0"/>
          <w:bCs w:val="0"/>
        </w:rPr>
        <w:t>③</w:t>
      </w:r>
      <w:r>
        <w:rPr>
          <w:rStyle w:val="141"/>
          <w:rFonts w:cs="宋体"/>
          <w:b w:val="0"/>
          <w:bCs w:val="0"/>
        </w:rPr>
        <w:t>选择主成分</w:t>
      </w:r>
      <w:r>
        <w:rPr>
          <w:rStyle w:val="141"/>
          <w:rFonts w:hint="eastAsia" w:cs="宋体"/>
          <w:b w:val="0"/>
          <w:bCs w:val="0"/>
        </w:rPr>
        <w:t>：</w:t>
      </w:r>
    </w:p>
    <w:p w14:paraId="5FED0DB3">
      <w:pPr>
        <w:spacing w:line="360" w:lineRule="auto"/>
        <w:ind w:left="480"/>
        <w:jc w:val="left"/>
        <w:rPr>
          <w:rFonts w:cs="宋体"/>
          <w:sz w:val="24"/>
          <w:szCs w:val="24"/>
        </w:rPr>
      </w:pPr>
      <w:r>
        <w:rPr>
          <w:rFonts w:cs="宋体"/>
          <w:sz w:val="24"/>
          <w:szCs w:val="24"/>
        </w:rPr>
        <w:t>根据特征值的大小</w:t>
      </w:r>
      <w:r>
        <w:rPr>
          <w:rFonts w:hint="eastAsia" w:cs="宋体"/>
          <w:sz w:val="24"/>
          <w:szCs w:val="24"/>
        </w:rPr>
        <w:t>排序，选择</w:t>
      </w:r>
      <w:r>
        <w:rPr>
          <w:rFonts w:cs="宋体"/>
          <w:sz w:val="24"/>
          <w:szCs w:val="24"/>
        </w:rPr>
        <w:t>特征向量，大的特征值对应的特征向量表示数据中变化最大的方向。选择前</w:t>
      </w:r>
      <m:oMath>
        <m:r>
          <m:rPr/>
          <w:rPr>
            <w:rFonts w:ascii="Cambria Math" w:hAnsi="Cambria Math" w:cs="宋体"/>
            <w:sz w:val="24"/>
            <w:szCs w:val="24"/>
          </w:rPr>
          <m:t>k</m:t>
        </m:r>
      </m:oMath>
      <w:r>
        <w:rPr>
          <w:rFonts w:cs="宋体"/>
          <w:sz w:val="24"/>
          <w:szCs w:val="24"/>
        </w:rPr>
        <w:t>个最大的特征值对应的特征向量构成主成分</w:t>
      </w:r>
      <w:r>
        <w:rPr>
          <w:rFonts w:hint="eastAsia" w:cs="宋体"/>
          <w:sz w:val="24"/>
          <w:szCs w:val="24"/>
        </w:rPr>
        <w:t>。</w:t>
      </w:r>
    </w:p>
    <w:p w14:paraId="243375AE">
      <w:pPr>
        <w:spacing w:line="360" w:lineRule="auto"/>
        <w:ind w:left="480"/>
        <w:jc w:val="left"/>
        <w:rPr>
          <w:rFonts w:cs="宋体"/>
          <w:sz w:val="24"/>
          <w:szCs w:val="24"/>
        </w:rPr>
      </w:pPr>
      <w:r>
        <w:rPr>
          <w:rStyle w:val="141"/>
          <w:rFonts w:hint="eastAsia" w:eastAsia="微软雅黑" w:cs="宋体"/>
          <w:b w:val="0"/>
          <w:bCs w:val="0"/>
        </w:rPr>
        <w:t>④</w:t>
      </w:r>
      <w:r>
        <w:rPr>
          <w:rStyle w:val="141"/>
          <w:rFonts w:cs="宋体"/>
          <w:b w:val="0"/>
          <w:bCs w:val="0"/>
        </w:rPr>
        <w:t>构造主成分</w:t>
      </w:r>
    </w:p>
    <w:p w14:paraId="65364C08">
      <w:pPr>
        <w:spacing w:line="360" w:lineRule="auto"/>
        <w:jc w:val="left"/>
        <w:rPr>
          <w:rFonts w:cs="宋体"/>
          <w:sz w:val="24"/>
          <w:szCs w:val="24"/>
        </w:rPr>
      </w:pPr>
      <m:oMathPara>
        <m:oMath>
          <m:r>
            <m:rPr/>
            <w:rPr>
              <w:rFonts w:ascii="Cambria Math" w:hAnsi="Cambria Math" w:cs="宋体"/>
              <w:sz w:val="24"/>
              <w:szCs w:val="24"/>
            </w:rPr>
            <m:t xml:space="preserve">T = </m:t>
          </m:r>
          <m:sSub>
            <m:sSubPr>
              <m:ctrlPr>
                <w:rPr>
                  <w:rFonts w:ascii="Cambria Math" w:hAnsi="Cambria Math" w:cs="宋体"/>
                  <w:i/>
                  <w:iCs/>
                  <w:sz w:val="24"/>
                  <w:szCs w:val="24"/>
                </w:rPr>
              </m:ctrlPr>
            </m:sSubPr>
            <m:e>
              <m:r>
                <m:rPr/>
                <w:rPr>
                  <w:rFonts w:ascii="Cambria Math" w:hAnsi="Cambria Math" w:cs="宋体"/>
                  <w:sz w:val="24"/>
                  <w:szCs w:val="24"/>
                </w:rPr>
                <m:t>X</m:t>
              </m:r>
              <m:ctrlPr>
                <w:rPr>
                  <w:rFonts w:ascii="Cambria Math" w:hAnsi="Cambria Math" w:cs="宋体"/>
                  <w:i/>
                  <w:iCs/>
                  <w:sz w:val="24"/>
                  <w:szCs w:val="24"/>
                </w:rPr>
              </m:ctrlPr>
            </m:e>
            <m:sub>
              <m:r>
                <m:rPr/>
                <w:rPr>
                  <w:rFonts w:ascii="Cambria Math" w:hAnsi="Cambria Math" w:cs="宋体"/>
                  <w:sz w:val="24"/>
                  <w:szCs w:val="24"/>
                </w:rPr>
                <m:t>std</m:t>
              </m:r>
              <m:ctrlPr>
                <w:rPr>
                  <w:rFonts w:ascii="Cambria Math" w:hAnsi="Cambria Math" w:cs="宋体"/>
                  <w:i/>
                  <w:iCs/>
                  <w:sz w:val="24"/>
                  <w:szCs w:val="24"/>
                </w:rPr>
              </m:ctrlPr>
            </m:sub>
          </m:sSub>
          <m:sSub>
            <m:sSubPr>
              <m:ctrlPr>
                <w:rPr>
                  <w:rFonts w:ascii="Cambria Math" w:hAnsi="Cambria Math" w:cs="宋体"/>
                  <w:i/>
                  <w:iCs/>
                  <w:sz w:val="24"/>
                  <w:szCs w:val="24"/>
                </w:rPr>
              </m:ctrlPr>
            </m:sSubPr>
            <m:e>
              <m:r>
                <m:rPr/>
                <w:rPr>
                  <w:rFonts w:ascii="Cambria Math" w:hAnsi="Cambria Math" w:cs="宋体"/>
                  <w:sz w:val="24"/>
                  <w:szCs w:val="24"/>
                </w:rPr>
                <m:t>V</m:t>
              </m:r>
              <m:ctrlPr>
                <w:rPr>
                  <w:rFonts w:ascii="Cambria Math" w:hAnsi="Cambria Math" w:cs="宋体"/>
                  <w:i/>
                  <w:iCs/>
                  <w:sz w:val="24"/>
                  <w:szCs w:val="24"/>
                </w:rPr>
              </m:ctrlPr>
            </m:e>
            <m:sub>
              <m:r>
                <m:rPr/>
                <w:rPr>
                  <w:rFonts w:ascii="Cambria Math" w:hAnsi="Cambria Math" w:cs="宋体"/>
                  <w:sz w:val="24"/>
                  <w:szCs w:val="24"/>
                </w:rPr>
                <m:t>k</m:t>
              </m:r>
              <m:ctrlPr>
                <w:rPr>
                  <w:rFonts w:ascii="Cambria Math" w:hAnsi="Cambria Math" w:cs="宋体"/>
                  <w:i/>
                  <w:iCs/>
                  <w:sz w:val="24"/>
                  <w:szCs w:val="24"/>
                </w:rPr>
              </m:ctrlPr>
            </m:sub>
          </m:sSub>
        </m:oMath>
      </m:oMathPara>
    </w:p>
    <w:p w14:paraId="6F0FB51B">
      <w:pPr>
        <w:spacing w:line="360" w:lineRule="auto"/>
        <w:ind w:firstLine="480" w:firstLineChars="200"/>
        <w:jc w:val="left"/>
        <w:rPr>
          <w:rFonts w:cs="宋体"/>
          <w:sz w:val="24"/>
          <w:szCs w:val="24"/>
        </w:rPr>
      </w:pPr>
      <w:r>
        <w:rPr>
          <w:rFonts w:hint="eastAsia"/>
          <w:color w:val="000000"/>
          <w:sz w:val="24"/>
          <w:szCs w:val="24"/>
        </w:rPr>
        <w:t>其中</w:t>
      </w:r>
      <m:oMath>
        <m:sSub>
          <m:sSubPr>
            <m:ctrlPr>
              <w:rPr>
                <w:rFonts w:ascii="Cambria Math" w:hAnsi="Cambria Math"/>
                <w:i/>
                <w:color w:val="000000"/>
                <w:sz w:val="24"/>
                <w:szCs w:val="24"/>
              </w:rPr>
            </m:ctrlPr>
          </m:sSubPr>
          <m:e>
            <m:r>
              <m:rPr/>
              <w:rPr>
                <w:rFonts w:ascii="Cambria Math" w:hAnsi="Cambria Math"/>
                <w:color w:val="000000"/>
                <w:sz w:val="24"/>
                <w:szCs w:val="24"/>
              </w:rPr>
              <m:t>V</m:t>
            </m:r>
            <m:ctrlPr>
              <w:rPr>
                <w:rFonts w:ascii="Cambria Math" w:hAnsi="Cambria Math"/>
                <w:i/>
                <w:color w:val="000000"/>
                <w:sz w:val="24"/>
                <w:szCs w:val="24"/>
              </w:rPr>
            </m:ctrlPr>
          </m:e>
          <m:sub>
            <m:r>
              <m:rPr/>
              <w:rPr>
                <w:rFonts w:ascii="Cambria Math" w:hAnsi="Cambria Math"/>
                <w:color w:val="000000"/>
                <w:sz w:val="24"/>
                <w:szCs w:val="24"/>
              </w:rPr>
              <m:t>k</m:t>
            </m:r>
            <m:ctrlPr>
              <w:rPr>
                <w:rFonts w:ascii="Cambria Math" w:hAnsi="Cambria Math"/>
                <w:i/>
                <w:color w:val="000000"/>
                <w:sz w:val="24"/>
                <w:szCs w:val="24"/>
              </w:rPr>
            </m:ctrlPr>
          </m:sub>
        </m:sSub>
      </m:oMath>
      <w:r>
        <w:rPr>
          <w:rFonts w:hint="eastAsia"/>
          <w:color w:val="000000"/>
          <w:sz w:val="24"/>
          <w:szCs w:val="24"/>
        </w:rPr>
        <w:t>是</w:t>
      </w:r>
      <w:r>
        <w:rPr>
          <w:rFonts w:cs="宋体"/>
          <w:sz w:val="24"/>
          <w:szCs w:val="24"/>
        </w:rPr>
        <w:t>选择的</w:t>
      </w:r>
      <m:oMath>
        <m:r>
          <m:rPr/>
          <w:rPr>
            <w:rFonts w:ascii="Cambria Math" w:hAnsi="Cambria Math" w:cs="宋体"/>
            <w:sz w:val="24"/>
            <w:szCs w:val="24"/>
          </w:rPr>
          <m:t>k</m:t>
        </m:r>
      </m:oMath>
      <w:r>
        <w:rPr>
          <w:rFonts w:cs="宋体"/>
          <w:sz w:val="24"/>
          <w:szCs w:val="24"/>
        </w:rPr>
        <w:t>个特征向量作为列构成的矩阵</w:t>
      </w:r>
      <w:r>
        <w:rPr>
          <w:rFonts w:hint="eastAsia" w:cs="宋体"/>
          <w:sz w:val="24"/>
          <w:szCs w:val="24"/>
        </w:rPr>
        <w:t>。</w:t>
      </w:r>
    </w:p>
    <w:p w14:paraId="48A3C3B8">
      <w:pPr>
        <w:spacing w:line="360" w:lineRule="auto"/>
        <w:ind w:firstLine="480" w:firstLineChars="200"/>
        <w:jc w:val="left"/>
        <w:rPr>
          <w:color w:val="000000"/>
          <w:sz w:val="24"/>
          <w:szCs w:val="24"/>
        </w:rPr>
      </w:pPr>
      <w:r>
        <w:rPr>
          <w:rFonts w:hint="eastAsia"/>
          <w:color w:val="000000"/>
          <w:sz w:val="24"/>
          <w:szCs w:val="24"/>
        </w:rPr>
        <w:t>以下是</w:t>
      </w:r>
      <w:r>
        <w:rPr>
          <w:color w:val="000000"/>
          <w:sz w:val="24"/>
          <w:szCs w:val="24"/>
        </w:rPr>
        <w:t>孤立森林算法</w:t>
      </w:r>
      <w:r>
        <w:rPr>
          <w:rFonts w:hint="eastAsia"/>
          <w:color w:val="000000"/>
          <w:sz w:val="24"/>
          <w:szCs w:val="24"/>
        </w:rPr>
        <w:t>的主要计算步骤：</w:t>
      </w:r>
    </w:p>
    <w:p w14:paraId="4D984DDF">
      <w:pPr>
        <w:spacing w:line="360" w:lineRule="auto"/>
        <w:ind w:left="480"/>
        <w:jc w:val="left"/>
        <w:rPr>
          <w:color w:val="000000"/>
          <w:sz w:val="24"/>
          <w:szCs w:val="24"/>
        </w:rPr>
      </w:pPr>
      <w:r>
        <w:rPr>
          <w:rFonts w:hint="eastAsia" w:eastAsia="微软雅黑"/>
          <w:color w:val="000000"/>
          <w:sz w:val="24"/>
          <w:szCs w:val="24"/>
        </w:rPr>
        <w:t>①</w:t>
      </w:r>
      <w:r>
        <w:rPr>
          <w:rFonts w:hint="eastAsia"/>
          <w:color w:val="000000"/>
          <w:sz w:val="24"/>
          <w:szCs w:val="24"/>
        </w:rPr>
        <w:t>构建孤立树</w:t>
      </w:r>
    </w:p>
    <w:p w14:paraId="66F050A8">
      <w:pPr>
        <w:spacing w:line="360" w:lineRule="auto"/>
        <w:ind w:firstLine="480" w:firstLineChars="200"/>
        <w:jc w:val="left"/>
        <w:rPr>
          <w:color w:val="000000"/>
          <w:sz w:val="24"/>
          <w:szCs w:val="24"/>
        </w:rPr>
      </w:pPr>
      <w:r>
        <w:rPr>
          <w:color w:val="000000"/>
          <w:sz w:val="24"/>
          <w:szCs w:val="24"/>
        </w:rPr>
        <w:t>对于每个子样本</w:t>
      </w:r>
      <m:oMath>
        <m:r>
          <m:rPr/>
          <w:rPr>
            <w:rFonts w:ascii="Cambria Math" w:hAnsi="Cambria Math"/>
            <w:color w:val="000000"/>
            <w:sz w:val="24"/>
            <w:szCs w:val="24"/>
          </w:rPr>
          <m:t>X</m:t>
        </m:r>
      </m:oMath>
      <w:r>
        <w:rPr>
          <w:color w:val="000000"/>
          <w:sz w:val="24"/>
          <w:szCs w:val="24"/>
        </w:rPr>
        <w:t>，构建一棵孤立树。孤立树的构建过程为：随机选择一个特征</w:t>
      </w:r>
      <m:oMath>
        <m:sSub>
          <m:sSubPr>
            <m:ctrlPr>
              <w:rPr>
                <w:rFonts w:ascii="Cambria Math" w:hAnsi="Cambria Math"/>
                <w:i/>
                <w:color w:val="000000"/>
                <w:sz w:val="24"/>
                <w:szCs w:val="24"/>
              </w:rPr>
            </m:ctrlPr>
          </m:sSubPr>
          <m:e>
            <m:r>
              <m:rPr/>
              <w:rPr>
                <w:rFonts w:ascii="Cambria Math" w:hAnsi="Cambria Math"/>
                <w:color w:val="000000"/>
                <w:sz w:val="24"/>
                <w:szCs w:val="24"/>
              </w:rPr>
              <m:t>x</m:t>
            </m:r>
            <m:ctrlPr>
              <w:rPr>
                <w:rFonts w:ascii="Cambria Math" w:hAnsi="Cambria Math"/>
                <w:i/>
                <w:color w:val="000000"/>
                <w:sz w:val="24"/>
                <w:szCs w:val="24"/>
              </w:rPr>
            </m:ctrlPr>
          </m:e>
          <m:sub>
            <m:r>
              <m:rPr/>
              <w:rPr>
                <w:rFonts w:ascii="Cambria Math" w:hAnsi="Cambria Math"/>
                <w:color w:val="000000"/>
                <w:sz w:val="24"/>
                <w:szCs w:val="24"/>
              </w:rPr>
              <m:t>i</m:t>
            </m:r>
            <m:ctrlPr>
              <w:rPr>
                <w:rFonts w:ascii="Cambria Math" w:hAnsi="Cambria Math"/>
                <w:i/>
                <w:color w:val="000000"/>
                <w:sz w:val="24"/>
                <w:szCs w:val="24"/>
              </w:rPr>
            </m:ctrlPr>
          </m:sub>
        </m:sSub>
      </m:oMath>
      <w:r>
        <w:rPr>
          <w:rFonts w:hint="eastAsia"/>
          <w:color w:val="000000"/>
          <w:sz w:val="24"/>
          <w:szCs w:val="24"/>
        </w:rPr>
        <w:t>；</w:t>
      </w:r>
      <w:r>
        <w:rPr>
          <w:color w:val="000000"/>
          <w:sz w:val="24"/>
          <w:szCs w:val="24"/>
        </w:rPr>
        <w:t>在该特征</w:t>
      </w:r>
      <m:oMath>
        <m:sSub>
          <m:sSubPr>
            <m:ctrlPr>
              <w:rPr>
                <w:rFonts w:ascii="Cambria Math" w:hAnsi="Cambria Math"/>
                <w:i/>
                <w:color w:val="000000"/>
                <w:sz w:val="24"/>
                <w:szCs w:val="24"/>
              </w:rPr>
            </m:ctrlPr>
          </m:sSubPr>
          <m:e>
            <m:r>
              <m:rPr/>
              <w:rPr>
                <w:rFonts w:ascii="Cambria Math" w:hAnsi="Cambria Math"/>
                <w:color w:val="000000"/>
                <w:sz w:val="24"/>
                <w:szCs w:val="24"/>
              </w:rPr>
              <m:t>x</m:t>
            </m:r>
            <m:ctrlPr>
              <w:rPr>
                <w:rFonts w:ascii="Cambria Math" w:hAnsi="Cambria Math"/>
                <w:i/>
                <w:color w:val="000000"/>
                <w:sz w:val="24"/>
                <w:szCs w:val="24"/>
              </w:rPr>
            </m:ctrlPr>
          </m:e>
          <m:sub>
            <m:r>
              <m:rPr/>
              <w:rPr>
                <w:rFonts w:ascii="Cambria Math" w:hAnsi="Cambria Math"/>
                <w:color w:val="000000"/>
                <w:sz w:val="24"/>
                <w:szCs w:val="24"/>
              </w:rPr>
              <m:t>i</m:t>
            </m:r>
            <m:ctrlPr>
              <w:rPr>
                <w:rFonts w:ascii="Cambria Math" w:hAnsi="Cambria Math"/>
                <w:i/>
                <w:color w:val="000000"/>
                <w:sz w:val="24"/>
                <w:szCs w:val="24"/>
              </w:rPr>
            </m:ctrlPr>
          </m:sub>
        </m:sSub>
      </m:oMath>
      <w:r>
        <w:rPr>
          <w:color w:val="000000"/>
          <w:sz w:val="24"/>
          <w:szCs w:val="24"/>
        </w:rPr>
        <w:t>的最大值和最小值之间随机选择一个分割值</w:t>
      </w:r>
      <m:oMath>
        <m:r>
          <m:rPr/>
          <w:rPr>
            <w:rFonts w:ascii="Cambria Math" w:hAnsi="Cambria Math"/>
            <w:color w:val="000000"/>
            <w:sz w:val="24"/>
            <w:szCs w:val="24"/>
          </w:rPr>
          <m:t>t</m:t>
        </m:r>
      </m:oMath>
      <w:r>
        <w:rPr>
          <w:rFonts w:hint="eastAsia"/>
          <w:color w:val="000000"/>
          <w:sz w:val="24"/>
          <w:szCs w:val="24"/>
        </w:rPr>
        <w:t>；</w:t>
      </w:r>
      <w:r>
        <w:rPr>
          <w:color w:val="000000"/>
          <w:sz w:val="24"/>
          <w:szCs w:val="24"/>
        </w:rPr>
        <w:t>根据</w:t>
      </w:r>
      <m:oMath>
        <m:r>
          <m:rPr/>
          <w:rPr>
            <w:rFonts w:ascii="Cambria Math" w:hAnsi="Cambria Math"/>
            <w:color w:val="000000"/>
            <w:sz w:val="24"/>
            <w:szCs w:val="24"/>
          </w:rPr>
          <m:t>t</m:t>
        </m:r>
      </m:oMath>
      <w:r>
        <w:rPr>
          <w:color w:val="000000"/>
          <w:sz w:val="24"/>
          <w:szCs w:val="24"/>
        </w:rPr>
        <w:t>将数据集分成两部分，直到树中的节点达到预设的最大高度，或者节点内的数据不能再被分割（即节点内部数据少于2）。</w:t>
      </w:r>
    </w:p>
    <w:p w14:paraId="2C532568">
      <w:pPr>
        <w:spacing w:line="360" w:lineRule="auto"/>
        <w:ind w:left="480"/>
        <w:jc w:val="left"/>
        <w:rPr>
          <w:color w:val="000000"/>
          <w:sz w:val="24"/>
          <w:szCs w:val="24"/>
        </w:rPr>
      </w:pPr>
      <w:r>
        <w:rPr>
          <w:rFonts w:hint="eastAsia" w:eastAsia="微软雅黑"/>
          <w:color w:val="000000"/>
          <w:sz w:val="24"/>
          <w:szCs w:val="24"/>
        </w:rPr>
        <w:t>②</w:t>
      </w:r>
      <w:r>
        <w:rPr>
          <w:rFonts w:hint="eastAsia"/>
          <w:color w:val="000000"/>
          <w:sz w:val="24"/>
          <w:szCs w:val="24"/>
        </w:rPr>
        <w:t>计算路径：</w:t>
      </w:r>
      <w:r>
        <w:rPr>
          <w:rFonts w:cs="宋体"/>
          <w:sz w:val="24"/>
          <w:szCs w:val="24"/>
        </w:rPr>
        <w:t>对于每个数据点</w:t>
      </w:r>
      <m:oMath>
        <m:r>
          <m:rPr/>
          <w:rPr>
            <w:rFonts w:ascii="Cambria Math" w:hAnsi="Cambria Math" w:cs="宋体"/>
            <w:sz w:val="24"/>
            <w:szCs w:val="24"/>
          </w:rPr>
          <m:t>x</m:t>
        </m:r>
      </m:oMath>
      <w:r>
        <w:rPr>
          <w:rFonts w:cs="宋体"/>
          <w:sz w:val="24"/>
          <w:szCs w:val="24"/>
        </w:rPr>
        <w:t>，在孤立树中从根节点到达一个叶子节点的路径被定义为该点的路径长度</w:t>
      </w:r>
      <m:oMath>
        <m:r>
          <m:rPr/>
          <w:rPr>
            <w:rFonts w:ascii="Cambria Math" w:hAnsi="Cambria Math" w:cs="宋体"/>
            <w:sz w:val="24"/>
            <w:szCs w:val="24"/>
          </w:rPr>
          <m:t>ℎ(x)</m:t>
        </m:r>
      </m:oMath>
      <w:r>
        <w:rPr>
          <w:rFonts w:hint="eastAsia" w:cs="宋体"/>
          <w:iCs/>
          <w:sz w:val="24"/>
          <w:szCs w:val="24"/>
        </w:rPr>
        <w:t>。</w:t>
      </w:r>
    </w:p>
    <w:p w14:paraId="0CCEE199">
      <w:pPr>
        <w:spacing w:line="360" w:lineRule="auto"/>
        <w:ind w:left="480"/>
        <w:jc w:val="left"/>
        <w:rPr>
          <w:color w:val="000000"/>
          <w:sz w:val="24"/>
          <w:szCs w:val="24"/>
        </w:rPr>
      </w:pPr>
      <w:r>
        <w:rPr>
          <w:rFonts w:hint="eastAsia" w:eastAsia="微软雅黑" w:cs="宋体"/>
          <w:iCs/>
          <w:sz w:val="24"/>
          <w:szCs w:val="24"/>
        </w:rPr>
        <w:t>③</w:t>
      </w:r>
      <w:r>
        <w:rPr>
          <w:rFonts w:hint="eastAsia" w:cs="宋体"/>
          <w:iCs/>
          <w:sz w:val="24"/>
          <w:szCs w:val="24"/>
        </w:rPr>
        <w:t>异常得分</w:t>
      </w:r>
    </w:p>
    <w:p w14:paraId="77B163C0">
      <w:pPr>
        <w:spacing w:line="360" w:lineRule="auto"/>
        <w:ind w:firstLine="480" w:firstLineChars="200"/>
        <w:jc w:val="left"/>
        <w:rPr>
          <w:rFonts w:cs="宋体"/>
          <w:sz w:val="24"/>
          <w:szCs w:val="24"/>
        </w:rPr>
      </w:pPr>
      <w:r>
        <w:rPr>
          <w:rFonts w:cs="宋体"/>
          <w:sz w:val="24"/>
          <w:szCs w:val="24"/>
        </w:rPr>
        <w:t>数据点</w:t>
      </w:r>
      <m:oMath>
        <m:r>
          <m:rPr/>
          <w:rPr>
            <w:rFonts w:ascii="Cambria Math" w:hAnsi="Cambria Math" w:cs="宋体"/>
            <w:sz w:val="24"/>
            <w:szCs w:val="24"/>
          </w:rPr>
          <m:t>x</m:t>
        </m:r>
      </m:oMath>
      <w:r>
        <w:rPr>
          <w:rFonts w:cs="宋体"/>
          <w:sz w:val="24"/>
          <w:szCs w:val="24"/>
        </w:rPr>
        <w:t>的异常得分可以根据其在所有树中的平均路径长度来计算。异常得分公式为：</w:t>
      </w:r>
    </w:p>
    <w:p w14:paraId="6B4CAD4A">
      <w:pPr>
        <w:spacing w:line="360" w:lineRule="auto"/>
        <w:jc w:val="left"/>
        <w:rPr>
          <w:rFonts w:cs="宋体"/>
          <w:iCs/>
          <w:sz w:val="24"/>
          <w:szCs w:val="24"/>
        </w:rPr>
      </w:pPr>
      <m:oMathPara>
        <m:oMath>
          <m:r>
            <m:rPr/>
            <w:rPr>
              <w:rFonts w:ascii="Cambria Math" w:hAnsi="Cambria Math" w:cs="宋体"/>
              <w:sz w:val="24"/>
              <w:szCs w:val="24"/>
            </w:rPr>
            <m:t>s(x,n)=</m:t>
          </m:r>
          <m:sSup>
            <m:sSupPr>
              <m:ctrlPr>
                <w:rPr>
                  <w:rFonts w:ascii="Cambria Math" w:hAnsi="Cambria Math" w:cs="宋体"/>
                  <w:i/>
                  <w:iCs/>
                  <w:sz w:val="24"/>
                  <w:szCs w:val="24"/>
                </w:rPr>
              </m:ctrlPr>
            </m:sSupPr>
            <m:e>
              <m:r>
                <m:rPr/>
                <w:rPr>
                  <w:rFonts w:ascii="Cambria Math" w:hAnsi="Cambria Math" w:cs="宋体"/>
                  <w:sz w:val="24"/>
                  <w:szCs w:val="24"/>
                </w:rPr>
                <m:t>2</m:t>
              </m:r>
              <m:ctrlPr>
                <w:rPr>
                  <w:rFonts w:ascii="Cambria Math" w:hAnsi="Cambria Math" w:cs="宋体"/>
                  <w:i/>
                  <w:iCs/>
                  <w:sz w:val="24"/>
                  <w:szCs w:val="24"/>
                </w:rPr>
              </m:ctrlPr>
            </m:e>
            <m:sup>
              <m:r>
                <m:rPr/>
                <w:rPr>
                  <w:rFonts w:ascii="Cambria Math" w:hAnsi="Cambria Math" w:cs="宋体"/>
                  <w:sz w:val="24"/>
                  <w:szCs w:val="24"/>
                </w:rPr>
                <m:t>−</m:t>
              </m:r>
              <m:f>
                <m:fPr>
                  <m:ctrlPr>
                    <w:rPr>
                      <w:rFonts w:ascii="Cambria Math" w:hAnsi="Cambria Math" w:cs="宋体"/>
                      <w:i/>
                      <w:iCs/>
                      <w:sz w:val="24"/>
                      <w:szCs w:val="24"/>
                    </w:rPr>
                  </m:ctrlPr>
                </m:fPr>
                <m:num>
                  <m:r>
                    <m:rPr/>
                    <w:rPr>
                      <w:rFonts w:ascii="Cambria Math" w:hAnsi="Cambria Math" w:cs="宋体"/>
                      <w:sz w:val="24"/>
                      <w:szCs w:val="24"/>
                    </w:rPr>
                    <m:t>E(ℎ(x))</m:t>
                  </m:r>
                  <m:ctrlPr>
                    <w:rPr>
                      <w:rFonts w:ascii="Cambria Math" w:hAnsi="Cambria Math" w:cs="宋体"/>
                      <w:i/>
                      <w:iCs/>
                      <w:sz w:val="24"/>
                      <w:szCs w:val="24"/>
                    </w:rPr>
                  </m:ctrlPr>
                </m:num>
                <m:den>
                  <m:r>
                    <m:rPr/>
                    <w:rPr>
                      <w:rFonts w:ascii="Cambria Math" w:hAnsi="Cambria Math" w:cs="宋体"/>
                      <w:sz w:val="24"/>
                      <w:szCs w:val="24"/>
                    </w:rPr>
                    <m:t>c(n)</m:t>
                  </m:r>
                  <m:ctrlPr>
                    <w:rPr>
                      <w:rFonts w:ascii="Cambria Math" w:hAnsi="Cambria Math" w:cs="宋体"/>
                      <w:i/>
                      <w:iCs/>
                      <w:sz w:val="24"/>
                      <w:szCs w:val="24"/>
                    </w:rPr>
                  </m:ctrlPr>
                </m:den>
              </m:f>
              <m:ctrlPr>
                <w:rPr>
                  <w:rFonts w:ascii="Cambria Math" w:hAnsi="Cambria Math" w:cs="宋体"/>
                  <w:i/>
                  <w:iCs/>
                  <w:sz w:val="24"/>
                  <w:szCs w:val="24"/>
                </w:rPr>
              </m:ctrlPr>
            </m:sup>
          </m:sSup>
        </m:oMath>
      </m:oMathPara>
    </w:p>
    <w:p w14:paraId="77A0E97D">
      <w:pPr>
        <w:spacing w:line="360" w:lineRule="auto"/>
        <w:ind w:firstLine="480" w:firstLineChars="200"/>
        <w:jc w:val="left"/>
        <w:rPr>
          <w:rFonts w:cs="宋体"/>
          <w:sz w:val="24"/>
          <w:szCs w:val="24"/>
        </w:rPr>
      </w:pPr>
      <w:r>
        <w:rPr>
          <w:rFonts w:hint="eastAsia" w:cs="宋体"/>
          <w:iCs/>
          <w:sz w:val="24"/>
          <w:szCs w:val="24"/>
        </w:rPr>
        <w:t>其中，</w:t>
      </w:r>
      <m:oMath>
        <m:r>
          <m:rPr>
            <m:sty m:val="p"/>
          </m:rPr>
          <w:rPr>
            <w:rFonts w:ascii="Cambria Math" w:hAnsi="Cambria Math" w:cs="宋体"/>
            <w:sz w:val="24"/>
            <w:szCs w:val="24"/>
          </w:rPr>
          <m:t>E(h(x))</m:t>
        </m:r>
      </m:oMath>
      <w:r>
        <w:rPr>
          <w:rFonts w:hint="eastAsia" w:cs="宋体"/>
          <w:iCs/>
          <w:sz w:val="24"/>
          <w:szCs w:val="24"/>
        </w:rPr>
        <w:t>是</w:t>
      </w:r>
      <w:r>
        <w:rPr>
          <w:rFonts w:cs="宋体"/>
          <w:sz w:val="24"/>
          <w:szCs w:val="24"/>
        </w:rPr>
        <w:t>在所有树中观察到的路径长度的平均值</w:t>
      </w:r>
      <w:r>
        <w:rPr>
          <w:rFonts w:hint="eastAsia" w:cs="宋体"/>
          <w:sz w:val="24"/>
          <w:szCs w:val="24"/>
        </w:rPr>
        <w:t>，</w:t>
      </w:r>
      <m:oMath>
        <m:r>
          <m:rPr>
            <m:sty m:val="p"/>
          </m:rPr>
          <w:rPr>
            <w:rFonts w:ascii="Cambria Math" w:hAnsi="Cambria Math" w:cs="宋体"/>
            <w:sz w:val="24"/>
            <w:szCs w:val="24"/>
          </w:rPr>
          <m:t>c(n)</m:t>
        </m:r>
      </m:oMath>
      <w:r>
        <w:rPr>
          <w:rFonts w:cs="宋体"/>
          <w:sz w:val="24"/>
          <w:szCs w:val="24"/>
        </w:rPr>
        <w:t>是在二叉搜索树中一个数据点的平均路径长度的标准化因子，可通过以下公式计算：</w:t>
      </w:r>
    </w:p>
    <w:p w14:paraId="732A591E">
      <w:pPr>
        <w:spacing w:line="360" w:lineRule="auto"/>
        <w:jc w:val="left"/>
        <w:rPr>
          <w:rFonts w:cs="宋体"/>
          <w:i/>
          <w:sz w:val="24"/>
          <w:szCs w:val="24"/>
        </w:rPr>
      </w:pPr>
      <m:oMathPara>
        <m:oMath>
          <m:r>
            <m:rPr/>
            <w:rPr>
              <w:rFonts w:ascii="Cambria Math" w:hAnsi="Cambria Math" w:cs="宋体"/>
              <w:sz w:val="24"/>
              <w:szCs w:val="24"/>
            </w:rPr>
            <m:t>c(n)=2H(n−1)−</m:t>
          </m:r>
          <m:f>
            <m:fPr>
              <m:ctrlPr>
                <w:rPr>
                  <w:rFonts w:ascii="Cambria Math" w:hAnsi="Cambria Math" w:cs="宋体"/>
                  <w:i/>
                  <w:iCs/>
                  <w:sz w:val="24"/>
                  <w:szCs w:val="24"/>
                </w:rPr>
              </m:ctrlPr>
            </m:fPr>
            <m:num>
              <m:r>
                <m:rPr/>
                <w:rPr>
                  <w:rFonts w:ascii="Cambria Math" w:hAnsi="Cambria Math" w:cs="宋体"/>
                  <w:sz w:val="24"/>
                  <w:szCs w:val="24"/>
                </w:rPr>
                <m:t>2(n−1)</m:t>
              </m:r>
              <m:ctrlPr>
                <w:rPr>
                  <w:rFonts w:ascii="Cambria Math" w:hAnsi="Cambria Math" w:cs="宋体"/>
                  <w:i/>
                  <w:iCs/>
                  <w:sz w:val="24"/>
                  <w:szCs w:val="24"/>
                </w:rPr>
              </m:ctrlPr>
            </m:num>
            <m:den>
              <m:r>
                <m:rPr/>
                <w:rPr>
                  <w:rFonts w:ascii="Cambria Math" w:hAnsi="Cambria Math" w:cs="宋体"/>
                  <w:sz w:val="24"/>
                  <w:szCs w:val="24"/>
                </w:rPr>
                <m:t>n</m:t>
              </m:r>
              <m:ctrlPr>
                <w:rPr>
                  <w:rFonts w:ascii="Cambria Math" w:hAnsi="Cambria Math" w:cs="宋体"/>
                  <w:i/>
                  <w:iCs/>
                  <w:sz w:val="24"/>
                  <w:szCs w:val="24"/>
                </w:rPr>
              </m:ctrlPr>
            </m:den>
          </m:f>
          <m:r>
            <m:rPr>
              <m:sty m:val="p"/>
            </m:rPr>
            <w:rPr>
              <w:rFonts w:ascii="Cambria Math" w:hAnsi="Cambria Math" w:cs="宋体"/>
              <w:sz w:val="24"/>
              <w:szCs w:val="24"/>
            </w:rPr>
            <w:br w:type="textWrapping"/>
          </m:r>
        </m:oMath>
      </m:oMathPara>
      <m:oMathPara>
        <m:oMath>
          <m:r>
            <m:rPr/>
            <w:rPr>
              <w:rFonts w:ascii="Cambria Math" w:hAnsi="Cambria Math" w:cs="宋体"/>
              <w:sz w:val="24"/>
              <w:szCs w:val="24"/>
            </w:rPr>
            <m:t>H(i)</m:t>
          </m:r>
          <m:r>
            <m:rPr/>
            <w:rPr>
              <w:rFonts w:ascii="Cambria Math" w:hAnsi="Cambria Math" w:cs="Cambria Math"/>
              <w:sz w:val="24"/>
              <w:szCs w:val="24"/>
            </w:rPr>
            <m:t>≈</m:t>
          </m:r>
          <m:r>
            <m:rPr/>
            <w:rPr>
              <w:rFonts w:ascii="Cambria Math" w:hAnsi="Cambria Math" w:cs="宋体"/>
              <w:sz w:val="24"/>
              <w:szCs w:val="24"/>
            </w:rPr>
            <m:t>ln(i)+0.5772156649</m:t>
          </m:r>
        </m:oMath>
      </m:oMathPara>
    </w:p>
    <w:p w14:paraId="3AA9C5B7">
      <w:pPr>
        <w:spacing w:line="360" w:lineRule="auto"/>
        <w:ind w:firstLine="480" w:firstLineChars="200"/>
        <w:jc w:val="left"/>
        <w:rPr>
          <w:rFonts w:cs="宋体"/>
          <w:sz w:val="24"/>
          <w:szCs w:val="24"/>
        </w:rPr>
      </w:pPr>
    </w:p>
    <w:p w14:paraId="1E12D406">
      <w:pPr>
        <w:spacing w:line="360" w:lineRule="auto"/>
        <w:ind w:firstLine="482" w:firstLineChars="200"/>
        <w:jc w:val="left"/>
        <w:rPr>
          <w:b/>
          <w:color w:val="000000"/>
          <w:sz w:val="24"/>
          <w:szCs w:val="24"/>
        </w:rPr>
      </w:pPr>
      <w:bookmarkStart w:id="34" w:name="_Hlk177553461"/>
      <w:r>
        <w:rPr>
          <w:rFonts w:hint="eastAsia"/>
          <w:b/>
          <w:color w:val="000000"/>
          <w:sz w:val="24"/>
          <w:szCs w:val="24"/>
        </w:rPr>
        <w:t>3）</w:t>
      </w:r>
      <w:r>
        <w:rPr>
          <w:b/>
          <w:color w:val="000000"/>
          <w:sz w:val="24"/>
          <w:szCs w:val="24"/>
        </w:rPr>
        <w:t>协同评估与决策</w:t>
      </w:r>
      <w:bookmarkEnd w:id="34"/>
    </w:p>
    <w:p w14:paraId="535CBC26">
      <w:pPr>
        <w:spacing w:line="360" w:lineRule="auto"/>
        <w:ind w:firstLine="480" w:firstLineChars="200"/>
        <w:jc w:val="left"/>
        <w:rPr>
          <w:bCs/>
          <w:color w:val="000000"/>
          <w:sz w:val="24"/>
          <w:szCs w:val="24"/>
        </w:rPr>
      </w:pPr>
      <w:r>
        <w:rPr>
          <w:bCs/>
          <w:color w:val="000000"/>
          <w:sz w:val="24"/>
          <w:szCs w:val="24"/>
        </w:rPr>
        <w:t>协同评估与决策</w:t>
      </w:r>
      <w:r>
        <w:rPr>
          <w:rFonts w:hint="eastAsia"/>
          <w:bCs/>
          <w:color w:val="000000"/>
          <w:sz w:val="24"/>
          <w:szCs w:val="24"/>
        </w:rPr>
        <w:t>环节用于根据侵权事件信息，评估侵权事件的影响和范围，基于侵权事件的影响和范围确定是否启动协调请求，在确定启动协调请求的情况下，确定参与协调的事件响应小组。</w:t>
      </w:r>
    </w:p>
    <w:p w14:paraId="27AAF312">
      <w:pPr>
        <w:spacing w:line="360" w:lineRule="auto"/>
        <w:ind w:firstLine="480" w:firstLineChars="200"/>
        <w:jc w:val="left"/>
        <w:rPr>
          <w:bCs/>
          <w:color w:val="000000"/>
          <w:sz w:val="24"/>
          <w:szCs w:val="24"/>
        </w:rPr>
      </w:pPr>
      <w:r>
        <w:rPr>
          <w:rFonts w:hint="eastAsia"/>
          <w:bCs/>
          <w:color w:val="000000"/>
          <w:sz w:val="24"/>
          <w:szCs w:val="24"/>
        </w:rPr>
        <w:t>在协同评估与决策环节，单个或多方IRT评估侵权事件的影响和范围决定启动协调，随后的活动可能涉及多个组织的IRT。各协同参与方IRT与协同相关的活动主要包括：了解不受自己控制的侵权事件，发起协调请求；调取相关侵权事件的所有日志及其他相关证据上报协调小组。协调小组执行以下活动来实现协调：对各协同参与方IRT的上报共享信息进行全面评估，并分析来自多个来源的信息相关性；发现异常并评估影响；必要时，及时向各协同参与方发出预警通报，如果确认涉及多个IRT的事件，则发起协调请求。</w:t>
      </w:r>
    </w:p>
    <w:p w14:paraId="643BB747">
      <w:pPr>
        <w:spacing w:line="360" w:lineRule="auto"/>
        <w:ind w:firstLine="482" w:firstLineChars="200"/>
        <w:jc w:val="left"/>
        <w:rPr>
          <w:bCs/>
          <w:color w:val="000000"/>
          <w:sz w:val="24"/>
          <w:szCs w:val="24"/>
        </w:rPr>
      </w:pPr>
      <w:r>
        <w:rPr>
          <w:b/>
          <w:bCs/>
          <w:color w:val="000000"/>
          <w:sz w:val="24"/>
          <w:szCs w:val="24"/>
        </w:rPr>
        <w:t>事件影响评估：</w:t>
      </w:r>
      <w:r>
        <w:rPr>
          <w:color w:val="000000"/>
          <w:sz w:val="24"/>
          <w:szCs w:val="24"/>
        </w:rPr>
        <w:t>对上报的异常事件信息进行全面评估，包括事件的严重程度、影响范围、潜在风险等。评估过程涉及到对事件的性质、数据类型、受影响的对象等多个维度的分析。</w:t>
      </w:r>
      <w:r>
        <w:rPr>
          <w:rFonts w:hint="eastAsia"/>
          <w:bCs/>
          <w:color w:val="000000"/>
          <w:sz w:val="24"/>
          <w:szCs w:val="24"/>
        </w:rPr>
        <w:t>评估侵权事件的影响和范围以及应参与协同的相关IRT，所有参与的IRT应收集内部相关日志和证据以支持评估，评估参与IRT可以提供的可用资源，包括系统日志以及其他类型的证据。</w:t>
      </w:r>
    </w:p>
    <w:p w14:paraId="61F31268">
      <w:pPr>
        <w:spacing w:line="360" w:lineRule="auto"/>
        <w:ind w:firstLine="482" w:firstLineChars="200"/>
        <w:jc w:val="left"/>
        <w:rPr>
          <w:color w:val="000000"/>
          <w:sz w:val="24"/>
          <w:szCs w:val="24"/>
        </w:rPr>
      </w:pPr>
      <w:r>
        <w:rPr>
          <w:b/>
          <w:bCs/>
          <w:color w:val="000000"/>
          <w:sz w:val="24"/>
          <w:szCs w:val="24"/>
        </w:rPr>
        <w:t>决策制定：</w:t>
      </w:r>
      <w:r>
        <w:rPr>
          <w:color w:val="000000"/>
          <w:sz w:val="24"/>
          <w:szCs w:val="24"/>
        </w:rPr>
        <w:t>根据事件评估的结果，系统将决定是否需要启动协调请求，制定事件响应计划。决策制定过程需要考虑事件的紧急程度、可能的影响、资源分配等因素，确保响应计划的科学性和有效性。</w:t>
      </w:r>
    </w:p>
    <w:p w14:paraId="45160409">
      <w:pPr>
        <w:spacing w:line="360" w:lineRule="auto"/>
        <w:ind w:firstLine="482" w:firstLineChars="200"/>
        <w:jc w:val="left"/>
        <w:rPr>
          <w:color w:val="000000"/>
          <w:sz w:val="24"/>
          <w:szCs w:val="24"/>
        </w:rPr>
      </w:pPr>
      <w:r>
        <w:rPr>
          <w:b/>
          <w:bCs/>
          <w:color w:val="000000"/>
          <w:sz w:val="24"/>
          <w:szCs w:val="24"/>
        </w:rPr>
        <w:t>协调请求启动：</w:t>
      </w:r>
      <w:r>
        <w:rPr>
          <w:color w:val="000000"/>
          <w:sz w:val="24"/>
          <w:szCs w:val="24"/>
        </w:rPr>
        <w:t>如果事件严重性达到一定级别，系统会自动启动协调请求，通知相关协同参与方，并组建事件响应小组。系统会根据事件的性质和规模，动态调整协调请求的范围和参与方。</w:t>
      </w:r>
    </w:p>
    <w:p w14:paraId="78A5A874">
      <w:pPr>
        <w:spacing w:line="360" w:lineRule="auto"/>
        <w:ind w:firstLine="482" w:firstLineChars="200"/>
        <w:jc w:val="left"/>
        <w:rPr>
          <w:color w:val="000000"/>
          <w:sz w:val="24"/>
          <w:szCs w:val="24"/>
        </w:rPr>
      </w:pPr>
      <w:r>
        <w:rPr>
          <w:b/>
          <w:bCs/>
          <w:color w:val="000000"/>
          <w:sz w:val="24"/>
          <w:szCs w:val="24"/>
        </w:rPr>
        <w:t>技术实现：</w:t>
      </w:r>
      <w:r>
        <w:rPr>
          <w:color w:val="000000"/>
          <w:sz w:val="24"/>
          <w:szCs w:val="24"/>
        </w:rPr>
        <w:t>事件分析模型：引入机器学习模型和专家系统，对上报的事件进行多维度分析，得出事件的严重程度和影响范围</w:t>
      </w:r>
      <w:r>
        <w:rPr>
          <w:rFonts w:hint="eastAsia"/>
          <w:color w:val="000000"/>
          <w:sz w:val="24"/>
          <w:szCs w:val="24"/>
        </w:rPr>
        <w:t>；</w:t>
      </w:r>
      <w:r>
        <w:rPr>
          <w:color w:val="000000"/>
          <w:sz w:val="24"/>
          <w:szCs w:val="24"/>
        </w:rPr>
        <w:t>决策引擎：基于规则引擎和机器学习算法，自动生成事件响应计划，包括调查、取证、处理等环节，为事件处理提供指导</w:t>
      </w:r>
      <w:r>
        <w:rPr>
          <w:rFonts w:hint="eastAsia"/>
          <w:color w:val="000000"/>
          <w:sz w:val="24"/>
          <w:szCs w:val="24"/>
        </w:rPr>
        <w:t>；</w:t>
      </w:r>
      <w:r>
        <w:rPr>
          <w:color w:val="000000"/>
          <w:sz w:val="24"/>
          <w:szCs w:val="24"/>
        </w:rPr>
        <w:t>实时协作：系统支持实时协作，确保各方能够同步决策过程，并在需要时进行沟通和调整。</w:t>
      </w:r>
    </w:p>
    <w:p w14:paraId="063C6C85">
      <w:pPr>
        <w:spacing w:line="360" w:lineRule="auto"/>
        <w:ind w:firstLine="482" w:firstLineChars="200"/>
        <w:jc w:val="left"/>
        <w:rPr>
          <w:b/>
          <w:color w:val="000000"/>
          <w:sz w:val="24"/>
          <w:szCs w:val="24"/>
        </w:rPr>
      </w:pPr>
      <w:r>
        <w:rPr>
          <w:rFonts w:hint="eastAsia"/>
          <w:b/>
          <w:color w:val="000000"/>
          <w:sz w:val="24"/>
          <w:szCs w:val="24"/>
        </w:rPr>
        <w:t>4）</w:t>
      </w:r>
      <w:r>
        <w:rPr>
          <w:b/>
          <w:color w:val="000000"/>
          <w:sz w:val="24"/>
          <w:szCs w:val="24"/>
        </w:rPr>
        <w:t>协同响应</w:t>
      </w:r>
    </w:p>
    <w:p w14:paraId="571BDFE4">
      <w:pPr>
        <w:spacing w:line="360" w:lineRule="auto"/>
        <w:ind w:firstLine="480" w:firstLineChars="200"/>
        <w:jc w:val="left"/>
        <w:rPr>
          <w:bCs/>
          <w:color w:val="000000"/>
          <w:sz w:val="24"/>
          <w:szCs w:val="24"/>
        </w:rPr>
      </w:pPr>
      <w:r>
        <w:rPr>
          <w:bCs/>
          <w:color w:val="000000"/>
          <w:sz w:val="24"/>
          <w:szCs w:val="24"/>
        </w:rPr>
        <w:t>协同响应</w:t>
      </w:r>
      <w:r>
        <w:rPr>
          <w:rFonts w:hint="eastAsia"/>
          <w:bCs/>
          <w:color w:val="000000"/>
          <w:sz w:val="24"/>
          <w:szCs w:val="24"/>
        </w:rPr>
        <w:t>环节用于事件响应小组共同确定协调请求的事件响应计划，以供事件响应小组实施事件响应计划。协同响应阶段仅涉及在评估和决策阶段决定参与协调的IRT。所有参与的IRT共同确定协调的事件响应计划，然后在各自组织中相应地实施各自负责的部分。</w:t>
      </w:r>
    </w:p>
    <w:p w14:paraId="636902CC">
      <w:pPr>
        <w:spacing w:line="360" w:lineRule="auto"/>
        <w:ind w:firstLine="480" w:firstLineChars="200"/>
        <w:jc w:val="left"/>
        <w:rPr>
          <w:bCs/>
          <w:color w:val="000000"/>
          <w:sz w:val="24"/>
          <w:szCs w:val="24"/>
        </w:rPr>
      </w:pPr>
      <w:r>
        <w:rPr>
          <w:rFonts w:hint="eastAsia"/>
          <w:bCs/>
          <w:color w:val="000000"/>
          <w:sz w:val="24"/>
          <w:szCs w:val="24"/>
        </w:rPr>
        <w:t>在</w:t>
      </w:r>
      <w:r>
        <w:rPr>
          <w:bCs/>
          <w:color w:val="000000"/>
          <w:sz w:val="24"/>
          <w:szCs w:val="24"/>
        </w:rPr>
        <w:t>协同响应</w:t>
      </w:r>
      <w:r>
        <w:rPr>
          <w:rFonts w:hint="eastAsia"/>
          <w:bCs/>
          <w:color w:val="000000"/>
          <w:sz w:val="24"/>
          <w:szCs w:val="24"/>
        </w:rPr>
        <w:t>环节，各协同参与方IRT与协同相关的活动主要包括：积极参与协调侵权事件响应计划的制定，将内部调查的相关证明信息和材料进行共享，并对正在制定的计划的适用性和有效性提供反馈；依据协调事件响应计划采取响应措施，一方面响应措施尽可能符合本组织内部标准或要求，另一方面更新内部响应进度以保证满足整体预期。</w:t>
      </w:r>
    </w:p>
    <w:p w14:paraId="4E9D2533">
      <w:pPr>
        <w:spacing w:line="360" w:lineRule="auto"/>
        <w:ind w:firstLine="480" w:firstLineChars="200"/>
        <w:jc w:val="left"/>
        <w:rPr>
          <w:bCs/>
          <w:color w:val="000000"/>
          <w:sz w:val="24"/>
          <w:szCs w:val="24"/>
        </w:rPr>
      </w:pPr>
      <w:r>
        <w:rPr>
          <w:bCs/>
          <w:color w:val="000000"/>
          <w:sz w:val="24"/>
          <w:szCs w:val="24"/>
        </w:rPr>
        <w:t>在侵权事件解决后，根据需要为事后协调活动提供支持。协调小组执行以下活动来实现协调：在制定和实施协调的事件响应计划期间，提供技术支持并解决多个组织IRT之间的障碍</w:t>
      </w:r>
      <w:r>
        <w:rPr>
          <w:rFonts w:hint="eastAsia"/>
          <w:bCs/>
          <w:color w:val="000000"/>
          <w:sz w:val="24"/>
          <w:szCs w:val="24"/>
        </w:rPr>
        <w:t>；监督总体响应进度并协调意外问题；在所需的事后协调活动中发挥关键作用，例如进一步的联合调查，向全体IRT发布通告等。</w:t>
      </w:r>
    </w:p>
    <w:p w14:paraId="7DA8EE3D">
      <w:pPr>
        <w:spacing w:line="360" w:lineRule="auto"/>
        <w:ind w:firstLine="482" w:firstLineChars="200"/>
        <w:jc w:val="left"/>
        <w:rPr>
          <w:color w:val="000000"/>
          <w:sz w:val="24"/>
          <w:szCs w:val="24"/>
        </w:rPr>
      </w:pPr>
      <w:r>
        <w:rPr>
          <w:b/>
          <w:bCs/>
          <w:color w:val="000000"/>
          <w:sz w:val="24"/>
          <w:szCs w:val="24"/>
        </w:rPr>
        <w:t>事件响应计划</w:t>
      </w:r>
      <w:r>
        <w:rPr>
          <w:rFonts w:hint="eastAsia"/>
          <w:b/>
          <w:bCs/>
          <w:color w:val="000000"/>
          <w:sz w:val="24"/>
          <w:szCs w:val="24"/>
        </w:rPr>
        <w:t>和</w:t>
      </w:r>
      <w:r>
        <w:rPr>
          <w:b/>
          <w:bCs/>
          <w:color w:val="000000"/>
          <w:sz w:val="24"/>
          <w:szCs w:val="24"/>
        </w:rPr>
        <w:t>实施：</w:t>
      </w:r>
      <w:r>
        <w:rPr>
          <w:color w:val="000000"/>
          <w:sz w:val="24"/>
          <w:szCs w:val="24"/>
        </w:rPr>
        <w:t>事件响应小组根据系统生成的响应计划，分工合作，执行事件处理。处理过程包括事件调查、取证、漏洞修复、数据恢复等多个环节。系统提供了事件处理的工具和技术支持，如日志分析工具、数据恢复工具等。</w:t>
      </w:r>
    </w:p>
    <w:p w14:paraId="54C89CC2">
      <w:pPr>
        <w:spacing w:line="360" w:lineRule="auto"/>
        <w:ind w:firstLine="480" w:firstLineChars="200"/>
        <w:jc w:val="left"/>
        <w:rPr>
          <w:color w:val="000000"/>
          <w:sz w:val="24"/>
          <w:szCs w:val="24"/>
        </w:rPr>
      </w:pPr>
      <w:r>
        <w:rPr>
          <w:color w:val="000000"/>
          <w:sz w:val="24"/>
          <w:szCs w:val="24"/>
        </w:rPr>
        <w:t>事件响应小组</w:t>
      </w:r>
      <w:r>
        <w:rPr>
          <w:rFonts w:hint="eastAsia"/>
          <w:color w:val="000000"/>
          <w:sz w:val="24"/>
          <w:szCs w:val="24"/>
        </w:rPr>
        <w:t>实施侵权事件协同响应计划，以实现对事件的抑制、消除和恢复。每个参与的IRT应遵循内部标准，根据预定计划的要求在各自组织内采取响应活动。此外，每个参与的IRT应向所有参与的IRT及时更新其内部响应进度，以满足整体预期，并在必要时对协调的事件响应计划进行调整。</w:t>
      </w:r>
    </w:p>
    <w:p w14:paraId="2F32AF65">
      <w:pPr>
        <w:spacing w:line="360" w:lineRule="auto"/>
        <w:ind w:firstLine="482" w:firstLineChars="200"/>
        <w:jc w:val="left"/>
        <w:rPr>
          <w:color w:val="000000"/>
          <w:sz w:val="24"/>
          <w:szCs w:val="24"/>
        </w:rPr>
      </w:pPr>
      <w:r>
        <w:rPr>
          <w:b/>
          <w:bCs/>
          <w:color w:val="000000"/>
          <w:sz w:val="24"/>
          <w:szCs w:val="24"/>
        </w:rPr>
        <w:t>实时协同：</w:t>
      </w:r>
      <w:r>
        <w:rPr>
          <w:color w:val="000000"/>
          <w:sz w:val="24"/>
          <w:szCs w:val="24"/>
        </w:rPr>
        <w:t>在事件处理过程中，系统提供实时的协同支持，包括信息共享、进度跟踪、策略调整等。系统支持在线协同处理，确保各参与方能够及时了解事件处理的进展，并根据需要调整处理策略。</w:t>
      </w:r>
    </w:p>
    <w:p w14:paraId="467F8544">
      <w:pPr>
        <w:spacing w:line="360" w:lineRule="auto"/>
        <w:ind w:firstLine="482" w:firstLineChars="200"/>
        <w:jc w:val="left"/>
        <w:rPr>
          <w:color w:val="000000"/>
          <w:sz w:val="24"/>
          <w:szCs w:val="24"/>
        </w:rPr>
      </w:pPr>
      <w:r>
        <w:rPr>
          <w:b/>
          <w:bCs/>
          <w:color w:val="000000"/>
          <w:sz w:val="24"/>
          <w:szCs w:val="24"/>
        </w:rPr>
        <w:t>事件调查与取证：</w:t>
      </w:r>
      <w:r>
        <w:rPr>
          <w:color w:val="000000"/>
          <w:sz w:val="24"/>
          <w:szCs w:val="24"/>
        </w:rPr>
        <w:t>系统自动调取相关的日志和数据，进行事件的调查和取证，为后续的处理和追责提供依据。系统支持多种取证方式，包括数据日志分析、流量监控、行为分析等。</w:t>
      </w:r>
      <w:r>
        <w:rPr>
          <w:rFonts w:hint="eastAsia"/>
          <w:bCs/>
          <w:color w:val="000000"/>
          <w:sz w:val="24"/>
          <w:szCs w:val="24"/>
        </w:rPr>
        <w:t>对侵权事件进行联合调查，所有参与的IRT应进行内部调查，并按需共享必要的证明信息和材料。解决事件后，考虑是否需要进行事后协调活动，包括联合进行深入调查和向全体IRT发出警告通报。</w:t>
      </w:r>
    </w:p>
    <w:p w14:paraId="252857CC">
      <w:pPr>
        <w:spacing w:line="360" w:lineRule="auto"/>
        <w:ind w:firstLine="482" w:firstLineChars="200"/>
        <w:jc w:val="left"/>
        <w:rPr>
          <w:color w:val="000000"/>
          <w:sz w:val="24"/>
          <w:szCs w:val="24"/>
        </w:rPr>
      </w:pPr>
      <w:r>
        <w:rPr>
          <w:b/>
          <w:bCs/>
          <w:color w:val="000000"/>
          <w:sz w:val="24"/>
          <w:szCs w:val="24"/>
        </w:rPr>
        <w:t>技术实现：</w:t>
      </w:r>
      <w:r>
        <w:rPr>
          <w:color w:val="000000"/>
          <w:sz w:val="24"/>
          <w:szCs w:val="24"/>
        </w:rPr>
        <w:t>在线协同平台：搭建在线协同处理平台，集成即时通讯、文件共享、事件跟踪等功能，支持事件响应小组的协同工作</w:t>
      </w:r>
      <w:r>
        <w:rPr>
          <w:rFonts w:hint="eastAsia"/>
          <w:color w:val="000000"/>
          <w:sz w:val="24"/>
          <w:szCs w:val="24"/>
        </w:rPr>
        <w:t>；</w:t>
      </w:r>
      <w:r>
        <w:rPr>
          <w:color w:val="000000"/>
          <w:sz w:val="24"/>
          <w:szCs w:val="24"/>
        </w:rPr>
        <w:t>自动化处理工具：引入自动化处理工具，如脚本执行、自动化分析等，提高事件处理的效率，减少人工干预</w:t>
      </w:r>
      <w:r>
        <w:rPr>
          <w:rFonts w:hint="eastAsia"/>
          <w:color w:val="000000"/>
          <w:sz w:val="24"/>
          <w:szCs w:val="24"/>
        </w:rPr>
        <w:t>；</w:t>
      </w:r>
      <w:r>
        <w:rPr>
          <w:color w:val="000000"/>
          <w:sz w:val="24"/>
          <w:szCs w:val="24"/>
        </w:rPr>
        <w:t>取证与审计：系统支持多种取证方式，并对事件处理过程进行详细的日志记录，确保事件的可追溯性和合规性。</w:t>
      </w:r>
    </w:p>
    <w:p w14:paraId="17BCFBA3">
      <w:pPr>
        <w:pStyle w:val="239"/>
        <w:spacing w:line="360" w:lineRule="auto"/>
        <w:ind w:left="420" w:firstLine="0" w:firstLineChars="0"/>
        <w:jc w:val="left"/>
        <w:rPr>
          <w:b/>
          <w:bCs/>
          <w:color w:val="000000"/>
          <w:sz w:val="24"/>
          <w:szCs w:val="24"/>
        </w:rPr>
      </w:pPr>
      <w:r>
        <w:rPr>
          <w:rFonts w:hint="eastAsia"/>
          <w:b/>
          <w:bCs/>
          <w:color w:val="000000"/>
          <w:sz w:val="24"/>
          <w:szCs w:val="24"/>
        </w:rPr>
        <w:t>5）</w:t>
      </w:r>
      <w:r>
        <w:rPr>
          <w:b/>
          <w:bCs/>
          <w:color w:val="000000"/>
          <w:sz w:val="24"/>
          <w:szCs w:val="24"/>
        </w:rPr>
        <w:t>协同经验总结</w:t>
      </w:r>
    </w:p>
    <w:p w14:paraId="480E5D7A">
      <w:pPr>
        <w:spacing w:line="360" w:lineRule="auto"/>
        <w:ind w:firstLine="480" w:firstLineChars="200"/>
        <w:jc w:val="left"/>
        <w:rPr>
          <w:bCs/>
          <w:color w:val="000000"/>
          <w:sz w:val="24"/>
          <w:szCs w:val="24"/>
        </w:rPr>
      </w:pPr>
      <w:r>
        <w:rPr>
          <w:bCs/>
          <w:color w:val="000000"/>
          <w:sz w:val="24"/>
          <w:szCs w:val="24"/>
        </w:rPr>
        <w:t>协同经验总结</w:t>
      </w:r>
      <w:r>
        <w:rPr>
          <w:rFonts w:hint="eastAsia"/>
          <w:bCs/>
          <w:color w:val="000000"/>
          <w:sz w:val="24"/>
          <w:szCs w:val="24"/>
        </w:rPr>
        <w:t>环节</w:t>
      </w:r>
      <w:r>
        <w:rPr>
          <w:bCs/>
          <w:color w:val="000000"/>
          <w:sz w:val="24"/>
          <w:szCs w:val="24"/>
        </w:rPr>
        <w:t>在事件处理完成后，负责对整个事件处理过程进行评估和总结，并将经验教训纳入系统的知识库，为未来的事件处理提供参考和改进建议。</w:t>
      </w:r>
    </w:p>
    <w:p w14:paraId="6A24F32D">
      <w:pPr>
        <w:spacing w:line="360" w:lineRule="auto"/>
        <w:ind w:firstLine="480" w:firstLineChars="200"/>
        <w:jc w:val="left"/>
        <w:rPr>
          <w:bCs/>
          <w:color w:val="000000"/>
          <w:sz w:val="24"/>
          <w:szCs w:val="24"/>
        </w:rPr>
      </w:pPr>
      <w:r>
        <w:rPr>
          <w:rFonts w:hint="eastAsia"/>
          <w:bCs/>
          <w:color w:val="000000"/>
          <w:sz w:val="24"/>
          <w:szCs w:val="24"/>
        </w:rPr>
        <w:t>在协同经验总结阶段，单个组织或多个组织共同评估事件响应过程，尤其是协调过程。各IRT参与审查该过程，识别并记录从协调中汲取的教训，并以连续迭代的方式改进侵权事件响应和协调过程。活动主要包括：评审、识别和改进个人信息处理、个人信息流转过程中的安全控制以及侵权事件协调响应过程；评审现有策略、规则、流程、工具等在安全事件响应全过程中的有效性，并进行适当调整；对参与的IRT团队表现和有效性进行综合评价；对侵权事件的易发环节加强重点布控，防止类似侵权事件的二次发生。</w:t>
      </w:r>
    </w:p>
    <w:p w14:paraId="2691E7BB">
      <w:pPr>
        <w:spacing w:line="360" w:lineRule="auto"/>
        <w:ind w:firstLine="482" w:firstLineChars="200"/>
        <w:jc w:val="left"/>
        <w:rPr>
          <w:color w:val="000000"/>
          <w:sz w:val="24"/>
          <w:szCs w:val="24"/>
        </w:rPr>
      </w:pPr>
      <w:r>
        <w:rPr>
          <w:b/>
          <w:bCs/>
          <w:color w:val="000000"/>
          <w:sz w:val="24"/>
          <w:szCs w:val="24"/>
        </w:rPr>
        <w:t>事件处理效果评估：</w:t>
      </w:r>
      <w:r>
        <w:rPr>
          <w:color w:val="000000"/>
          <w:sz w:val="24"/>
          <w:szCs w:val="24"/>
        </w:rPr>
        <w:t>对事件处理的效果进行全面评估，包括响应速度、处理效果、参与方的协同表现等。通过评估发现流程中的不足之处，并提出改进建议。</w:t>
      </w:r>
    </w:p>
    <w:p w14:paraId="4673B75E">
      <w:pPr>
        <w:spacing w:line="360" w:lineRule="auto"/>
        <w:ind w:firstLine="482" w:firstLineChars="200"/>
        <w:jc w:val="left"/>
        <w:rPr>
          <w:color w:val="000000"/>
          <w:sz w:val="24"/>
          <w:szCs w:val="24"/>
        </w:rPr>
      </w:pPr>
      <w:r>
        <w:rPr>
          <w:b/>
          <w:bCs/>
          <w:color w:val="000000"/>
          <w:sz w:val="24"/>
          <w:szCs w:val="24"/>
        </w:rPr>
        <w:t>知识库更新：</w:t>
      </w:r>
      <w:r>
        <w:rPr>
          <w:color w:val="000000"/>
          <w:sz w:val="24"/>
          <w:szCs w:val="24"/>
        </w:rPr>
        <w:t>系统将每次事件处理的经验和教训记录到知识库中，形成丰富的知识库。知识库包括常见事件的处理方案、应对策略、最佳实践等，为未来的事件处理提供参考。</w:t>
      </w:r>
    </w:p>
    <w:p w14:paraId="604E6118">
      <w:pPr>
        <w:spacing w:line="360" w:lineRule="auto"/>
        <w:ind w:firstLine="482" w:firstLineChars="200"/>
        <w:jc w:val="left"/>
        <w:rPr>
          <w:color w:val="000000"/>
          <w:sz w:val="24"/>
          <w:szCs w:val="24"/>
        </w:rPr>
      </w:pPr>
      <w:r>
        <w:rPr>
          <w:b/>
          <w:bCs/>
          <w:color w:val="000000"/>
          <w:sz w:val="24"/>
          <w:szCs w:val="24"/>
        </w:rPr>
        <w:t>持续改进：</w:t>
      </w:r>
      <w:r>
        <w:rPr>
          <w:color w:val="000000"/>
          <w:sz w:val="24"/>
          <w:szCs w:val="24"/>
        </w:rPr>
        <w:t>系统通过对经验教训的总结，不断优化事件处理流程和策略，提高系统的事件检测和响应能力。改进的内容包括优化监测算法、改进协同机制、增强处理工具等。</w:t>
      </w:r>
    </w:p>
    <w:p w14:paraId="39EFCEA7">
      <w:pPr>
        <w:spacing w:line="360" w:lineRule="auto"/>
        <w:ind w:firstLine="482" w:firstLineChars="200"/>
        <w:jc w:val="left"/>
        <w:rPr>
          <w:color w:val="000000"/>
          <w:sz w:val="24"/>
          <w:szCs w:val="24"/>
        </w:rPr>
      </w:pPr>
      <w:r>
        <w:rPr>
          <w:b/>
          <w:bCs/>
          <w:color w:val="000000"/>
          <w:sz w:val="24"/>
          <w:szCs w:val="24"/>
        </w:rPr>
        <w:t>技术实现：</w:t>
      </w:r>
      <w:r>
        <w:rPr>
          <w:color w:val="000000"/>
          <w:sz w:val="24"/>
          <w:szCs w:val="24"/>
        </w:rPr>
        <w:t>数据分析与评估：通过数据分析工具，对事件处理过程中的数据进行分析，评估处理效果，找出改进点。知识库管理：建立知识库管理系统，支持知识的存储、检索、更新等功能，为事件处理提供知识支持。优化与升级：根据评估结果，优化系统的监测和响应流程，并定期进行系统升级，提升系统的整体性能。</w:t>
      </w:r>
    </w:p>
    <w:p w14:paraId="3FD7BCF3">
      <w:pPr>
        <w:spacing w:line="360" w:lineRule="auto"/>
        <w:jc w:val="left"/>
        <w:outlineLvl w:val="2"/>
        <w:rPr>
          <w:b/>
          <w:sz w:val="24"/>
          <w:szCs w:val="28"/>
        </w:rPr>
      </w:pPr>
      <w:r>
        <w:rPr>
          <w:rFonts w:hint="eastAsia"/>
          <w:b/>
          <w:sz w:val="24"/>
          <w:szCs w:val="28"/>
        </w:rPr>
        <w:t>6.2.4</w:t>
      </w:r>
      <w:del w:id="3" w:author="surface" w:date="2025-02-22T10:36:00Z">
        <w:r>
          <w:rPr>
            <w:rFonts w:hint="eastAsia"/>
            <w:b/>
            <w:sz w:val="24"/>
            <w:szCs w:val="28"/>
          </w:rPr>
          <w:delText>基于数字水印的</w:delText>
        </w:r>
      </w:del>
      <w:r>
        <w:rPr>
          <w:rFonts w:hint="eastAsia"/>
          <w:b/>
          <w:sz w:val="24"/>
          <w:szCs w:val="28"/>
        </w:rPr>
        <w:t>跨系统多副本使用跟踪</w:t>
      </w:r>
      <w:del w:id="4" w:author="surface" w:date="2025-02-22T10:35:00Z">
        <w:r>
          <w:rPr>
            <w:rFonts w:hint="eastAsia"/>
            <w:b/>
            <w:sz w:val="24"/>
            <w:szCs w:val="28"/>
          </w:rPr>
          <w:delText>（基于论文）</w:delText>
        </w:r>
      </w:del>
    </w:p>
    <w:p w14:paraId="52789FC7">
      <w:pPr>
        <w:widowControl/>
        <w:tabs>
          <w:tab w:val="left" w:pos="720"/>
        </w:tabs>
        <w:adjustRightInd w:val="0"/>
        <w:snapToGrid w:val="0"/>
        <w:spacing w:line="360" w:lineRule="auto"/>
        <w:ind w:firstLine="480" w:firstLineChars="200"/>
        <w:jc w:val="left"/>
        <w:rPr>
          <w:rFonts w:cs="宋体"/>
          <w:bCs/>
          <w:sz w:val="24"/>
          <w:szCs w:val="24"/>
        </w:rPr>
      </w:pPr>
      <w:r>
        <w:rPr>
          <w:rFonts w:hint="eastAsia" w:cs="宋体"/>
          <w:bCs/>
          <w:sz w:val="24"/>
          <w:szCs w:val="24"/>
        </w:rPr>
        <w:t>针对用户个人信息处理过程中隐私数据跨系统多副本留存导致删除困难的问题，在“</w:t>
      </w:r>
      <w:r>
        <w:rPr>
          <w:rFonts w:cs="宋体"/>
          <w:bCs/>
          <w:sz w:val="24"/>
          <w:szCs w:val="24"/>
        </w:rPr>
        <w:t>State Tracking and Evaluation Technology for Big Data Objects Based on a New Digital Watermarking Algorithm</w:t>
      </w:r>
      <w:r>
        <w:rPr>
          <w:rFonts w:hint="eastAsia" w:cs="宋体"/>
          <w:bCs/>
          <w:sz w:val="24"/>
          <w:szCs w:val="24"/>
        </w:rPr>
        <w:t>”论文指导下，本课题提出了一种新的数据水印算法，结合流动数据跟踪技术、数据有效性评估技术实现监管数据对象的跨系统多副本使用跟踪。</w:t>
      </w:r>
    </w:p>
    <w:p w14:paraId="7896658A">
      <w:pPr>
        <w:widowControl/>
        <w:tabs>
          <w:tab w:val="left" w:pos="720"/>
        </w:tabs>
        <w:adjustRightInd w:val="0"/>
        <w:snapToGrid w:val="0"/>
        <w:spacing w:line="360" w:lineRule="auto"/>
        <w:ind w:firstLine="482" w:firstLineChars="200"/>
        <w:jc w:val="left"/>
        <w:rPr>
          <w:rFonts w:cs="宋体"/>
          <w:bCs/>
          <w:sz w:val="24"/>
          <w:szCs w:val="24"/>
        </w:rPr>
      </w:pPr>
      <w:r>
        <w:rPr>
          <w:rFonts w:hint="eastAsia" w:cs="宋体"/>
          <w:b/>
          <w:sz w:val="24"/>
          <w:szCs w:val="24"/>
        </w:rPr>
        <w:t>步骤</w:t>
      </w:r>
      <w:r>
        <w:rPr>
          <w:rFonts w:cs="宋体"/>
          <w:b/>
          <w:sz w:val="24"/>
          <w:szCs w:val="24"/>
        </w:rPr>
        <w:t>1</w:t>
      </w:r>
      <w:r>
        <w:rPr>
          <w:rFonts w:hint="eastAsia" w:cs="宋体"/>
          <w:b/>
          <w:sz w:val="24"/>
          <w:szCs w:val="24"/>
        </w:rPr>
        <w:t>：</w:t>
      </w:r>
      <w:r>
        <w:rPr>
          <w:rFonts w:hint="eastAsia" w:cs="宋体"/>
          <w:bCs/>
          <w:sz w:val="24"/>
          <w:szCs w:val="24"/>
        </w:rPr>
        <w:t>监管数据对象特征生成</w:t>
      </w:r>
    </w:p>
    <w:p w14:paraId="3CC24D94">
      <w:pPr>
        <w:widowControl/>
        <w:tabs>
          <w:tab w:val="left" w:pos="720"/>
        </w:tabs>
        <w:adjustRightInd w:val="0"/>
        <w:snapToGrid w:val="0"/>
        <w:spacing w:line="360" w:lineRule="auto"/>
        <w:ind w:firstLine="480" w:firstLineChars="200"/>
        <w:jc w:val="left"/>
        <w:rPr>
          <w:rFonts w:cs="宋体"/>
          <w:bCs/>
          <w:sz w:val="24"/>
          <w:szCs w:val="24"/>
        </w:rPr>
      </w:pPr>
      <w:r>
        <w:rPr>
          <w:rFonts w:hint="eastAsia" w:cs="宋体"/>
          <w:bCs/>
          <w:sz w:val="24"/>
          <w:szCs w:val="24"/>
        </w:rPr>
        <w:t>通过</w:t>
      </w:r>
      <w:r>
        <w:rPr>
          <w:rFonts w:cs="宋体"/>
          <w:bCs/>
          <w:sz w:val="24"/>
          <w:szCs w:val="24"/>
        </w:rPr>
        <w:t>K-Means</w:t>
      </w:r>
      <w:r>
        <w:rPr>
          <w:rFonts w:hint="eastAsia" w:cs="宋体"/>
          <w:bCs/>
          <w:sz w:val="24"/>
          <w:szCs w:val="24"/>
        </w:rPr>
        <w:t>机器学习算法，提取监管数据对象的特征数据，和版本信息一起作为数字水印内容。</w:t>
      </w:r>
    </w:p>
    <w:p w14:paraId="0526F6B8">
      <w:pPr>
        <w:widowControl/>
        <w:tabs>
          <w:tab w:val="left" w:pos="720"/>
        </w:tabs>
        <w:adjustRightInd w:val="0"/>
        <w:snapToGrid w:val="0"/>
        <w:spacing w:line="360" w:lineRule="auto"/>
        <w:ind w:firstLine="482" w:firstLineChars="200"/>
        <w:jc w:val="left"/>
        <w:rPr>
          <w:rFonts w:cs="宋体"/>
          <w:b/>
          <w:sz w:val="24"/>
          <w:szCs w:val="24"/>
        </w:rPr>
      </w:pPr>
      <w:r>
        <w:rPr>
          <w:rFonts w:hint="eastAsia" w:cs="宋体"/>
          <w:b/>
          <w:sz w:val="24"/>
          <w:szCs w:val="24"/>
        </w:rPr>
        <w:t>步骤</w:t>
      </w:r>
      <w:r>
        <w:rPr>
          <w:rFonts w:cs="宋体"/>
          <w:b/>
          <w:sz w:val="24"/>
          <w:szCs w:val="24"/>
        </w:rPr>
        <w:t>2</w:t>
      </w:r>
      <w:r>
        <w:rPr>
          <w:rFonts w:hint="eastAsia" w:cs="宋体"/>
          <w:b/>
          <w:sz w:val="24"/>
          <w:szCs w:val="24"/>
        </w:rPr>
        <w:t>：</w:t>
      </w:r>
      <w:r>
        <w:rPr>
          <w:rFonts w:hint="eastAsia" w:cs="宋体"/>
          <w:bCs/>
          <w:sz w:val="24"/>
          <w:szCs w:val="24"/>
        </w:rPr>
        <w:t>水印嵌入和提取如图</w:t>
      </w:r>
      <w:r>
        <w:rPr>
          <w:rFonts w:cs="宋体"/>
          <w:bCs/>
          <w:sz w:val="24"/>
          <w:szCs w:val="24"/>
        </w:rPr>
        <w:t>6-7</w:t>
      </w:r>
      <w:r>
        <w:rPr>
          <w:rFonts w:hint="eastAsia" w:cs="宋体"/>
          <w:bCs/>
          <w:sz w:val="24"/>
          <w:szCs w:val="24"/>
        </w:rPr>
        <w:t>，图</w:t>
      </w:r>
      <w:r>
        <w:rPr>
          <w:rFonts w:cs="宋体"/>
          <w:bCs/>
          <w:sz w:val="24"/>
          <w:szCs w:val="24"/>
        </w:rPr>
        <w:t>6-8</w:t>
      </w:r>
      <w:r>
        <w:rPr>
          <w:rFonts w:hint="eastAsia" w:cs="宋体"/>
          <w:bCs/>
          <w:sz w:val="24"/>
          <w:szCs w:val="24"/>
        </w:rPr>
        <w:t>所示</w:t>
      </w:r>
    </w:p>
    <w:p w14:paraId="42D39D0D">
      <w:pPr>
        <w:ind w:firstLine="480" w:firstLineChars="200"/>
        <w:jc w:val="center"/>
        <w:rPr>
          <w:rFonts w:cs="宋体"/>
          <w:sz w:val="24"/>
          <w:szCs w:val="24"/>
        </w:rPr>
      </w:pPr>
      <w:r>
        <w:rPr>
          <w:rFonts w:cs="宋体"/>
          <w:sz w:val="24"/>
          <w:szCs w:val="24"/>
        </w:rPr>
        <w:drawing>
          <wp:inline distT="0" distB="0" distL="114300" distR="114300">
            <wp:extent cx="2160270" cy="2731770"/>
            <wp:effectExtent l="0" t="0" r="11430" b="11430"/>
            <wp:docPr id="1977934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3431" name="图片 1"/>
                    <pic:cNvPicPr>
                      <a:picLocks noChangeAspect="1"/>
                    </pic:cNvPicPr>
                  </pic:nvPicPr>
                  <pic:blipFill>
                    <a:blip r:embed="rId23"/>
                    <a:stretch>
                      <a:fillRect/>
                    </a:stretch>
                  </pic:blipFill>
                  <pic:spPr>
                    <a:xfrm>
                      <a:off x="0" y="0"/>
                      <a:ext cx="2160270" cy="2731770"/>
                    </a:xfrm>
                    <a:prstGeom prst="rect">
                      <a:avLst/>
                    </a:prstGeom>
                    <a:noFill/>
                    <a:ln>
                      <a:noFill/>
                    </a:ln>
                  </pic:spPr>
                </pic:pic>
              </a:graphicData>
            </a:graphic>
          </wp:inline>
        </w:drawing>
      </w:r>
    </w:p>
    <w:p w14:paraId="4B3CDC01">
      <w:pPr>
        <w:widowControl/>
        <w:tabs>
          <w:tab w:val="left" w:pos="720"/>
        </w:tabs>
        <w:adjustRightInd w:val="0"/>
        <w:snapToGrid w:val="0"/>
        <w:spacing w:line="360" w:lineRule="auto"/>
        <w:ind w:firstLine="420" w:firstLineChars="200"/>
        <w:jc w:val="center"/>
        <w:rPr>
          <w:rFonts w:cs="宋体"/>
          <w:szCs w:val="15"/>
        </w:rPr>
      </w:pPr>
      <w:r>
        <w:rPr>
          <w:rFonts w:cs="宋体"/>
          <w:szCs w:val="15"/>
        </w:rPr>
        <w:t>6-</w:t>
      </w:r>
      <w:r>
        <w:rPr>
          <w:rFonts w:cs="宋体"/>
          <w:szCs w:val="15"/>
        </w:rPr>
        <w:fldChar w:fldCharType="begin"/>
      </w:r>
      <w:r>
        <w:rPr>
          <w:rFonts w:cs="宋体"/>
          <w:szCs w:val="15"/>
        </w:rPr>
        <w:instrText xml:space="preserve"> SEQ 6- \* ARABIC </w:instrText>
      </w:r>
      <w:r>
        <w:rPr>
          <w:rFonts w:cs="宋体"/>
          <w:szCs w:val="15"/>
        </w:rPr>
        <w:fldChar w:fldCharType="separate"/>
      </w:r>
      <w:r>
        <w:rPr>
          <w:rFonts w:cs="宋体"/>
          <w:szCs w:val="15"/>
        </w:rPr>
        <w:t>7</w:t>
      </w:r>
      <w:r>
        <w:rPr>
          <w:rFonts w:cs="宋体"/>
          <w:szCs w:val="15"/>
        </w:rPr>
        <w:fldChar w:fldCharType="end"/>
      </w:r>
      <w:r>
        <w:rPr>
          <w:rFonts w:hint="eastAsia" w:cs="宋体"/>
          <w:szCs w:val="15"/>
        </w:rPr>
        <w:t>数字水印嵌入过程</w:t>
      </w:r>
    </w:p>
    <w:p w14:paraId="78D0FBDC">
      <w:pPr>
        <w:widowControl/>
        <w:tabs>
          <w:tab w:val="left" w:pos="720"/>
        </w:tabs>
        <w:adjustRightInd w:val="0"/>
        <w:snapToGrid w:val="0"/>
        <w:spacing w:line="360" w:lineRule="auto"/>
        <w:ind w:firstLine="480" w:firstLineChars="200"/>
        <w:jc w:val="left"/>
        <w:rPr>
          <w:rFonts w:cs="宋体"/>
          <w:sz w:val="24"/>
          <w:szCs w:val="18"/>
        </w:rPr>
      </w:pPr>
      <w:r>
        <w:rPr>
          <w:rFonts w:cs="宋体"/>
          <w:sz w:val="24"/>
          <w:szCs w:val="18"/>
        </w:rPr>
        <w:t>1</w:t>
      </w:r>
      <w:r>
        <w:rPr>
          <w:rFonts w:hint="eastAsia" w:cs="宋体"/>
          <w:sz w:val="24"/>
          <w:szCs w:val="18"/>
        </w:rPr>
        <w:t>）将版权人的版权信息转化为二进制的比特位串；其长度为</w:t>
      </w:r>
      <w:r>
        <w:rPr>
          <w:rFonts w:cs="宋体"/>
          <w:sz w:val="24"/>
          <w:szCs w:val="18"/>
        </w:rPr>
        <w:t>L</w:t>
      </w:r>
      <w:r>
        <w:rPr>
          <w:rFonts w:hint="eastAsia" w:cs="宋体"/>
          <w:sz w:val="24"/>
          <w:szCs w:val="18"/>
        </w:rPr>
        <w:t>，设定一个水印嵌入间隔</w:t>
      </w:r>
      <w:r>
        <w:rPr>
          <w:rFonts w:cs="宋体"/>
          <w:sz w:val="24"/>
          <w:szCs w:val="18"/>
        </w:rPr>
        <w:t>T</w:t>
      </w:r>
      <w:r>
        <w:rPr>
          <w:rFonts w:hint="eastAsia" w:cs="宋体"/>
          <w:sz w:val="24"/>
          <w:szCs w:val="18"/>
        </w:rPr>
        <w:t>，套索单元格矩阵为</w:t>
      </w:r>
      <w:r>
        <w:rPr>
          <w:rFonts w:cs="宋体"/>
          <w:sz w:val="24"/>
          <w:szCs w:val="18"/>
        </w:rPr>
        <w:t>N</w:t>
      </w:r>
      <w:r>
        <w:rPr>
          <w:rFonts w:hint="eastAsia" w:cs="宋体"/>
          <w:sz w:val="24"/>
          <w:szCs w:val="18"/>
        </w:rPr>
        <w:t>×</w:t>
      </w:r>
      <w:r>
        <w:rPr>
          <w:rFonts w:cs="宋体"/>
          <w:sz w:val="24"/>
          <w:szCs w:val="18"/>
        </w:rPr>
        <w:t>M</w:t>
      </w:r>
      <w:r>
        <w:rPr>
          <w:rFonts w:hint="eastAsia" w:cs="宋体"/>
          <w:sz w:val="24"/>
          <w:szCs w:val="18"/>
        </w:rPr>
        <w:t>，单元格套取的内容大小满足信息隐藏要求并通过修改词库排列规则达到信息隐藏的目的。</w:t>
      </w:r>
    </w:p>
    <w:p w14:paraId="045B1D8A">
      <w:pPr>
        <w:widowControl/>
        <w:tabs>
          <w:tab w:val="left" w:pos="720"/>
        </w:tabs>
        <w:adjustRightInd w:val="0"/>
        <w:snapToGrid w:val="0"/>
        <w:spacing w:line="360" w:lineRule="auto"/>
        <w:ind w:firstLine="480" w:firstLineChars="200"/>
        <w:jc w:val="left"/>
        <w:rPr>
          <w:rFonts w:cs="宋体"/>
          <w:sz w:val="24"/>
          <w:szCs w:val="18"/>
        </w:rPr>
      </w:pPr>
      <w:r>
        <w:rPr>
          <w:rFonts w:cs="宋体"/>
          <w:sz w:val="24"/>
          <w:szCs w:val="18"/>
        </w:rPr>
        <w:t>2</w:t>
      </w:r>
      <w:r>
        <w:rPr>
          <w:rFonts w:hint="eastAsia" w:cs="宋体"/>
          <w:sz w:val="24"/>
          <w:szCs w:val="18"/>
        </w:rPr>
        <w:t>）提取结构化数据的第一个窗格，读入窗格内容滤除空格和特殊字符，得到一个仅有字符的字符串，根据字符串与版权人的私钥信息进行单向哈希运算，得到一个长整数</w:t>
      </w:r>
      <w:r>
        <w:rPr>
          <w:rFonts w:cs="宋体"/>
          <w:sz w:val="24"/>
          <w:szCs w:val="18"/>
        </w:rPr>
        <w:t>Z</w:t>
      </w:r>
      <w:r>
        <w:rPr>
          <w:rFonts w:hint="eastAsia" w:cs="宋体"/>
          <w:sz w:val="24"/>
          <w:szCs w:val="18"/>
        </w:rPr>
        <w:t>。</w:t>
      </w:r>
    </w:p>
    <w:p w14:paraId="3688D8ED">
      <w:pPr>
        <w:widowControl/>
        <w:tabs>
          <w:tab w:val="left" w:pos="720"/>
        </w:tabs>
        <w:adjustRightInd w:val="0"/>
        <w:snapToGrid w:val="0"/>
        <w:spacing w:line="360" w:lineRule="auto"/>
        <w:ind w:firstLine="480" w:firstLineChars="200"/>
        <w:jc w:val="left"/>
        <w:rPr>
          <w:rFonts w:cs="宋体"/>
          <w:sz w:val="24"/>
          <w:szCs w:val="18"/>
        </w:rPr>
      </w:pPr>
      <w:r>
        <w:rPr>
          <w:rFonts w:cs="宋体"/>
          <w:sz w:val="24"/>
          <w:szCs w:val="18"/>
        </w:rPr>
        <w:t>3</w:t>
      </w:r>
      <w:r>
        <w:rPr>
          <w:rFonts w:hint="eastAsia" w:cs="宋体"/>
          <w:sz w:val="24"/>
          <w:szCs w:val="18"/>
        </w:rPr>
        <w:t>）用</w:t>
      </w:r>
      <w:r>
        <w:rPr>
          <w:rFonts w:cs="宋体"/>
          <w:sz w:val="24"/>
          <w:szCs w:val="18"/>
        </w:rPr>
        <w:t>Z</w:t>
      </w:r>
      <w:r>
        <w:rPr>
          <w:rFonts w:hint="eastAsia" w:cs="宋体"/>
          <w:sz w:val="24"/>
          <w:szCs w:val="18"/>
        </w:rPr>
        <w:t>除以间隔</w:t>
      </w:r>
      <w:r>
        <w:rPr>
          <w:rFonts w:cs="宋体"/>
          <w:sz w:val="24"/>
          <w:szCs w:val="18"/>
        </w:rPr>
        <w:t>T,</w:t>
      </w:r>
      <w:r>
        <w:rPr>
          <w:rFonts w:hint="eastAsia" w:cs="宋体"/>
          <w:sz w:val="24"/>
          <w:szCs w:val="18"/>
        </w:rPr>
        <w:t>若整除则上述读入的句子为水印信息判定句，</w:t>
      </w:r>
      <w:r>
        <w:rPr>
          <w:rFonts w:cs="宋体"/>
          <w:sz w:val="24"/>
          <w:szCs w:val="18"/>
        </w:rPr>
        <w:t xml:space="preserve"> </w:t>
      </w:r>
      <w:r>
        <w:rPr>
          <w:rFonts w:hint="eastAsia" w:cs="宋体"/>
          <w:sz w:val="24"/>
          <w:szCs w:val="18"/>
        </w:rPr>
        <w:t>并进行步骤</w:t>
      </w:r>
      <w:r>
        <w:rPr>
          <w:rFonts w:cs="宋体"/>
          <w:sz w:val="24"/>
          <w:szCs w:val="18"/>
        </w:rPr>
        <w:t>4</w:t>
      </w:r>
      <w:r>
        <w:rPr>
          <w:rFonts w:hint="eastAsia" w:cs="宋体"/>
          <w:sz w:val="24"/>
          <w:szCs w:val="18"/>
        </w:rPr>
        <w:t>）；若不能整除，则读入结构化数据的下一个窗格，并重复</w:t>
      </w:r>
      <w:r>
        <w:rPr>
          <w:rFonts w:cs="宋体"/>
          <w:sz w:val="24"/>
          <w:szCs w:val="18"/>
        </w:rPr>
        <w:t>2</w:t>
      </w:r>
      <w:r>
        <w:rPr>
          <w:rFonts w:hint="eastAsia" w:cs="宋体"/>
          <w:sz w:val="24"/>
          <w:szCs w:val="18"/>
        </w:rPr>
        <w:t>）和</w:t>
      </w:r>
      <w:r>
        <w:rPr>
          <w:rFonts w:cs="宋体"/>
          <w:sz w:val="24"/>
          <w:szCs w:val="18"/>
        </w:rPr>
        <w:t>3</w:t>
      </w:r>
      <w:r>
        <w:rPr>
          <w:rFonts w:hint="eastAsia" w:cs="宋体"/>
          <w:sz w:val="24"/>
          <w:szCs w:val="18"/>
        </w:rPr>
        <w:t>）。</w:t>
      </w:r>
    </w:p>
    <w:p w14:paraId="3AF6D2DE">
      <w:pPr>
        <w:widowControl/>
        <w:tabs>
          <w:tab w:val="left" w:pos="720"/>
        </w:tabs>
        <w:adjustRightInd w:val="0"/>
        <w:snapToGrid w:val="0"/>
        <w:spacing w:line="360" w:lineRule="auto"/>
        <w:ind w:firstLine="480" w:firstLineChars="200"/>
        <w:jc w:val="left"/>
        <w:rPr>
          <w:rFonts w:cs="宋体"/>
          <w:sz w:val="24"/>
          <w:szCs w:val="18"/>
        </w:rPr>
      </w:pPr>
      <w:r>
        <w:rPr>
          <w:rFonts w:cs="宋体"/>
          <w:sz w:val="24"/>
          <w:szCs w:val="18"/>
        </w:rPr>
        <w:t>4</w:t>
      </w:r>
      <w:r>
        <w:rPr>
          <w:rFonts w:hint="eastAsia" w:cs="宋体"/>
          <w:sz w:val="24"/>
          <w:szCs w:val="18"/>
        </w:rPr>
        <w:t>）读入下一个窗格，并定义该窗格内容为水印信息隐藏句，计算该句的词数</w:t>
      </w:r>
      <w:r>
        <w:rPr>
          <w:rFonts w:cs="宋体"/>
          <w:sz w:val="24"/>
          <w:szCs w:val="18"/>
        </w:rPr>
        <w:t>C,</w:t>
      </w:r>
      <w:r>
        <w:rPr>
          <w:rFonts w:hint="eastAsia" w:cs="宋体"/>
          <w:sz w:val="24"/>
          <w:szCs w:val="18"/>
        </w:rPr>
        <w:t>用</w:t>
      </w:r>
      <w:r>
        <w:rPr>
          <w:rFonts w:cs="宋体"/>
          <w:sz w:val="24"/>
          <w:szCs w:val="18"/>
        </w:rPr>
        <w:t xml:space="preserve">Z </w:t>
      </w:r>
      <w:r>
        <w:rPr>
          <w:rFonts w:hint="eastAsia" w:cs="宋体"/>
          <w:sz w:val="24"/>
          <w:szCs w:val="18"/>
        </w:rPr>
        <w:t>除以</w:t>
      </w:r>
      <w:r>
        <w:rPr>
          <w:rFonts w:cs="宋体"/>
          <w:sz w:val="24"/>
          <w:szCs w:val="18"/>
        </w:rPr>
        <w:t>C,</w:t>
      </w:r>
      <w:r>
        <w:rPr>
          <w:rFonts w:hint="eastAsia" w:cs="宋体"/>
          <w:sz w:val="24"/>
          <w:szCs w:val="18"/>
        </w:rPr>
        <w:t>所得余数即为水印位置</w:t>
      </w:r>
      <w:r>
        <w:rPr>
          <w:rFonts w:cs="宋体"/>
          <w:sz w:val="24"/>
          <w:szCs w:val="18"/>
        </w:rPr>
        <w:t>Wn</w:t>
      </w:r>
      <w:r>
        <w:rPr>
          <w:rFonts w:hint="eastAsia" w:cs="宋体"/>
          <w:sz w:val="24"/>
          <w:szCs w:val="18"/>
        </w:rPr>
        <w:t>，用</w:t>
      </w:r>
      <w:r>
        <w:rPr>
          <w:rFonts w:cs="宋体"/>
          <w:sz w:val="24"/>
          <w:szCs w:val="18"/>
        </w:rPr>
        <w:t>Z</w:t>
      </w:r>
      <w:r>
        <w:rPr>
          <w:rFonts w:hint="eastAsia" w:cs="宋体"/>
          <w:sz w:val="24"/>
          <w:szCs w:val="18"/>
        </w:rPr>
        <w:t>除以上述版权信息的比特位串长度</w:t>
      </w:r>
      <w:r>
        <w:rPr>
          <w:rFonts w:cs="宋体"/>
          <w:sz w:val="24"/>
          <w:szCs w:val="18"/>
        </w:rPr>
        <w:t>L</w:t>
      </w:r>
      <w:r>
        <w:rPr>
          <w:rFonts w:hint="eastAsia" w:cs="宋体"/>
          <w:sz w:val="24"/>
          <w:szCs w:val="18"/>
        </w:rPr>
        <w:t>，余数即为水印信息</w:t>
      </w:r>
      <w:r>
        <w:rPr>
          <w:rFonts w:cs="宋体"/>
          <w:sz w:val="24"/>
          <w:szCs w:val="18"/>
        </w:rPr>
        <w:t>Bi</w:t>
      </w:r>
      <w:r>
        <w:rPr>
          <w:rFonts w:hint="eastAsia" w:cs="宋体"/>
          <w:sz w:val="24"/>
          <w:szCs w:val="18"/>
        </w:rPr>
        <w:t>。</w:t>
      </w:r>
    </w:p>
    <w:p w14:paraId="2A044F2A">
      <w:pPr>
        <w:widowControl/>
        <w:tabs>
          <w:tab w:val="left" w:pos="720"/>
        </w:tabs>
        <w:adjustRightInd w:val="0"/>
        <w:snapToGrid w:val="0"/>
        <w:spacing w:line="360" w:lineRule="auto"/>
        <w:ind w:firstLine="480" w:firstLineChars="200"/>
        <w:jc w:val="left"/>
        <w:rPr>
          <w:rFonts w:cs="宋体"/>
          <w:sz w:val="24"/>
          <w:szCs w:val="18"/>
        </w:rPr>
      </w:pPr>
      <w:r>
        <w:rPr>
          <w:rFonts w:cs="宋体"/>
          <w:sz w:val="24"/>
          <w:szCs w:val="18"/>
        </w:rPr>
        <w:t>5</w:t>
      </w:r>
      <w:r>
        <w:rPr>
          <w:rFonts w:hint="eastAsia" w:cs="宋体"/>
          <w:sz w:val="24"/>
          <w:szCs w:val="18"/>
        </w:rPr>
        <w:t>）将上述</w:t>
      </w:r>
      <w:r>
        <w:rPr>
          <w:rFonts w:cs="宋体"/>
          <w:sz w:val="24"/>
          <w:szCs w:val="18"/>
        </w:rPr>
        <w:t>Wn</w:t>
      </w:r>
      <w:r>
        <w:rPr>
          <w:rFonts w:hint="eastAsia" w:cs="宋体"/>
          <w:sz w:val="24"/>
          <w:szCs w:val="18"/>
        </w:rPr>
        <w:t>处的词与</w:t>
      </w:r>
      <w:r>
        <w:rPr>
          <w:rFonts w:cs="宋体"/>
          <w:sz w:val="24"/>
          <w:szCs w:val="18"/>
        </w:rPr>
        <w:t>Wn+1</w:t>
      </w:r>
      <w:r>
        <w:rPr>
          <w:rFonts w:hint="eastAsia" w:cs="宋体"/>
          <w:sz w:val="24"/>
          <w:szCs w:val="18"/>
        </w:rPr>
        <w:t>处的词顺序进行比较，根据词库顺序</w:t>
      </w:r>
      <w:r>
        <w:rPr>
          <w:rFonts w:cs="宋体"/>
          <w:sz w:val="24"/>
          <w:szCs w:val="18"/>
        </w:rPr>
        <w:t>Pw</w:t>
      </w:r>
      <w:r>
        <w:rPr>
          <w:rFonts w:hint="eastAsia" w:cs="宋体"/>
          <w:sz w:val="24"/>
          <w:szCs w:val="18"/>
        </w:rPr>
        <w:t>在前为</w:t>
      </w:r>
      <w:r>
        <w:rPr>
          <w:rFonts w:cs="宋体"/>
          <w:sz w:val="24"/>
          <w:szCs w:val="18"/>
        </w:rPr>
        <w:t>1</w:t>
      </w:r>
      <w:r>
        <w:rPr>
          <w:rFonts w:hint="eastAsia" w:cs="宋体"/>
          <w:sz w:val="24"/>
          <w:szCs w:val="18"/>
        </w:rPr>
        <w:t>，在后为</w:t>
      </w:r>
      <w:r>
        <w:rPr>
          <w:rFonts w:cs="宋体"/>
          <w:sz w:val="24"/>
          <w:szCs w:val="18"/>
        </w:rPr>
        <w:t>0</w:t>
      </w:r>
      <w:r>
        <w:rPr>
          <w:rFonts w:hint="eastAsia" w:cs="宋体"/>
          <w:sz w:val="24"/>
          <w:szCs w:val="18"/>
        </w:rPr>
        <w:t>，若上述水印信息与比较结果不同，将词库中的</w:t>
      </w:r>
      <w:r>
        <w:rPr>
          <w:rFonts w:cs="宋体"/>
          <w:sz w:val="24"/>
          <w:szCs w:val="18"/>
        </w:rPr>
        <w:t>Pwn</w:t>
      </w:r>
      <w:r>
        <w:rPr>
          <w:rFonts w:hint="eastAsia" w:cs="宋体"/>
          <w:sz w:val="24"/>
          <w:szCs w:val="18"/>
        </w:rPr>
        <w:t>处的词与</w:t>
      </w:r>
      <w:r>
        <w:rPr>
          <w:rFonts w:cs="宋体"/>
          <w:sz w:val="24"/>
          <w:szCs w:val="18"/>
        </w:rPr>
        <w:t>PWn+1</w:t>
      </w:r>
      <w:r>
        <w:rPr>
          <w:rFonts w:hint="eastAsia" w:cs="宋体"/>
          <w:sz w:val="24"/>
          <w:szCs w:val="18"/>
        </w:rPr>
        <w:t>处的词位置替换，变换规则为</w:t>
      </w:r>
      <w:r>
        <w:rPr>
          <w:rFonts w:cs="宋体"/>
          <w:sz w:val="24"/>
          <w:szCs w:val="18"/>
        </w:rPr>
        <w:t>fm</w:t>
      </w:r>
      <w:r>
        <w:rPr>
          <w:rFonts w:hint="eastAsia" w:cs="宋体"/>
          <w:sz w:val="24"/>
          <w:szCs w:val="18"/>
        </w:rPr>
        <w:t>（标记此处交换为</w:t>
      </w:r>
      <w:r>
        <w:rPr>
          <w:rFonts w:cs="宋体"/>
          <w:sz w:val="24"/>
          <w:szCs w:val="18"/>
        </w:rPr>
        <w:t>-1</w:t>
      </w:r>
      <w:r>
        <w:rPr>
          <w:rFonts w:hint="eastAsia" w:cs="宋体"/>
          <w:sz w:val="24"/>
          <w:szCs w:val="18"/>
        </w:rPr>
        <w:t>；不交换为</w:t>
      </w:r>
      <w:r>
        <w:rPr>
          <w:rFonts w:cs="宋体"/>
          <w:sz w:val="24"/>
          <w:szCs w:val="18"/>
        </w:rPr>
        <w:t>1</w:t>
      </w:r>
      <w:r>
        <w:rPr>
          <w:rFonts w:hint="eastAsia" w:cs="宋体"/>
          <w:sz w:val="24"/>
          <w:szCs w:val="18"/>
        </w:rPr>
        <w:t>），交换过程以转换矩阵</w:t>
      </w:r>
      <w:r>
        <w:rPr>
          <w:rFonts w:cs="宋体"/>
          <w:sz w:val="24"/>
          <w:szCs w:val="18"/>
        </w:rPr>
        <w:t>Qw</w:t>
      </w:r>
      <w:r>
        <w:rPr>
          <w:rFonts w:hint="eastAsia" w:cs="宋体"/>
          <w:sz w:val="24"/>
          <w:szCs w:val="18"/>
        </w:rPr>
        <w:t>，使比较结果与水印信息</w:t>
      </w:r>
      <w:r>
        <w:rPr>
          <w:rFonts w:cs="宋体"/>
          <w:sz w:val="24"/>
          <w:szCs w:val="18"/>
        </w:rPr>
        <w:t>Bi</w:t>
      </w:r>
      <w:r>
        <w:rPr>
          <w:rFonts w:hint="eastAsia" w:cs="宋体"/>
          <w:sz w:val="24"/>
          <w:szCs w:val="18"/>
        </w:rPr>
        <w:t>相同，若上述水印信息与比较结果相同，则可认为上述水印位置</w:t>
      </w:r>
      <w:r>
        <w:rPr>
          <w:rFonts w:cs="宋体"/>
          <w:sz w:val="24"/>
          <w:szCs w:val="18"/>
        </w:rPr>
        <w:t>Wn</w:t>
      </w:r>
      <w:r>
        <w:rPr>
          <w:rFonts w:hint="eastAsia" w:cs="宋体"/>
          <w:sz w:val="24"/>
          <w:szCs w:val="18"/>
        </w:rPr>
        <w:t>已经隐水印信息</w:t>
      </w:r>
      <w:r>
        <w:rPr>
          <w:rFonts w:cs="宋体"/>
          <w:sz w:val="24"/>
          <w:szCs w:val="18"/>
        </w:rPr>
        <w:t>Bi</w:t>
      </w:r>
      <w:r>
        <w:rPr>
          <w:rFonts w:hint="eastAsia" w:cs="宋体"/>
          <w:sz w:val="24"/>
          <w:szCs w:val="18"/>
        </w:rPr>
        <w:t>。重复上述</w:t>
      </w:r>
      <w:r>
        <w:rPr>
          <w:rFonts w:cs="宋体"/>
          <w:sz w:val="24"/>
          <w:szCs w:val="18"/>
        </w:rPr>
        <w:t xml:space="preserve"> </w:t>
      </w:r>
      <w:r>
        <w:rPr>
          <w:rFonts w:hint="eastAsia" w:cs="宋体"/>
          <w:sz w:val="24"/>
          <w:szCs w:val="18"/>
        </w:rPr>
        <w:t>步骤</w:t>
      </w:r>
      <w:r>
        <w:rPr>
          <w:rFonts w:cs="宋体"/>
          <w:sz w:val="24"/>
          <w:szCs w:val="18"/>
        </w:rPr>
        <w:t>2</w:t>
      </w:r>
      <w:r>
        <w:rPr>
          <w:rFonts w:hint="eastAsia" w:cs="宋体"/>
          <w:sz w:val="24"/>
          <w:szCs w:val="18"/>
        </w:rPr>
        <w:t>）</w:t>
      </w:r>
      <w:r>
        <w:rPr>
          <w:rFonts w:hint="eastAsia" w:ascii="微软雅黑" w:hAnsi="微软雅黑" w:eastAsia="微软雅黑" w:cs="微软雅黑"/>
          <w:sz w:val="24"/>
          <w:szCs w:val="18"/>
        </w:rPr>
        <w:t>〜</w:t>
      </w:r>
      <w:r>
        <w:rPr>
          <w:rFonts w:cs="宋体"/>
          <w:sz w:val="24"/>
          <w:szCs w:val="18"/>
        </w:rPr>
        <w:t>5</w:t>
      </w:r>
      <w:r>
        <w:rPr>
          <w:rFonts w:hint="eastAsia" w:cs="宋体"/>
          <w:sz w:val="24"/>
          <w:szCs w:val="18"/>
        </w:rPr>
        <w:t>）</w:t>
      </w:r>
      <w:r>
        <w:rPr>
          <w:rFonts w:cs="宋体"/>
          <w:sz w:val="24"/>
          <w:szCs w:val="18"/>
        </w:rPr>
        <w:t>,</w:t>
      </w:r>
      <w:r>
        <w:rPr>
          <w:rFonts w:hint="eastAsia" w:cs="宋体"/>
          <w:sz w:val="24"/>
          <w:szCs w:val="18"/>
        </w:rPr>
        <w:t>直到文本结束，水印嵌入完毕得到词库变换矩阵</w:t>
      </w:r>
      <w:r>
        <w:rPr>
          <w:rFonts w:cs="宋体"/>
          <w:sz w:val="24"/>
          <w:szCs w:val="18"/>
        </w:rPr>
        <w:t>A</w:t>
      </w:r>
      <w:r>
        <w:rPr>
          <w:rFonts w:hint="eastAsia" w:cs="宋体"/>
          <w:sz w:val="24"/>
          <w:szCs w:val="18"/>
        </w:rPr>
        <w:t>。</w:t>
      </w:r>
    </w:p>
    <w:p w14:paraId="025DC0CC">
      <w:pPr>
        <w:jc w:val="center"/>
        <w:rPr>
          <w:rFonts w:cs="宋体"/>
          <w:sz w:val="20"/>
          <w:szCs w:val="18"/>
        </w:rPr>
      </w:pPr>
      <w:r>
        <w:rPr>
          <w:rFonts w:cs="宋体"/>
          <w:sz w:val="20"/>
          <w:szCs w:val="18"/>
        </w:rPr>
        <w:drawing>
          <wp:inline distT="0" distB="0" distL="114300" distR="114300">
            <wp:extent cx="2348230" cy="2933065"/>
            <wp:effectExtent l="0" t="0" r="1270" b="635"/>
            <wp:docPr id="10581500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150034" name="图片 4"/>
                    <pic:cNvPicPr>
                      <a:picLocks noChangeAspect="1"/>
                    </pic:cNvPicPr>
                  </pic:nvPicPr>
                  <pic:blipFill>
                    <a:blip r:embed="rId24"/>
                    <a:stretch>
                      <a:fillRect/>
                    </a:stretch>
                  </pic:blipFill>
                  <pic:spPr>
                    <a:xfrm>
                      <a:off x="0" y="0"/>
                      <a:ext cx="2348230" cy="2933065"/>
                    </a:xfrm>
                    <a:prstGeom prst="rect">
                      <a:avLst/>
                    </a:prstGeom>
                    <a:noFill/>
                    <a:ln>
                      <a:noFill/>
                    </a:ln>
                  </pic:spPr>
                </pic:pic>
              </a:graphicData>
            </a:graphic>
          </wp:inline>
        </w:drawing>
      </w:r>
    </w:p>
    <w:p w14:paraId="61BA10F9">
      <w:pPr>
        <w:widowControl/>
        <w:tabs>
          <w:tab w:val="left" w:pos="720"/>
        </w:tabs>
        <w:adjustRightInd w:val="0"/>
        <w:snapToGrid w:val="0"/>
        <w:spacing w:line="360" w:lineRule="auto"/>
        <w:ind w:firstLine="420" w:firstLineChars="200"/>
        <w:jc w:val="center"/>
        <w:rPr>
          <w:rFonts w:cs="宋体"/>
          <w:szCs w:val="15"/>
        </w:rPr>
      </w:pPr>
      <w:r>
        <w:rPr>
          <w:rFonts w:cs="宋体"/>
          <w:szCs w:val="15"/>
        </w:rPr>
        <w:t>6-</w:t>
      </w:r>
      <w:r>
        <w:rPr>
          <w:rFonts w:cs="宋体"/>
          <w:szCs w:val="15"/>
        </w:rPr>
        <w:fldChar w:fldCharType="begin"/>
      </w:r>
      <w:r>
        <w:rPr>
          <w:rFonts w:cs="宋体"/>
          <w:szCs w:val="15"/>
        </w:rPr>
        <w:instrText xml:space="preserve"> SEQ 6- \* ARABIC </w:instrText>
      </w:r>
      <w:r>
        <w:rPr>
          <w:rFonts w:cs="宋体"/>
          <w:szCs w:val="15"/>
        </w:rPr>
        <w:fldChar w:fldCharType="separate"/>
      </w:r>
      <w:r>
        <w:rPr>
          <w:rFonts w:cs="宋体"/>
          <w:szCs w:val="15"/>
        </w:rPr>
        <w:t>8</w:t>
      </w:r>
      <w:r>
        <w:rPr>
          <w:rFonts w:cs="宋体"/>
          <w:szCs w:val="15"/>
        </w:rPr>
        <w:fldChar w:fldCharType="end"/>
      </w:r>
      <w:r>
        <w:rPr>
          <w:rFonts w:hint="eastAsia" w:cs="宋体"/>
          <w:szCs w:val="15"/>
        </w:rPr>
        <w:t>数字水印提取</w:t>
      </w:r>
    </w:p>
    <w:p w14:paraId="3A2A0982">
      <w:pPr>
        <w:widowControl/>
        <w:tabs>
          <w:tab w:val="left" w:pos="720"/>
        </w:tabs>
        <w:adjustRightInd w:val="0"/>
        <w:snapToGrid w:val="0"/>
        <w:spacing w:line="360" w:lineRule="auto"/>
        <w:ind w:firstLine="480" w:firstLineChars="200"/>
        <w:jc w:val="left"/>
        <w:rPr>
          <w:rFonts w:cs="宋体"/>
          <w:sz w:val="24"/>
          <w:szCs w:val="18"/>
        </w:rPr>
      </w:pPr>
      <w:r>
        <w:rPr>
          <w:rFonts w:cs="宋体"/>
          <w:sz w:val="24"/>
          <w:szCs w:val="18"/>
        </w:rPr>
        <w:t>6</w:t>
      </w:r>
      <w:r>
        <w:rPr>
          <w:rFonts w:hint="eastAsia" w:cs="宋体"/>
          <w:sz w:val="24"/>
          <w:szCs w:val="18"/>
        </w:rPr>
        <w:t>）读入已经嵌入水印的结构化数据（滤除非词库词），使用单元格套取结构化数据，根据字符串与版权人的私钥信息进行哈希运算，得到一个长整数</w:t>
      </w:r>
      <w:r>
        <w:rPr>
          <w:rFonts w:cs="宋体"/>
          <w:sz w:val="24"/>
          <w:szCs w:val="18"/>
        </w:rPr>
        <w:t>Z</w:t>
      </w:r>
      <w:r>
        <w:rPr>
          <w:rFonts w:hint="eastAsia" w:cs="宋体"/>
          <w:sz w:val="24"/>
          <w:szCs w:val="18"/>
        </w:rPr>
        <w:t>。</w:t>
      </w:r>
    </w:p>
    <w:p w14:paraId="79BBA407">
      <w:pPr>
        <w:widowControl/>
        <w:tabs>
          <w:tab w:val="left" w:pos="720"/>
        </w:tabs>
        <w:adjustRightInd w:val="0"/>
        <w:snapToGrid w:val="0"/>
        <w:spacing w:line="360" w:lineRule="auto"/>
        <w:ind w:firstLine="480" w:firstLineChars="200"/>
        <w:jc w:val="left"/>
        <w:rPr>
          <w:rFonts w:cs="宋体"/>
          <w:sz w:val="24"/>
          <w:szCs w:val="18"/>
        </w:rPr>
      </w:pPr>
      <w:r>
        <w:rPr>
          <w:rFonts w:cs="宋体"/>
          <w:sz w:val="24"/>
          <w:szCs w:val="18"/>
        </w:rPr>
        <w:t>7</w:t>
      </w:r>
      <w:r>
        <w:rPr>
          <w:rFonts w:hint="eastAsia" w:cs="宋体"/>
          <w:sz w:val="24"/>
          <w:szCs w:val="18"/>
        </w:rPr>
        <w:t>）根据水印嵌入间隔</w:t>
      </w:r>
      <w:r>
        <w:rPr>
          <w:rFonts w:cs="宋体"/>
          <w:sz w:val="24"/>
          <w:szCs w:val="18"/>
        </w:rPr>
        <w:t>T</w:t>
      </w:r>
      <w:r>
        <w:rPr>
          <w:rFonts w:hint="eastAsia" w:cs="宋体"/>
          <w:sz w:val="24"/>
          <w:szCs w:val="18"/>
        </w:rPr>
        <w:t>，用</w:t>
      </w:r>
      <w:r>
        <w:rPr>
          <w:rFonts w:cs="宋体"/>
          <w:sz w:val="24"/>
          <w:szCs w:val="18"/>
        </w:rPr>
        <w:t>Z</w:t>
      </w:r>
      <w:r>
        <w:rPr>
          <w:rFonts w:hint="eastAsia" w:cs="宋体"/>
          <w:sz w:val="24"/>
          <w:szCs w:val="18"/>
        </w:rPr>
        <w:t>除以</w:t>
      </w:r>
      <w:r>
        <w:rPr>
          <w:rFonts w:cs="宋体"/>
          <w:sz w:val="24"/>
          <w:szCs w:val="18"/>
        </w:rPr>
        <w:t>T,</w:t>
      </w:r>
      <w:r>
        <w:rPr>
          <w:rFonts w:hint="eastAsia" w:cs="宋体"/>
          <w:sz w:val="24"/>
          <w:szCs w:val="18"/>
        </w:rPr>
        <w:t>若整除，则上述读</w:t>
      </w:r>
      <w:r>
        <w:rPr>
          <w:rFonts w:cs="宋体"/>
          <w:sz w:val="24"/>
          <w:szCs w:val="18"/>
        </w:rPr>
        <w:t xml:space="preserve"> </w:t>
      </w:r>
      <w:r>
        <w:rPr>
          <w:rFonts w:hint="eastAsia" w:cs="宋体"/>
          <w:sz w:val="24"/>
          <w:szCs w:val="18"/>
        </w:rPr>
        <w:t>入的数据为水印信息判定句，并进行下列步骤</w:t>
      </w:r>
      <w:r>
        <w:rPr>
          <w:rFonts w:cs="宋体"/>
          <w:sz w:val="24"/>
          <w:szCs w:val="18"/>
        </w:rPr>
        <w:t>8</w:t>
      </w:r>
      <w:r>
        <w:rPr>
          <w:rFonts w:hint="eastAsia" w:cs="宋体"/>
          <w:sz w:val="24"/>
          <w:szCs w:val="18"/>
        </w:rPr>
        <w:t>）；若不能整除，则读入下一个单元格数据，重复步骤</w:t>
      </w:r>
      <w:r>
        <w:rPr>
          <w:rFonts w:cs="宋体"/>
          <w:sz w:val="24"/>
          <w:szCs w:val="18"/>
        </w:rPr>
        <w:t>6</w:t>
      </w:r>
      <w:r>
        <w:rPr>
          <w:rFonts w:hint="eastAsia" w:cs="宋体"/>
          <w:sz w:val="24"/>
          <w:szCs w:val="18"/>
        </w:rPr>
        <w:t>）和步骤</w:t>
      </w:r>
      <w:r>
        <w:rPr>
          <w:rFonts w:cs="宋体"/>
          <w:sz w:val="24"/>
          <w:szCs w:val="18"/>
        </w:rPr>
        <w:t>7</w:t>
      </w:r>
      <w:r>
        <w:rPr>
          <w:rFonts w:hint="eastAsia" w:cs="宋体"/>
          <w:sz w:val="24"/>
          <w:szCs w:val="18"/>
        </w:rPr>
        <w:t>）。</w:t>
      </w:r>
    </w:p>
    <w:p w14:paraId="2E909EA6">
      <w:pPr>
        <w:widowControl/>
        <w:tabs>
          <w:tab w:val="left" w:pos="720"/>
        </w:tabs>
        <w:adjustRightInd w:val="0"/>
        <w:snapToGrid w:val="0"/>
        <w:spacing w:line="360" w:lineRule="auto"/>
        <w:ind w:firstLine="480" w:firstLineChars="200"/>
        <w:jc w:val="left"/>
        <w:rPr>
          <w:rFonts w:cs="宋体"/>
          <w:sz w:val="24"/>
          <w:szCs w:val="18"/>
        </w:rPr>
      </w:pPr>
      <w:r>
        <w:rPr>
          <w:rFonts w:cs="宋体"/>
          <w:sz w:val="24"/>
          <w:szCs w:val="18"/>
        </w:rPr>
        <w:t>8</w:t>
      </w:r>
      <w:r>
        <w:rPr>
          <w:rFonts w:hint="eastAsia" w:cs="宋体"/>
          <w:sz w:val="24"/>
          <w:szCs w:val="18"/>
        </w:rPr>
        <w:t>）读入下一单元格数据，该句子即为水印信息嵌入格计算此单元格词数</w:t>
      </w:r>
      <w:r>
        <w:rPr>
          <w:rFonts w:cs="宋体"/>
          <w:sz w:val="24"/>
          <w:szCs w:val="18"/>
        </w:rPr>
        <w:t>C</w:t>
      </w:r>
      <w:r>
        <w:rPr>
          <w:rFonts w:hint="eastAsia" w:cs="宋体"/>
          <w:sz w:val="24"/>
          <w:szCs w:val="18"/>
        </w:rPr>
        <w:t>，</w:t>
      </w:r>
      <w:r>
        <w:rPr>
          <w:rFonts w:cs="宋体"/>
          <w:sz w:val="24"/>
          <w:szCs w:val="18"/>
        </w:rPr>
        <w:t>Z</w:t>
      </w:r>
      <w:r>
        <w:rPr>
          <w:rFonts w:hint="eastAsia" w:cs="宋体"/>
          <w:sz w:val="24"/>
          <w:szCs w:val="18"/>
        </w:rPr>
        <w:t>除以</w:t>
      </w:r>
      <w:r>
        <w:rPr>
          <w:rFonts w:cs="宋体"/>
          <w:sz w:val="24"/>
          <w:szCs w:val="18"/>
        </w:rPr>
        <w:t>C</w:t>
      </w:r>
      <w:r>
        <w:rPr>
          <w:rFonts w:hint="eastAsia" w:cs="宋体"/>
          <w:sz w:val="24"/>
          <w:szCs w:val="18"/>
        </w:rPr>
        <w:t>，余数为水印位置</w:t>
      </w:r>
      <w:r>
        <w:rPr>
          <w:rFonts w:cs="宋体"/>
          <w:sz w:val="24"/>
          <w:szCs w:val="18"/>
        </w:rPr>
        <w:t>Wn</w:t>
      </w:r>
      <w:r>
        <w:rPr>
          <w:rFonts w:hint="eastAsia" w:cs="宋体"/>
          <w:sz w:val="24"/>
          <w:szCs w:val="18"/>
        </w:rPr>
        <w:t>，取出</w:t>
      </w:r>
      <w:r>
        <w:rPr>
          <w:rFonts w:cs="宋体"/>
          <w:sz w:val="24"/>
          <w:szCs w:val="18"/>
        </w:rPr>
        <w:t>Wn</w:t>
      </w:r>
      <w:r>
        <w:rPr>
          <w:rFonts w:hint="eastAsia" w:cs="宋体"/>
          <w:sz w:val="24"/>
          <w:szCs w:val="18"/>
        </w:rPr>
        <w:t>处的词与</w:t>
      </w:r>
      <w:r>
        <w:rPr>
          <w:rFonts w:cs="宋体"/>
          <w:sz w:val="24"/>
          <w:szCs w:val="18"/>
        </w:rPr>
        <w:t>Wn+1</w:t>
      </w:r>
      <w:r>
        <w:rPr>
          <w:rFonts w:hint="eastAsia" w:cs="宋体"/>
          <w:sz w:val="24"/>
          <w:szCs w:val="18"/>
        </w:rPr>
        <w:t>处的词进行比较，依据原始词库与词库的变换矩阵</w:t>
      </w:r>
      <w:r>
        <w:rPr>
          <w:rFonts w:cs="宋体"/>
          <w:sz w:val="24"/>
          <w:szCs w:val="18"/>
        </w:rPr>
        <w:t>A</w:t>
      </w:r>
      <w:r>
        <w:rPr>
          <w:rFonts w:hint="eastAsia" w:cs="宋体"/>
          <w:sz w:val="24"/>
          <w:szCs w:val="18"/>
        </w:rPr>
        <w:t>，解析水印信息</w:t>
      </w:r>
      <w:r>
        <w:rPr>
          <w:rFonts w:cs="宋体"/>
          <w:sz w:val="24"/>
          <w:szCs w:val="18"/>
        </w:rPr>
        <w:t>Bi</w:t>
      </w:r>
      <w:r>
        <w:rPr>
          <w:rFonts w:hint="eastAsia" w:cs="宋体"/>
          <w:sz w:val="24"/>
          <w:szCs w:val="18"/>
        </w:rPr>
        <w:t>，</w:t>
      </w:r>
      <w:r>
        <w:rPr>
          <w:rFonts w:cs="宋体"/>
          <w:sz w:val="24"/>
          <w:szCs w:val="18"/>
        </w:rPr>
        <w:t xml:space="preserve"> </w:t>
      </w:r>
      <w:r>
        <w:rPr>
          <w:rFonts w:hint="eastAsia" w:cs="宋体"/>
          <w:sz w:val="24"/>
          <w:szCs w:val="18"/>
        </w:rPr>
        <w:t>结果的比特即为提取水印信息的第一个比特。</w:t>
      </w:r>
    </w:p>
    <w:p w14:paraId="7D2314C0">
      <w:pPr>
        <w:widowControl/>
        <w:tabs>
          <w:tab w:val="left" w:pos="720"/>
        </w:tabs>
        <w:adjustRightInd w:val="0"/>
        <w:snapToGrid w:val="0"/>
        <w:spacing w:line="360" w:lineRule="auto"/>
        <w:ind w:firstLine="480" w:firstLineChars="200"/>
        <w:jc w:val="left"/>
        <w:rPr>
          <w:rFonts w:cs="宋体"/>
          <w:sz w:val="24"/>
          <w:szCs w:val="18"/>
        </w:rPr>
      </w:pPr>
      <w:r>
        <w:rPr>
          <w:rFonts w:cs="宋体"/>
          <w:sz w:val="24"/>
          <w:szCs w:val="18"/>
        </w:rPr>
        <w:t>9</w:t>
      </w:r>
      <w:r>
        <w:rPr>
          <w:rFonts w:hint="eastAsia" w:cs="宋体"/>
          <w:sz w:val="24"/>
          <w:szCs w:val="18"/>
        </w:rPr>
        <w:t>）读入下一窗格，重复步骤</w:t>
      </w:r>
      <w:r>
        <w:rPr>
          <w:rFonts w:cs="宋体"/>
          <w:sz w:val="24"/>
          <w:szCs w:val="18"/>
        </w:rPr>
        <w:t>6</w:t>
      </w:r>
      <w:r>
        <w:rPr>
          <w:rFonts w:hint="eastAsia" w:cs="宋体"/>
          <w:sz w:val="24"/>
          <w:szCs w:val="18"/>
        </w:rPr>
        <w:t>）</w:t>
      </w:r>
      <w:r>
        <w:rPr>
          <w:rFonts w:hint="eastAsia" w:ascii="微软雅黑" w:hAnsi="微软雅黑" w:eastAsia="微软雅黑" w:cs="微软雅黑"/>
          <w:sz w:val="24"/>
          <w:szCs w:val="18"/>
        </w:rPr>
        <w:t>〜</w:t>
      </w:r>
      <w:r>
        <w:rPr>
          <w:rFonts w:cs="宋体"/>
          <w:sz w:val="24"/>
          <w:szCs w:val="18"/>
        </w:rPr>
        <w:t>8</w:t>
      </w:r>
      <w:r>
        <w:rPr>
          <w:rFonts w:hint="eastAsia" w:cs="宋体"/>
          <w:sz w:val="24"/>
          <w:szCs w:val="18"/>
        </w:rPr>
        <w:t>）</w:t>
      </w:r>
      <w:r>
        <w:rPr>
          <w:rFonts w:cs="宋体"/>
          <w:sz w:val="24"/>
          <w:szCs w:val="18"/>
        </w:rPr>
        <w:t>,</w:t>
      </w:r>
      <w:r>
        <w:rPr>
          <w:rFonts w:hint="eastAsia" w:cs="宋体"/>
          <w:sz w:val="24"/>
          <w:szCs w:val="18"/>
        </w:rPr>
        <w:t>得到一个表示版权信息的比特串</w:t>
      </w:r>
      <w:r>
        <w:rPr>
          <w:rFonts w:cs="宋体"/>
          <w:sz w:val="24"/>
          <w:szCs w:val="18"/>
        </w:rPr>
        <w:t xml:space="preserve"> </w:t>
      </w:r>
      <w:r>
        <w:rPr>
          <w:rFonts w:hint="eastAsia" w:cs="宋体"/>
          <w:sz w:val="24"/>
          <w:szCs w:val="18"/>
        </w:rPr>
        <w:t>上与每个比特位相对应的一组比特值，直到文件结束。</w:t>
      </w:r>
    </w:p>
    <w:p w14:paraId="45E010C5">
      <w:pPr>
        <w:widowControl/>
        <w:tabs>
          <w:tab w:val="left" w:pos="720"/>
        </w:tabs>
        <w:adjustRightInd w:val="0"/>
        <w:snapToGrid w:val="0"/>
        <w:spacing w:line="360" w:lineRule="auto"/>
        <w:ind w:firstLine="480" w:firstLineChars="200"/>
        <w:jc w:val="left"/>
        <w:rPr>
          <w:rFonts w:cs="宋体"/>
          <w:sz w:val="24"/>
          <w:szCs w:val="18"/>
        </w:rPr>
      </w:pPr>
      <w:r>
        <w:rPr>
          <w:rFonts w:hint="eastAsia" w:cs="宋体"/>
          <w:sz w:val="24"/>
          <w:szCs w:val="18"/>
        </w:rPr>
        <w:t>将上述判断得到的每一个比特位组合还原成版权信息。</w:t>
      </w:r>
    </w:p>
    <w:p w14:paraId="3FF03BB2">
      <w:pPr>
        <w:widowControl/>
        <w:tabs>
          <w:tab w:val="left" w:pos="720"/>
        </w:tabs>
        <w:adjustRightInd w:val="0"/>
        <w:snapToGrid w:val="0"/>
        <w:spacing w:line="360" w:lineRule="auto"/>
        <w:ind w:firstLine="482" w:firstLineChars="200"/>
        <w:jc w:val="left"/>
        <w:rPr>
          <w:rFonts w:cs="宋体"/>
          <w:sz w:val="24"/>
          <w:szCs w:val="18"/>
        </w:rPr>
      </w:pPr>
      <w:r>
        <w:rPr>
          <w:rFonts w:hint="eastAsia" w:cs="宋体"/>
          <w:b/>
          <w:bCs/>
          <w:sz w:val="24"/>
          <w:szCs w:val="24"/>
        </w:rPr>
        <w:t>步骤</w:t>
      </w:r>
      <w:r>
        <w:rPr>
          <w:rFonts w:cs="宋体"/>
          <w:b/>
          <w:bCs/>
          <w:sz w:val="24"/>
          <w:szCs w:val="24"/>
        </w:rPr>
        <w:t>3</w:t>
      </w:r>
      <w:r>
        <w:rPr>
          <w:rFonts w:hint="eastAsia" w:cs="宋体"/>
          <w:b/>
          <w:bCs/>
          <w:sz w:val="24"/>
          <w:szCs w:val="24"/>
        </w:rPr>
        <w:t>：</w:t>
      </w:r>
      <w:r>
        <w:rPr>
          <w:rFonts w:hint="eastAsia" w:cs="宋体"/>
          <w:sz w:val="24"/>
          <w:szCs w:val="18"/>
        </w:rPr>
        <w:t>多副本使用跟踪</w:t>
      </w:r>
    </w:p>
    <w:p w14:paraId="7E2EE53D">
      <w:pPr>
        <w:widowControl/>
        <w:tabs>
          <w:tab w:val="left" w:pos="720"/>
        </w:tabs>
        <w:adjustRightInd w:val="0"/>
        <w:snapToGrid w:val="0"/>
        <w:spacing w:line="360" w:lineRule="auto"/>
        <w:ind w:firstLine="480" w:firstLineChars="200"/>
        <w:jc w:val="left"/>
        <w:rPr>
          <w:rFonts w:cs="宋体"/>
          <w:sz w:val="24"/>
          <w:szCs w:val="18"/>
        </w:rPr>
      </w:pPr>
      <w:r>
        <w:rPr>
          <w:rFonts w:hint="eastAsia" w:cs="宋体"/>
          <w:sz w:val="24"/>
          <w:szCs w:val="18"/>
        </w:rPr>
        <w:t>在监管数据对象水印标记基础上，使用流量数据采集技术追踪监管数据对象的引用情况，量化研究数据副本的跨系统跟踪。</w:t>
      </w:r>
    </w:p>
    <w:p w14:paraId="681D6399">
      <w:pPr>
        <w:widowControl/>
        <w:tabs>
          <w:tab w:val="left" w:pos="720"/>
        </w:tabs>
        <w:adjustRightInd w:val="0"/>
        <w:snapToGrid w:val="0"/>
        <w:spacing w:line="360" w:lineRule="auto"/>
        <w:ind w:firstLine="480" w:firstLineChars="200"/>
        <w:jc w:val="left"/>
        <w:rPr>
          <w:rFonts w:cs="宋体"/>
          <w:sz w:val="24"/>
          <w:szCs w:val="18"/>
        </w:rPr>
      </w:pPr>
      <w:r>
        <w:rPr>
          <w:rFonts w:hint="eastAsia" w:cs="宋体"/>
          <w:sz w:val="24"/>
          <w:szCs w:val="18"/>
        </w:rPr>
        <w:t>首先通过旁路采集网络流量数据并解析处理成标准数据对象，计算被访问数据对象的网络起始位置和到达目标位置，网络节点是数据对象的存储或保留位置，标记为</w:t>
      </w:r>
      <w:r>
        <w:rPr>
          <w:rFonts w:cs="宋体"/>
          <w:sz w:val="24"/>
          <w:szCs w:val="18"/>
        </w:rPr>
        <w:t>Nn</w:t>
      </w:r>
      <w:r>
        <w:rPr>
          <w:rFonts w:hint="eastAsia" w:cs="宋体"/>
          <w:sz w:val="24"/>
          <w:szCs w:val="18"/>
        </w:rPr>
        <w:t>，根据数据对象提交或采集的最早时间，得到数据原始生成和存储节点；然后，依据数据对象的访问链接，得到数据对象扩散的目标节点</w:t>
      </w:r>
      <w:r>
        <w:rPr>
          <w:rFonts w:cs="宋体"/>
          <w:sz w:val="24"/>
          <w:szCs w:val="18"/>
        </w:rPr>
        <w:t xml:space="preserve">; </w:t>
      </w:r>
      <w:r>
        <w:rPr>
          <w:rFonts w:hint="eastAsia" w:cs="宋体"/>
          <w:sz w:val="24"/>
          <w:szCs w:val="18"/>
        </w:rPr>
        <w:t>数据对象生成时的时间戳作为该数据对象的第一版本号，更新时版本号等于修改时的时间戳；依据数据对象被访问或被扩散的时间，标记数据对象流出时的版本和流出的节点</w:t>
      </w:r>
      <w:r>
        <w:rPr>
          <w:rFonts w:cs="宋体"/>
          <w:sz w:val="24"/>
          <w:szCs w:val="18"/>
        </w:rPr>
        <w:t xml:space="preserve">; </w:t>
      </w:r>
      <w:r>
        <w:rPr>
          <w:rFonts w:hint="eastAsia" w:cs="宋体"/>
          <w:sz w:val="24"/>
          <w:szCs w:val="18"/>
        </w:rPr>
        <w:t>依据数据对象被访问的次数，得到引用频次；根据网络节点的分布和数据对象被访问的关系，得到内部网络数据分布网络图。数据对象访问链接图见下图</w:t>
      </w:r>
      <w:r>
        <w:rPr>
          <w:rFonts w:cs="宋体"/>
          <w:sz w:val="24"/>
          <w:szCs w:val="18"/>
        </w:rPr>
        <w:t>6-9</w:t>
      </w:r>
      <w:r>
        <w:rPr>
          <w:rFonts w:hint="eastAsia" w:cs="宋体"/>
          <w:sz w:val="24"/>
          <w:szCs w:val="18"/>
        </w:rPr>
        <w:t>所示。</w:t>
      </w:r>
    </w:p>
    <w:p w14:paraId="4A82C9F6">
      <w:pPr>
        <w:jc w:val="center"/>
        <w:rPr>
          <w:rFonts w:cs="宋体"/>
          <w:szCs w:val="21"/>
        </w:rPr>
      </w:pPr>
      <w:r>
        <w:rPr>
          <w:rFonts w:cs="宋体"/>
          <w:szCs w:val="21"/>
        </w:rPr>
        <w:drawing>
          <wp:inline distT="0" distB="0" distL="114300" distR="114300">
            <wp:extent cx="4610100" cy="2695575"/>
            <wp:effectExtent l="0" t="0" r="0" b="952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25"/>
                    <a:stretch>
                      <a:fillRect/>
                    </a:stretch>
                  </pic:blipFill>
                  <pic:spPr>
                    <a:xfrm>
                      <a:off x="0" y="0"/>
                      <a:ext cx="4610100" cy="2695575"/>
                    </a:xfrm>
                    <a:prstGeom prst="rect">
                      <a:avLst/>
                    </a:prstGeom>
                    <a:noFill/>
                    <a:ln>
                      <a:noFill/>
                    </a:ln>
                  </pic:spPr>
                </pic:pic>
              </a:graphicData>
            </a:graphic>
          </wp:inline>
        </w:drawing>
      </w:r>
    </w:p>
    <w:p w14:paraId="168AB2FE">
      <w:pPr>
        <w:widowControl/>
        <w:tabs>
          <w:tab w:val="left" w:pos="720"/>
        </w:tabs>
        <w:adjustRightInd w:val="0"/>
        <w:snapToGrid w:val="0"/>
        <w:spacing w:line="360" w:lineRule="auto"/>
        <w:ind w:firstLine="420" w:firstLineChars="200"/>
        <w:jc w:val="center"/>
        <w:rPr>
          <w:rFonts w:cs="宋体"/>
          <w:szCs w:val="15"/>
        </w:rPr>
      </w:pPr>
      <w:r>
        <w:rPr>
          <w:rFonts w:cs="宋体"/>
          <w:szCs w:val="15"/>
        </w:rPr>
        <w:t>6-</w:t>
      </w:r>
      <w:r>
        <w:rPr>
          <w:rFonts w:cs="宋体"/>
          <w:szCs w:val="15"/>
        </w:rPr>
        <w:fldChar w:fldCharType="begin"/>
      </w:r>
      <w:r>
        <w:rPr>
          <w:rFonts w:cs="宋体"/>
          <w:szCs w:val="15"/>
        </w:rPr>
        <w:instrText xml:space="preserve"> SEQ 6- \* ARABIC </w:instrText>
      </w:r>
      <w:r>
        <w:rPr>
          <w:rFonts w:cs="宋体"/>
          <w:szCs w:val="15"/>
        </w:rPr>
        <w:fldChar w:fldCharType="separate"/>
      </w:r>
      <w:r>
        <w:rPr>
          <w:rFonts w:cs="宋体"/>
          <w:szCs w:val="15"/>
        </w:rPr>
        <w:t>9</w:t>
      </w:r>
      <w:r>
        <w:rPr>
          <w:rFonts w:cs="宋体"/>
          <w:szCs w:val="15"/>
        </w:rPr>
        <w:fldChar w:fldCharType="end"/>
      </w:r>
      <w:r>
        <w:rPr>
          <w:rFonts w:hint="eastAsia" w:cs="宋体"/>
          <w:szCs w:val="15"/>
        </w:rPr>
        <w:t>数据对象访问链接</w:t>
      </w:r>
    </w:p>
    <w:p w14:paraId="62017ED5">
      <w:pPr>
        <w:widowControl/>
        <w:tabs>
          <w:tab w:val="left" w:pos="720"/>
        </w:tabs>
        <w:adjustRightInd w:val="0"/>
        <w:snapToGrid w:val="0"/>
        <w:spacing w:line="360" w:lineRule="auto"/>
        <w:ind w:firstLine="480" w:firstLineChars="200"/>
        <w:jc w:val="left"/>
        <w:rPr>
          <w:rFonts w:cs="宋体"/>
          <w:sz w:val="24"/>
          <w:szCs w:val="18"/>
        </w:rPr>
      </w:pPr>
      <w:r>
        <w:rPr>
          <w:rFonts w:hint="eastAsia" w:cs="宋体"/>
          <w:sz w:val="24"/>
          <w:szCs w:val="18"/>
        </w:rPr>
        <w:t>最后，对节点的数据引用状态作标记：对旧版本数据对象的引用，定义为失效引用，新版数据的引用为正确引用，数据对象如果被标记为删除，则定义删除后仍然发生此数据对象引用为错误引用。数据引用状态标记见下图6-10所示。</w:t>
      </w:r>
    </w:p>
    <w:p w14:paraId="6E6B92EF">
      <w:pPr>
        <w:jc w:val="left"/>
        <w:rPr>
          <w:rFonts w:cs="宋体"/>
          <w:sz w:val="22"/>
          <w:szCs w:val="22"/>
        </w:rPr>
      </w:pPr>
    </w:p>
    <w:p w14:paraId="2FF0C7B2">
      <w:pPr>
        <w:jc w:val="center"/>
        <w:rPr>
          <w:rFonts w:cs="宋体"/>
        </w:rPr>
      </w:pPr>
      <w:r>
        <w:rPr>
          <w:rFonts w:cs="宋体"/>
        </w:rPr>
        <w:drawing>
          <wp:inline distT="0" distB="0" distL="114300" distR="114300">
            <wp:extent cx="5273040" cy="3283585"/>
            <wp:effectExtent l="0" t="0" r="10160" b="5715"/>
            <wp:docPr id="1348081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8112" name="图片 2"/>
                    <pic:cNvPicPr>
                      <a:picLocks noChangeAspect="1"/>
                    </pic:cNvPicPr>
                  </pic:nvPicPr>
                  <pic:blipFill>
                    <a:blip r:embed="rId26"/>
                    <a:stretch>
                      <a:fillRect/>
                    </a:stretch>
                  </pic:blipFill>
                  <pic:spPr>
                    <a:xfrm>
                      <a:off x="0" y="0"/>
                      <a:ext cx="5273040" cy="3283585"/>
                    </a:xfrm>
                    <a:prstGeom prst="rect">
                      <a:avLst/>
                    </a:prstGeom>
                    <a:noFill/>
                    <a:ln>
                      <a:noFill/>
                    </a:ln>
                  </pic:spPr>
                </pic:pic>
              </a:graphicData>
            </a:graphic>
          </wp:inline>
        </w:drawing>
      </w:r>
    </w:p>
    <w:p w14:paraId="4329CEA8">
      <w:pPr>
        <w:widowControl/>
        <w:tabs>
          <w:tab w:val="left" w:pos="720"/>
        </w:tabs>
        <w:adjustRightInd w:val="0"/>
        <w:snapToGrid w:val="0"/>
        <w:spacing w:line="360" w:lineRule="auto"/>
        <w:ind w:firstLine="420" w:firstLineChars="200"/>
        <w:jc w:val="center"/>
        <w:rPr>
          <w:rFonts w:cs="宋体"/>
          <w:szCs w:val="15"/>
        </w:rPr>
      </w:pPr>
      <w:r>
        <w:rPr>
          <w:rFonts w:cs="宋体"/>
          <w:szCs w:val="15"/>
        </w:rPr>
        <w:t xml:space="preserve">6- </w:t>
      </w:r>
      <w:r>
        <w:rPr>
          <w:rFonts w:cs="宋体"/>
          <w:szCs w:val="15"/>
        </w:rPr>
        <w:fldChar w:fldCharType="begin"/>
      </w:r>
      <w:r>
        <w:rPr>
          <w:rFonts w:cs="宋体"/>
          <w:szCs w:val="15"/>
        </w:rPr>
        <w:instrText xml:space="preserve"> SEQ 6- \* ARABIC </w:instrText>
      </w:r>
      <w:r>
        <w:rPr>
          <w:rFonts w:cs="宋体"/>
          <w:szCs w:val="15"/>
        </w:rPr>
        <w:fldChar w:fldCharType="separate"/>
      </w:r>
      <w:r>
        <w:rPr>
          <w:rFonts w:cs="宋体"/>
          <w:szCs w:val="15"/>
        </w:rPr>
        <w:t>10</w:t>
      </w:r>
      <w:r>
        <w:rPr>
          <w:rFonts w:cs="宋体"/>
          <w:szCs w:val="15"/>
        </w:rPr>
        <w:fldChar w:fldCharType="end"/>
      </w:r>
      <w:r>
        <w:rPr>
          <w:rFonts w:hint="eastAsia" w:cs="宋体"/>
          <w:szCs w:val="15"/>
        </w:rPr>
        <w:t>数据对象版本状态管理</w:t>
      </w:r>
    </w:p>
    <w:p w14:paraId="67219050">
      <w:pPr>
        <w:spacing w:line="360" w:lineRule="auto"/>
        <w:jc w:val="left"/>
        <w:outlineLvl w:val="1"/>
        <w:rPr>
          <w:b/>
          <w:sz w:val="28"/>
          <w:szCs w:val="28"/>
        </w:rPr>
      </w:pPr>
      <w:r>
        <w:rPr>
          <w:rFonts w:hint="eastAsia"/>
          <w:b/>
          <w:sz w:val="28"/>
          <w:szCs w:val="28"/>
        </w:rPr>
        <w:t>6</w:t>
      </w:r>
      <w:r>
        <w:rPr>
          <w:b/>
          <w:sz w:val="28"/>
          <w:szCs w:val="28"/>
        </w:rPr>
        <w:t>.3</w:t>
      </w:r>
      <w:bookmarkStart w:id="35" w:name="_Hlk190629681"/>
      <w:r>
        <w:rPr>
          <w:rFonts w:hint="eastAsia"/>
          <w:b/>
          <w:sz w:val="28"/>
          <w:szCs w:val="28"/>
        </w:rPr>
        <w:t>监管信息融合分析与事件处置</w:t>
      </w:r>
      <w:bookmarkEnd w:id="35"/>
    </w:p>
    <w:p w14:paraId="0DAA336B">
      <w:pPr>
        <w:widowControl/>
        <w:spacing w:line="360" w:lineRule="auto"/>
        <w:ind w:firstLine="480" w:firstLineChars="200"/>
        <w:jc w:val="left"/>
        <w:rPr>
          <w:rFonts w:cs="宋体"/>
          <w:color w:val="000000"/>
          <w:kern w:val="0"/>
          <w:sz w:val="24"/>
          <w:szCs w:val="24"/>
          <w:lang w:bidi="ar"/>
        </w:rPr>
      </w:pPr>
      <w:r>
        <w:rPr>
          <w:rFonts w:hint="eastAsia" w:cs="宋体"/>
          <w:color w:val="000000"/>
          <w:kern w:val="0"/>
          <w:sz w:val="24"/>
          <w:szCs w:val="24"/>
          <w:lang w:bidi="ar"/>
        </w:rPr>
        <w:t>针对主被动协同监管背景下，监管数据海量异构、多模态，隐私侵权内容和行为模式多样化、侵权事件溯源难的特点、需求和问题，现有隐私数据的检测和、监管还相当薄弱，大都聚焦在各自行业内小数据量、单模态结构化数据、数据来源单一、业务监管规则简单的特定场景的具体问题，亟待提出面向多源海量监管信息和复杂监管规则的隐私侵权监管信息融合分析和事件处置方案。</w:t>
      </w:r>
    </w:p>
    <w:p w14:paraId="558347FE">
      <w:pPr>
        <w:widowControl/>
        <w:spacing w:line="360" w:lineRule="auto"/>
        <w:ind w:firstLine="480" w:firstLineChars="200"/>
        <w:jc w:val="left"/>
        <w:rPr>
          <w:szCs w:val="21"/>
        </w:rPr>
      </w:pPr>
      <w:r>
        <w:rPr>
          <w:rFonts w:hint="eastAsia" w:cs="宋体"/>
          <w:color w:val="000000"/>
          <w:kern w:val="0"/>
          <w:sz w:val="24"/>
          <w:szCs w:val="24"/>
          <w:lang w:bidi="ar"/>
        </w:rPr>
        <w:t>按照“融合、高效、安全”的核心思想，</w:t>
      </w:r>
      <w:r>
        <w:rPr>
          <w:rFonts w:hint="eastAsia" w:cs="宋体"/>
          <w:bCs/>
          <w:sz w:val="24"/>
          <w:szCs w:val="24"/>
        </w:rPr>
        <w:t>基于“个人信息保护方法、装置、客户端、服务器及业务系统”、“侵权检测方法及装置、计算机可读存储介质”、“操作行为的检测方法、装置、设备及存储介质”等授权专利技术，</w:t>
      </w:r>
      <w:r>
        <w:rPr>
          <w:rFonts w:hint="eastAsia" w:cs="宋体"/>
          <w:color w:val="000000"/>
          <w:kern w:val="0"/>
          <w:sz w:val="24"/>
          <w:szCs w:val="24"/>
          <w:lang w:bidi="ar"/>
        </w:rPr>
        <w:t>提出基于跨域业务联盟链的监管信息可信存证、隐私操作数据多维向量表征与特征分群、多场景多节点隐私侵权行为关联分析、侵权事件场景重构和侵权路径综合分析和还原等方法和技术方案。</w:t>
      </w:r>
      <w:r>
        <w:rPr>
          <w:szCs w:val="21"/>
        </w:rPr>
        <mc:AlternateContent>
          <mc:Choice Requires="wps">
            <w:drawing>
              <wp:anchor distT="0" distB="0" distL="114300" distR="114300" simplePos="0" relativeHeight="251659264" behindDoc="0" locked="0" layoutInCell="1" allowOverlap="1">
                <wp:simplePos x="0" y="0"/>
                <wp:positionH relativeFrom="column">
                  <wp:posOffset>7038975</wp:posOffset>
                </wp:positionH>
                <wp:positionV relativeFrom="paragraph">
                  <wp:posOffset>3121025</wp:posOffset>
                </wp:positionV>
                <wp:extent cx="4064000" cy="368300"/>
                <wp:effectExtent l="0" t="0" r="0" b="0"/>
                <wp:wrapNone/>
                <wp:docPr id="73" name="文本框 72"/>
                <wp:cNvGraphicFramePr/>
                <a:graphic xmlns:a="http://schemas.openxmlformats.org/drawingml/2006/main">
                  <a:graphicData uri="http://schemas.microsoft.com/office/word/2010/wordprocessingShape">
                    <wps:wsp>
                      <wps:cNvSpPr txBox="1"/>
                      <wps:spPr>
                        <a:xfrm>
                          <a:off x="0" y="0"/>
                          <a:ext cx="4064000" cy="368300"/>
                        </a:xfrm>
                        <a:prstGeom prst="rect">
                          <a:avLst/>
                        </a:prstGeom>
                        <a:noFill/>
                      </wps:spPr>
                      <wps:txbx>
                        <w:txbxContent>
                          <w:p w14:paraId="0D271BE6">
                            <w:pPr>
                              <w:pStyle w:val="81"/>
                              <w:jc w:val="center"/>
                            </w:pPr>
                            <w:r>
                              <w:rPr>
                                <w:rFonts w:asciiTheme="minorHAnsi" w:hAnsiTheme="minorBidi" w:eastAsiaTheme="minorEastAsia"/>
                                <w:b/>
                                <w:color w:val="000000" w:themeColor="text1"/>
                                <w:kern w:val="24"/>
                                <w:sz w:val="36"/>
                                <w:szCs w:val="36"/>
                                <w14:textFill>
                                  <w14:solidFill>
                                    <w14:schemeClr w14:val="tx1"/>
                                  </w14:solidFill>
                                </w14:textFill>
                              </w:rPr>
                              <w:t>监管规则集最优化构建和实时匹配</w:t>
                            </w:r>
                          </w:p>
                        </w:txbxContent>
                      </wps:txbx>
                      <wps:bodyPr wrap="square" rtlCol="0">
                        <a:spAutoFit/>
                      </wps:bodyPr>
                    </wps:wsp>
                  </a:graphicData>
                </a:graphic>
              </wp:anchor>
            </w:drawing>
          </mc:Choice>
          <mc:Fallback>
            <w:pict>
              <v:shape id="文本框 72" o:spid="_x0000_s1026" o:spt="202" type="#_x0000_t202" style="position:absolute;left:0pt;margin-left:554.25pt;margin-top:245.75pt;height:29pt;width:320pt;z-index:251659264;mso-width-relative:page;mso-height-relative:page;" filled="f" stroked="f" coordsize="21600,21600" o:gfxdata="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Bv6K162AAAAA0BAAAPAAAAAAAAAAEAIAAAACIAAABkcnMvZG93bnJldi54bWxQSwEC&#10;FAAUAAAACACHTuJAVKAqdrsBAABfAwAADgAAAAAAAAABACAAAAAnAQAAZHJzL2Uyb0RvYy54bWxQ&#10;SwUGAAAAAAYABgBZAQAAVAUAAAAA&#10;">
                <v:fill on="f" focussize="0,0"/>
                <v:stroke on="f"/>
                <v:imagedata o:title=""/>
                <o:lock v:ext="edit" aspectratio="f"/>
                <v:textbox style="mso-fit-shape-to-text:t;">
                  <w:txbxContent>
                    <w:p w14:paraId="0D271BE6">
                      <w:pPr>
                        <w:pStyle w:val="81"/>
                        <w:jc w:val="center"/>
                      </w:pPr>
                      <w:r>
                        <w:rPr>
                          <w:rFonts w:asciiTheme="minorHAnsi" w:hAnsiTheme="minorBidi" w:eastAsiaTheme="minorEastAsia"/>
                          <w:b/>
                          <w:color w:val="000000" w:themeColor="text1"/>
                          <w:kern w:val="24"/>
                          <w:sz w:val="36"/>
                          <w:szCs w:val="36"/>
                          <w14:textFill>
                            <w14:solidFill>
                              <w14:schemeClr w14:val="tx1"/>
                            </w14:solidFill>
                          </w14:textFill>
                        </w:rPr>
                        <w:t>监管规则集最优化构建和实时匹配</w:t>
                      </w:r>
                    </w:p>
                  </w:txbxContent>
                </v:textbox>
              </v:shape>
            </w:pict>
          </mc:Fallback>
        </mc:AlternateContent>
      </w:r>
      <w:r>
        <w:rPr>
          <w:szCs w:val="21"/>
        </w:rPr>
        <mc:AlternateContent>
          <mc:Choice Requires="wps">
            <w:drawing>
              <wp:anchor distT="0" distB="0" distL="114300" distR="114300" simplePos="0" relativeHeight="251660288" behindDoc="0" locked="0" layoutInCell="1" allowOverlap="1">
                <wp:simplePos x="0" y="0"/>
                <wp:positionH relativeFrom="column">
                  <wp:posOffset>9277350</wp:posOffset>
                </wp:positionH>
                <wp:positionV relativeFrom="paragraph">
                  <wp:posOffset>3562985</wp:posOffset>
                </wp:positionV>
                <wp:extent cx="2155190" cy="2070100"/>
                <wp:effectExtent l="5080" t="5080" r="11430" b="7620"/>
                <wp:wrapNone/>
                <wp:docPr id="75" name="矩形 74"/>
                <wp:cNvGraphicFramePr/>
                <a:graphic xmlns:a="http://schemas.openxmlformats.org/drawingml/2006/main">
                  <a:graphicData uri="http://schemas.microsoft.com/office/word/2010/wordprocessingShape">
                    <wps:wsp>
                      <wps:cNvSpPr/>
                      <wps:spPr bwMode="auto">
                        <a:xfrm>
                          <a:off x="0" y="0"/>
                          <a:ext cx="2155190" cy="2070100"/>
                        </a:xfrm>
                        <a:prstGeom prst="rect">
                          <a:avLst/>
                        </a:prstGeom>
                        <a:noFill/>
                        <a:ln>
                          <a:solidFill>
                            <a:schemeClr val="tx1"/>
                          </a:solidFill>
                        </a:ln>
                      </wps:spPr>
                      <wps:txbx>
                        <w:txbxContent>
                          <w:p w14:paraId="5557FE01">
                            <w:pPr>
                              <w:pStyle w:val="81"/>
                              <w:spacing w:before="108"/>
                              <w:jc w:val="center"/>
                            </w:pPr>
                            <w:r>
                              <w:rPr>
                                <w:rFonts w:ascii="微软雅黑" w:eastAsia="微软雅黑" w:hAnsiTheme="minorBidi"/>
                                <w:color w:val="000000" w:themeColor="text1"/>
                                <w:kern w:val="24"/>
                                <w:sz w:val="28"/>
                                <w:szCs w:val="28"/>
                                <w14:textFill>
                                  <w14:solidFill>
                                    <w14:schemeClr w14:val="tx1"/>
                                  </w14:solidFill>
                                </w14:textFill>
                              </w:rPr>
                              <w:t>监管规则集构建</w:t>
                            </w:r>
                          </w:p>
                          <w:p w14:paraId="2BB85C62">
                            <w:pPr>
                              <w:pStyle w:val="81"/>
                              <w:spacing w:before="108"/>
                              <w:jc w:val="center"/>
                            </w:pPr>
                          </w:p>
                          <w:p w14:paraId="5ABCE448">
                            <w:pPr>
                              <w:pStyle w:val="81"/>
                              <w:spacing w:before="108"/>
                              <w:jc w:val="center"/>
                            </w:pPr>
                          </w:p>
                          <w:p w14:paraId="1B8E7F57">
                            <w:pPr>
                              <w:pStyle w:val="81"/>
                              <w:spacing w:before="108"/>
                              <w:jc w:val="center"/>
                            </w:pPr>
                          </w:p>
                          <w:p w14:paraId="44B7F6A2">
                            <w:pPr>
                              <w:pStyle w:val="81"/>
                              <w:spacing w:before="108"/>
                              <w:jc w:val="center"/>
                            </w:pPr>
                          </w:p>
                          <w:p w14:paraId="607D905F">
                            <w:pPr>
                              <w:pStyle w:val="81"/>
                              <w:spacing w:before="108"/>
                              <w:jc w:val="center"/>
                            </w:pPr>
                          </w:p>
                          <w:p w14:paraId="4C187F74">
                            <w:pPr>
                              <w:pStyle w:val="81"/>
                              <w:spacing w:before="108"/>
                              <w:jc w:val="center"/>
                            </w:pPr>
                          </w:p>
                        </w:txbxContent>
                      </wps:txbx>
                      <wps:bodyPr rot="0" spcFirstLastPara="0" vertOverflow="overflow" horzOverflow="overflow" vert="horz" wrap="square" lIns="0" tIns="0" rIns="0" bIns="0" numCol="1" spcCol="0" rtlCol="0" fromWordArt="0" anchor="ctr" anchorCtr="0" forceAA="0" compatLnSpc="1">
                        <a:noAutofit/>
                      </wps:bodyPr>
                    </wps:wsp>
                  </a:graphicData>
                </a:graphic>
              </wp:anchor>
            </w:drawing>
          </mc:Choice>
          <mc:Fallback>
            <w:pict>
              <v:rect id="矩形 74" o:spid="_x0000_s1026" o:spt="1" style="position:absolute;left:0pt;margin-left:730.5pt;margin-top:280.55pt;height:163pt;width:169.7pt;z-index:251660288;v-text-anchor:middle;mso-width-relative:page;mso-height-relative:page;" filled="f" stroked="t" coordsize="21600,21600" o:gfxdata="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3MkX1tsAAAANAQAADwAAAAAAAAABACAA&#10;AAAiAAAAZHJzL2Rvd25yZXYueG1sUEsBAhQAFAAAAAgAh07iQEot8ntDAgAAfAQAAA4AAAAAAAAA&#10;AQAgAAAAKgEAAGRycy9lMm9Eb2MueG1sUEsFBgAAAAAGAAYAWQEAAN8FAAAAAA==&#10;">
                <v:fill on="f" focussize="0,0"/>
                <v:stroke color="#000000 [3213]" joinstyle="round"/>
                <v:imagedata o:title=""/>
                <o:lock v:ext="edit" aspectratio="f"/>
                <v:textbox inset="0mm,0mm,0mm,0mm">
                  <w:txbxContent>
                    <w:p w14:paraId="5557FE01">
                      <w:pPr>
                        <w:pStyle w:val="81"/>
                        <w:spacing w:before="108"/>
                        <w:jc w:val="center"/>
                      </w:pPr>
                      <w:r>
                        <w:rPr>
                          <w:rFonts w:ascii="微软雅黑" w:eastAsia="微软雅黑" w:hAnsiTheme="minorBidi"/>
                          <w:color w:val="000000" w:themeColor="text1"/>
                          <w:kern w:val="24"/>
                          <w:sz w:val="28"/>
                          <w:szCs w:val="28"/>
                          <w14:textFill>
                            <w14:solidFill>
                              <w14:schemeClr w14:val="tx1"/>
                            </w14:solidFill>
                          </w14:textFill>
                        </w:rPr>
                        <w:t>监管规则集构建</w:t>
                      </w:r>
                    </w:p>
                    <w:p w14:paraId="2BB85C62">
                      <w:pPr>
                        <w:pStyle w:val="81"/>
                        <w:spacing w:before="108"/>
                        <w:jc w:val="center"/>
                      </w:pPr>
                    </w:p>
                    <w:p w14:paraId="5ABCE448">
                      <w:pPr>
                        <w:pStyle w:val="81"/>
                        <w:spacing w:before="108"/>
                        <w:jc w:val="center"/>
                      </w:pPr>
                    </w:p>
                    <w:p w14:paraId="1B8E7F57">
                      <w:pPr>
                        <w:pStyle w:val="81"/>
                        <w:spacing w:before="108"/>
                        <w:jc w:val="center"/>
                      </w:pPr>
                    </w:p>
                    <w:p w14:paraId="44B7F6A2">
                      <w:pPr>
                        <w:pStyle w:val="81"/>
                        <w:spacing w:before="108"/>
                        <w:jc w:val="center"/>
                      </w:pPr>
                    </w:p>
                    <w:p w14:paraId="607D905F">
                      <w:pPr>
                        <w:pStyle w:val="81"/>
                        <w:spacing w:before="108"/>
                        <w:jc w:val="center"/>
                      </w:pPr>
                    </w:p>
                    <w:p w14:paraId="4C187F74">
                      <w:pPr>
                        <w:pStyle w:val="81"/>
                        <w:spacing w:before="108"/>
                        <w:jc w:val="center"/>
                      </w:pPr>
                    </w:p>
                  </w:txbxContent>
                </v:textbox>
              </v:rect>
            </w:pict>
          </mc:Fallback>
        </mc:AlternateContent>
      </w:r>
      <w:r>
        <w:rPr>
          <w:szCs w:val="21"/>
        </w:rPr>
        <mc:AlternateContent>
          <mc:Choice Requires="wps">
            <w:drawing>
              <wp:anchor distT="0" distB="0" distL="114300" distR="114300" simplePos="0" relativeHeight="251661312" behindDoc="0" locked="0" layoutInCell="1" allowOverlap="1">
                <wp:simplePos x="0" y="0"/>
                <wp:positionH relativeFrom="column">
                  <wp:posOffset>9496425</wp:posOffset>
                </wp:positionH>
                <wp:positionV relativeFrom="paragraph">
                  <wp:posOffset>3980815</wp:posOffset>
                </wp:positionV>
                <wp:extent cx="744220" cy="487045"/>
                <wp:effectExtent l="12700" t="12700" r="17780" b="20955"/>
                <wp:wrapNone/>
                <wp:docPr id="76" name="圆角矩形 75"/>
                <wp:cNvGraphicFramePr/>
                <a:graphic xmlns:a="http://schemas.openxmlformats.org/drawingml/2006/main">
                  <a:graphicData uri="http://schemas.microsoft.com/office/word/2010/wordprocessingShape">
                    <wps:wsp>
                      <wps:cNvSpPr/>
                      <wps:spPr>
                        <a:xfrm>
                          <a:off x="0" y="0"/>
                          <a:ext cx="744220" cy="487045"/>
                        </a:xfrm>
                        <a:prstGeom prst="roundRect">
                          <a:avLst/>
                        </a:prstGeom>
                        <a:ln>
                          <a:solidFill>
                            <a:schemeClr val="tx1"/>
                          </a:solidFill>
                        </a:ln>
                      </wps:spPr>
                      <wps:style>
                        <a:lnRef idx="2">
                          <a:schemeClr val="accent1"/>
                        </a:lnRef>
                        <a:fillRef idx="0">
                          <a:srgbClr val="FFFFFF"/>
                        </a:fillRef>
                        <a:effectRef idx="0">
                          <a:srgbClr val="FFFFFF"/>
                        </a:effectRef>
                        <a:fontRef idx="minor">
                          <a:schemeClr val="dk1"/>
                        </a:fontRef>
                      </wps:style>
                      <wps:txbx>
                        <w:txbxContent>
                          <w:p w14:paraId="05D7ECEA">
                            <w:pPr>
                              <w:pStyle w:val="81"/>
                              <w:spacing w:before="108"/>
                              <w:jc w:val="center"/>
                            </w:pPr>
                            <w:r>
                              <w:rPr>
                                <w:rFonts w:ascii="微软雅黑" w:eastAsia="微软雅黑" w:hAnsiTheme="minorBidi"/>
                                <w:color w:val="000000" w:themeColor="dark1"/>
                                <w:kern w:val="24"/>
                                <w:sz w:val="28"/>
                                <w:szCs w:val="28"/>
                                <w14:textFill>
                                  <w14:solidFill>
                                    <w14:schemeClr w14:val="dk1"/>
                                  </w14:solidFill>
                                </w14:textFill>
                              </w:rPr>
                              <w:t>异常行为类型</w:t>
                            </w:r>
                          </w:p>
                        </w:txbxContent>
                      </wps:txbx>
                      <wps:bodyPr rot="0" vertOverflow="overflow" horzOverflow="overflow" vert="horz" wrap="square" lIns="0" tIns="0" rIns="0" bIns="0" numCol="1" spcCol="0" rtlCol="0" fromWordArt="0" anchor="ctr" anchorCtr="0" forceAA="0" compatLnSpc="1">
                        <a:noAutofit/>
                      </wps:bodyPr>
                    </wps:wsp>
                  </a:graphicData>
                </a:graphic>
              </wp:anchor>
            </w:drawing>
          </mc:Choice>
          <mc:Fallback>
            <w:pict>
              <v:roundrect id="圆角矩形 75" o:spid="_x0000_s1026" o:spt="2" style="position:absolute;left:0pt;margin-left:747.75pt;margin-top:313.45pt;height:38.35pt;width:58.6pt;z-index:251661312;v-text-anchor:middle;mso-width-relative:page;mso-height-relative:page;" filled="f" stroked="t" coordsize="21600,21600" arcsize="0.166666666666667" o:gfxdata="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BVltNPdAAAADQEAAA8AAAAAAAAAAQAgAAAAIgAAAGRycy9kb3ducmV2LnhtbFBLAQIUABQA&#10;AAAIAIdO4kCtscqyXQIAAKYEAAAOAAAAAAAAAAEAIAAAACwBAABkcnMvZTJvRG9jLnhtbFBLBQYA&#10;AAAABgAGAFkBAAD7BQAAAAA=&#10;">
                <v:fill on="f" focussize="0,0"/>
                <v:stroke weight="2pt" color="#000000 [3213]" joinstyle="round"/>
                <v:imagedata o:title=""/>
                <o:lock v:ext="edit" aspectratio="f"/>
                <v:textbox inset="0mm,0mm,0mm,0mm">
                  <w:txbxContent>
                    <w:p w14:paraId="05D7ECEA">
                      <w:pPr>
                        <w:pStyle w:val="81"/>
                        <w:spacing w:before="108"/>
                        <w:jc w:val="center"/>
                      </w:pPr>
                      <w:r>
                        <w:rPr>
                          <w:rFonts w:ascii="微软雅黑" w:eastAsia="微软雅黑" w:hAnsiTheme="minorBidi"/>
                          <w:color w:val="000000" w:themeColor="dark1"/>
                          <w:kern w:val="24"/>
                          <w:sz w:val="28"/>
                          <w:szCs w:val="28"/>
                          <w14:textFill>
                            <w14:solidFill>
                              <w14:schemeClr w14:val="dk1"/>
                            </w14:solidFill>
                          </w14:textFill>
                        </w:rPr>
                        <w:t>异常行为类型</w:t>
                      </w:r>
                    </w:p>
                  </w:txbxContent>
                </v:textbox>
              </v:roundrect>
            </w:pict>
          </mc:Fallback>
        </mc:AlternateContent>
      </w:r>
      <w:r>
        <w:rPr>
          <w:szCs w:val="21"/>
        </w:rPr>
        <mc:AlternateContent>
          <mc:Choice Requires="wps">
            <w:drawing>
              <wp:anchor distT="0" distB="0" distL="114300" distR="114300" simplePos="0" relativeHeight="251662336" behindDoc="0" locked="0" layoutInCell="1" allowOverlap="1">
                <wp:simplePos x="0" y="0"/>
                <wp:positionH relativeFrom="column">
                  <wp:posOffset>10483850</wp:posOffset>
                </wp:positionH>
                <wp:positionV relativeFrom="paragraph">
                  <wp:posOffset>3980815</wp:posOffset>
                </wp:positionV>
                <wp:extent cx="744220" cy="487045"/>
                <wp:effectExtent l="12700" t="12700" r="17780" b="20955"/>
                <wp:wrapNone/>
                <wp:docPr id="77" name="圆角矩形 76"/>
                <wp:cNvGraphicFramePr/>
                <a:graphic xmlns:a="http://schemas.openxmlformats.org/drawingml/2006/main">
                  <a:graphicData uri="http://schemas.microsoft.com/office/word/2010/wordprocessingShape">
                    <wps:wsp>
                      <wps:cNvSpPr/>
                      <wps:spPr>
                        <a:xfrm>
                          <a:off x="0" y="0"/>
                          <a:ext cx="744220" cy="487045"/>
                        </a:xfrm>
                        <a:prstGeom prst="roundRect">
                          <a:avLst/>
                        </a:prstGeom>
                        <a:ln>
                          <a:solidFill>
                            <a:schemeClr val="tx1"/>
                          </a:solidFill>
                        </a:ln>
                      </wps:spPr>
                      <wps:style>
                        <a:lnRef idx="2">
                          <a:schemeClr val="accent1"/>
                        </a:lnRef>
                        <a:fillRef idx="0">
                          <a:srgbClr val="FFFFFF"/>
                        </a:fillRef>
                        <a:effectRef idx="0">
                          <a:srgbClr val="FFFFFF"/>
                        </a:effectRef>
                        <a:fontRef idx="minor">
                          <a:schemeClr val="dk1"/>
                        </a:fontRef>
                      </wps:style>
                      <wps:txbx>
                        <w:txbxContent>
                          <w:p w14:paraId="2627E8CA">
                            <w:pPr>
                              <w:pStyle w:val="81"/>
                              <w:spacing w:before="108"/>
                              <w:jc w:val="center"/>
                            </w:pPr>
                            <w:r>
                              <w:rPr>
                                <w:rFonts w:ascii="微软雅黑" w:eastAsia="微软雅黑" w:hAnsiTheme="minorBidi"/>
                                <w:color w:val="000000" w:themeColor="dark1"/>
                                <w:kern w:val="24"/>
                                <w:sz w:val="28"/>
                                <w:szCs w:val="28"/>
                                <w14:textFill>
                                  <w14:solidFill>
                                    <w14:schemeClr w14:val="dk1"/>
                                  </w14:solidFill>
                                </w14:textFill>
                              </w:rPr>
                              <w:t>敏感数据标签</w:t>
                            </w:r>
                          </w:p>
                        </w:txbxContent>
                      </wps:txbx>
                      <wps:bodyPr rot="0" vertOverflow="overflow" horzOverflow="overflow" vert="horz" wrap="square" lIns="0" tIns="0" rIns="0" bIns="0" numCol="1" spcCol="0" rtlCol="0" fromWordArt="0" anchor="ctr" anchorCtr="0" forceAA="0" compatLnSpc="1">
                        <a:noAutofit/>
                      </wps:bodyPr>
                    </wps:wsp>
                  </a:graphicData>
                </a:graphic>
              </wp:anchor>
            </w:drawing>
          </mc:Choice>
          <mc:Fallback>
            <w:pict>
              <v:roundrect id="圆角矩形 76" o:spid="_x0000_s1026" o:spt="2" style="position:absolute;left:0pt;margin-left:825.5pt;margin-top:313.45pt;height:38.35pt;width:58.6pt;z-index:251662336;v-text-anchor:middle;mso-width-relative:page;mso-height-relative:page;" filled="f" stroked="t" coordsize="21600,21600" arcsize="0.166666666666667" o:gfxdata="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I0n7MTdAAAADQEAAA8AAAAAAAAAAQAgAAAAIgAAAGRycy9kb3ducmV2LnhtbFBLAQIUABQA&#10;AAAIAIdO4kAsUbgAXQIAAKYEAAAOAAAAAAAAAAEAIAAAACwBAABkcnMvZTJvRG9jLnhtbFBLBQYA&#10;AAAABgAGAFkBAAD7BQAAAAA=&#10;">
                <v:fill on="f" focussize="0,0"/>
                <v:stroke weight="2pt" color="#000000 [3213]" joinstyle="round"/>
                <v:imagedata o:title=""/>
                <o:lock v:ext="edit" aspectratio="f"/>
                <v:textbox inset="0mm,0mm,0mm,0mm">
                  <w:txbxContent>
                    <w:p w14:paraId="2627E8CA">
                      <w:pPr>
                        <w:pStyle w:val="81"/>
                        <w:spacing w:before="108"/>
                        <w:jc w:val="center"/>
                      </w:pPr>
                      <w:r>
                        <w:rPr>
                          <w:rFonts w:ascii="微软雅黑" w:eastAsia="微软雅黑" w:hAnsiTheme="minorBidi"/>
                          <w:color w:val="000000" w:themeColor="dark1"/>
                          <w:kern w:val="24"/>
                          <w:sz w:val="28"/>
                          <w:szCs w:val="28"/>
                          <w14:textFill>
                            <w14:solidFill>
                              <w14:schemeClr w14:val="dk1"/>
                            </w14:solidFill>
                          </w14:textFill>
                        </w:rPr>
                        <w:t>敏感数据标签</w:t>
                      </w:r>
                    </w:p>
                  </w:txbxContent>
                </v:textbox>
              </v:roundrect>
            </w:pict>
          </mc:Fallback>
        </mc:AlternateContent>
      </w:r>
      <w:r>
        <w:rPr>
          <w:szCs w:val="21"/>
        </w:rPr>
        <mc:AlternateContent>
          <mc:Choice Requires="wps">
            <w:drawing>
              <wp:anchor distT="0" distB="0" distL="114300" distR="114300" simplePos="0" relativeHeight="251663360" behindDoc="0" locked="0" layoutInCell="1" allowOverlap="1">
                <wp:simplePos x="0" y="0"/>
                <wp:positionH relativeFrom="column">
                  <wp:posOffset>9499600</wp:posOffset>
                </wp:positionH>
                <wp:positionV relativeFrom="paragraph">
                  <wp:posOffset>4545965</wp:posOffset>
                </wp:positionV>
                <wp:extent cx="744220" cy="487045"/>
                <wp:effectExtent l="12700" t="12700" r="17780" b="20955"/>
                <wp:wrapNone/>
                <wp:docPr id="78" name="圆角矩形 77"/>
                <wp:cNvGraphicFramePr/>
                <a:graphic xmlns:a="http://schemas.openxmlformats.org/drawingml/2006/main">
                  <a:graphicData uri="http://schemas.microsoft.com/office/word/2010/wordprocessingShape">
                    <wps:wsp>
                      <wps:cNvSpPr/>
                      <wps:spPr>
                        <a:xfrm>
                          <a:off x="0" y="0"/>
                          <a:ext cx="744220" cy="487045"/>
                        </a:xfrm>
                        <a:prstGeom prst="roundRect">
                          <a:avLst/>
                        </a:prstGeom>
                        <a:ln>
                          <a:solidFill>
                            <a:schemeClr val="tx1"/>
                          </a:solidFill>
                        </a:ln>
                      </wps:spPr>
                      <wps:style>
                        <a:lnRef idx="2">
                          <a:schemeClr val="accent1"/>
                        </a:lnRef>
                        <a:fillRef idx="0">
                          <a:srgbClr val="FFFFFF"/>
                        </a:fillRef>
                        <a:effectRef idx="0">
                          <a:srgbClr val="FFFFFF"/>
                        </a:effectRef>
                        <a:fontRef idx="minor">
                          <a:schemeClr val="dk1"/>
                        </a:fontRef>
                      </wps:style>
                      <wps:txbx>
                        <w:txbxContent>
                          <w:p w14:paraId="62479AC7">
                            <w:pPr>
                              <w:pStyle w:val="81"/>
                              <w:spacing w:before="108"/>
                              <w:jc w:val="center"/>
                            </w:pPr>
                            <w:r>
                              <w:rPr>
                                <w:rFonts w:ascii="微软雅黑" w:eastAsia="微软雅黑" w:hAnsiTheme="minorBidi"/>
                                <w:color w:val="000000" w:themeColor="dark1"/>
                                <w:kern w:val="24"/>
                                <w:sz w:val="28"/>
                                <w:szCs w:val="28"/>
                                <w14:textFill>
                                  <w14:solidFill>
                                    <w14:schemeClr w14:val="dk1"/>
                                  </w14:solidFill>
                                </w14:textFill>
                              </w:rPr>
                              <w:t>控制流转途径</w:t>
                            </w:r>
                          </w:p>
                        </w:txbxContent>
                      </wps:txbx>
                      <wps:bodyPr rot="0" vertOverflow="overflow" horzOverflow="overflow" vert="horz" wrap="square" lIns="0" tIns="0" rIns="0" bIns="0" numCol="1" spcCol="0" rtlCol="0" fromWordArt="0" anchor="ctr" anchorCtr="0" forceAA="0" compatLnSpc="1">
                        <a:noAutofit/>
                      </wps:bodyPr>
                    </wps:wsp>
                  </a:graphicData>
                </a:graphic>
              </wp:anchor>
            </w:drawing>
          </mc:Choice>
          <mc:Fallback>
            <w:pict>
              <v:roundrect id="圆角矩形 77" o:spid="_x0000_s1026" o:spt="2" style="position:absolute;left:0pt;margin-left:748pt;margin-top:357.95pt;height:38.35pt;width:58.6pt;z-index:251663360;v-text-anchor:middle;mso-width-relative:page;mso-height-relative:page;" filled="f" stroked="t" coordsize="21600,21600" arcsize="0.166666666666667" o:gfxdata="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8C2QKN0AAAANAQAADwAAAAAAAAABACAAAAAiAAAAZHJzL2Rvd25yZXYueG1sUEsBAhQAFAAA&#10;AAgAh07iQDQfZSZcAgAApgQAAA4AAAAAAAAAAQAgAAAALAEAAGRycy9lMm9Eb2MueG1sUEsFBgAA&#10;AAAGAAYAWQEAAPoFAAAAAA==&#10;">
                <v:fill on="f" focussize="0,0"/>
                <v:stroke weight="2pt" color="#000000 [3213]" joinstyle="round"/>
                <v:imagedata o:title=""/>
                <o:lock v:ext="edit" aspectratio="f"/>
                <v:textbox inset="0mm,0mm,0mm,0mm">
                  <w:txbxContent>
                    <w:p w14:paraId="62479AC7">
                      <w:pPr>
                        <w:pStyle w:val="81"/>
                        <w:spacing w:before="108"/>
                        <w:jc w:val="center"/>
                      </w:pPr>
                      <w:r>
                        <w:rPr>
                          <w:rFonts w:ascii="微软雅黑" w:eastAsia="微软雅黑" w:hAnsiTheme="minorBidi"/>
                          <w:color w:val="000000" w:themeColor="dark1"/>
                          <w:kern w:val="24"/>
                          <w:sz w:val="28"/>
                          <w:szCs w:val="28"/>
                          <w14:textFill>
                            <w14:solidFill>
                              <w14:schemeClr w14:val="dk1"/>
                            </w14:solidFill>
                          </w14:textFill>
                        </w:rPr>
                        <w:t>控制流转途径</w:t>
                      </w:r>
                    </w:p>
                  </w:txbxContent>
                </v:textbox>
              </v:roundrect>
            </w:pict>
          </mc:Fallback>
        </mc:AlternateContent>
      </w:r>
      <w:r>
        <w:rPr>
          <w:szCs w:val="21"/>
        </w:rPr>
        <mc:AlternateContent>
          <mc:Choice Requires="wps">
            <w:drawing>
              <wp:anchor distT="0" distB="0" distL="114300" distR="114300" simplePos="0" relativeHeight="251664384" behindDoc="0" locked="0" layoutInCell="1" allowOverlap="1">
                <wp:simplePos x="0" y="0"/>
                <wp:positionH relativeFrom="column">
                  <wp:posOffset>10487025</wp:posOffset>
                </wp:positionH>
                <wp:positionV relativeFrom="paragraph">
                  <wp:posOffset>4545965</wp:posOffset>
                </wp:positionV>
                <wp:extent cx="744220" cy="487045"/>
                <wp:effectExtent l="12700" t="12700" r="17780" b="20955"/>
                <wp:wrapNone/>
                <wp:docPr id="79" name="圆角矩形 78"/>
                <wp:cNvGraphicFramePr/>
                <a:graphic xmlns:a="http://schemas.openxmlformats.org/drawingml/2006/main">
                  <a:graphicData uri="http://schemas.microsoft.com/office/word/2010/wordprocessingShape">
                    <wps:wsp>
                      <wps:cNvSpPr/>
                      <wps:spPr>
                        <a:xfrm>
                          <a:off x="0" y="0"/>
                          <a:ext cx="744220" cy="487045"/>
                        </a:xfrm>
                        <a:prstGeom prst="roundRect">
                          <a:avLst/>
                        </a:prstGeom>
                        <a:ln>
                          <a:solidFill>
                            <a:schemeClr val="tx1"/>
                          </a:solidFill>
                        </a:ln>
                      </wps:spPr>
                      <wps:style>
                        <a:lnRef idx="2">
                          <a:schemeClr val="accent1"/>
                        </a:lnRef>
                        <a:fillRef idx="0">
                          <a:srgbClr val="FFFFFF"/>
                        </a:fillRef>
                        <a:effectRef idx="0">
                          <a:srgbClr val="FFFFFF"/>
                        </a:effectRef>
                        <a:fontRef idx="minor">
                          <a:schemeClr val="dk1"/>
                        </a:fontRef>
                      </wps:style>
                      <wps:txbx>
                        <w:txbxContent>
                          <w:p w14:paraId="3C99C94D">
                            <w:pPr>
                              <w:pStyle w:val="81"/>
                              <w:spacing w:before="108"/>
                              <w:jc w:val="center"/>
                            </w:pPr>
                            <w:r>
                              <w:rPr>
                                <w:rFonts w:ascii="微软雅黑" w:eastAsia="微软雅黑" w:hAnsiTheme="minorBidi"/>
                                <w:color w:val="000000" w:themeColor="dark1"/>
                                <w:kern w:val="24"/>
                                <w:sz w:val="28"/>
                                <w:szCs w:val="28"/>
                                <w14:textFill>
                                  <w14:solidFill>
                                    <w14:schemeClr w14:val="dk1"/>
                                  </w14:solidFill>
                                </w14:textFill>
                              </w:rPr>
                              <w:t>脱敏/删除级别</w:t>
                            </w:r>
                          </w:p>
                        </w:txbxContent>
                      </wps:txbx>
                      <wps:bodyPr rot="0" vertOverflow="overflow" horzOverflow="overflow" vert="horz" wrap="square" lIns="0" tIns="0" rIns="0" bIns="0" numCol="1" spcCol="0" rtlCol="0" fromWordArt="0" anchor="ctr" anchorCtr="0" forceAA="0" compatLnSpc="1">
                        <a:noAutofit/>
                      </wps:bodyPr>
                    </wps:wsp>
                  </a:graphicData>
                </a:graphic>
              </wp:anchor>
            </w:drawing>
          </mc:Choice>
          <mc:Fallback>
            <w:pict>
              <v:roundrect id="圆角矩形 78" o:spid="_x0000_s1026" o:spt="2" style="position:absolute;left:0pt;margin-left:825.75pt;margin-top:357.95pt;height:38.35pt;width:58.6pt;z-index:251664384;v-text-anchor:middle;mso-width-relative:page;mso-height-relative:page;" filled="f" stroked="t" coordsize="21600,21600" arcsize="0.166666666666667" o:gfxdata="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KIMdGtwAAAANAQAADwAAAAAAAAABACAAAAAiAAAAZHJzL2Rvd25yZXYueG1sUEsBAhQAFAAA&#10;AAgAh07iQEh61nBdAgAApgQAAA4AAAAAAAAAAQAgAAAAKwEAAGRycy9lMm9Eb2MueG1sUEsFBgAA&#10;AAAGAAYAWQEAAPoFAAAAAA==&#10;">
                <v:fill on="f" focussize="0,0"/>
                <v:stroke weight="2pt" color="#000000 [3213]" joinstyle="round"/>
                <v:imagedata o:title=""/>
                <o:lock v:ext="edit" aspectratio="f"/>
                <v:textbox inset="0mm,0mm,0mm,0mm">
                  <w:txbxContent>
                    <w:p w14:paraId="3C99C94D">
                      <w:pPr>
                        <w:pStyle w:val="81"/>
                        <w:spacing w:before="108"/>
                        <w:jc w:val="center"/>
                      </w:pPr>
                      <w:r>
                        <w:rPr>
                          <w:rFonts w:ascii="微软雅黑" w:eastAsia="微软雅黑" w:hAnsiTheme="minorBidi"/>
                          <w:color w:val="000000" w:themeColor="dark1"/>
                          <w:kern w:val="24"/>
                          <w:sz w:val="28"/>
                          <w:szCs w:val="28"/>
                          <w14:textFill>
                            <w14:solidFill>
                              <w14:schemeClr w14:val="dk1"/>
                            </w14:solidFill>
                          </w14:textFill>
                        </w:rPr>
                        <w:t>脱敏/删除级别</w:t>
                      </w:r>
                    </w:p>
                  </w:txbxContent>
                </v:textbox>
              </v:roundrect>
            </w:pict>
          </mc:Fallback>
        </mc:AlternateContent>
      </w:r>
      <w:r>
        <w:rPr>
          <w:szCs w:val="21"/>
        </w:rPr>
        <mc:AlternateContent>
          <mc:Choice Requires="wps">
            <w:drawing>
              <wp:anchor distT="0" distB="0" distL="114300" distR="114300" simplePos="0" relativeHeight="251665408" behindDoc="0" locked="0" layoutInCell="1" allowOverlap="1">
                <wp:simplePos x="0" y="0"/>
                <wp:positionH relativeFrom="column">
                  <wp:posOffset>9521825</wp:posOffset>
                </wp:positionH>
                <wp:positionV relativeFrom="paragraph">
                  <wp:posOffset>5120640</wp:posOffset>
                </wp:positionV>
                <wp:extent cx="1708785" cy="351155"/>
                <wp:effectExtent l="12700" t="12700" r="18415" b="17145"/>
                <wp:wrapNone/>
                <wp:docPr id="80" name="圆角矩形 79"/>
                <wp:cNvGraphicFramePr/>
                <a:graphic xmlns:a="http://schemas.openxmlformats.org/drawingml/2006/main">
                  <a:graphicData uri="http://schemas.microsoft.com/office/word/2010/wordprocessingShape">
                    <wps:wsp>
                      <wps:cNvSpPr/>
                      <wps:spPr>
                        <a:xfrm>
                          <a:off x="0" y="0"/>
                          <a:ext cx="1708785" cy="351155"/>
                        </a:xfrm>
                        <a:prstGeom prst="roundRect">
                          <a:avLst/>
                        </a:prstGeom>
                        <a:ln>
                          <a:solidFill>
                            <a:schemeClr val="tx1"/>
                          </a:solidFill>
                        </a:ln>
                      </wps:spPr>
                      <wps:style>
                        <a:lnRef idx="2">
                          <a:schemeClr val="accent1"/>
                        </a:lnRef>
                        <a:fillRef idx="0">
                          <a:srgbClr val="FFFFFF"/>
                        </a:fillRef>
                        <a:effectRef idx="0">
                          <a:srgbClr val="FFFFFF"/>
                        </a:effectRef>
                        <a:fontRef idx="minor">
                          <a:schemeClr val="dk1"/>
                        </a:fontRef>
                      </wps:style>
                      <wps:txbx>
                        <w:txbxContent>
                          <w:p w14:paraId="2373EC8D">
                            <w:pPr>
                              <w:pStyle w:val="81"/>
                              <w:spacing w:before="108"/>
                              <w:jc w:val="center"/>
                            </w:pPr>
                            <w:r>
                              <w:rPr>
                                <w:rFonts w:ascii="微软雅黑" w:eastAsia="微软雅黑" w:hAnsiTheme="minorBidi"/>
                                <w:color w:val="000000" w:themeColor="dark1"/>
                                <w:kern w:val="24"/>
                                <w:sz w:val="28"/>
                                <w:szCs w:val="28"/>
                                <w14:textFill>
                                  <w14:solidFill>
                                    <w14:schemeClr w14:val="dk1"/>
                                  </w14:solidFill>
                                </w14:textFill>
                              </w:rPr>
                              <w:t>统计特征... ...</w:t>
                            </w:r>
                          </w:p>
                        </w:txbxContent>
                      </wps:txbx>
                      <wps:bodyPr rot="0" vertOverflow="overflow" horzOverflow="overflow" vert="horz" wrap="square" lIns="0" tIns="0" rIns="0" bIns="0" numCol="1" spcCol="0" rtlCol="0" fromWordArt="0" anchor="ctr" anchorCtr="0" forceAA="0" compatLnSpc="1">
                        <a:noAutofit/>
                      </wps:bodyPr>
                    </wps:wsp>
                  </a:graphicData>
                </a:graphic>
              </wp:anchor>
            </w:drawing>
          </mc:Choice>
          <mc:Fallback>
            <w:pict>
              <v:roundrect id="圆角矩形 79" o:spid="_x0000_s1026" o:spt="2" style="position:absolute;left:0pt;margin-left:749.75pt;margin-top:403.2pt;height:27.65pt;width:134.55pt;z-index:251665408;v-text-anchor:middle;mso-width-relative:page;mso-height-relative:page;" filled="f" stroked="t" coordsize="21600,21600" arcsize="0.166666666666667" o:gfxdata="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HG7niLcAAAADQEAAA8AAAAAAAAAAQAgAAAAIgAAAGRycy9kb3ducmV2LnhtbFBLAQIUABQA&#10;AAAIAIdO4kD0lgB3XgIAAKcEAAAOAAAAAAAAAAEAIAAAACsBAABkcnMvZTJvRG9jLnhtbFBLBQYA&#10;AAAABgAGAFkBAAD7BQAAAAA=&#10;">
                <v:fill on="f" focussize="0,0"/>
                <v:stroke weight="2pt" color="#000000 [3213]" joinstyle="round"/>
                <v:imagedata o:title=""/>
                <o:lock v:ext="edit" aspectratio="f"/>
                <v:textbox inset="0mm,0mm,0mm,0mm">
                  <w:txbxContent>
                    <w:p w14:paraId="2373EC8D">
                      <w:pPr>
                        <w:pStyle w:val="81"/>
                        <w:spacing w:before="108"/>
                        <w:jc w:val="center"/>
                      </w:pPr>
                      <w:r>
                        <w:rPr>
                          <w:rFonts w:ascii="微软雅黑" w:eastAsia="微软雅黑" w:hAnsiTheme="minorBidi"/>
                          <w:color w:val="000000" w:themeColor="dark1"/>
                          <w:kern w:val="24"/>
                          <w:sz w:val="28"/>
                          <w:szCs w:val="28"/>
                          <w14:textFill>
                            <w14:solidFill>
                              <w14:schemeClr w14:val="dk1"/>
                            </w14:solidFill>
                          </w14:textFill>
                        </w:rPr>
                        <w:t>统计特征... ...</w:t>
                      </w:r>
                    </w:p>
                  </w:txbxContent>
                </v:textbox>
              </v:roundrect>
            </w:pict>
          </mc:Fallback>
        </mc:AlternateContent>
      </w:r>
      <w:r>
        <w:rPr>
          <w:szCs w:val="21"/>
        </w:rPr>
        <mc:AlternateContent>
          <mc:Choice Requires="wps">
            <w:drawing>
              <wp:anchor distT="0" distB="0" distL="114300" distR="114300" simplePos="0" relativeHeight="251666432" behindDoc="0" locked="0" layoutInCell="1" allowOverlap="1">
                <wp:simplePos x="0" y="0"/>
                <wp:positionH relativeFrom="column">
                  <wp:posOffset>7623810</wp:posOffset>
                </wp:positionH>
                <wp:positionV relativeFrom="paragraph">
                  <wp:posOffset>5072380</wp:posOffset>
                </wp:positionV>
                <wp:extent cx="0" cy="182245"/>
                <wp:effectExtent l="48895" t="0" r="52705" b="8255"/>
                <wp:wrapNone/>
                <wp:docPr id="3" name="直接箭头连接符 2"/>
                <wp:cNvGraphicFramePr/>
                <a:graphic xmlns:a="http://schemas.openxmlformats.org/drawingml/2006/main">
                  <a:graphicData uri="http://schemas.microsoft.com/office/word/2010/wordprocessingShape">
                    <wps:wsp>
                      <wps:cNvCnPr/>
                      <wps:spPr>
                        <a:xfrm flipV="1">
                          <a:off x="0" y="0"/>
                          <a:ext cx="0" cy="182245"/>
                        </a:xfrm>
                        <a:prstGeom prst="straightConnector1">
                          <a:avLst/>
                        </a:prstGeom>
                        <a:noFill/>
                        <a:ln w="9525" cap="flat" cmpd="sng" algn="ctr">
                          <a:solidFill>
                            <a:srgbClr val="FF0000"/>
                          </a:solidFill>
                          <a:prstDash val="solid"/>
                          <a:round/>
                          <a:headEnd type="arrow" w="med" len="med"/>
                          <a:tailEnd type="none" w="med" len="med"/>
                        </a:ln>
                      </wps:spPr>
                      <wps:bodyPr/>
                    </wps:wsp>
                  </a:graphicData>
                </a:graphic>
              </wp:anchor>
            </w:drawing>
          </mc:Choice>
          <mc:Fallback>
            <w:pict>
              <v:shape id="直接箭头连接符 2" o:spid="_x0000_s1026" o:spt="32" type="#_x0000_t32" style="position:absolute;left:0pt;flip:y;margin-left:600.3pt;margin-top:399.4pt;height:14.35pt;width:0pt;z-index:251666432;mso-width-relative:page;mso-height-relative:page;" filled="f" stroked="t" coordsize="21600,21600" o:gfxdata="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OwLkKNcAAAANAQAA&#10;DwAAAAAAAAABACAAAAAiAAAAZHJzL2Rvd25yZXYueG1sUEsBAhQAFAAAAAgAh07iQPVy6fAaAgAA&#10;FgQAAA4AAAAAAAAAAQAgAAAAJgEAAGRycy9lMm9Eb2MueG1sUEsFBgAAAAAGAAYAWQEAALIFAAAA&#10;AA==&#10;">
                <v:fill on="f" focussize="0,0"/>
                <v:stroke color="#FF0000" joinstyle="round" startarrow="open"/>
                <v:imagedata o:title=""/>
                <o:lock v:ext="edit" aspectratio="f"/>
              </v:shape>
            </w:pict>
          </mc:Fallback>
        </mc:AlternateContent>
      </w:r>
      <w:r>
        <w:rPr>
          <w:szCs w:val="21"/>
        </w:rPr>
        <mc:AlternateContent>
          <mc:Choice Requires="wps">
            <w:drawing>
              <wp:anchor distT="0" distB="0" distL="114300" distR="114300" simplePos="0" relativeHeight="251667456" behindDoc="0" locked="0" layoutInCell="1" allowOverlap="1">
                <wp:simplePos x="0" y="0"/>
                <wp:positionH relativeFrom="column">
                  <wp:posOffset>7623810</wp:posOffset>
                </wp:positionH>
                <wp:positionV relativeFrom="paragraph">
                  <wp:posOffset>4508500</wp:posOffset>
                </wp:positionV>
                <wp:extent cx="10795" cy="182245"/>
                <wp:effectExtent l="33655" t="0" r="31750" b="8255"/>
                <wp:wrapNone/>
                <wp:docPr id="8" name="直接箭头连接符 3"/>
                <wp:cNvGraphicFramePr/>
                <a:graphic xmlns:a="http://schemas.openxmlformats.org/drawingml/2006/main">
                  <a:graphicData uri="http://schemas.microsoft.com/office/word/2010/wordprocessingShape">
                    <wps:wsp>
                      <wps:cNvCnPr/>
                      <wps:spPr>
                        <a:xfrm flipV="1">
                          <a:off x="0" y="0"/>
                          <a:ext cx="10795" cy="182245"/>
                        </a:xfrm>
                        <a:prstGeom prst="straightConnector1">
                          <a:avLst/>
                        </a:prstGeom>
                        <a:noFill/>
                        <a:ln w="9525" cap="flat" cmpd="sng" algn="ctr">
                          <a:solidFill>
                            <a:srgbClr val="FF0000"/>
                          </a:solidFill>
                          <a:prstDash val="solid"/>
                          <a:round/>
                          <a:headEnd type="triangle" w="med" len="med"/>
                          <a:tailEnd type="none" w="med" len="med"/>
                        </a:ln>
                      </wps:spPr>
                      <wps:bodyPr/>
                    </wps:wsp>
                  </a:graphicData>
                </a:graphic>
              </wp:anchor>
            </w:drawing>
          </mc:Choice>
          <mc:Fallback>
            <w:pict>
              <v:shape id="直接箭头连接符 3" o:spid="_x0000_s1026" o:spt="32" type="#_x0000_t32" style="position:absolute;left:0pt;flip:y;margin-left:600.3pt;margin-top:355pt;height:14.35pt;width:0.85pt;z-index:251667456;mso-width-relative:page;mso-height-relative:page;" filled="f" stroked="t" coordsize="21600,21600" o:gfxdata="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IxesUXX&#10;AAAADQEAAA8AAAAAAAAAAQAgAAAAIgAAAGRycy9kb3ducmV2LnhtbFBLAQIUABQAAAAIAIdO4kCD&#10;z00KIQIAAB0EAAAOAAAAAAAAAAEAIAAAACYBAABkcnMvZTJvRG9jLnhtbFBLBQYAAAAABgAGAFkB&#10;AAC5BQAAAAA=&#10;">
                <v:fill on="f" focussize="0,0"/>
                <v:stroke color="#FF0000" joinstyle="round" startarrow="block"/>
                <v:imagedata o:title=""/>
                <o:lock v:ext="edit" aspectratio="f"/>
              </v:shape>
            </w:pict>
          </mc:Fallback>
        </mc:AlternateContent>
      </w:r>
      <w:r>
        <w:rPr>
          <w:szCs w:val="21"/>
        </w:rPr>
        <mc:AlternateContent>
          <mc:Choice Requires="wps">
            <w:drawing>
              <wp:anchor distT="0" distB="0" distL="114300" distR="114300" simplePos="0" relativeHeight="251668480" behindDoc="0" locked="0" layoutInCell="1" allowOverlap="1">
                <wp:simplePos x="0" y="0"/>
                <wp:positionH relativeFrom="column">
                  <wp:posOffset>7634605</wp:posOffset>
                </wp:positionH>
                <wp:positionV relativeFrom="paragraph">
                  <wp:posOffset>3944620</wp:posOffset>
                </wp:positionV>
                <wp:extent cx="11430" cy="182245"/>
                <wp:effectExtent l="43815" t="0" r="46355" b="8255"/>
                <wp:wrapNone/>
                <wp:docPr id="9" name="直接箭头连接符 5"/>
                <wp:cNvGraphicFramePr/>
                <a:graphic xmlns:a="http://schemas.openxmlformats.org/drawingml/2006/main">
                  <a:graphicData uri="http://schemas.microsoft.com/office/word/2010/wordprocessingShape">
                    <wps:wsp>
                      <wps:cNvCnPr/>
                      <wps:spPr>
                        <a:xfrm flipV="1">
                          <a:off x="0" y="0"/>
                          <a:ext cx="11430" cy="182245"/>
                        </a:xfrm>
                        <a:prstGeom prst="straightConnector1">
                          <a:avLst/>
                        </a:prstGeom>
                        <a:noFill/>
                        <a:ln w="9525" cap="flat" cmpd="sng" algn="ctr">
                          <a:solidFill>
                            <a:srgbClr val="FF0000"/>
                          </a:solidFill>
                          <a:prstDash val="solid"/>
                          <a:miter lim="800000"/>
                          <a:headEnd type="arrow" w="med" len="med"/>
                          <a:tailEnd type="none" w="med" len="med"/>
                        </a:ln>
                      </wps:spPr>
                      <wps:bodyPr/>
                    </wps:wsp>
                  </a:graphicData>
                </a:graphic>
              </wp:anchor>
            </w:drawing>
          </mc:Choice>
          <mc:Fallback>
            <w:pict>
              <v:shape id="直接箭头连接符 5" o:spid="_x0000_s1026" o:spt="32" type="#_x0000_t32" style="position:absolute;left:0pt;flip:y;margin-left:601.15pt;margin-top:310.6pt;height:14.35pt;width:0.9pt;z-index:251668480;mso-width-relative:page;mso-height-relative:page;" filled="f" stroked="t" coordsize="21600,21600" o:gfxdata="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CZhqnZ2AAAAA0BAAAPAAAAAAAAAAEAIAAAACIAAABkcnMvZG93bnJldi54bWxQSwECFAAUAAAA&#10;CACHTuJAFTDeYycCAAAnBAAADgAAAAAAAAABACAAAAAnAQAAZHJzL2Uyb0RvYy54bWxQSwUGAAAA&#10;AAYABgBZAQAAwAUAAAAA&#10;">
                <v:fill on="f" focussize="0,0"/>
                <v:stroke color="#FF0000" miterlimit="8" joinstyle="miter" startarrow="open"/>
                <v:imagedata o:title=""/>
                <o:lock v:ext="edit" aspectratio="f"/>
              </v:shape>
            </w:pict>
          </mc:Fallback>
        </mc:AlternateContent>
      </w:r>
      <w:r>
        <w:rPr>
          <w:szCs w:val="21"/>
        </w:rPr>
        <mc:AlternateContent>
          <mc:Choice Requires="wps">
            <w:drawing>
              <wp:anchor distT="0" distB="0" distL="114300" distR="114300" simplePos="0" relativeHeight="251669504" behindDoc="0" locked="0" layoutInCell="1" allowOverlap="1">
                <wp:simplePos x="0" y="0"/>
                <wp:positionH relativeFrom="column">
                  <wp:posOffset>9087485</wp:posOffset>
                </wp:positionH>
                <wp:positionV relativeFrom="paragraph">
                  <wp:posOffset>4881880</wp:posOffset>
                </wp:positionV>
                <wp:extent cx="434340" cy="414655"/>
                <wp:effectExtent l="0" t="0" r="10160" b="4445"/>
                <wp:wrapNone/>
                <wp:docPr id="10" name="直接箭头连接符 7"/>
                <wp:cNvGraphicFramePr/>
                <a:graphic xmlns:a="http://schemas.openxmlformats.org/drawingml/2006/main">
                  <a:graphicData uri="http://schemas.microsoft.com/office/word/2010/wordprocessingShape">
                    <wps:wsp>
                      <wps:cNvCnPr/>
                      <wps:spPr>
                        <a:xfrm flipH="1" flipV="1">
                          <a:off x="0" y="0"/>
                          <a:ext cx="434340" cy="414655"/>
                        </a:xfrm>
                        <a:prstGeom prst="straightConnector1">
                          <a:avLst/>
                        </a:prstGeom>
                        <a:noFill/>
                        <a:ln w="9525" cap="flat" cmpd="sng" algn="ctr">
                          <a:solidFill>
                            <a:srgbClr val="FF0000"/>
                          </a:solidFill>
                          <a:prstDash val="solid"/>
                          <a:round/>
                          <a:headEnd type="none" w="med" len="med"/>
                          <a:tailEnd type="arrow" w="med" len="med"/>
                        </a:ln>
                      </wps:spPr>
                      <wps:bodyPr/>
                    </wps:wsp>
                  </a:graphicData>
                </a:graphic>
              </wp:anchor>
            </w:drawing>
          </mc:Choice>
          <mc:Fallback>
            <w:pict>
              <v:shape id="直接箭头连接符 7" o:spid="_x0000_s1026" o:spt="32" type="#_x0000_t32" style="position:absolute;left:0pt;flip:x y;margin-left:715.55pt;margin-top:384.4pt;height:32.65pt;width:34.2pt;z-index:251669504;mso-width-relative:page;mso-height-relative:page;" filled="f" stroked="t" coordsize="21600,21600" o:gfxdata="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JYydI/cAAAADQEAAA8AAAAAAAAAAQAgAAAAIgAAAGRycy9kb3ducmV2LnhtbFBLAQIUABQA&#10;AAAIAIdO4kDUBjPMJQIAACYEAAAOAAAAAAAAAAEAIAAAACsBAABkcnMvZTJvRG9jLnhtbFBLBQYA&#10;AAAABgAGAFkBAADCBQAAAAA=&#10;">
                <v:fill on="f" focussize="0,0"/>
                <v:stroke color="#FF0000" joinstyle="round" endarrow="open"/>
                <v:imagedata o:title=""/>
                <o:lock v:ext="edit" aspectratio="f"/>
              </v:shape>
            </w:pict>
          </mc:Fallback>
        </mc:AlternateContent>
      </w:r>
      <w:r>
        <w:rPr>
          <w:szCs w:val="21"/>
        </w:rPr>
        <mc:AlternateContent>
          <mc:Choice Requires="wps">
            <w:drawing>
              <wp:anchor distT="0" distB="0" distL="114300" distR="114300" simplePos="0" relativeHeight="251670528" behindDoc="0" locked="0" layoutInCell="1" allowOverlap="1">
                <wp:simplePos x="0" y="0"/>
                <wp:positionH relativeFrom="column">
                  <wp:posOffset>9094470</wp:posOffset>
                </wp:positionH>
                <wp:positionV relativeFrom="paragraph">
                  <wp:posOffset>4354195</wp:posOffset>
                </wp:positionV>
                <wp:extent cx="1492885" cy="427990"/>
                <wp:effectExtent l="0" t="24130" r="5715" b="5080"/>
                <wp:wrapNone/>
                <wp:docPr id="16" name="直接箭头连接符 15"/>
                <wp:cNvGraphicFramePr/>
                <a:graphic xmlns:a="http://schemas.openxmlformats.org/drawingml/2006/main">
                  <a:graphicData uri="http://schemas.microsoft.com/office/word/2010/wordprocessingShape">
                    <wps:wsp>
                      <wps:cNvCnPr/>
                      <wps:spPr>
                        <a:xfrm flipH="1" flipV="1">
                          <a:off x="0" y="0"/>
                          <a:ext cx="1492885" cy="427990"/>
                        </a:xfrm>
                        <a:prstGeom prst="straightConnector1">
                          <a:avLst/>
                        </a:prstGeom>
                        <a:noFill/>
                        <a:ln w="9525" cap="flat" cmpd="sng" algn="ctr">
                          <a:solidFill>
                            <a:srgbClr val="FF0000"/>
                          </a:solidFill>
                          <a:prstDash val="solid"/>
                          <a:round/>
                          <a:headEnd type="none" w="med" len="med"/>
                          <a:tailEnd type="arrow" w="med" len="med"/>
                        </a:ln>
                      </wps:spPr>
                      <wps:bodyPr/>
                    </wps:wsp>
                  </a:graphicData>
                </a:graphic>
              </wp:anchor>
            </w:drawing>
          </mc:Choice>
          <mc:Fallback>
            <w:pict>
              <v:shape id="直接箭头连接符 15" o:spid="_x0000_s1026" o:spt="32" type="#_x0000_t32" style="position:absolute;left:0pt;flip:x y;margin-left:716.1pt;margin-top:342.85pt;height:33.7pt;width:117.55pt;z-index:251670528;mso-width-relative:page;mso-height-relative:page;" filled="f" stroked="t" coordsize="21600,21600" o:gfxdata="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JXfd8PcAAAADQEAAA8AAAAAAAAAAQAgAAAAIgAAAGRycy9kb3ducmV2LnhtbFBLAQIU&#10;ABQAAAAIAIdO4kB5gW0dKAIAACgEAAAOAAAAAAAAAAEAIAAAACsBAABkcnMvZTJvRG9jLnhtbFBL&#10;BQYAAAAABgAGAFkBAADFBQAAAAA=&#10;">
                <v:fill on="f" focussize="0,0"/>
                <v:stroke color="#FF0000" joinstyle="round" endarrow="open"/>
                <v:imagedata o:title=""/>
                <o:lock v:ext="edit" aspectratio="f"/>
              </v:shape>
            </w:pict>
          </mc:Fallback>
        </mc:AlternateContent>
      </w:r>
      <w:r>
        <w:rPr>
          <w:szCs w:val="21"/>
        </w:rPr>
        <mc:AlternateContent>
          <mc:Choice Requires="wps">
            <w:drawing>
              <wp:anchor distT="0" distB="0" distL="114300" distR="114300" simplePos="0" relativeHeight="251671552" behindDoc="0" locked="0" layoutInCell="1" allowOverlap="1">
                <wp:simplePos x="0" y="0"/>
                <wp:positionH relativeFrom="column">
                  <wp:posOffset>9138920</wp:posOffset>
                </wp:positionH>
                <wp:positionV relativeFrom="paragraph">
                  <wp:posOffset>4365625</wp:posOffset>
                </wp:positionV>
                <wp:extent cx="360680" cy="424180"/>
                <wp:effectExtent l="0" t="0" r="7620" b="7620"/>
                <wp:wrapNone/>
                <wp:docPr id="17" name="直接箭头连接符 16"/>
                <wp:cNvGraphicFramePr/>
                <a:graphic xmlns:a="http://schemas.openxmlformats.org/drawingml/2006/main">
                  <a:graphicData uri="http://schemas.microsoft.com/office/word/2010/wordprocessingShape">
                    <wps:wsp>
                      <wps:cNvCnPr/>
                      <wps:spPr>
                        <a:xfrm flipH="1" flipV="1">
                          <a:off x="0" y="0"/>
                          <a:ext cx="360680" cy="424180"/>
                        </a:xfrm>
                        <a:prstGeom prst="straightConnector1">
                          <a:avLst/>
                        </a:prstGeom>
                        <a:noFill/>
                        <a:ln w="9525" cap="flat" cmpd="sng" algn="ctr">
                          <a:solidFill>
                            <a:srgbClr val="FF0000"/>
                          </a:solidFill>
                          <a:prstDash val="solid"/>
                          <a:round/>
                          <a:headEnd type="none" w="med" len="med"/>
                          <a:tailEnd type="arrow" w="med" len="med"/>
                        </a:ln>
                      </wps:spPr>
                      <wps:bodyPr/>
                    </wps:wsp>
                  </a:graphicData>
                </a:graphic>
              </wp:anchor>
            </w:drawing>
          </mc:Choice>
          <mc:Fallback>
            <w:pict>
              <v:shape id="直接箭头连接符 16" o:spid="_x0000_s1026" o:spt="32" type="#_x0000_t32" style="position:absolute;left:0pt;flip:x y;margin-left:719.6pt;margin-top:343.75pt;height:33.4pt;width:28.4pt;z-index:251671552;mso-width-relative:page;mso-height-relative:page;" filled="f" stroked="t" coordsize="21600,21600" o:gfxdata="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B9eJuK3AAAAA0BAAAPAAAAAAAAAAEAIAAAACIAAABkcnMvZG93bnJldi54bWxQSwECFAAU&#10;AAAACACHTuJATL3CTiYCAAAnBAAADgAAAAAAAAABACAAAAArAQAAZHJzL2Uyb0RvYy54bWxQSwUG&#10;AAAAAAYABgBZAQAAwwUAAAAA&#10;">
                <v:fill on="f" focussize="0,0"/>
                <v:stroke color="#FF0000" joinstyle="round" endarrow="open"/>
                <v:imagedata o:title=""/>
                <o:lock v:ext="edit" aspectratio="f"/>
              </v:shape>
            </w:pict>
          </mc:Fallback>
        </mc:AlternateContent>
      </w:r>
      <w:r>
        <w:rPr>
          <w:szCs w:val="21"/>
        </w:rPr>
        <mc:AlternateContent>
          <mc:Choice Requires="wps">
            <w:drawing>
              <wp:anchor distT="0" distB="0" distL="114300" distR="114300" simplePos="0" relativeHeight="251672576" behindDoc="0" locked="0" layoutInCell="1" allowOverlap="1">
                <wp:simplePos x="0" y="0"/>
                <wp:positionH relativeFrom="column">
                  <wp:posOffset>9105900</wp:posOffset>
                </wp:positionH>
                <wp:positionV relativeFrom="paragraph">
                  <wp:posOffset>4224655</wp:posOffset>
                </wp:positionV>
                <wp:extent cx="1377950" cy="118745"/>
                <wp:effectExtent l="0" t="4445" r="6350" b="41910"/>
                <wp:wrapNone/>
                <wp:docPr id="18" name="直接箭头连接符 17"/>
                <wp:cNvGraphicFramePr/>
                <a:graphic xmlns:a="http://schemas.openxmlformats.org/drawingml/2006/main">
                  <a:graphicData uri="http://schemas.microsoft.com/office/word/2010/wordprocessingShape">
                    <wps:wsp>
                      <wps:cNvCnPr/>
                      <wps:spPr>
                        <a:xfrm flipH="1">
                          <a:off x="0" y="0"/>
                          <a:ext cx="1377950" cy="118745"/>
                        </a:xfrm>
                        <a:prstGeom prst="straightConnector1">
                          <a:avLst/>
                        </a:prstGeom>
                        <a:noFill/>
                        <a:ln w="9525" cap="flat" cmpd="sng" algn="ctr">
                          <a:solidFill>
                            <a:srgbClr val="FF0000"/>
                          </a:solidFill>
                          <a:prstDash val="solid"/>
                          <a:round/>
                          <a:headEnd type="none" w="med" len="med"/>
                          <a:tailEnd type="arrow" w="med" len="med"/>
                        </a:ln>
                      </wps:spPr>
                      <wps:bodyPr/>
                    </wps:wsp>
                  </a:graphicData>
                </a:graphic>
              </wp:anchor>
            </w:drawing>
          </mc:Choice>
          <mc:Fallback>
            <w:pict>
              <v:shape id="直接箭头连接符 17" o:spid="_x0000_s1026" o:spt="32" type="#_x0000_t32" style="position:absolute;left:0pt;flip:x;margin-left:717pt;margin-top:332.65pt;height:9.35pt;width:108.5pt;z-index:251672576;mso-width-relative:page;mso-height-relative:page;" filled="f" stroked="t" coordsize="21600,21600" o:gfxdata="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vKdi&#10;idYAAAANAQAADwAAAAAAAAABACAAAAAiAAAAZHJzL2Rvd25yZXYueG1sUEsBAhQAFAAAAAgAh07i&#10;QALX+XkkAgAAHgQAAA4AAAAAAAAAAQAgAAAAJQEAAGRycy9lMm9Eb2MueG1sUEsFBgAAAAAGAAYA&#10;WQEAALsFAAAAAA==&#10;">
                <v:fill on="f" focussize="0,0"/>
                <v:stroke color="#FF0000" joinstyle="round" endarrow="open"/>
                <v:imagedata o:title=""/>
                <o:lock v:ext="edit" aspectratio="f"/>
              </v:shape>
            </w:pict>
          </mc:Fallback>
        </mc:AlternateContent>
      </w:r>
      <w:r>
        <w:rPr>
          <w:szCs w:val="21"/>
        </w:rPr>
        <mc:AlternateContent>
          <mc:Choice Requires="wps">
            <w:drawing>
              <wp:anchor distT="0" distB="0" distL="114300" distR="114300" simplePos="0" relativeHeight="251673600" behindDoc="0" locked="0" layoutInCell="1" allowOverlap="1">
                <wp:simplePos x="0" y="0"/>
                <wp:positionH relativeFrom="column">
                  <wp:posOffset>9086850</wp:posOffset>
                </wp:positionH>
                <wp:positionV relativeFrom="paragraph">
                  <wp:posOffset>4224655</wp:posOffset>
                </wp:positionV>
                <wp:extent cx="409575" cy="93345"/>
                <wp:effectExtent l="0" t="4445" r="9525" b="29210"/>
                <wp:wrapNone/>
                <wp:docPr id="19" name="直接箭头连接符 18"/>
                <wp:cNvGraphicFramePr/>
                <a:graphic xmlns:a="http://schemas.openxmlformats.org/drawingml/2006/main">
                  <a:graphicData uri="http://schemas.microsoft.com/office/word/2010/wordprocessingShape">
                    <wps:wsp>
                      <wps:cNvCnPr/>
                      <wps:spPr>
                        <a:xfrm flipH="1">
                          <a:off x="0" y="0"/>
                          <a:ext cx="409575" cy="93345"/>
                        </a:xfrm>
                        <a:prstGeom prst="straightConnector1">
                          <a:avLst/>
                        </a:prstGeom>
                        <a:noFill/>
                        <a:ln w="9525" cap="flat" cmpd="sng" algn="ctr">
                          <a:solidFill>
                            <a:srgbClr val="FF0000"/>
                          </a:solidFill>
                          <a:prstDash val="solid"/>
                          <a:round/>
                          <a:headEnd type="none" w="med" len="med"/>
                          <a:tailEnd type="arrow" w="med" len="med"/>
                        </a:ln>
                      </wps:spPr>
                      <wps:bodyPr/>
                    </wps:wsp>
                  </a:graphicData>
                </a:graphic>
              </wp:anchor>
            </w:drawing>
          </mc:Choice>
          <mc:Fallback>
            <w:pict>
              <v:shape id="直接箭头连接符 18" o:spid="_x0000_s1026" o:spt="32" type="#_x0000_t32" style="position:absolute;left:0pt;flip:x;margin-left:715.5pt;margin-top:332.65pt;height:7.35pt;width:32.25pt;z-index:251673600;mso-width-relative:page;mso-height-relative:page;" filled="f" stroked="t" coordsize="21600,21600" o:gfxdata="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HI7&#10;z4jaAAAADQEAAA8AAAAAAAAAAQAgAAAAIgAAAGRycy9kb3ducmV2LnhtbFBLAQIUABQAAAAIAIdO&#10;4kDvdkiiIQIAABwEAAAOAAAAAAAAAAEAIAAAACkBAABkcnMvZTJvRG9jLnhtbFBLBQYAAAAABgAG&#10;AFkBAAC8BQAAAAA=&#10;">
                <v:fill on="f" focussize="0,0"/>
                <v:stroke color="#FF0000" joinstyle="round" endarrow="open"/>
                <v:imagedata o:title=""/>
                <o:lock v:ext="edit" aspectratio="f"/>
              </v:shape>
            </w:pict>
          </mc:Fallback>
        </mc:AlternateContent>
      </w:r>
      <w:r>
        <w:rPr>
          <w:szCs w:val="21"/>
        </w:rPr>
        <mc:AlternateContent>
          <mc:Choice Requires="wps">
            <w:drawing>
              <wp:anchor distT="0" distB="0" distL="114300" distR="114300" simplePos="0" relativeHeight="251674624" behindDoc="0" locked="0" layoutInCell="1" allowOverlap="1">
                <wp:simplePos x="0" y="0"/>
                <wp:positionH relativeFrom="column">
                  <wp:posOffset>7065645</wp:posOffset>
                </wp:positionH>
                <wp:positionV relativeFrom="paragraph">
                  <wp:posOffset>6018530</wp:posOffset>
                </wp:positionV>
                <wp:extent cx="4064000" cy="368300"/>
                <wp:effectExtent l="0" t="0" r="0" b="0"/>
                <wp:wrapNone/>
                <wp:docPr id="23" name="文本框 22"/>
                <wp:cNvGraphicFramePr/>
                <a:graphic xmlns:a="http://schemas.openxmlformats.org/drawingml/2006/main">
                  <a:graphicData uri="http://schemas.microsoft.com/office/word/2010/wordprocessingShape">
                    <wps:wsp>
                      <wps:cNvSpPr txBox="1"/>
                      <wps:spPr>
                        <a:xfrm>
                          <a:off x="0" y="0"/>
                          <a:ext cx="4064000" cy="368300"/>
                        </a:xfrm>
                        <a:prstGeom prst="rect">
                          <a:avLst/>
                        </a:prstGeom>
                        <a:noFill/>
                      </wps:spPr>
                      <wps:txbx>
                        <w:txbxContent>
                          <w:p w14:paraId="7EE449C2">
                            <w:pPr>
                              <w:pStyle w:val="81"/>
                              <w:jc w:val="center"/>
                            </w:pPr>
                            <w:r>
                              <w:rPr>
                                <w:rFonts w:asciiTheme="minorHAnsi" w:hAnsiTheme="minorBidi" w:eastAsiaTheme="minorEastAsia"/>
                                <w:b/>
                                <w:color w:val="000000" w:themeColor="text1"/>
                                <w:kern w:val="24"/>
                                <w:sz w:val="36"/>
                                <w:szCs w:val="36"/>
                                <w14:textFill>
                                  <w14:solidFill>
                                    <w14:schemeClr w14:val="tx1"/>
                                  </w14:solidFill>
                                </w14:textFill>
                              </w:rPr>
                              <w:t>侵权事件全链路溯源</w:t>
                            </w:r>
                          </w:p>
                        </w:txbxContent>
                      </wps:txbx>
                      <wps:bodyPr wrap="square" rtlCol="0">
                        <a:spAutoFit/>
                      </wps:bodyPr>
                    </wps:wsp>
                  </a:graphicData>
                </a:graphic>
              </wp:anchor>
            </w:drawing>
          </mc:Choice>
          <mc:Fallback>
            <w:pict>
              <v:shape id="文本框 22" o:spid="_x0000_s1026" o:spt="202" type="#_x0000_t202" style="position:absolute;left:0pt;margin-left:556.35pt;margin-top:473.9pt;height:29pt;width:320pt;z-index:251674624;mso-width-relative:page;mso-height-relative:page;" filled="f" stroked="f" coordsize="21600,21600" o:gfxdata="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LsPDUjYAAAADgEAAA8AAAAAAAAAAQAgAAAAIgAAAGRycy9kb3ducmV2LnhtbFBLAQIU&#10;ABQAAAAIAIdO4kBWmKvJugEAAF8DAAAOAAAAAAAAAAEAIAAAACcBAABkcnMvZTJvRG9jLnhtbFBL&#10;BQYAAAAABgAGAFkBAABTBQAAAAA=&#10;">
                <v:fill on="f" focussize="0,0"/>
                <v:stroke on="f"/>
                <v:imagedata o:title=""/>
                <o:lock v:ext="edit" aspectratio="f"/>
                <v:textbox style="mso-fit-shape-to-text:t;">
                  <w:txbxContent>
                    <w:p w14:paraId="7EE449C2">
                      <w:pPr>
                        <w:pStyle w:val="81"/>
                        <w:jc w:val="center"/>
                      </w:pPr>
                      <w:r>
                        <w:rPr>
                          <w:rFonts w:asciiTheme="minorHAnsi" w:hAnsiTheme="minorBidi" w:eastAsiaTheme="minorEastAsia"/>
                          <w:b/>
                          <w:color w:val="000000" w:themeColor="text1"/>
                          <w:kern w:val="24"/>
                          <w:sz w:val="36"/>
                          <w:szCs w:val="36"/>
                          <w14:textFill>
                            <w14:solidFill>
                              <w14:schemeClr w14:val="tx1"/>
                            </w14:solidFill>
                          </w14:textFill>
                        </w:rPr>
                        <w:t>侵权事件全链路溯源</w:t>
                      </w:r>
                    </w:p>
                  </w:txbxContent>
                </v:textbox>
              </v:shape>
            </w:pict>
          </mc:Fallback>
        </mc:AlternateContent>
      </w:r>
      <w:r>
        <w:rPr>
          <w:szCs w:val="21"/>
        </w:rPr>
        <mc:AlternateContent>
          <mc:Choice Requires="wps">
            <w:drawing>
              <wp:anchor distT="0" distB="0" distL="114300" distR="114300" simplePos="0" relativeHeight="251675648" behindDoc="0" locked="0" layoutInCell="1" allowOverlap="1">
                <wp:simplePos x="0" y="0"/>
                <wp:positionH relativeFrom="column">
                  <wp:posOffset>8067040</wp:posOffset>
                </wp:positionH>
                <wp:positionV relativeFrom="paragraph">
                  <wp:posOffset>6523355</wp:posOffset>
                </wp:positionV>
                <wp:extent cx="916305" cy="1816100"/>
                <wp:effectExtent l="4445" t="4445" r="6350" b="8255"/>
                <wp:wrapNone/>
                <wp:docPr id="124" name="矩形 123"/>
                <wp:cNvGraphicFramePr/>
                <a:graphic xmlns:a="http://schemas.openxmlformats.org/drawingml/2006/main">
                  <a:graphicData uri="http://schemas.microsoft.com/office/word/2010/wordprocessingShape">
                    <wps:wsp>
                      <wps:cNvSpPr/>
                      <wps:spPr bwMode="auto">
                        <a:xfrm>
                          <a:off x="0" y="0"/>
                          <a:ext cx="916305" cy="1816100"/>
                        </a:xfrm>
                        <a:prstGeom prst="rect">
                          <a:avLst/>
                        </a:prstGeom>
                        <a:noFill/>
                        <a:ln>
                          <a:solidFill>
                            <a:schemeClr val="tx1"/>
                          </a:solidFill>
                        </a:ln>
                      </wps:spPr>
                      <wps:txbx>
                        <w:txbxContent>
                          <w:p w14:paraId="5C1AEA7D">
                            <w:pPr>
                              <w:pStyle w:val="81"/>
                              <w:spacing w:before="0"/>
                              <w:jc w:val="center"/>
                              <w:textAlignment w:val="top"/>
                            </w:pPr>
                            <w:r>
                              <w:rPr>
                                <w:rFonts w:ascii="微软雅黑" w:eastAsia="微软雅黑" w:hAnsiTheme="minorBidi"/>
                                <w:color w:val="000000" w:themeColor="text1"/>
                                <w:kern w:val="24"/>
                                <w:sz w:val="28"/>
                                <w:szCs w:val="28"/>
                                <w14:textFill>
                                  <w14:solidFill>
                                    <w14:schemeClr w14:val="tx1"/>
                                  </w14:solidFill>
                                </w14:textFill>
                              </w:rPr>
                              <w:t>侵权行为智能判定</w:t>
                            </w:r>
                          </w:p>
                          <w:p w14:paraId="0FA2A437">
                            <w:pPr>
                              <w:pStyle w:val="81"/>
                              <w:spacing w:before="0"/>
                              <w:jc w:val="center"/>
                              <w:textAlignment w:val="top"/>
                            </w:pPr>
                          </w:p>
                          <w:p w14:paraId="6D828D8C">
                            <w:pPr>
                              <w:pStyle w:val="81"/>
                              <w:spacing w:before="0"/>
                              <w:jc w:val="center"/>
                              <w:textAlignment w:val="top"/>
                            </w:pPr>
                          </w:p>
                          <w:p w14:paraId="447D1D35">
                            <w:pPr>
                              <w:pStyle w:val="81"/>
                              <w:spacing w:before="0"/>
                              <w:jc w:val="center"/>
                              <w:textAlignment w:val="top"/>
                            </w:pPr>
                          </w:p>
                          <w:p w14:paraId="0ED66315">
                            <w:pPr>
                              <w:pStyle w:val="81"/>
                              <w:spacing w:before="0"/>
                              <w:jc w:val="center"/>
                              <w:textAlignment w:val="top"/>
                            </w:pPr>
                          </w:p>
                          <w:p w14:paraId="51A3D486">
                            <w:pPr>
                              <w:pStyle w:val="81"/>
                              <w:spacing w:before="0"/>
                              <w:jc w:val="center"/>
                              <w:textAlignment w:val="top"/>
                            </w:pPr>
                          </w:p>
                          <w:p w14:paraId="151D05DA">
                            <w:pPr>
                              <w:pStyle w:val="81"/>
                              <w:spacing w:before="0"/>
                              <w:jc w:val="center"/>
                              <w:textAlignment w:val="top"/>
                            </w:pPr>
                          </w:p>
                        </w:txbxContent>
                      </wps:txbx>
                      <wps:bodyPr rot="0" spcFirstLastPara="0" vertOverflow="overflow" horzOverflow="overflow" vert="horz" wrap="square" lIns="0" tIns="0" rIns="0" bIns="0" numCol="1" spcCol="0" rtlCol="0" fromWordArt="0" anchor="ctr" anchorCtr="0" forceAA="0" compatLnSpc="1">
                        <a:noAutofit/>
                      </wps:bodyPr>
                    </wps:wsp>
                  </a:graphicData>
                </a:graphic>
              </wp:anchor>
            </w:drawing>
          </mc:Choice>
          <mc:Fallback>
            <w:pict>
              <v:rect id="矩形 123" o:spid="_x0000_s1026" o:spt="1" style="position:absolute;left:0pt;margin-left:635.2pt;margin-top:513.65pt;height:143pt;width:72.15pt;z-index:251675648;v-text-anchor:middle;mso-width-relative:page;mso-height-relative:page;" filled="f" stroked="t" coordsize="21600,21600" o:gfxdata="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wuQ17twAAAAPAQAADwAAAAAAAAAB&#10;ACAAAAAiAAAAZHJzL2Rvd25yZXYueG1sUEsBAhQAFAAAAAgAh07iQF0MDfZFAgAAfQQAAA4AAAAA&#10;AAAAAQAgAAAAKwEAAGRycy9lMm9Eb2MueG1sUEsFBgAAAAAGAAYAWQEAAOIFAAAAAA==&#10;">
                <v:fill on="f" focussize="0,0"/>
                <v:stroke color="#000000 [3213]" joinstyle="round"/>
                <v:imagedata o:title=""/>
                <o:lock v:ext="edit" aspectratio="f"/>
                <v:textbox inset="0mm,0mm,0mm,0mm">
                  <w:txbxContent>
                    <w:p w14:paraId="5C1AEA7D">
                      <w:pPr>
                        <w:pStyle w:val="81"/>
                        <w:spacing w:before="0"/>
                        <w:jc w:val="center"/>
                        <w:textAlignment w:val="top"/>
                      </w:pPr>
                      <w:r>
                        <w:rPr>
                          <w:rFonts w:ascii="微软雅黑" w:eastAsia="微软雅黑" w:hAnsiTheme="minorBidi"/>
                          <w:color w:val="000000" w:themeColor="text1"/>
                          <w:kern w:val="24"/>
                          <w:sz w:val="28"/>
                          <w:szCs w:val="28"/>
                          <w14:textFill>
                            <w14:solidFill>
                              <w14:schemeClr w14:val="tx1"/>
                            </w14:solidFill>
                          </w14:textFill>
                        </w:rPr>
                        <w:t>侵权行为智能判定</w:t>
                      </w:r>
                    </w:p>
                    <w:p w14:paraId="0FA2A437">
                      <w:pPr>
                        <w:pStyle w:val="81"/>
                        <w:spacing w:before="0"/>
                        <w:jc w:val="center"/>
                        <w:textAlignment w:val="top"/>
                      </w:pPr>
                    </w:p>
                    <w:p w14:paraId="6D828D8C">
                      <w:pPr>
                        <w:pStyle w:val="81"/>
                        <w:spacing w:before="0"/>
                        <w:jc w:val="center"/>
                        <w:textAlignment w:val="top"/>
                      </w:pPr>
                    </w:p>
                    <w:p w14:paraId="447D1D35">
                      <w:pPr>
                        <w:pStyle w:val="81"/>
                        <w:spacing w:before="0"/>
                        <w:jc w:val="center"/>
                        <w:textAlignment w:val="top"/>
                      </w:pPr>
                    </w:p>
                    <w:p w14:paraId="0ED66315">
                      <w:pPr>
                        <w:pStyle w:val="81"/>
                        <w:spacing w:before="0"/>
                        <w:jc w:val="center"/>
                        <w:textAlignment w:val="top"/>
                      </w:pPr>
                    </w:p>
                    <w:p w14:paraId="51A3D486">
                      <w:pPr>
                        <w:pStyle w:val="81"/>
                        <w:spacing w:before="0"/>
                        <w:jc w:val="center"/>
                        <w:textAlignment w:val="top"/>
                      </w:pPr>
                    </w:p>
                    <w:p w14:paraId="151D05DA">
                      <w:pPr>
                        <w:pStyle w:val="81"/>
                        <w:spacing w:before="0"/>
                        <w:jc w:val="center"/>
                        <w:textAlignment w:val="top"/>
                      </w:pPr>
                    </w:p>
                  </w:txbxContent>
                </v:textbox>
              </v:rect>
            </w:pict>
          </mc:Fallback>
        </mc:AlternateContent>
      </w:r>
      <w:r>
        <w:rPr>
          <w:szCs w:val="21"/>
        </w:rPr>
        <mc:AlternateContent>
          <mc:Choice Requires="wps">
            <w:drawing>
              <wp:anchor distT="0" distB="0" distL="114300" distR="114300" simplePos="0" relativeHeight="251676672" behindDoc="0" locked="0" layoutInCell="1" allowOverlap="1">
                <wp:simplePos x="0" y="0"/>
                <wp:positionH relativeFrom="column">
                  <wp:posOffset>9250680</wp:posOffset>
                </wp:positionH>
                <wp:positionV relativeFrom="paragraph">
                  <wp:posOffset>6523355</wp:posOffset>
                </wp:positionV>
                <wp:extent cx="2294255" cy="1816100"/>
                <wp:effectExtent l="4445" t="4445" r="12700" b="8255"/>
                <wp:wrapNone/>
                <wp:docPr id="129" name="矩形 128"/>
                <wp:cNvGraphicFramePr/>
                <a:graphic xmlns:a="http://schemas.openxmlformats.org/drawingml/2006/main">
                  <a:graphicData uri="http://schemas.microsoft.com/office/word/2010/wordprocessingShape">
                    <wps:wsp>
                      <wps:cNvSpPr/>
                      <wps:spPr bwMode="auto">
                        <a:xfrm>
                          <a:off x="0" y="0"/>
                          <a:ext cx="2294255" cy="1816100"/>
                        </a:xfrm>
                        <a:prstGeom prst="rect">
                          <a:avLst/>
                        </a:prstGeom>
                        <a:noFill/>
                        <a:ln>
                          <a:solidFill>
                            <a:schemeClr val="tx1"/>
                          </a:solidFill>
                        </a:ln>
                      </wps:spPr>
                      <wps:txbx>
                        <w:txbxContent>
                          <w:p w14:paraId="75CCE016">
                            <w:pPr>
                              <w:pStyle w:val="81"/>
                              <w:spacing w:before="0"/>
                              <w:jc w:val="center"/>
                              <w:textAlignment w:val="top"/>
                            </w:pPr>
                            <w:r>
                              <w:rPr>
                                <w:rFonts w:ascii="微软雅黑" w:eastAsia="微软雅黑" w:hAnsiTheme="minorBidi"/>
                                <w:color w:val="000000" w:themeColor="text1"/>
                                <w:kern w:val="24"/>
                                <w:sz w:val="28"/>
                                <w:szCs w:val="28"/>
                                <w14:textFill>
                                  <w14:solidFill>
                                    <w14:schemeClr w14:val="tx1"/>
                                  </w14:solidFill>
                                </w14:textFill>
                              </w:rPr>
                              <w:t>侵权场景重构和路径还原</w:t>
                            </w:r>
                          </w:p>
                          <w:p w14:paraId="4FBDB483">
                            <w:pPr>
                              <w:pStyle w:val="81"/>
                              <w:spacing w:before="0"/>
                              <w:jc w:val="center"/>
                              <w:textAlignment w:val="top"/>
                            </w:pPr>
                          </w:p>
                          <w:p w14:paraId="3BC2DDA2">
                            <w:pPr>
                              <w:pStyle w:val="81"/>
                              <w:spacing w:before="0"/>
                              <w:jc w:val="center"/>
                              <w:textAlignment w:val="top"/>
                            </w:pPr>
                          </w:p>
                          <w:p w14:paraId="3DBD53BD">
                            <w:pPr>
                              <w:pStyle w:val="81"/>
                              <w:spacing w:before="0"/>
                              <w:jc w:val="center"/>
                              <w:textAlignment w:val="top"/>
                            </w:pPr>
                          </w:p>
                          <w:p w14:paraId="234242DE">
                            <w:pPr>
                              <w:pStyle w:val="81"/>
                              <w:spacing w:before="0"/>
                              <w:jc w:val="center"/>
                              <w:textAlignment w:val="top"/>
                            </w:pPr>
                          </w:p>
                          <w:p w14:paraId="400C03E2">
                            <w:pPr>
                              <w:pStyle w:val="81"/>
                              <w:spacing w:before="0"/>
                              <w:jc w:val="center"/>
                              <w:textAlignment w:val="top"/>
                            </w:pPr>
                          </w:p>
                          <w:p w14:paraId="27FDC8A6">
                            <w:pPr>
                              <w:pStyle w:val="81"/>
                              <w:spacing w:before="0"/>
                              <w:jc w:val="center"/>
                              <w:textAlignment w:val="top"/>
                            </w:pPr>
                          </w:p>
                          <w:p w14:paraId="4E075016">
                            <w:pPr>
                              <w:pStyle w:val="81"/>
                              <w:spacing w:before="0"/>
                              <w:jc w:val="center"/>
                              <w:textAlignment w:val="top"/>
                            </w:pPr>
                          </w:p>
                        </w:txbxContent>
                      </wps:txbx>
                      <wps:bodyPr rot="0" spcFirstLastPara="0" vertOverflow="overflow" horzOverflow="overflow" vert="horz" wrap="square" lIns="0" tIns="0" rIns="0" bIns="0" numCol="1" spcCol="0" rtlCol="0" fromWordArt="0" anchor="ctr" anchorCtr="0" forceAA="0" compatLnSpc="1">
                        <a:noAutofit/>
                      </wps:bodyPr>
                    </wps:wsp>
                  </a:graphicData>
                </a:graphic>
              </wp:anchor>
            </w:drawing>
          </mc:Choice>
          <mc:Fallback>
            <w:pict>
              <v:rect id="矩形 128" o:spid="_x0000_s1026" o:spt="1" style="position:absolute;left:0pt;margin-left:728.4pt;margin-top:513.65pt;height:143pt;width:180.65pt;z-index:251676672;v-text-anchor:middle;mso-width-relative:page;mso-height-relative:page;" filled="f" stroked="t" coordsize="21600,21600" o:gfxdata="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DnkuJvcAAAADwEAAA8AAAAAAAAA&#10;AQAgAAAAIgAAAGRycy9kb3ducmV2LnhtbFBLAQIUABQAAAAIAIdO4kB03krCRgIAAH4EAAAOAAAA&#10;AAAAAAEAIAAAACsBAABkcnMvZTJvRG9jLnhtbFBLBQYAAAAABgAGAFkBAADjBQAAAAA=&#10;">
                <v:fill on="f" focussize="0,0"/>
                <v:stroke color="#000000 [3213]" joinstyle="round"/>
                <v:imagedata o:title=""/>
                <o:lock v:ext="edit" aspectratio="f"/>
                <v:textbox inset="0mm,0mm,0mm,0mm">
                  <w:txbxContent>
                    <w:p w14:paraId="75CCE016">
                      <w:pPr>
                        <w:pStyle w:val="81"/>
                        <w:spacing w:before="0"/>
                        <w:jc w:val="center"/>
                        <w:textAlignment w:val="top"/>
                      </w:pPr>
                      <w:r>
                        <w:rPr>
                          <w:rFonts w:ascii="微软雅黑" w:eastAsia="微软雅黑" w:hAnsiTheme="minorBidi"/>
                          <w:color w:val="000000" w:themeColor="text1"/>
                          <w:kern w:val="24"/>
                          <w:sz w:val="28"/>
                          <w:szCs w:val="28"/>
                          <w14:textFill>
                            <w14:solidFill>
                              <w14:schemeClr w14:val="tx1"/>
                            </w14:solidFill>
                          </w14:textFill>
                        </w:rPr>
                        <w:t>侵权场景重构和路径还原</w:t>
                      </w:r>
                    </w:p>
                    <w:p w14:paraId="4FBDB483">
                      <w:pPr>
                        <w:pStyle w:val="81"/>
                        <w:spacing w:before="0"/>
                        <w:jc w:val="center"/>
                        <w:textAlignment w:val="top"/>
                      </w:pPr>
                    </w:p>
                    <w:p w14:paraId="3BC2DDA2">
                      <w:pPr>
                        <w:pStyle w:val="81"/>
                        <w:spacing w:before="0"/>
                        <w:jc w:val="center"/>
                        <w:textAlignment w:val="top"/>
                      </w:pPr>
                    </w:p>
                    <w:p w14:paraId="3DBD53BD">
                      <w:pPr>
                        <w:pStyle w:val="81"/>
                        <w:spacing w:before="0"/>
                        <w:jc w:val="center"/>
                        <w:textAlignment w:val="top"/>
                      </w:pPr>
                    </w:p>
                    <w:p w14:paraId="234242DE">
                      <w:pPr>
                        <w:pStyle w:val="81"/>
                        <w:spacing w:before="0"/>
                        <w:jc w:val="center"/>
                        <w:textAlignment w:val="top"/>
                      </w:pPr>
                    </w:p>
                    <w:p w14:paraId="400C03E2">
                      <w:pPr>
                        <w:pStyle w:val="81"/>
                        <w:spacing w:before="0"/>
                        <w:jc w:val="center"/>
                        <w:textAlignment w:val="top"/>
                      </w:pPr>
                    </w:p>
                    <w:p w14:paraId="27FDC8A6">
                      <w:pPr>
                        <w:pStyle w:val="81"/>
                        <w:spacing w:before="0"/>
                        <w:jc w:val="center"/>
                        <w:textAlignment w:val="top"/>
                      </w:pPr>
                    </w:p>
                    <w:p w14:paraId="4E075016">
                      <w:pPr>
                        <w:pStyle w:val="81"/>
                        <w:spacing w:before="0"/>
                        <w:jc w:val="center"/>
                        <w:textAlignment w:val="top"/>
                      </w:pPr>
                    </w:p>
                  </w:txbxContent>
                </v:textbox>
              </v:rect>
            </w:pict>
          </mc:Fallback>
        </mc:AlternateContent>
      </w:r>
      <w:r>
        <w:rPr>
          <w:szCs w:val="21"/>
        </w:rPr>
        <mc:AlternateContent>
          <mc:Choice Requires="wps">
            <w:drawing>
              <wp:anchor distT="0" distB="0" distL="114300" distR="114300" simplePos="0" relativeHeight="251677696" behindDoc="0" locked="0" layoutInCell="1" allowOverlap="1">
                <wp:simplePos x="0" y="0"/>
                <wp:positionH relativeFrom="column">
                  <wp:posOffset>6663690</wp:posOffset>
                </wp:positionH>
                <wp:positionV relativeFrom="paragraph">
                  <wp:posOffset>5563235</wp:posOffset>
                </wp:positionV>
                <wp:extent cx="887095" cy="1032510"/>
                <wp:effectExtent l="49530" t="0" r="10160" b="1905"/>
                <wp:wrapNone/>
                <wp:docPr id="131" name="肘形连接符 130"/>
                <wp:cNvGraphicFramePr/>
                <a:graphic xmlns:a="http://schemas.openxmlformats.org/drawingml/2006/main">
                  <a:graphicData uri="http://schemas.microsoft.com/office/word/2010/wordprocessingShape">
                    <wps:wsp>
                      <wps:cNvCnPr/>
                      <wps:spPr>
                        <a:xfrm rot="5400000">
                          <a:off x="0" y="0"/>
                          <a:ext cx="887095" cy="1032510"/>
                        </a:xfrm>
                        <a:prstGeom prst="bentConnector3">
                          <a:avLst>
                            <a:gd name="adj1" fmla="val 50000"/>
                          </a:avLst>
                        </a:prstGeom>
                        <a:noFill/>
                        <a:ln w="9525" cap="flat" cmpd="sng" algn="ctr">
                          <a:solidFill>
                            <a:srgbClr val="FF0000"/>
                          </a:solidFill>
                          <a:prstDash val="solid"/>
                          <a:round/>
                          <a:headEnd type="none" w="med" len="med"/>
                          <a:tailEnd type="arrow" w="med" len="med"/>
                        </a:ln>
                      </wps:spPr>
                      <wps:bodyPr/>
                    </wps:wsp>
                  </a:graphicData>
                </a:graphic>
              </wp:anchor>
            </w:drawing>
          </mc:Choice>
          <mc:Fallback>
            <w:pict>
              <v:shape id="肘形连接符 130" o:spid="_x0000_s1026" o:spt="34" type="#_x0000_t34" style="position:absolute;left:0pt;margin-left:524.7pt;margin-top:438.05pt;height:81.3pt;width:69.85pt;rotation:5898240f;z-index:251677696;mso-width-relative:page;mso-height-relative:page;" filled="f" stroked="t" coordsize="21600,21600" o:gfxdata="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PMDok7bAAAADgEAAA8AAAAAAAAAAQAgAAAAIgAAAGRycy9kb3ducmV2&#10;LnhtbFBLAQIUABQAAAAIAIdO4kCevuVBMgIAAEcEAAAOAAAAAAAAAAEAIAAAACoBAABkcnMvZTJv&#10;RG9jLnhtbFBLBQYAAAAABgAGAFkBAADOBQAAAAA=&#10;" adj="10800">
                <v:fill on="f" focussize="0,0"/>
                <v:stroke color="#FF0000" joinstyle="round" endarrow="open"/>
                <v:imagedata o:title=""/>
                <o:lock v:ext="edit" aspectratio="f"/>
              </v:shape>
            </w:pict>
          </mc:Fallback>
        </mc:AlternateContent>
      </w:r>
      <w:r>
        <w:rPr>
          <w:szCs w:val="21"/>
        </w:rPr>
        <mc:AlternateContent>
          <mc:Choice Requires="wps">
            <w:drawing>
              <wp:anchor distT="0" distB="0" distL="114300" distR="114300" simplePos="0" relativeHeight="251678720" behindDoc="0" locked="0" layoutInCell="1" allowOverlap="1">
                <wp:simplePos x="0" y="0"/>
                <wp:positionH relativeFrom="column">
                  <wp:posOffset>6869430</wp:posOffset>
                </wp:positionH>
                <wp:positionV relativeFrom="paragraph">
                  <wp:posOffset>7431405</wp:posOffset>
                </wp:positionV>
                <wp:extent cx="311785" cy="3175"/>
                <wp:effectExtent l="0" t="72390" r="5715" b="26035"/>
                <wp:wrapNone/>
                <wp:docPr id="132" name="肘形连接符 131"/>
                <wp:cNvGraphicFramePr/>
                <a:graphic xmlns:a="http://schemas.openxmlformats.org/drawingml/2006/main">
                  <a:graphicData uri="http://schemas.microsoft.com/office/word/2010/wordprocessingShape">
                    <wps:wsp>
                      <wps:cNvCnPr/>
                      <wps:spPr>
                        <a:xfrm>
                          <a:off x="0" y="0"/>
                          <a:ext cx="311785" cy="3175"/>
                        </a:xfrm>
                        <a:prstGeom prst="bentConnector2">
                          <a:avLst/>
                        </a:prstGeom>
                        <a:noFill/>
                        <a:ln w="9525" cap="flat" cmpd="sng" algn="ctr">
                          <a:solidFill>
                            <a:srgbClr val="FF0000"/>
                          </a:solidFill>
                          <a:prstDash val="solid"/>
                          <a:round/>
                          <a:headEnd type="none" w="med" len="med"/>
                          <a:tailEnd type="arrow" w="med" len="med"/>
                        </a:ln>
                      </wps:spPr>
                      <wps:bodyPr/>
                    </wps:wsp>
                  </a:graphicData>
                </a:graphic>
              </wp:anchor>
            </w:drawing>
          </mc:Choice>
          <mc:Fallback>
            <w:pict>
              <v:shape id="肘形连接符 131" o:spid="_x0000_s1026" o:spt="33" type="#_x0000_t33" style="position:absolute;left:0pt;margin-left:540.9pt;margin-top:585.15pt;height:0.25pt;width:24.55pt;z-index:251678720;mso-width-relative:page;mso-height-relative:page;" filled="f" stroked="t" coordsize="21600,21600" o:gfxdata="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ydzzdAAAADwEA&#10;AA8AAAAAAAAAAQAgAAAAIgAAAGRycy9kb3ducmV2LnhtbFBLAQIUABQAAAAIAIdO4kBCpjYCFQIA&#10;AAkEAAAOAAAAAAAAAAEAIAAAACwBAABkcnMvZTJvRG9jLnhtbFBLBQYAAAAABgAGAFkBAACzBQAA&#10;AAA=&#10;">
                <v:fill on="f" focussize="0,0"/>
                <v:stroke color="#FF0000" joinstyle="round" endarrow="open"/>
                <v:imagedata o:title=""/>
                <o:lock v:ext="edit" aspectratio="f"/>
              </v:shape>
            </w:pict>
          </mc:Fallback>
        </mc:AlternateContent>
      </w:r>
      <w:r>
        <w:rPr>
          <w:szCs w:val="21"/>
        </w:rPr>
        <mc:AlternateContent>
          <mc:Choice Requires="wps">
            <w:drawing>
              <wp:anchor distT="0" distB="0" distL="114300" distR="114300" simplePos="0" relativeHeight="251679744" behindDoc="0" locked="0" layoutInCell="1" allowOverlap="1">
                <wp:simplePos x="0" y="0"/>
                <wp:positionH relativeFrom="column">
                  <wp:posOffset>8983345</wp:posOffset>
                </wp:positionH>
                <wp:positionV relativeFrom="paragraph">
                  <wp:posOffset>7431405</wp:posOffset>
                </wp:positionV>
                <wp:extent cx="328295" cy="3175"/>
                <wp:effectExtent l="0" t="72390" r="1905" b="26035"/>
                <wp:wrapNone/>
                <wp:docPr id="134" name="肘形连接符 133"/>
                <wp:cNvGraphicFramePr/>
                <a:graphic xmlns:a="http://schemas.openxmlformats.org/drawingml/2006/main">
                  <a:graphicData uri="http://schemas.microsoft.com/office/word/2010/wordprocessingShape">
                    <wps:wsp>
                      <wps:cNvCnPr/>
                      <wps:spPr>
                        <a:xfrm>
                          <a:off x="0" y="0"/>
                          <a:ext cx="328295" cy="3175"/>
                        </a:xfrm>
                        <a:prstGeom prst="bentConnector2">
                          <a:avLst/>
                        </a:prstGeom>
                        <a:noFill/>
                        <a:ln w="9525" cap="flat" cmpd="sng" algn="ctr">
                          <a:solidFill>
                            <a:srgbClr val="FF0000"/>
                          </a:solidFill>
                          <a:prstDash val="solid"/>
                          <a:round/>
                          <a:headEnd type="none" w="med" len="med"/>
                          <a:tailEnd type="arrow" w="med" len="med"/>
                        </a:ln>
                      </wps:spPr>
                      <wps:bodyPr/>
                    </wps:wsp>
                  </a:graphicData>
                </a:graphic>
              </wp:anchor>
            </w:drawing>
          </mc:Choice>
          <mc:Fallback>
            <w:pict>
              <v:shape id="肘形连接符 133" o:spid="_x0000_s1026" o:spt="33" type="#_x0000_t33" style="position:absolute;left:0pt;margin-left:707.35pt;margin-top:585.15pt;height:0.25pt;width:25.85pt;z-index:251679744;mso-width-relative:page;mso-height-relative:page;" filled="f" stroked="t" coordsize="21600,21600" o:gfxdata="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OWMfYndAAAADwEA&#10;AA8AAAAAAAAAAQAgAAAAIgAAAGRycy9kb3ducmV2LnhtbFBLAQIUABQAAAAIAIdO4kDP8axGFQIA&#10;AAkEAAAOAAAAAAAAAAEAIAAAACwBAABkcnMvZTJvRG9jLnhtbFBLBQYAAAAABgAGAFkBAACzBQAA&#10;AAA=&#10;">
                <v:fill on="f" focussize="0,0"/>
                <v:stroke color="#FF0000" joinstyle="round" endarrow="open"/>
                <v:imagedata o:title=""/>
                <o:lock v:ext="edit" aspectratio="f"/>
              </v:shape>
            </w:pict>
          </mc:Fallback>
        </mc:AlternateContent>
      </w:r>
      <w:r>
        <w:rPr>
          <w:szCs w:val="21"/>
        </w:rPr>
        <mc:AlternateContent>
          <mc:Choice Requires="wps">
            <w:drawing>
              <wp:anchor distT="0" distB="0" distL="114300" distR="114300" simplePos="0" relativeHeight="251680768" behindDoc="0" locked="0" layoutInCell="1" allowOverlap="1">
                <wp:simplePos x="0" y="0"/>
                <wp:positionH relativeFrom="column">
                  <wp:posOffset>7181215</wp:posOffset>
                </wp:positionH>
                <wp:positionV relativeFrom="paragraph">
                  <wp:posOffset>6523355</wp:posOffset>
                </wp:positionV>
                <wp:extent cx="658495" cy="1816100"/>
                <wp:effectExtent l="4445" t="4445" r="10160" b="8255"/>
                <wp:wrapNone/>
                <wp:docPr id="11" name="矩形 6"/>
                <wp:cNvGraphicFramePr/>
                <a:graphic xmlns:a="http://schemas.openxmlformats.org/drawingml/2006/main">
                  <a:graphicData uri="http://schemas.microsoft.com/office/word/2010/wordprocessingShape">
                    <wps:wsp>
                      <wps:cNvSpPr/>
                      <wps:spPr bwMode="auto">
                        <a:xfrm>
                          <a:off x="0" y="0"/>
                          <a:ext cx="658495" cy="1816100"/>
                        </a:xfrm>
                        <a:prstGeom prst="rect">
                          <a:avLst/>
                        </a:prstGeom>
                        <a:noFill/>
                        <a:ln>
                          <a:solidFill>
                            <a:schemeClr val="tx1"/>
                          </a:solidFill>
                        </a:ln>
                      </wps:spPr>
                      <wps:txbx>
                        <w:txbxContent>
                          <w:p w14:paraId="2F673D47">
                            <w:pPr>
                              <w:pStyle w:val="81"/>
                              <w:spacing w:before="0"/>
                              <w:jc w:val="center"/>
                              <w:textAlignment w:val="top"/>
                            </w:pPr>
                            <w:r>
                              <w:rPr>
                                <w:rFonts w:ascii="微软雅黑" w:eastAsia="微软雅黑" w:hAnsiTheme="minorBidi"/>
                                <w:color w:val="000000" w:themeColor="text1"/>
                                <w:kern w:val="24"/>
                                <w:sz w:val="28"/>
                                <w:szCs w:val="28"/>
                                <w14:textFill>
                                  <w14:solidFill>
                                    <w14:schemeClr w14:val="tx1"/>
                                  </w14:solidFill>
                                </w14:textFill>
                              </w:rPr>
                              <w:t>多场景多节点隐私侵权行为关联分析</w:t>
                            </w:r>
                          </w:p>
                        </w:txbxContent>
                      </wps:txbx>
                      <wps:bodyPr rot="0" spcFirstLastPara="0" vertOverflow="overflow" horzOverflow="overflow" vert="horz" wrap="square" lIns="0" tIns="0" rIns="0" bIns="0" numCol="1" spcCol="0" rtlCol="0" fromWordArt="0" anchor="ctr" anchorCtr="0" forceAA="0" compatLnSpc="1">
                        <a:noAutofit/>
                      </wps:bodyPr>
                    </wps:wsp>
                  </a:graphicData>
                </a:graphic>
              </wp:anchor>
            </w:drawing>
          </mc:Choice>
          <mc:Fallback>
            <w:pict>
              <v:rect id="矩形 6" o:spid="_x0000_s1026" o:spt="1" style="position:absolute;left:0pt;margin-left:565.45pt;margin-top:513.65pt;height:143pt;width:51.85pt;z-index:251680768;v-text-anchor:middle;mso-width-relative:page;mso-height-relative:page;" filled="f" stroked="t" coordsize="21600,21600" o:gfxdata="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CDJsoPbAAAADwEAAA8AAAAAAAAAAQAgAAAA&#10;IgAAAGRycy9kb3ducmV2LnhtbFBLAQIUABQAAAAIAIdO4kA+vjvYQQIAAHoEAAAOAAAAAAAAAAEA&#10;IAAAACoBAABkcnMvZTJvRG9jLnhtbFBLBQYAAAAABgAGAFkBAADdBQAAAAA=&#10;">
                <v:fill on="f" focussize="0,0"/>
                <v:stroke color="#000000 [3213]" joinstyle="round"/>
                <v:imagedata o:title=""/>
                <o:lock v:ext="edit" aspectratio="f"/>
                <v:textbox inset="0mm,0mm,0mm,0mm">
                  <w:txbxContent>
                    <w:p w14:paraId="2F673D47">
                      <w:pPr>
                        <w:pStyle w:val="81"/>
                        <w:spacing w:before="0"/>
                        <w:jc w:val="center"/>
                        <w:textAlignment w:val="top"/>
                      </w:pPr>
                      <w:r>
                        <w:rPr>
                          <w:rFonts w:ascii="微软雅黑" w:eastAsia="微软雅黑" w:hAnsiTheme="minorBidi"/>
                          <w:color w:val="000000" w:themeColor="text1"/>
                          <w:kern w:val="24"/>
                          <w:sz w:val="28"/>
                          <w:szCs w:val="28"/>
                          <w14:textFill>
                            <w14:solidFill>
                              <w14:schemeClr w14:val="tx1"/>
                            </w14:solidFill>
                          </w14:textFill>
                        </w:rPr>
                        <w:t>多场景多节点隐私侵权行为关联分析</w:t>
                      </w:r>
                    </w:p>
                  </w:txbxContent>
                </v:textbox>
              </v:rect>
            </w:pict>
          </mc:Fallback>
        </mc:AlternateContent>
      </w:r>
      <w:r>
        <w:rPr>
          <w:szCs w:val="21"/>
        </w:rPr>
        <mc:AlternateContent>
          <mc:Choice Requires="wps">
            <w:drawing>
              <wp:anchor distT="0" distB="0" distL="114300" distR="114300" simplePos="0" relativeHeight="251681792" behindDoc="0" locked="0" layoutInCell="1" allowOverlap="1">
                <wp:simplePos x="0" y="0"/>
                <wp:positionH relativeFrom="column">
                  <wp:posOffset>7900670</wp:posOffset>
                </wp:positionH>
                <wp:positionV relativeFrom="paragraph">
                  <wp:posOffset>7431405</wp:posOffset>
                </wp:positionV>
                <wp:extent cx="166370" cy="3175"/>
                <wp:effectExtent l="0" t="72390" r="11430" b="26035"/>
                <wp:wrapNone/>
                <wp:docPr id="12" name="肘形连接符 9"/>
                <wp:cNvGraphicFramePr/>
                <a:graphic xmlns:a="http://schemas.openxmlformats.org/drawingml/2006/main">
                  <a:graphicData uri="http://schemas.microsoft.com/office/word/2010/wordprocessingShape">
                    <wps:wsp>
                      <wps:cNvCnPr/>
                      <wps:spPr>
                        <a:xfrm>
                          <a:off x="0" y="0"/>
                          <a:ext cx="166370" cy="3175"/>
                        </a:xfrm>
                        <a:prstGeom prst="bentConnector2">
                          <a:avLst/>
                        </a:prstGeom>
                        <a:noFill/>
                        <a:ln w="9525" cap="flat" cmpd="sng" algn="ctr">
                          <a:solidFill>
                            <a:srgbClr val="FF0000"/>
                          </a:solidFill>
                          <a:prstDash val="solid"/>
                          <a:round/>
                          <a:headEnd type="none" w="med" len="med"/>
                          <a:tailEnd type="arrow" w="med" len="med"/>
                        </a:ln>
                      </wps:spPr>
                      <wps:bodyPr/>
                    </wps:wsp>
                  </a:graphicData>
                </a:graphic>
              </wp:anchor>
            </w:drawing>
          </mc:Choice>
          <mc:Fallback>
            <w:pict>
              <v:shape id="肘形连接符 9" o:spid="_x0000_s1026" o:spt="33" type="#_x0000_t33" style="position:absolute;left:0pt;margin-left:622.1pt;margin-top:585.15pt;height:0.25pt;width:13.1pt;z-index:251681792;mso-width-relative:page;mso-height-relative:page;" filled="f" stroked="t" coordsize="21600,21600" o:gfxdata="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Vn8Bj3QAAAA8BAAAP&#10;AAAAAAAAAAEAIAAAACIAAABkcnMvZG93bnJldi54bWxQSwECFAAUAAAACACHTuJAPKU8LxMCAAAG&#10;BAAADgAAAAAAAAABACAAAAAsAQAAZHJzL2Uyb0RvYy54bWxQSwUGAAAAAAYABgBZAQAAsQUAAAAA&#10;">
                <v:fill on="f" focussize="0,0"/>
                <v:stroke color="#FF0000" joinstyle="round" endarrow="open"/>
                <v:imagedata o:title=""/>
                <o:lock v:ext="edit" aspectratio="f"/>
              </v:shape>
            </w:pict>
          </mc:Fallback>
        </mc:AlternateContent>
      </w:r>
      <w:r>
        <w:rPr>
          <w:szCs w:val="21"/>
        </w:rPr>
        <mc:AlternateContent>
          <mc:Choice Requires="wps">
            <w:drawing>
              <wp:anchor distT="0" distB="0" distL="114300" distR="114300" simplePos="0" relativeHeight="251682816" behindDoc="0" locked="0" layoutInCell="1" allowOverlap="1">
                <wp:simplePos x="0" y="0"/>
                <wp:positionH relativeFrom="column">
                  <wp:posOffset>8107680</wp:posOffset>
                </wp:positionH>
                <wp:positionV relativeFrom="paragraph">
                  <wp:posOffset>7048500</wp:posOffset>
                </wp:positionV>
                <wp:extent cx="840105" cy="495935"/>
                <wp:effectExtent l="12700" t="12700" r="23495" b="24765"/>
                <wp:wrapNone/>
                <wp:docPr id="14" name="圆角矩形 10"/>
                <wp:cNvGraphicFramePr/>
                <a:graphic xmlns:a="http://schemas.openxmlformats.org/drawingml/2006/main">
                  <a:graphicData uri="http://schemas.microsoft.com/office/word/2010/wordprocessingShape">
                    <wps:wsp>
                      <wps:cNvSpPr/>
                      <wps:spPr>
                        <a:xfrm>
                          <a:off x="0" y="0"/>
                          <a:ext cx="840105" cy="495935"/>
                        </a:xfrm>
                        <a:prstGeom prst="roundRect">
                          <a:avLst/>
                        </a:prstGeom>
                        <a:ln>
                          <a:solidFill>
                            <a:schemeClr val="tx1"/>
                          </a:solidFill>
                        </a:ln>
                      </wps:spPr>
                      <wps:style>
                        <a:lnRef idx="2">
                          <a:schemeClr val="accent1"/>
                        </a:lnRef>
                        <a:fillRef idx="0">
                          <a:srgbClr val="FFFFFF"/>
                        </a:fillRef>
                        <a:effectRef idx="0">
                          <a:srgbClr val="FFFFFF"/>
                        </a:effectRef>
                        <a:fontRef idx="minor">
                          <a:schemeClr val="dk1"/>
                        </a:fontRef>
                      </wps:style>
                      <wps:txbx>
                        <w:txbxContent>
                          <w:p w14:paraId="5E8D91FA">
                            <w:pPr>
                              <w:pStyle w:val="81"/>
                              <w:spacing w:before="108"/>
                              <w:jc w:val="center"/>
                            </w:pPr>
                            <w:r>
                              <w:rPr>
                                <w:rFonts w:ascii="微软雅黑" w:eastAsia="微软雅黑" w:hAnsiTheme="minorBidi"/>
                                <w:color w:val="000000" w:themeColor="dark1"/>
                                <w:kern w:val="24"/>
                                <w14:textFill>
                                  <w14:solidFill>
                                    <w14:schemeClr w14:val="dk1"/>
                                  </w14:solidFill>
                                </w14:textFill>
                              </w:rPr>
                              <w:t>基于异常操作融合分析</w:t>
                            </w:r>
                          </w:p>
                        </w:txbxContent>
                      </wps:txbx>
                      <wps:bodyPr rot="0" vertOverflow="overflow" horzOverflow="overflow" vert="horz" wrap="square" lIns="0" tIns="0" rIns="0" bIns="0" numCol="1" spcCol="0" rtlCol="0" fromWordArt="0" anchor="ctr" anchorCtr="0" forceAA="0" compatLnSpc="1">
                        <a:noAutofit/>
                      </wps:bodyPr>
                    </wps:wsp>
                  </a:graphicData>
                </a:graphic>
              </wp:anchor>
            </w:drawing>
          </mc:Choice>
          <mc:Fallback>
            <w:pict>
              <v:roundrect id="圆角矩形 10" o:spid="_x0000_s1026" o:spt="2" style="position:absolute;left:0pt;margin-left:638.4pt;margin-top:555pt;height:39.05pt;width:66.15pt;z-index:251682816;v-text-anchor:middle;mso-width-relative:page;mso-height-relative:page;" filled="f" stroked="t" coordsize="21600,21600" arcsize="0.166666666666667" o:gfxdata="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PU4gPLcAAAADwEAAA8AAAAAAAAAAQAgAAAAIgAAAGRycy9kb3ducmV2LnhtbFBLAQIUABQAAAAI&#10;AIdO4kBqUaQiWwIAAKYEAAAOAAAAAAAAAAEAIAAAACsBAABkcnMvZTJvRG9jLnhtbFBLBQYAAAAA&#10;BgAGAFkBAAD4BQAAAAA=&#10;">
                <v:fill on="f" focussize="0,0"/>
                <v:stroke weight="2pt" color="#000000 [3213]" joinstyle="round"/>
                <v:imagedata o:title=""/>
                <o:lock v:ext="edit" aspectratio="f"/>
                <v:textbox inset="0mm,0mm,0mm,0mm">
                  <w:txbxContent>
                    <w:p w14:paraId="5E8D91FA">
                      <w:pPr>
                        <w:pStyle w:val="81"/>
                        <w:spacing w:before="108"/>
                        <w:jc w:val="center"/>
                      </w:pPr>
                      <w:r>
                        <w:rPr>
                          <w:rFonts w:ascii="微软雅黑" w:eastAsia="微软雅黑" w:hAnsiTheme="minorBidi"/>
                          <w:color w:val="000000" w:themeColor="dark1"/>
                          <w:kern w:val="24"/>
                          <w14:textFill>
                            <w14:solidFill>
                              <w14:schemeClr w14:val="dk1"/>
                            </w14:solidFill>
                          </w14:textFill>
                        </w:rPr>
                        <w:t>基于异常操作融合分析</w:t>
                      </w:r>
                    </w:p>
                  </w:txbxContent>
                </v:textbox>
              </v:roundrect>
            </w:pict>
          </mc:Fallback>
        </mc:AlternateContent>
      </w:r>
      <w:r>
        <w:rPr>
          <w:szCs w:val="21"/>
        </w:rPr>
        <mc:AlternateContent>
          <mc:Choice Requires="wps">
            <w:drawing>
              <wp:anchor distT="0" distB="0" distL="114300" distR="114300" simplePos="0" relativeHeight="251683840" behindDoc="0" locked="0" layoutInCell="1" allowOverlap="1">
                <wp:simplePos x="0" y="0"/>
                <wp:positionH relativeFrom="column">
                  <wp:posOffset>8112760</wp:posOffset>
                </wp:positionH>
                <wp:positionV relativeFrom="paragraph">
                  <wp:posOffset>7663180</wp:posOffset>
                </wp:positionV>
                <wp:extent cx="840105" cy="495935"/>
                <wp:effectExtent l="12700" t="12700" r="23495" b="24765"/>
                <wp:wrapNone/>
                <wp:docPr id="33" name="圆角矩形 11"/>
                <wp:cNvGraphicFramePr/>
                <a:graphic xmlns:a="http://schemas.openxmlformats.org/drawingml/2006/main">
                  <a:graphicData uri="http://schemas.microsoft.com/office/word/2010/wordprocessingShape">
                    <wps:wsp>
                      <wps:cNvSpPr/>
                      <wps:spPr>
                        <a:xfrm>
                          <a:off x="0" y="0"/>
                          <a:ext cx="840105" cy="495935"/>
                        </a:xfrm>
                        <a:prstGeom prst="roundRect">
                          <a:avLst/>
                        </a:prstGeom>
                        <a:ln>
                          <a:solidFill>
                            <a:schemeClr val="tx1"/>
                          </a:solidFill>
                        </a:ln>
                      </wps:spPr>
                      <wps:style>
                        <a:lnRef idx="2">
                          <a:schemeClr val="accent1"/>
                        </a:lnRef>
                        <a:fillRef idx="0">
                          <a:srgbClr val="FFFFFF"/>
                        </a:fillRef>
                        <a:effectRef idx="0">
                          <a:srgbClr val="FFFFFF"/>
                        </a:effectRef>
                        <a:fontRef idx="minor">
                          <a:schemeClr val="dk1"/>
                        </a:fontRef>
                      </wps:style>
                      <wps:txbx>
                        <w:txbxContent>
                          <w:p w14:paraId="64F9C8A2">
                            <w:pPr>
                              <w:pStyle w:val="81"/>
                              <w:spacing w:before="108"/>
                              <w:jc w:val="center"/>
                            </w:pPr>
                            <w:r>
                              <w:rPr>
                                <w:rFonts w:ascii="微软雅黑" w:eastAsia="微软雅黑" w:hAnsiTheme="minorBidi"/>
                                <w:color w:val="000000" w:themeColor="dark1"/>
                                <w:kern w:val="24"/>
                                <w14:textFill>
                                  <w14:solidFill>
                                    <w14:schemeClr w14:val="dk1"/>
                                  </w14:solidFill>
                                </w14:textFill>
                              </w:rPr>
                              <w:t>基于风险推理可信度</w:t>
                            </w:r>
                          </w:p>
                        </w:txbxContent>
                      </wps:txbx>
                      <wps:bodyPr rot="0" vertOverflow="overflow" horzOverflow="overflow" vert="horz" wrap="square" lIns="0" tIns="0" rIns="0" bIns="0" numCol="1" spcCol="0" rtlCol="0" fromWordArt="0" anchor="ctr" anchorCtr="0" forceAA="0" compatLnSpc="1">
                        <a:noAutofit/>
                      </wps:bodyPr>
                    </wps:wsp>
                  </a:graphicData>
                </a:graphic>
              </wp:anchor>
            </w:drawing>
          </mc:Choice>
          <mc:Fallback>
            <w:pict>
              <v:roundrect id="圆角矩形 11" o:spid="_x0000_s1026" o:spt="2" style="position:absolute;left:0pt;margin-left:638.8pt;margin-top:603.4pt;height:39.05pt;width:66.15pt;z-index:251683840;v-text-anchor:middle;mso-width-relative:page;mso-height-relative:page;" filled="f" stroked="t" coordsize="21600,21600" arcsize="0.166666666666667" o:gfxdata="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A3x9mT3QAAAA8BAAAPAAAAAAAAAAEAIAAAACIAAABkcnMvZG93bnJldi54bWxQSwECFAAU&#10;AAAACACHTuJAeabVC14CAACmBAAADgAAAAAAAAABACAAAAAsAQAAZHJzL2Uyb0RvYy54bWxQSwUG&#10;AAAAAAYABgBZAQAA/AUAAAAA&#10;">
                <v:fill on="f" focussize="0,0"/>
                <v:stroke weight="2pt" color="#000000 [3213]" joinstyle="round"/>
                <v:imagedata o:title=""/>
                <o:lock v:ext="edit" aspectratio="f"/>
                <v:textbox inset="0mm,0mm,0mm,0mm">
                  <w:txbxContent>
                    <w:p w14:paraId="64F9C8A2">
                      <w:pPr>
                        <w:pStyle w:val="81"/>
                        <w:spacing w:before="108"/>
                        <w:jc w:val="center"/>
                      </w:pPr>
                      <w:r>
                        <w:rPr>
                          <w:rFonts w:ascii="微软雅黑" w:eastAsia="微软雅黑" w:hAnsiTheme="minorBidi"/>
                          <w:color w:val="000000" w:themeColor="dark1"/>
                          <w:kern w:val="24"/>
                          <w14:textFill>
                            <w14:solidFill>
                              <w14:schemeClr w14:val="dk1"/>
                            </w14:solidFill>
                          </w14:textFill>
                        </w:rPr>
                        <w:t>基于风险推理可信度</w:t>
                      </w:r>
                    </w:p>
                  </w:txbxContent>
                </v:textbox>
              </v:roundrect>
            </w:pict>
          </mc:Fallback>
        </mc:AlternateContent>
      </w:r>
      <w:r>
        <w:rPr>
          <w:szCs w:val="21"/>
        </w:rPr>
        <mc:AlternateContent>
          <mc:Choice Requires="wps">
            <w:drawing>
              <wp:anchor distT="0" distB="0" distL="114300" distR="114300" simplePos="0" relativeHeight="251684864" behindDoc="0" locked="0" layoutInCell="1" allowOverlap="1">
                <wp:simplePos x="0" y="0"/>
                <wp:positionH relativeFrom="column">
                  <wp:posOffset>6459220</wp:posOffset>
                </wp:positionH>
                <wp:positionV relativeFrom="paragraph">
                  <wp:posOffset>5814695</wp:posOffset>
                </wp:positionV>
                <wp:extent cx="1155065" cy="275590"/>
                <wp:effectExtent l="0" t="0" r="0" b="0"/>
                <wp:wrapNone/>
                <wp:docPr id="51" name="文本框 12"/>
                <wp:cNvGraphicFramePr/>
                <a:graphic xmlns:a="http://schemas.openxmlformats.org/drawingml/2006/main">
                  <a:graphicData uri="http://schemas.microsoft.com/office/word/2010/wordprocessingShape">
                    <wps:wsp>
                      <wps:cNvSpPr txBox="1"/>
                      <wps:spPr>
                        <a:xfrm>
                          <a:off x="0" y="0"/>
                          <a:ext cx="1155065" cy="275590"/>
                        </a:xfrm>
                        <a:prstGeom prst="rect">
                          <a:avLst/>
                        </a:prstGeom>
                        <a:noFill/>
                      </wps:spPr>
                      <wps:txbx>
                        <w:txbxContent>
                          <w:p w14:paraId="65E7606A">
                            <w:pPr>
                              <w:pStyle w:val="81"/>
                            </w:pPr>
                            <w:r>
                              <w:rPr>
                                <w:rFonts w:ascii="微软雅黑" w:eastAsia="微软雅黑" w:hAnsiTheme="minorBidi"/>
                                <w:color w:val="000000" w:themeColor="text1"/>
                                <w:kern w:val="24"/>
                                <w14:textFill>
                                  <w14:solidFill>
                                    <w14:schemeClr w14:val="tx1"/>
                                  </w14:solidFill>
                                </w14:textFill>
                              </w:rPr>
                              <w:t>侵权事件线索</w:t>
                            </w:r>
                          </w:p>
                        </w:txbxContent>
                      </wps:txbx>
                      <wps:bodyPr wrap="square" rtlCol="0" anchor="t">
                        <a:spAutoFit/>
                      </wps:bodyPr>
                    </wps:wsp>
                  </a:graphicData>
                </a:graphic>
              </wp:anchor>
            </w:drawing>
          </mc:Choice>
          <mc:Fallback>
            <w:pict>
              <v:shape id="文本框 12" o:spid="_x0000_s1026" o:spt="202" type="#_x0000_t202" style="position:absolute;left:0pt;margin-left:508.6pt;margin-top:457.85pt;height:21.7pt;width:90.95pt;z-index:251684864;mso-width-relative:page;mso-height-relative:page;" filled="f" stroked="f" coordsize="21600,21600" o:gfxdata="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lQ3hn9gAAAANAQAADwAAAAAAAAABACAAAAAiAAAAZHJzL2Rvd25yZXYu&#10;eG1sUEsBAhQAFAAAAAgAh07iQMQq8n3CAQAAagMAAA4AAAAAAAAAAQAgAAAAJwEAAGRycy9lMm9E&#10;b2MueG1sUEsFBgAAAAAGAAYAWQEAAFsFAAAAAA==&#10;">
                <v:fill on="f" focussize="0,0"/>
                <v:stroke on="f"/>
                <v:imagedata o:title=""/>
                <o:lock v:ext="edit" aspectratio="f"/>
                <v:textbox style="mso-fit-shape-to-text:t;">
                  <w:txbxContent>
                    <w:p w14:paraId="65E7606A">
                      <w:pPr>
                        <w:pStyle w:val="81"/>
                      </w:pPr>
                      <w:r>
                        <w:rPr>
                          <w:rFonts w:ascii="微软雅黑" w:eastAsia="微软雅黑" w:hAnsiTheme="minorBidi"/>
                          <w:color w:val="000000" w:themeColor="text1"/>
                          <w:kern w:val="24"/>
                          <w14:textFill>
                            <w14:solidFill>
                              <w14:schemeClr w14:val="tx1"/>
                            </w14:solidFill>
                          </w14:textFill>
                        </w:rPr>
                        <w:t>侵权事件线索</w:t>
                      </w:r>
                    </w:p>
                  </w:txbxContent>
                </v:textbox>
              </v:shape>
            </w:pict>
          </mc:Fallback>
        </mc:AlternateContent>
      </w:r>
      <w:r>
        <w:rPr>
          <w:szCs w:val="21"/>
        </w:rPr>
        <mc:AlternateContent>
          <mc:Choice Requires="wps">
            <w:drawing>
              <wp:anchor distT="0" distB="0" distL="114300" distR="114300" simplePos="0" relativeHeight="251685888" behindDoc="0" locked="0" layoutInCell="1" allowOverlap="1">
                <wp:simplePos x="0" y="0"/>
                <wp:positionH relativeFrom="column">
                  <wp:posOffset>9498965</wp:posOffset>
                </wp:positionH>
                <wp:positionV relativeFrom="paragraph">
                  <wp:posOffset>6872605</wp:posOffset>
                </wp:positionV>
                <wp:extent cx="1840865" cy="426085"/>
                <wp:effectExtent l="12700" t="12700" r="13335" b="18415"/>
                <wp:wrapNone/>
                <wp:docPr id="56" name="圆角矩形 50"/>
                <wp:cNvGraphicFramePr/>
                <a:graphic xmlns:a="http://schemas.openxmlformats.org/drawingml/2006/main">
                  <a:graphicData uri="http://schemas.microsoft.com/office/word/2010/wordprocessingShape">
                    <wps:wsp>
                      <wps:cNvSpPr/>
                      <wps:spPr>
                        <a:xfrm>
                          <a:off x="0" y="0"/>
                          <a:ext cx="1840865" cy="426085"/>
                        </a:xfrm>
                        <a:prstGeom prst="roundRect">
                          <a:avLst/>
                        </a:prstGeom>
                        <a:ln>
                          <a:solidFill>
                            <a:schemeClr val="tx1"/>
                          </a:solidFill>
                        </a:ln>
                      </wps:spPr>
                      <wps:style>
                        <a:lnRef idx="2">
                          <a:schemeClr val="accent1"/>
                        </a:lnRef>
                        <a:fillRef idx="0">
                          <a:srgbClr val="FFFFFF"/>
                        </a:fillRef>
                        <a:effectRef idx="0">
                          <a:srgbClr val="FFFFFF"/>
                        </a:effectRef>
                        <a:fontRef idx="minor">
                          <a:schemeClr val="dk1"/>
                        </a:fontRef>
                      </wps:style>
                      <wps:txbx>
                        <w:txbxContent>
                          <w:p w14:paraId="3174E089">
                            <w:pPr>
                              <w:pStyle w:val="81"/>
                              <w:spacing w:before="0"/>
                              <w:jc w:val="center"/>
                              <w:textAlignment w:val="top"/>
                            </w:pPr>
                            <w:r>
                              <w:rPr>
                                <w:rFonts w:ascii="微软雅黑" w:eastAsia="微软雅黑" w:hAnsiTheme="minorBidi"/>
                                <w:color w:val="000000" w:themeColor="dark1"/>
                                <w:kern w:val="24"/>
                                <w:sz w:val="28"/>
                                <w:szCs w:val="28"/>
                                <w14:textFill>
                                  <w14:solidFill>
                                    <w14:schemeClr w14:val="dk1"/>
                                  </w14:solidFill>
                                </w14:textFill>
                              </w:rPr>
                              <w:t>基于指纹向量的链路关联模型</w:t>
                            </w:r>
                          </w:p>
                        </w:txbxContent>
                      </wps:txbx>
                      <wps:bodyPr rot="0" vertOverflow="overflow" horzOverflow="overflow" vert="horz" wrap="square" lIns="0" tIns="0" rIns="0" bIns="0" numCol="1" spcCol="0" rtlCol="0" fromWordArt="0" anchor="ctr" anchorCtr="0" forceAA="0" compatLnSpc="1">
                        <a:noAutofit/>
                      </wps:bodyPr>
                    </wps:wsp>
                  </a:graphicData>
                </a:graphic>
              </wp:anchor>
            </w:drawing>
          </mc:Choice>
          <mc:Fallback>
            <w:pict>
              <v:roundrect id="圆角矩形 50" o:spid="_x0000_s1026" o:spt="2" style="position:absolute;left:0pt;margin-left:747.95pt;margin-top:541.15pt;height:33.55pt;width:144.95pt;z-index:251685888;v-text-anchor:middle;mso-width-relative:page;mso-height-relative:page;" filled="f" stroked="t" coordsize="21600,21600" arcsize="0.166666666666667" o:gfxdata="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5WKtX2wAAAA8BAAAPAAAAAAAAAAEAIAAAACIAAABkcnMvZG93bnJldi54bWxQSwECFAAUAAAA&#10;CACHTuJAomGNxV0CAACnBAAADgAAAAAAAAABACAAAAAqAQAAZHJzL2Uyb0RvYy54bWxQSwUGAAAA&#10;AAYABgBZAQAA+QUAAAAA&#10;">
                <v:fill on="f" focussize="0,0"/>
                <v:stroke weight="2pt" color="#000000 [3213]" joinstyle="round"/>
                <v:imagedata o:title=""/>
                <o:lock v:ext="edit" aspectratio="f"/>
                <v:textbox inset="0mm,0mm,0mm,0mm">
                  <w:txbxContent>
                    <w:p w14:paraId="3174E089">
                      <w:pPr>
                        <w:pStyle w:val="81"/>
                        <w:spacing w:before="0"/>
                        <w:jc w:val="center"/>
                        <w:textAlignment w:val="top"/>
                      </w:pPr>
                      <w:r>
                        <w:rPr>
                          <w:rFonts w:ascii="微软雅黑" w:eastAsia="微软雅黑" w:hAnsiTheme="minorBidi"/>
                          <w:color w:val="000000" w:themeColor="dark1"/>
                          <w:kern w:val="24"/>
                          <w:sz w:val="28"/>
                          <w:szCs w:val="28"/>
                          <w14:textFill>
                            <w14:solidFill>
                              <w14:schemeClr w14:val="dk1"/>
                            </w14:solidFill>
                          </w14:textFill>
                        </w:rPr>
                        <w:t>基于指纹向量的链路关联模型</w:t>
                      </w:r>
                    </w:p>
                  </w:txbxContent>
                </v:textbox>
              </v:roundrect>
            </w:pict>
          </mc:Fallback>
        </mc:AlternateContent>
      </w:r>
      <w:r>
        <w:rPr>
          <w:szCs w:val="21"/>
        </w:rPr>
        <mc:AlternateContent>
          <mc:Choice Requires="wps">
            <w:drawing>
              <wp:anchor distT="0" distB="0" distL="114300" distR="114300" simplePos="0" relativeHeight="251686912" behindDoc="0" locked="0" layoutInCell="1" allowOverlap="1">
                <wp:simplePos x="0" y="0"/>
                <wp:positionH relativeFrom="column">
                  <wp:posOffset>9498965</wp:posOffset>
                </wp:positionH>
                <wp:positionV relativeFrom="paragraph">
                  <wp:posOffset>7368540</wp:posOffset>
                </wp:positionV>
                <wp:extent cx="1840865" cy="426085"/>
                <wp:effectExtent l="12700" t="12700" r="13335" b="18415"/>
                <wp:wrapNone/>
                <wp:docPr id="57" name="圆角矩形 52"/>
                <wp:cNvGraphicFramePr/>
                <a:graphic xmlns:a="http://schemas.openxmlformats.org/drawingml/2006/main">
                  <a:graphicData uri="http://schemas.microsoft.com/office/word/2010/wordprocessingShape">
                    <wps:wsp>
                      <wps:cNvSpPr/>
                      <wps:spPr>
                        <a:xfrm>
                          <a:off x="0" y="0"/>
                          <a:ext cx="1840865" cy="426085"/>
                        </a:xfrm>
                        <a:prstGeom prst="roundRect">
                          <a:avLst/>
                        </a:prstGeom>
                        <a:ln>
                          <a:solidFill>
                            <a:schemeClr val="tx1"/>
                          </a:solidFill>
                        </a:ln>
                      </wps:spPr>
                      <wps:style>
                        <a:lnRef idx="2">
                          <a:schemeClr val="accent1"/>
                        </a:lnRef>
                        <a:fillRef idx="0">
                          <a:srgbClr val="FFFFFF"/>
                        </a:fillRef>
                        <a:effectRef idx="0">
                          <a:srgbClr val="FFFFFF"/>
                        </a:effectRef>
                        <a:fontRef idx="minor">
                          <a:schemeClr val="dk1"/>
                        </a:fontRef>
                      </wps:style>
                      <wps:txbx>
                        <w:txbxContent>
                          <w:p w14:paraId="2467820B">
                            <w:pPr>
                              <w:pStyle w:val="81"/>
                              <w:spacing w:before="0"/>
                              <w:jc w:val="center"/>
                              <w:textAlignment w:val="top"/>
                            </w:pPr>
                            <w:r>
                              <w:rPr>
                                <w:rFonts w:ascii="微软雅黑" w:eastAsia="微软雅黑" w:hAnsiTheme="minorBidi"/>
                                <w:color w:val="000000" w:themeColor="dark1"/>
                                <w:kern w:val="24"/>
                                <w:sz w:val="28"/>
                                <w:szCs w:val="28"/>
                                <w14:textFill>
                                  <w14:solidFill>
                                    <w14:schemeClr w14:val="dk1"/>
                                  </w14:solidFill>
                                </w14:textFill>
                              </w:rPr>
                              <w:t>基于布隆过滤器频次统计阈值的链路关联模型</w:t>
                            </w:r>
                          </w:p>
                        </w:txbxContent>
                      </wps:txbx>
                      <wps:bodyPr rot="0" vertOverflow="overflow" horzOverflow="overflow" vert="horz" wrap="square" lIns="0" tIns="0" rIns="0" bIns="0" numCol="1" spcCol="0" rtlCol="0" fromWordArt="0" anchor="ctr" anchorCtr="0" forceAA="0" compatLnSpc="1">
                        <a:noAutofit/>
                      </wps:bodyPr>
                    </wps:wsp>
                  </a:graphicData>
                </a:graphic>
              </wp:anchor>
            </w:drawing>
          </mc:Choice>
          <mc:Fallback>
            <w:pict>
              <v:roundrect id="圆角矩形 52" o:spid="_x0000_s1026" o:spt="2" style="position:absolute;left:0pt;margin-left:747.95pt;margin-top:580.2pt;height:33.55pt;width:144.95pt;z-index:251686912;v-text-anchor:middle;mso-width-relative:page;mso-height-relative:page;" filled="f" stroked="t" coordsize="21600,21600" arcsize="0.166666666666667" o:gfxdata="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PZcYXDeAAAADwEAAA8AAAAAAAAAAQAgAAAAIgAAAGRycy9kb3ducmV2LnhtbFBLAQIU&#10;ABQAAAAIAIdO4kCMUwb5XwIAAKcEAAAOAAAAAAAAAAEAIAAAAC0BAABkcnMvZTJvRG9jLnhtbFBL&#10;BQYAAAAABgAGAFkBAAD+BQAAAAA=&#10;">
                <v:fill on="f" focussize="0,0"/>
                <v:stroke weight="2pt" color="#000000 [3213]" joinstyle="round"/>
                <v:imagedata o:title=""/>
                <o:lock v:ext="edit" aspectratio="f"/>
                <v:textbox inset="0mm,0mm,0mm,0mm">
                  <w:txbxContent>
                    <w:p w14:paraId="2467820B">
                      <w:pPr>
                        <w:pStyle w:val="81"/>
                        <w:spacing w:before="0"/>
                        <w:jc w:val="center"/>
                        <w:textAlignment w:val="top"/>
                      </w:pPr>
                      <w:r>
                        <w:rPr>
                          <w:rFonts w:ascii="微软雅黑" w:eastAsia="微软雅黑" w:hAnsiTheme="minorBidi"/>
                          <w:color w:val="000000" w:themeColor="dark1"/>
                          <w:kern w:val="24"/>
                          <w:sz w:val="28"/>
                          <w:szCs w:val="28"/>
                          <w14:textFill>
                            <w14:solidFill>
                              <w14:schemeClr w14:val="dk1"/>
                            </w14:solidFill>
                          </w14:textFill>
                        </w:rPr>
                        <w:t>基于布隆过滤器频次统计阈值的链路关联模型</w:t>
                      </w:r>
                    </w:p>
                  </w:txbxContent>
                </v:textbox>
              </v:roundrect>
            </w:pict>
          </mc:Fallback>
        </mc:AlternateContent>
      </w:r>
      <w:r>
        <w:rPr>
          <w:szCs w:val="21"/>
        </w:rPr>
        <mc:AlternateContent>
          <mc:Choice Requires="wps">
            <w:drawing>
              <wp:anchor distT="0" distB="0" distL="114300" distR="114300" simplePos="0" relativeHeight="251687936" behindDoc="0" locked="0" layoutInCell="1" allowOverlap="1">
                <wp:simplePos x="0" y="0"/>
                <wp:positionH relativeFrom="column">
                  <wp:posOffset>9498965</wp:posOffset>
                </wp:positionH>
                <wp:positionV relativeFrom="paragraph">
                  <wp:posOffset>7864475</wp:posOffset>
                </wp:positionV>
                <wp:extent cx="1840865" cy="426085"/>
                <wp:effectExtent l="12700" t="12700" r="13335" b="18415"/>
                <wp:wrapNone/>
                <wp:docPr id="59" name="圆角矩形 53"/>
                <wp:cNvGraphicFramePr/>
                <a:graphic xmlns:a="http://schemas.openxmlformats.org/drawingml/2006/main">
                  <a:graphicData uri="http://schemas.microsoft.com/office/word/2010/wordprocessingShape">
                    <wps:wsp>
                      <wps:cNvSpPr/>
                      <wps:spPr>
                        <a:xfrm>
                          <a:off x="0" y="0"/>
                          <a:ext cx="1840865" cy="426085"/>
                        </a:xfrm>
                        <a:prstGeom prst="roundRect">
                          <a:avLst/>
                        </a:prstGeom>
                        <a:ln>
                          <a:solidFill>
                            <a:schemeClr val="tx1"/>
                          </a:solidFill>
                        </a:ln>
                      </wps:spPr>
                      <wps:style>
                        <a:lnRef idx="2">
                          <a:schemeClr val="accent1"/>
                        </a:lnRef>
                        <a:fillRef idx="0">
                          <a:srgbClr val="FFFFFF"/>
                        </a:fillRef>
                        <a:effectRef idx="0">
                          <a:srgbClr val="FFFFFF"/>
                        </a:effectRef>
                        <a:fontRef idx="minor">
                          <a:schemeClr val="dk1"/>
                        </a:fontRef>
                      </wps:style>
                      <wps:txbx>
                        <w:txbxContent>
                          <w:p w14:paraId="0F5FD3E8">
                            <w:pPr>
                              <w:pStyle w:val="81"/>
                              <w:spacing w:before="0"/>
                              <w:jc w:val="center"/>
                              <w:textAlignment w:val="top"/>
                            </w:pPr>
                            <w:r>
                              <w:rPr>
                                <w:rFonts w:ascii="微软雅黑" w:eastAsia="微软雅黑" w:hAnsiTheme="minorBidi"/>
                                <w:color w:val="000000" w:themeColor="dark1"/>
                                <w:kern w:val="24"/>
                                <w:sz w:val="28"/>
                                <w:szCs w:val="28"/>
                                <w14:textFill>
                                  <w14:solidFill>
                                    <w14:schemeClr w14:val="dk1"/>
                                  </w14:solidFill>
                                </w14:textFill>
                              </w:rPr>
                              <w:t>基于信息熵和图存储机制的链路关联模型</w:t>
                            </w:r>
                          </w:p>
                        </w:txbxContent>
                      </wps:txbx>
                      <wps:bodyPr rot="0" vertOverflow="overflow" horzOverflow="overflow" vert="horz" wrap="square" lIns="0" tIns="0" rIns="0" bIns="0" numCol="1" spcCol="0" rtlCol="0" fromWordArt="0" anchor="ctr" anchorCtr="0" forceAA="0" compatLnSpc="1">
                        <a:noAutofit/>
                      </wps:bodyPr>
                    </wps:wsp>
                  </a:graphicData>
                </a:graphic>
              </wp:anchor>
            </w:drawing>
          </mc:Choice>
          <mc:Fallback>
            <w:pict>
              <v:roundrect id="圆角矩形 53" o:spid="_x0000_s1026" o:spt="2" style="position:absolute;left:0pt;margin-left:747.95pt;margin-top:619.25pt;height:33.55pt;width:144.95pt;z-index:251687936;v-text-anchor:middle;mso-width-relative:page;mso-height-relative:page;" filled="f" stroked="t" coordsize="21600,21600" arcsize="0.166666666666667" o:gfxdata="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OwWfxjeAAAADwEAAA8AAAAAAAAAAQAgAAAAIgAAAGRycy9kb3ducmV2LnhtbFBLAQIU&#10;ABQAAAAIAIdO4kALxLtAXwIAAKcEAAAOAAAAAAAAAAEAIAAAAC0BAABkcnMvZTJvRG9jLnhtbFBL&#10;BQYAAAAABgAGAFkBAAD+BQAAAAA=&#10;">
                <v:fill on="f" focussize="0,0"/>
                <v:stroke weight="2pt" color="#000000 [3213]" joinstyle="round"/>
                <v:imagedata o:title=""/>
                <o:lock v:ext="edit" aspectratio="f"/>
                <v:textbox inset="0mm,0mm,0mm,0mm">
                  <w:txbxContent>
                    <w:p w14:paraId="0F5FD3E8">
                      <w:pPr>
                        <w:pStyle w:val="81"/>
                        <w:spacing w:before="0"/>
                        <w:jc w:val="center"/>
                        <w:textAlignment w:val="top"/>
                      </w:pPr>
                      <w:r>
                        <w:rPr>
                          <w:rFonts w:ascii="微软雅黑" w:eastAsia="微软雅黑" w:hAnsiTheme="minorBidi"/>
                          <w:color w:val="000000" w:themeColor="dark1"/>
                          <w:kern w:val="24"/>
                          <w:sz w:val="28"/>
                          <w:szCs w:val="28"/>
                          <w14:textFill>
                            <w14:solidFill>
                              <w14:schemeClr w14:val="dk1"/>
                            </w14:solidFill>
                          </w14:textFill>
                        </w:rPr>
                        <w:t>基于信息熵和图存储机制的链路关联模型</w:t>
                      </w:r>
                    </w:p>
                  </w:txbxContent>
                </v:textbox>
              </v:roundrect>
            </w:pict>
          </mc:Fallback>
        </mc:AlternateContent>
      </w:r>
    </w:p>
    <w:p w14:paraId="286DB6FD">
      <w:pPr>
        <w:tabs>
          <w:tab w:val="left" w:pos="1680"/>
        </w:tabs>
        <w:spacing w:line="360" w:lineRule="auto"/>
        <w:jc w:val="left"/>
        <w:outlineLvl w:val="2"/>
        <w:rPr>
          <w:b/>
          <w:sz w:val="24"/>
          <w:szCs w:val="28"/>
        </w:rPr>
      </w:pPr>
      <w:r>
        <w:rPr>
          <w:rFonts w:hint="eastAsia"/>
          <w:b/>
          <w:sz w:val="24"/>
          <w:szCs w:val="28"/>
        </w:rPr>
        <w:t>6.3.1</w:t>
      </w:r>
      <w:del w:id="5" w:author="surface" w:date="2025-02-22T10:36:00Z">
        <w:r>
          <w:rPr>
            <w:rFonts w:hint="eastAsia"/>
            <w:b/>
            <w:sz w:val="24"/>
            <w:szCs w:val="28"/>
          </w:rPr>
          <w:delText xml:space="preserve"> 基于跨域业务联盟链的</w:delText>
        </w:r>
      </w:del>
      <w:r>
        <w:rPr>
          <w:rFonts w:hint="eastAsia"/>
          <w:b/>
          <w:sz w:val="24"/>
          <w:szCs w:val="28"/>
        </w:rPr>
        <w:t>监管信息可信存证</w:t>
      </w:r>
      <w:del w:id="6" w:author="surface" w:date="2025-02-22T10:37:00Z">
        <w:r>
          <w:rPr>
            <w:rFonts w:hint="eastAsia"/>
            <w:b/>
            <w:sz w:val="24"/>
            <w:szCs w:val="28"/>
          </w:rPr>
          <w:delText>（</w:delText>
        </w:r>
      </w:del>
      <w:del w:id="7" w:author="surface" w:date="2025-02-22T10:35:00Z">
        <w:r>
          <w:rPr>
            <w:rFonts w:hint="eastAsia"/>
            <w:b/>
            <w:sz w:val="24"/>
            <w:szCs w:val="28"/>
          </w:rPr>
          <w:delText>基于授权专利，专利号：ZL202211455537.8）</w:delText>
        </w:r>
      </w:del>
    </w:p>
    <w:p w14:paraId="1411C7FA">
      <w:pPr>
        <w:spacing w:line="360" w:lineRule="auto"/>
        <w:ind w:firstLine="480" w:firstLineChars="200"/>
        <w:jc w:val="left"/>
        <w:rPr>
          <w:bCs/>
          <w:color w:val="000000"/>
          <w:sz w:val="24"/>
          <w:szCs w:val="24"/>
        </w:rPr>
      </w:pPr>
      <w:r>
        <w:rPr>
          <w:bCs/>
          <w:color w:val="000000"/>
          <w:sz w:val="24"/>
          <w:szCs w:val="24"/>
        </w:rPr>
        <w:t>万物互联、人机交互等技术使得个人信息</w:t>
      </w:r>
      <w:r>
        <w:rPr>
          <w:rFonts w:hint="eastAsia"/>
          <w:bCs/>
          <w:color w:val="000000"/>
          <w:sz w:val="24"/>
          <w:szCs w:val="24"/>
        </w:rPr>
        <w:t>处理</w:t>
      </w:r>
      <w:r>
        <w:rPr>
          <w:bCs/>
          <w:color w:val="000000"/>
          <w:sz w:val="24"/>
          <w:szCs w:val="24"/>
        </w:rPr>
        <w:t>面临前所未有的挑战，不仅极大地扩展了个人信息收集使用的规模，也增加了个人信息泄露、滥用的风险</w:t>
      </w:r>
      <w:r>
        <w:rPr>
          <w:rFonts w:hint="eastAsia"/>
          <w:bCs/>
          <w:color w:val="000000"/>
          <w:sz w:val="24"/>
          <w:szCs w:val="24"/>
        </w:rPr>
        <w:t>，</w:t>
      </w:r>
      <w:r>
        <w:rPr>
          <w:bCs/>
          <w:color w:val="000000"/>
          <w:sz w:val="24"/>
          <w:szCs w:val="24"/>
        </w:rPr>
        <w:t>由于监管考核等利益驱使原因，需防止业务系统与个人信息相关的操作日志数据不被篡改，以确保数据真实和完整。</w:t>
      </w:r>
    </w:p>
    <w:p w14:paraId="093180EA">
      <w:pPr>
        <w:spacing w:line="360" w:lineRule="auto"/>
        <w:ind w:firstLine="480" w:firstLineChars="200"/>
        <w:jc w:val="left"/>
        <w:rPr>
          <w:bCs/>
          <w:color w:val="000000"/>
          <w:sz w:val="24"/>
          <w:szCs w:val="24"/>
        </w:rPr>
      </w:pPr>
      <w:r>
        <w:rPr>
          <w:rFonts w:hint="eastAsia"/>
          <w:bCs/>
          <w:color w:val="000000"/>
          <w:sz w:val="24"/>
          <w:szCs w:val="24"/>
        </w:rPr>
        <w:t>为解决上述问题，在“个人信息保护方法、装置、客户端、服务器及业务系统”成果指导下，本项目提出了一种基于跨域业务联盟链的监管信息可信存证方法，首先根据业务系统涉及的不同业务域建立跨域业务联盟链，然后遵照隐私合规政策建立知情同意智能合约模型（MICSC），并嵌入到业务系统主流程中，确保跨域业务系统所有个人信息处理操作风险及时评估处置，通过区块链账本记录业务系统个人信息的处理全周期的操作行为，利用区块链的去中心化信任机制和账本记录数据无法篡改的特性，确保操作日志数据的真实性和完整性。该方法执行区块链的智能合约以执行多个步骤，判断要对用户的个人信息执行的行为是否违反应用的合规条款，判断该行为是否超越用户对所述应用授权的权限，如果有一个判断结果为是，禁止执行该行为。</w:t>
      </w:r>
    </w:p>
    <w:p w14:paraId="4B2B423C">
      <w:pPr>
        <w:spacing w:line="360" w:lineRule="auto"/>
        <w:ind w:firstLine="480" w:firstLineChars="200"/>
        <w:jc w:val="left"/>
        <w:rPr>
          <w:bCs/>
          <w:color w:val="000000"/>
          <w:sz w:val="24"/>
          <w:szCs w:val="24"/>
        </w:rPr>
      </w:pPr>
      <w:r>
        <w:rPr>
          <w:rFonts w:hint="eastAsia"/>
          <w:bCs/>
          <w:color w:val="000000"/>
          <w:sz w:val="24"/>
          <w:szCs w:val="24"/>
        </w:rPr>
        <w:t>合规条款可以包括行为类型、行为目的和行为对象中的至少一个。行为类型例如包括收集、存储、使用、加工、传输、分享、显示、删除、查询和提供中的至少一个。行为目的例如包括业务需要、市场营销和数据分析中的至少一个。行为对象例如包括场合、数据、日历和电子邮件中的至少一个。例如，合规条款可以是“允许应用因业务需要对电子邮件进行收集”。通过执行智能合约来判断要对用户的个人信息执行的行为是否违反应用的合规条款和/或是否超越用户对应用授权的权限，进而根据判断结果决定是否禁止执行行为。这样能够在源头上阻止存在个人信息保护风险的行为的执行，有利于保护用户的监管信息安全，防范隐私侵权风险，实现高效且低成本的监管信息可信存证。</w:t>
      </w:r>
    </w:p>
    <w:p w14:paraId="5598DE99">
      <w:pPr>
        <w:spacing w:line="360" w:lineRule="auto"/>
        <w:ind w:firstLine="480" w:firstLineChars="200"/>
        <w:jc w:val="left"/>
        <w:rPr>
          <w:bCs/>
          <w:color w:val="000000"/>
          <w:sz w:val="24"/>
          <w:szCs w:val="24"/>
        </w:rPr>
      </w:pPr>
      <w:r>
        <w:rPr>
          <w:rFonts w:hint="eastAsia"/>
          <w:bCs/>
          <w:color w:val="000000"/>
          <w:sz w:val="24"/>
          <w:szCs w:val="24"/>
        </w:rPr>
        <w:t>对用户的个人信息执行的行为记录在区块链的账本上存证，这样能够充分利用区块链的信任机制和账本记录数据无法篡改的特性，确保区块链的账本上记录的已对用户的个人信息执行的行为的真实性和完整性，也便于满足监管考核的需要。</w:t>
      </w:r>
    </w:p>
    <w:p w14:paraId="64A07583">
      <w:pPr>
        <w:spacing w:line="360" w:lineRule="auto"/>
        <w:ind w:firstLine="480" w:firstLineChars="200"/>
        <w:jc w:val="left"/>
        <w:rPr>
          <w:bCs/>
          <w:color w:val="000000"/>
          <w:sz w:val="24"/>
          <w:szCs w:val="24"/>
        </w:rPr>
      </w:pPr>
      <w:r>
        <w:rPr>
          <w:rFonts w:hint="eastAsia"/>
          <w:bCs/>
          <w:color w:val="000000"/>
          <w:sz w:val="24"/>
          <w:szCs w:val="24"/>
        </w:rPr>
        <w:t>本项目提出的这种监管信息可信存证方法主要包括：首先，以各个业务域为区块链结点（Block chain node），建立建立跨域业务联盟区块链（Block Chain）；然后，遵照隐私合规政策建立知情同意智能合约模型（ MICSC ），将MISIC智能合约与自定义中心化共识机制有机融合，自然嵌入到业务主流程中，确保跨域业务系统所有个人信息处理操作风险及时评估、识别和处置；通过区块链账本记录业务系统个人信息的处理全周期的操作行为，利用区块链的去中心化信任机制和账本记录数据无法篡改的特性，确保操作日志数据的真实性和完整性。</w:t>
      </w:r>
    </w:p>
    <w:p w14:paraId="7AC90BF0">
      <w:pPr>
        <w:spacing w:line="360" w:lineRule="auto"/>
        <w:ind w:firstLine="482" w:firstLineChars="200"/>
        <w:jc w:val="left"/>
        <w:rPr>
          <w:b/>
          <w:color w:val="000000"/>
          <w:sz w:val="24"/>
          <w:szCs w:val="24"/>
        </w:rPr>
      </w:pPr>
      <w:r>
        <w:rPr>
          <w:rFonts w:hint="eastAsia"/>
          <w:b/>
          <w:color w:val="000000"/>
          <w:sz w:val="24"/>
          <w:szCs w:val="24"/>
        </w:rPr>
        <w:t>1）</w:t>
      </w:r>
      <w:r>
        <w:rPr>
          <w:b/>
          <w:color w:val="000000"/>
          <w:sz w:val="24"/>
          <w:szCs w:val="24"/>
        </w:rPr>
        <w:t>跨域业务联盟区块链的建立方式、自定义共识机制及智能合约的部署</w:t>
      </w:r>
    </w:p>
    <w:p w14:paraId="0DDBDEDE">
      <w:pPr>
        <w:spacing w:line="360" w:lineRule="auto"/>
        <w:ind w:firstLine="480" w:firstLineChars="200"/>
        <w:jc w:val="left"/>
        <w:rPr>
          <w:bCs/>
          <w:color w:val="000000"/>
          <w:sz w:val="24"/>
          <w:szCs w:val="24"/>
        </w:rPr>
      </w:pPr>
      <w:r>
        <w:rPr>
          <w:bCs/>
          <w:color w:val="000000"/>
          <w:sz w:val="24"/>
          <w:szCs w:val="24"/>
        </w:rPr>
        <w:t>联盟区块链最佳应用场景：在同一行业中运营的多个组织，且需要共同的基础设施进行交易或中继信息的环境中，加入联盟链可使参与者安全规范处理用户个人信息。因此跨域业务适合，以各个业务域为区块链结点（Block chain node）建立多个业务域组织的联盟链。</w:t>
      </w:r>
    </w:p>
    <w:p w14:paraId="470194AF">
      <w:pPr>
        <w:spacing w:line="360" w:lineRule="auto"/>
        <w:ind w:firstLine="480" w:firstLineChars="200"/>
        <w:jc w:val="left"/>
        <w:rPr>
          <w:bCs/>
          <w:color w:val="000000"/>
          <w:sz w:val="24"/>
          <w:szCs w:val="24"/>
        </w:rPr>
      </w:pPr>
      <w:r>
        <w:rPr>
          <w:bCs/>
          <w:color w:val="000000"/>
          <w:sz w:val="24"/>
          <w:szCs w:val="24"/>
        </w:rPr>
        <w:t>联盟链的共识机制：包括但不限于通用共识机制：POW、POS、PBFT、中心化共识等。跨域业务联盟链采用自定义</w:t>
      </w:r>
      <w:r>
        <w:rPr>
          <w:rFonts w:hint="eastAsia"/>
          <w:bCs/>
          <w:color w:val="000000"/>
          <w:sz w:val="24"/>
          <w:szCs w:val="24"/>
        </w:rPr>
        <w:t>中心化</w:t>
      </w:r>
      <w:r>
        <w:rPr>
          <w:bCs/>
          <w:color w:val="000000"/>
          <w:sz w:val="24"/>
          <w:szCs w:val="24"/>
        </w:rPr>
        <w:t>共识机制：用户可通过智能合约和共识机制的编程接口，编写自己的共识，并以智能合约的形式发布到联盟链中。联盟链在启动用户创建的这条链时候，会自动注入自定义共识，成为该链的共识机制。可将MISIC智能合约与自定义中心化共识机制有机融合，自然嵌入到业务主流程中。</w:t>
      </w:r>
    </w:p>
    <w:p w14:paraId="22B1D398">
      <w:pPr>
        <w:spacing w:line="360" w:lineRule="auto"/>
        <w:ind w:firstLine="480" w:firstLineChars="200"/>
        <w:jc w:val="left"/>
        <w:rPr>
          <w:bCs/>
          <w:color w:val="000000"/>
          <w:sz w:val="24"/>
          <w:szCs w:val="24"/>
        </w:rPr>
      </w:pPr>
      <w:r>
        <w:rPr>
          <w:bCs/>
          <w:color w:val="000000"/>
          <w:sz w:val="24"/>
          <w:szCs w:val="24"/>
        </w:rPr>
        <w:t>自定义共识机制是一种区块链节点可以自行定义的共识机制。例如，区块链节点可以通过特定的编程接口，编写自己的共识机制，并以智能合约的形式将该共识机制发布到区块链中。作为一些实现方式，在联盟链中，在启动该区块链节点创建的链的时候，会注入自定义共识机制，自定义共识机制即成为该链的共识机制。</w:t>
      </w:r>
    </w:p>
    <w:p w14:paraId="1B0F35C7">
      <w:pPr>
        <w:spacing w:line="360" w:lineRule="auto"/>
        <w:ind w:firstLine="480" w:firstLineChars="200"/>
        <w:jc w:val="left"/>
        <w:rPr>
          <w:bCs/>
          <w:color w:val="000000"/>
          <w:sz w:val="24"/>
          <w:szCs w:val="24"/>
        </w:rPr>
      </w:pPr>
      <w:r>
        <w:rPr>
          <w:bCs/>
          <w:color w:val="000000"/>
          <w:sz w:val="24"/>
          <w:szCs w:val="24"/>
        </w:rPr>
        <w:t>中心化共识机制是一种采用符合性匹配比较等较为简单的方式进行身份认证的共识机制。中心化共识机制相较于区块链中常用的POW、POS、PBFT等共识机制具有计算量小并且效率高的优点</w:t>
      </w:r>
      <w:r>
        <w:rPr>
          <w:rFonts w:hint="eastAsia"/>
          <w:bCs/>
          <w:color w:val="000000"/>
          <w:sz w:val="24"/>
          <w:szCs w:val="24"/>
        </w:rPr>
        <w:t>。</w:t>
      </w:r>
    </w:p>
    <w:p w14:paraId="318ED8AE">
      <w:pPr>
        <w:spacing w:line="360" w:lineRule="auto"/>
        <w:ind w:firstLine="480" w:firstLineChars="200"/>
        <w:jc w:val="left"/>
        <w:rPr>
          <w:bCs/>
          <w:color w:val="000000"/>
          <w:sz w:val="24"/>
          <w:szCs w:val="24"/>
        </w:rPr>
      </w:pPr>
      <w:r>
        <w:rPr>
          <w:bCs/>
          <w:color w:val="000000"/>
          <w:sz w:val="24"/>
          <w:szCs w:val="24"/>
        </w:rPr>
        <w:t>自定义中心化共识机制结合了自定义共识机制与中心化共识机制，并且，与中心化共识机制中身份认证由第三方角色担当的方式不同，自定义中心化共识机制中身份认证由交易双方中的一方兼任。因此，自定义中心化共识机制的计算量更小且效率更高。在执行自定义中心化共识的过程中执行智能合约，有利于提高个人信息保护的效率</w:t>
      </w:r>
      <w:r>
        <w:rPr>
          <w:rFonts w:hint="eastAsia"/>
          <w:bCs/>
          <w:color w:val="000000"/>
          <w:sz w:val="24"/>
          <w:szCs w:val="24"/>
        </w:rPr>
        <w:t>。</w:t>
      </w:r>
    </w:p>
    <w:p w14:paraId="501B4654">
      <w:pPr>
        <w:spacing w:line="360" w:lineRule="auto"/>
        <w:ind w:firstLine="482" w:firstLineChars="200"/>
        <w:jc w:val="left"/>
        <w:rPr>
          <w:b/>
          <w:color w:val="000000"/>
          <w:sz w:val="24"/>
          <w:szCs w:val="24"/>
        </w:rPr>
      </w:pPr>
      <w:r>
        <w:rPr>
          <w:rFonts w:hint="eastAsia"/>
          <w:b/>
          <w:color w:val="000000"/>
          <w:sz w:val="24"/>
          <w:szCs w:val="24"/>
        </w:rPr>
        <w:t>2）</w:t>
      </w:r>
      <w:r>
        <w:rPr>
          <w:b/>
          <w:color w:val="000000"/>
          <w:sz w:val="24"/>
          <w:szCs w:val="24"/>
        </w:rPr>
        <w:t>建立知情同意（Information Consent）智能合约（Smart Contract）模型MICSC。</w:t>
      </w:r>
    </w:p>
    <w:p w14:paraId="4165EA6B">
      <w:pPr>
        <w:spacing w:line="360" w:lineRule="auto"/>
        <w:ind w:firstLine="480" w:firstLineChars="200"/>
        <w:jc w:val="left"/>
        <w:rPr>
          <w:bCs/>
          <w:color w:val="000000"/>
          <w:sz w:val="24"/>
          <w:szCs w:val="24"/>
        </w:rPr>
      </w:pPr>
      <w:r>
        <w:rPr>
          <w:bCs/>
          <w:color w:val="000000"/>
          <w:sz w:val="24"/>
          <w:szCs w:val="24"/>
        </w:rPr>
        <w:t>知情同意（Information Consent）智能合约（Smart Contract）模型，具有以下五个核心功能模块：</w:t>
      </w:r>
    </w:p>
    <w:p w14:paraId="7DDEE5E8">
      <w:pPr>
        <w:spacing w:line="360" w:lineRule="auto"/>
        <w:ind w:firstLine="480" w:firstLineChars="200"/>
        <w:jc w:val="left"/>
        <w:rPr>
          <w:bCs/>
          <w:color w:val="000000"/>
          <w:sz w:val="24"/>
          <w:szCs w:val="24"/>
        </w:rPr>
      </w:pPr>
      <w:r>
        <w:rPr>
          <w:bCs/>
          <w:color w:val="000000"/>
          <w:sz w:val="24"/>
          <w:szCs w:val="24"/>
        </w:rPr>
        <w:t>隐私政策声明模块：依据个人信息保护法规及业务需求，从五个方面定义，即保密性、告知同意、匿名性、公开透明和法定义务。</w:t>
      </w:r>
    </w:p>
    <w:p w14:paraId="6B26E9B8">
      <w:pPr>
        <w:spacing w:line="360" w:lineRule="auto"/>
        <w:ind w:firstLine="480" w:firstLineChars="200"/>
        <w:jc w:val="left"/>
        <w:rPr>
          <w:bCs/>
          <w:color w:val="000000"/>
          <w:sz w:val="24"/>
          <w:szCs w:val="24"/>
        </w:rPr>
      </w:pPr>
      <w:r>
        <w:rPr>
          <w:bCs/>
          <w:color w:val="000000"/>
          <w:sz w:val="24"/>
          <w:szCs w:val="24"/>
        </w:rPr>
        <w:t>合规条款生成模块：-每个合规条款都包括行为、目的和对象三个维度，即行为：采集、存储、传输、分享、显示、删除等，目的：业务提供、市场营销、 数据分析等，对象：场合、日历、数据、电子邮件等。</w:t>
      </w:r>
    </w:p>
    <w:p w14:paraId="4EE11C2C">
      <w:pPr>
        <w:spacing w:line="360" w:lineRule="auto"/>
        <w:ind w:firstLine="480" w:firstLineChars="200"/>
        <w:jc w:val="left"/>
        <w:rPr>
          <w:bCs/>
          <w:color w:val="000000"/>
          <w:sz w:val="24"/>
          <w:szCs w:val="24"/>
        </w:rPr>
      </w:pPr>
      <w:r>
        <w:rPr>
          <w:bCs/>
          <w:color w:val="000000"/>
          <w:sz w:val="24"/>
          <w:szCs w:val="24"/>
        </w:rPr>
        <w:t>用户授权模块：-负责告知用户个人信息政策及因业务需要个人信息的采集使用情况，以便最终用户决定是否同意并授权。</w:t>
      </w:r>
    </w:p>
    <w:p w14:paraId="2D02A638">
      <w:pPr>
        <w:spacing w:line="360" w:lineRule="auto"/>
        <w:ind w:firstLine="480" w:firstLineChars="200"/>
        <w:jc w:val="left"/>
        <w:rPr>
          <w:bCs/>
          <w:color w:val="000000"/>
          <w:sz w:val="24"/>
          <w:szCs w:val="24"/>
        </w:rPr>
      </w:pPr>
      <w:r>
        <w:rPr>
          <w:bCs/>
          <w:color w:val="000000"/>
          <w:sz w:val="24"/>
          <w:szCs w:val="24"/>
        </w:rPr>
        <w:t>个人信息保护风险分析模块：-依据业务系统及各类用户处理个人信息全周期操作行为数据，包括实时流量及日志数据，比照合规条款要求分析是否存在用户个人信息保护风险。</w:t>
      </w:r>
    </w:p>
    <w:p w14:paraId="59AF6AD7">
      <w:pPr>
        <w:spacing w:line="360" w:lineRule="auto"/>
        <w:ind w:firstLine="480" w:firstLineChars="200"/>
        <w:jc w:val="left"/>
        <w:rPr>
          <w:bCs/>
          <w:color w:val="000000"/>
          <w:sz w:val="24"/>
          <w:szCs w:val="24"/>
        </w:rPr>
      </w:pPr>
      <w:r>
        <w:rPr>
          <w:bCs/>
          <w:color w:val="000000"/>
          <w:sz w:val="24"/>
          <w:szCs w:val="24"/>
        </w:rPr>
        <w:t>警示通知模块：-根据个人信息保护风险分析结果，若存在用户个人信息保护风险，立即通知个人信息风险相关人员及时应对处置相关风险影响。</w:t>
      </w:r>
    </w:p>
    <w:p w14:paraId="39A2924C">
      <w:pPr>
        <w:spacing w:line="360" w:lineRule="auto"/>
        <w:ind w:firstLine="482" w:firstLineChars="200"/>
        <w:jc w:val="left"/>
        <w:rPr>
          <w:b/>
          <w:color w:val="000000"/>
          <w:sz w:val="24"/>
          <w:szCs w:val="24"/>
        </w:rPr>
      </w:pPr>
      <w:r>
        <w:rPr>
          <w:rFonts w:hint="eastAsia"/>
          <w:b/>
          <w:color w:val="000000"/>
          <w:sz w:val="24"/>
          <w:szCs w:val="24"/>
        </w:rPr>
        <w:t>3）</w:t>
      </w:r>
      <w:r>
        <w:rPr>
          <w:b/>
          <w:color w:val="000000"/>
          <w:sz w:val="24"/>
          <w:szCs w:val="24"/>
        </w:rPr>
        <w:t>知情同意智能合约（Smart Contract）算法</w:t>
      </w:r>
    </w:p>
    <w:p w14:paraId="2CD33F6F">
      <w:pPr>
        <w:spacing w:line="360" w:lineRule="auto"/>
        <w:ind w:firstLine="480" w:firstLineChars="200"/>
        <w:jc w:val="left"/>
        <w:rPr>
          <w:bCs/>
          <w:color w:val="000000"/>
          <w:sz w:val="24"/>
          <w:szCs w:val="24"/>
        </w:rPr>
      </w:pPr>
      <w:r>
        <w:rPr>
          <w:bCs/>
          <w:color w:val="000000"/>
          <w:sz w:val="24"/>
          <w:szCs w:val="24"/>
        </w:rPr>
        <w:t>STEP 1：隐私策略声明（privacy policy statement ）文本化。读取所用业务的隐私策略，按照合规条款的结构化格式要求，将其转换为适当的人机可读格式（例如JSON、XML）。</w:t>
      </w:r>
    </w:p>
    <w:p w14:paraId="3F35464A">
      <w:pPr>
        <w:spacing w:line="360" w:lineRule="auto"/>
        <w:ind w:firstLine="480" w:firstLineChars="200"/>
        <w:jc w:val="left"/>
        <w:rPr>
          <w:bCs/>
          <w:color w:val="000000"/>
          <w:sz w:val="24"/>
          <w:szCs w:val="24"/>
        </w:rPr>
      </w:pPr>
      <w:r>
        <w:rPr>
          <w:bCs/>
          <w:color w:val="000000"/>
          <w:sz w:val="24"/>
          <w:szCs w:val="24"/>
        </w:rPr>
        <w:t>STEP 2：依据用户授权列出隐私权限。用户授权模块读取每个业务的用户授予的当前权限。需要检查业务模块定义的所有权限，以更好地了解个人信息处理机构可以收集的关于用户的个人数据。以便之后，需要识别、标记和列出可能存在危险的权限。</w:t>
      </w:r>
    </w:p>
    <w:p w14:paraId="79D64ADD">
      <w:pPr>
        <w:spacing w:line="360" w:lineRule="auto"/>
        <w:ind w:firstLine="480" w:firstLineChars="200"/>
        <w:jc w:val="left"/>
        <w:rPr>
          <w:bCs/>
          <w:color w:val="000000"/>
          <w:sz w:val="24"/>
          <w:szCs w:val="24"/>
        </w:rPr>
      </w:pPr>
      <w:r>
        <w:rPr>
          <w:bCs/>
          <w:color w:val="000000"/>
          <w:sz w:val="24"/>
          <w:szCs w:val="24"/>
        </w:rPr>
        <w:t>STEP 3：识别个人信息保护风险行为。在此阶段，个人信息保护风险分析模块捕获每个用户执行的操作的有效负载数据，并可能将其预处理为一种轻量级数据交换格式，该格式具有人机可读性。然后将该数据与从STEP 1获得的结构化政策声明中的合规条款进行比较，以识别和记录违反政策的情况，然后再传递到STEP 4警示通知模块。</w:t>
      </w:r>
    </w:p>
    <w:p w14:paraId="2D02F327">
      <w:pPr>
        <w:spacing w:line="360" w:lineRule="auto"/>
        <w:ind w:firstLine="480" w:firstLineChars="200"/>
        <w:jc w:val="left"/>
        <w:rPr>
          <w:bCs/>
          <w:color w:val="000000"/>
          <w:sz w:val="24"/>
          <w:szCs w:val="24"/>
        </w:rPr>
      </w:pPr>
      <w:r>
        <w:rPr>
          <w:bCs/>
          <w:color w:val="000000"/>
          <w:sz w:val="24"/>
          <w:szCs w:val="24"/>
        </w:rPr>
        <w:t>STEP 4：警示通知。跟踪并记录所有动作（事件、动作、时间、当前状态）。进行进关联分析风险行为相关用户，警示通知模块向用户发送统计提示，告知侵犯隐私政策的业务不当收集或共享的内容。</w:t>
      </w:r>
    </w:p>
    <w:p w14:paraId="6536E42D">
      <w:pPr>
        <w:spacing w:line="360" w:lineRule="auto"/>
        <w:ind w:firstLine="480" w:firstLineChars="200"/>
        <w:jc w:val="left"/>
        <w:rPr>
          <w:bCs/>
          <w:color w:val="000000"/>
          <w:sz w:val="24"/>
          <w:szCs w:val="24"/>
        </w:rPr>
      </w:pPr>
      <w:r>
        <w:rPr>
          <w:bCs/>
          <w:color w:val="000000"/>
          <w:sz w:val="24"/>
          <w:szCs w:val="24"/>
        </w:rPr>
        <w:t>STEP 5：建议预防措施并通知用户。最后，通过用户授权模块建议用户采取纠正措施，以控制和缓解已经发生和/或未来可能发生的紧急隐私问题。通知内容由三个元素组成：（1）打开重新授权选择界面，（2）未授权操作的摘要，（3）忽略并允许共享个人信息数据选项。</w:t>
      </w:r>
    </w:p>
    <w:p w14:paraId="05DC775B">
      <w:pPr>
        <w:spacing w:line="360" w:lineRule="auto"/>
        <w:ind w:firstLine="480" w:firstLineChars="200"/>
        <w:jc w:val="left"/>
        <w:rPr>
          <w:bCs/>
          <w:color w:val="000000"/>
          <w:sz w:val="24"/>
          <w:szCs w:val="24"/>
        </w:rPr>
      </w:pPr>
      <w:r>
        <w:rPr>
          <w:bCs/>
          <w:color w:val="000000"/>
          <w:sz w:val="24"/>
          <w:szCs w:val="24"/>
        </w:rPr>
        <w:t>智能合约可以使用solidity语言进行编写，例如可以包括如下</w:t>
      </w:r>
      <w:r>
        <w:rPr>
          <w:rFonts w:hint="eastAsia"/>
          <w:bCs/>
          <w:color w:val="000000"/>
          <w:sz w:val="24"/>
          <w:szCs w:val="24"/>
        </w:rPr>
        <w:t>内容：</w:t>
      </w:r>
    </w:p>
    <w:p w14:paraId="75DB8BD6">
      <w:pPr>
        <w:spacing w:line="360" w:lineRule="auto"/>
        <w:ind w:firstLine="480" w:firstLineChars="200"/>
        <w:jc w:val="left"/>
        <w:rPr>
          <w:bCs/>
          <w:color w:val="000000"/>
          <w:sz w:val="24"/>
          <w:szCs w:val="24"/>
        </w:rPr>
      </w:pPr>
      <w:r>
        <w:rPr>
          <w:bCs/>
          <w:color w:val="000000"/>
          <w:sz w:val="24"/>
          <w:szCs w:val="24"/>
        </w:rPr>
        <w:t>pragma solidity ^0.4.0;</w:t>
      </w:r>
    </w:p>
    <w:p w14:paraId="02909046">
      <w:pPr>
        <w:spacing w:line="360" w:lineRule="auto"/>
        <w:ind w:firstLine="480" w:firstLineChars="200"/>
        <w:jc w:val="left"/>
        <w:rPr>
          <w:bCs/>
          <w:color w:val="000000"/>
          <w:sz w:val="24"/>
          <w:szCs w:val="24"/>
        </w:rPr>
      </w:pPr>
      <w:r>
        <w:rPr>
          <w:bCs/>
          <w:color w:val="000000"/>
          <w:sz w:val="24"/>
          <w:szCs w:val="24"/>
        </w:rPr>
        <w:t>contract  InformedConsent {</w:t>
      </w:r>
    </w:p>
    <w:p w14:paraId="7EFB86E5">
      <w:pPr>
        <w:spacing w:line="360" w:lineRule="auto"/>
        <w:ind w:firstLine="480" w:firstLineChars="200"/>
        <w:jc w:val="left"/>
        <w:rPr>
          <w:bCs/>
          <w:color w:val="000000"/>
          <w:sz w:val="24"/>
          <w:szCs w:val="24"/>
        </w:rPr>
      </w:pPr>
      <w:r>
        <w:rPr>
          <w:bCs/>
          <w:color w:val="000000"/>
          <w:sz w:val="24"/>
          <w:szCs w:val="24"/>
        </w:rPr>
        <w:t>/*知情同意智能合约（Smart Contract）算法*/</w:t>
      </w:r>
    </w:p>
    <w:p w14:paraId="12730B9D">
      <w:pPr>
        <w:spacing w:line="360" w:lineRule="auto"/>
        <w:ind w:firstLine="480" w:firstLineChars="200"/>
        <w:jc w:val="left"/>
        <w:rPr>
          <w:bCs/>
          <w:color w:val="000000"/>
          <w:sz w:val="24"/>
          <w:szCs w:val="24"/>
        </w:rPr>
      </w:pPr>
    </w:p>
    <w:p w14:paraId="6291395C">
      <w:pPr>
        <w:spacing w:line="360" w:lineRule="auto"/>
        <w:ind w:firstLine="480" w:firstLineChars="200"/>
        <w:jc w:val="left"/>
        <w:rPr>
          <w:bCs/>
          <w:color w:val="000000"/>
          <w:sz w:val="24"/>
          <w:szCs w:val="24"/>
        </w:rPr>
      </w:pPr>
      <w:r>
        <w:rPr>
          <w:bCs/>
          <w:color w:val="000000"/>
          <w:sz w:val="24"/>
          <w:szCs w:val="24"/>
        </w:rPr>
        <w:t>address public assessment;</w:t>
      </w:r>
    </w:p>
    <w:p w14:paraId="78526884">
      <w:pPr>
        <w:spacing w:line="360" w:lineRule="auto"/>
        <w:ind w:firstLine="480" w:firstLineChars="200"/>
        <w:jc w:val="left"/>
        <w:rPr>
          <w:bCs/>
          <w:color w:val="000000"/>
          <w:sz w:val="24"/>
          <w:szCs w:val="24"/>
        </w:rPr>
      </w:pPr>
      <w:r>
        <w:rPr>
          <w:bCs/>
          <w:color w:val="000000"/>
          <w:sz w:val="24"/>
          <w:szCs w:val="24"/>
        </w:rPr>
        <w:t>mapping (address =&gt; uint) public balances;</w:t>
      </w:r>
    </w:p>
    <w:p w14:paraId="0C8097F4">
      <w:pPr>
        <w:spacing w:line="360" w:lineRule="auto"/>
        <w:ind w:firstLine="480" w:firstLineChars="200"/>
        <w:jc w:val="left"/>
        <w:rPr>
          <w:bCs/>
          <w:color w:val="000000"/>
          <w:sz w:val="24"/>
          <w:szCs w:val="24"/>
        </w:rPr>
      </w:pPr>
      <w:r>
        <w:rPr>
          <w:bCs/>
          <w:color w:val="000000"/>
          <w:sz w:val="24"/>
          <w:szCs w:val="24"/>
        </w:rPr>
        <w:t>// Events allow light clients to react on</w:t>
      </w:r>
    </w:p>
    <w:p w14:paraId="3C5212D4">
      <w:pPr>
        <w:spacing w:line="360" w:lineRule="auto"/>
        <w:ind w:firstLine="480" w:firstLineChars="200"/>
        <w:jc w:val="left"/>
        <w:rPr>
          <w:bCs/>
          <w:color w:val="000000"/>
          <w:sz w:val="24"/>
          <w:szCs w:val="24"/>
        </w:rPr>
      </w:pPr>
      <w:r>
        <w:rPr>
          <w:bCs/>
          <w:color w:val="000000"/>
          <w:sz w:val="24"/>
          <w:szCs w:val="24"/>
        </w:rPr>
        <w:t>// changes efficiently.</w:t>
      </w:r>
    </w:p>
    <w:p w14:paraId="33A928C8">
      <w:pPr>
        <w:spacing w:line="360" w:lineRule="auto"/>
        <w:ind w:firstLine="480" w:firstLineChars="200"/>
        <w:jc w:val="left"/>
        <w:rPr>
          <w:bCs/>
          <w:color w:val="000000"/>
          <w:sz w:val="24"/>
          <w:szCs w:val="24"/>
        </w:rPr>
      </w:pPr>
      <w:r>
        <w:rPr>
          <w:bCs/>
          <w:color w:val="000000"/>
          <w:sz w:val="24"/>
          <w:szCs w:val="24"/>
        </w:rPr>
        <w:t>event Sent(address from, address to, uint amount);</w:t>
      </w:r>
    </w:p>
    <w:p w14:paraId="7B8E4B5B">
      <w:pPr>
        <w:spacing w:line="360" w:lineRule="auto"/>
        <w:ind w:firstLine="480" w:firstLineChars="200"/>
        <w:jc w:val="left"/>
        <w:rPr>
          <w:bCs/>
          <w:color w:val="000000"/>
          <w:sz w:val="24"/>
          <w:szCs w:val="24"/>
        </w:rPr>
      </w:pPr>
      <w:r>
        <w:rPr>
          <w:bCs/>
          <w:color w:val="000000"/>
          <w:sz w:val="24"/>
          <w:szCs w:val="24"/>
        </w:rPr>
        <w:t>// This is the constructor whose code is</w:t>
      </w:r>
    </w:p>
    <w:p w14:paraId="1CEDE5EF">
      <w:pPr>
        <w:spacing w:line="360" w:lineRule="auto"/>
        <w:ind w:firstLine="480" w:firstLineChars="200"/>
        <w:jc w:val="left"/>
        <w:rPr>
          <w:bCs/>
          <w:color w:val="000000"/>
          <w:sz w:val="24"/>
          <w:szCs w:val="24"/>
        </w:rPr>
      </w:pPr>
      <w:r>
        <w:rPr>
          <w:bCs/>
          <w:color w:val="000000"/>
          <w:sz w:val="24"/>
          <w:szCs w:val="24"/>
        </w:rPr>
        <w:t>// run only when the contract is created.</w:t>
      </w:r>
    </w:p>
    <w:p w14:paraId="6D9ACFAC">
      <w:pPr>
        <w:spacing w:line="360" w:lineRule="auto"/>
        <w:ind w:firstLine="480" w:firstLineChars="200"/>
        <w:jc w:val="left"/>
        <w:rPr>
          <w:bCs/>
          <w:color w:val="000000"/>
          <w:sz w:val="24"/>
          <w:szCs w:val="24"/>
        </w:rPr>
      </w:pPr>
      <w:r>
        <w:rPr>
          <w:bCs/>
          <w:color w:val="000000"/>
          <w:sz w:val="24"/>
          <w:szCs w:val="24"/>
        </w:rPr>
        <w:t>function InformedConsent() {</w:t>
      </w:r>
    </w:p>
    <w:p w14:paraId="671DEF1F">
      <w:pPr>
        <w:spacing w:line="360" w:lineRule="auto"/>
        <w:ind w:firstLine="480" w:firstLineChars="200"/>
        <w:jc w:val="left"/>
        <w:rPr>
          <w:bCs/>
          <w:color w:val="000000"/>
          <w:sz w:val="24"/>
          <w:szCs w:val="24"/>
        </w:rPr>
      </w:pPr>
      <w:r>
        <w:rPr>
          <w:bCs/>
          <w:color w:val="000000"/>
          <w:sz w:val="24"/>
          <w:szCs w:val="24"/>
        </w:rPr>
        <w:tab/>
      </w:r>
      <w:r>
        <w:rPr>
          <w:bCs/>
          <w:color w:val="000000"/>
          <w:sz w:val="24"/>
          <w:szCs w:val="24"/>
        </w:rPr>
        <w:t>assessment = msg.sender;</w:t>
      </w:r>
    </w:p>
    <w:p w14:paraId="026B5900">
      <w:pPr>
        <w:spacing w:line="360" w:lineRule="auto"/>
        <w:ind w:firstLine="480" w:firstLineChars="200"/>
        <w:jc w:val="left"/>
        <w:rPr>
          <w:bCs/>
          <w:color w:val="000000"/>
          <w:sz w:val="24"/>
          <w:szCs w:val="24"/>
        </w:rPr>
      </w:pPr>
      <w:r>
        <w:rPr>
          <w:bCs/>
          <w:color w:val="000000"/>
          <w:sz w:val="24"/>
          <w:szCs w:val="24"/>
        </w:rPr>
        <w:t>}</w:t>
      </w:r>
    </w:p>
    <w:p w14:paraId="6B41F538">
      <w:pPr>
        <w:spacing w:line="360" w:lineRule="auto"/>
        <w:ind w:firstLine="480" w:firstLineChars="200"/>
        <w:jc w:val="left"/>
        <w:rPr>
          <w:bCs/>
          <w:color w:val="000000"/>
          <w:sz w:val="24"/>
          <w:szCs w:val="24"/>
        </w:rPr>
      </w:pPr>
      <w:r>
        <w:rPr>
          <w:bCs/>
          <w:color w:val="000000"/>
          <w:sz w:val="24"/>
          <w:szCs w:val="24"/>
        </w:rPr>
        <w:t>function risk_assessment(address receiver, uint amount) {</w:t>
      </w:r>
    </w:p>
    <w:p w14:paraId="5C69433B">
      <w:pPr>
        <w:spacing w:line="360" w:lineRule="auto"/>
        <w:ind w:firstLine="480" w:firstLineChars="200"/>
        <w:jc w:val="left"/>
        <w:rPr>
          <w:bCs/>
          <w:color w:val="000000"/>
          <w:sz w:val="24"/>
          <w:szCs w:val="24"/>
        </w:rPr>
      </w:pPr>
      <w:r>
        <w:rPr>
          <w:bCs/>
          <w:color w:val="000000"/>
          <w:sz w:val="24"/>
          <w:szCs w:val="24"/>
        </w:rPr>
        <w:t>if (msg.sender != assessment) return;</w:t>
      </w:r>
    </w:p>
    <w:p w14:paraId="4D450FC4">
      <w:pPr>
        <w:spacing w:line="360" w:lineRule="auto"/>
        <w:ind w:firstLine="480" w:firstLineChars="200"/>
        <w:jc w:val="left"/>
        <w:rPr>
          <w:bCs/>
          <w:color w:val="000000"/>
          <w:sz w:val="24"/>
          <w:szCs w:val="24"/>
        </w:rPr>
      </w:pPr>
      <w:r>
        <w:rPr>
          <w:bCs/>
          <w:color w:val="000000"/>
          <w:sz w:val="24"/>
          <w:szCs w:val="24"/>
        </w:rPr>
        <w:t>balances[receiver] += amount;</w:t>
      </w:r>
    </w:p>
    <w:p w14:paraId="6D7AAA2B">
      <w:pPr>
        <w:spacing w:line="360" w:lineRule="auto"/>
        <w:ind w:firstLine="480" w:firstLineChars="200"/>
        <w:jc w:val="left"/>
        <w:rPr>
          <w:bCs/>
          <w:color w:val="000000"/>
          <w:sz w:val="24"/>
          <w:szCs w:val="24"/>
        </w:rPr>
      </w:pPr>
      <w:r>
        <w:rPr>
          <w:bCs/>
          <w:color w:val="000000"/>
          <w:sz w:val="24"/>
          <w:szCs w:val="24"/>
        </w:rPr>
        <w:t>/*个人信息保护风险评估（ Risk Assessment）风险识别算法</w:t>
      </w:r>
    </w:p>
    <w:p w14:paraId="15DF16E7">
      <w:pPr>
        <w:spacing w:line="360" w:lineRule="auto"/>
        <w:ind w:firstLine="480" w:firstLineChars="200"/>
        <w:jc w:val="left"/>
        <w:rPr>
          <w:bCs/>
          <w:color w:val="000000"/>
          <w:sz w:val="24"/>
          <w:szCs w:val="24"/>
        </w:rPr>
      </w:pPr>
      <w:r>
        <w:rPr>
          <w:bCs/>
          <w:color w:val="000000"/>
          <w:sz w:val="24"/>
          <w:szCs w:val="24"/>
        </w:rPr>
        <w:t>*/</w:t>
      </w:r>
    </w:p>
    <w:p w14:paraId="2A7E6952">
      <w:pPr>
        <w:spacing w:line="360" w:lineRule="auto"/>
        <w:ind w:firstLine="480" w:firstLineChars="200"/>
        <w:jc w:val="left"/>
        <w:rPr>
          <w:bCs/>
          <w:color w:val="000000"/>
          <w:sz w:val="24"/>
          <w:szCs w:val="24"/>
        </w:rPr>
      </w:pPr>
      <w:r>
        <w:rPr>
          <w:bCs/>
          <w:color w:val="000000"/>
          <w:sz w:val="24"/>
          <w:szCs w:val="24"/>
        </w:rPr>
        <w:t>}</w:t>
      </w:r>
    </w:p>
    <w:p w14:paraId="4E9B3A9E">
      <w:pPr>
        <w:spacing w:line="360" w:lineRule="auto"/>
        <w:ind w:firstLine="480" w:firstLineChars="200"/>
        <w:jc w:val="left"/>
        <w:rPr>
          <w:bCs/>
          <w:color w:val="000000"/>
          <w:sz w:val="24"/>
          <w:szCs w:val="24"/>
        </w:rPr>
      </w:pPr>
      <w:r>
        <w:rPr>
          <w:bCs/>
          <w:color w:val="000000"/>
          <w:sz w:val="24"/>
          <w:szCs w:val="24"/>
        </w:rPr>
        <w:t>function warning_send(address receiver, uint amount) {</w:t>
      </w:r>
    </w:p>
    <w:p w14:paraId="34249258">
      <w:pPr>
        <w:spacing w:line="360" w:lineRule="auto"/>
        <w:ind w:firstLine="480" w:firstLineChars="200"/>
        <w:jc w:val="left"/>
        <w:rPr>
          <w:bCs/>
          <w:color w:val="000000"/>
          <w:sz w:val="24"/>
          <w:szCs w:val="24"/>
        </w:rPr>
      </w:pPr>
      <w:r>
        <w:rPr>
          <w:bCs/>
          <w:color w:val="000000"/>
          <w:sz w:val="24"/>
          <w:szCs w:val="24"/>
        </w:rPr>
        <w:t>if (balances[msg.sender] &lt; amount) return;</w:t>
      </w:r>
    </w:p>
    <w:p w14:paraId="7A0F16BA">
      <w:pPr>
        <w:spacing w:line="360" w:lineRule="auto"/>
        <w:ind w:firstLine="480" w:firstLineChars="200"/>
        <w:jc w:val="left"/>
        <w:rPr>
          <w:bCs/>
          <w:color w:val="000000"/>
          <w:sz w:val="24"/>
          <w:szCs w:val="24"/>
        </w:rPr>
      </w:pPr>
      <w:r>
        <w:rPr>
          <w:bCs/>
          <w:color w:val="000000"/>
          <w:sz w:val="24"/>
          <w:szCs w:val="24"/>
        </w:rPr>
        <w:t>balances[msg.sender] -= amount;</w:t>
      </w:r>
    </w:p>
    <w:p w14:paraId="2FE7D8D4">
      <w:pPr>
        <w:spacing w:line="360" w:lineRule="auto"/>
        <w:ind w:firstLine="480" w:firstLineChars="200"/>
        <w:jc w:val="left"/>
        <w:rPr>
          <w:bCs/>
          <w:color w:val="000000"/>
          <w:sz w:val="24"/>
          <w:szCs w:val="24"/>
        </w:rPr>
      </w:pPr>
      <w:r>
        <w:rPr>
          <w:bCs/>
          <w:color w:val="000000"/>
          <w:sz w:val="24"/>
          <w:szCs w:val="24"/>
        </w:rPr>
        <w:t>balances[receiver] += amount;</w:t>
      </w:r>
    </w:p>
    <w:p w14:paraId="6C760F36">
      <w:pPr>
        <w:spacing w:line="360" w:lineRule="auto"/>
        <w:ind w:firstLine="480" w:firstLineChars="200"/>
        <w:jc w:val="left"/>
        <w:rPr>
          <w:bCs/>
          <w:color w:val="000000"/>
          <w:sz w:val="24"/>
          <w:szCs w:val="24"/>
        </w:rPr>
      </w:pPr>
      <w:r>
        <w:rPr>
          <w:bCs/>
          <w:color w:val="000000"/>
          <w:sz w:val="24"/>
          <w:szCs w:val="24"/>
        </w:rPr>
        <w:t>Sent(msg.sender, receiver, amount);</w:t>
      </w:r>
    </w:p>
    <w:p w14:paraId="08326E6D">
      <w:pPr>
        <w:spacing w:line="360" w:lineRule="auto"/>
        <w:ind w:firstLine="480" w:firstLineChars="200"/>
        <w:jc w:val="left"/>
        <w:rPr>
          <w:bCs/>
          <w:color w:val="000000"/>
          <w:sz w:val="24"/>
          <w:szCs w:val="24"/>
        </w:rPr>
      </w:pPr>
      <w:r>
        <w:rPr>
          <w:bCs/>
          <w:color w:val="000000"/>
          <w:sz w:val="24"/>
          <w:szCs w:val="24"/>
        </w:rPr>
        <w:t>}</w:t>
      </w:r>
    </w:p>
    <w:p w14:paraId="11C2FCFB">
      <w:pPr>
        <w:spacing w:line="360" w:lineRule="auto"/>
        <w:ind w:firstLine="480" w:firstLineChars="200"/>
        <w:jc w:val="left"/>
        <w:rPr>
          <w:bCs/>
          <w:color w:val="000000"/>
          <w:sz w:val="24"/>
          <w:szCs w:val="24"/>
        </w:rPr>
      </w:pPr>
      <w:r>
        <w:rPr>
          <w:bCs/>
          <w:color w:val="000000"/>
          <w:sz w:val="24"/>
          <w:szCs w:val="24"/>
        </w:rPr>
        <w:t>…….  // 其他功能函数</w:t>
      </w:r>
    </w:p>
    <w:p w14:paraId="006FD133">
      <w:pPr>
        <w:spacing w:line="360" w:lineRule="auto"/>
        <w:ind w:firstLine="480" w:firstLineChars="200"/>
        <w:jc w:val="left"/>
        <w:rPr>
          <w:bCs/>
          <w:color w:val="000000"/>
          <w:sz w:val="24"/>
          <w:szCs w:val="24"/>
        </w:rPr>
      </w:pPr>
      <w:r>
        <w:rPr>
          <w:bCs/>
          <w:color w:val="000000"/>
          <w:sz w:val="24"/>
          <w:szCs w:val="24"/>
        </w:rPr>
        <w:t>}</w:t>
      </w:r>
    </w:p>
    <w:p w14:paraId="4A93494B">
      <w:pPr>
        <w:spacing w:line="360" w:lineRule="auto"/>
        <w:ind w:firstLine="480" w:firstLineChars="200"/>
        <w:jc w:val="left"/>
        <w:rPr>
          <w:b/>
          <w:bCs/>
          <w:color w:val="000000"/>
          <w:sz w:val="24"/>
          <w:szCs w:val="24"/>
        </w:rPr>
      </w:pPr>
      <w:r>
        <w:rPr>
          <w:bCs/>
          <w:color w:val="000000"/>
          <w:sz w:val="24"/>
          <w:szCs w:val="24"/>
        </w:rPr>
        <w:t>在执行共识的过程中执行智能合约</w:t>
      </w:r>
      <w:r>
        <w:rPr>
          <w:rFonts w:hint="eastAsia"/>
          <w:bCs/>
          <w:color w:val="000000"/>
          <w:sz w:val="24"/>
          <w:szCs w:val="24"/>
        </w:rPr>
        <w:t>，</w:t>
      </w:r>
      <w:r>
        <w:rPr>
          <w:bCs/>
          <w:color w:val="000000"/>
          <w:sz w:val="24"/>
          <w:szCs w:val="24"/>
        </w:rPr>
        <w:t>将用于个人信息</w:t>
      </w:r>
      <w:r>
        <w:rPr>
          <w:rFonts w:hint="eastAsia"/>
          <w:bCs/>
          <w:color w:val="000000"/>
          <w:sz w:val="24"/>
          <w:szCs w:val="24"/>
        </w:rPr>
        <w:t>存证和保护</w:t>
      </w:r>
      <w:r>
        <w:rPr>
          <w:bCs/>
          <w:color w:val="000000"/>
          <w:sz w:val="24"/>
          <w:szCs w:val="24"/>
        </w:rPr>
        <w:t>的智能合约与共识过程有机融合在一起。由于在区块链中执行共识是业务流程的常规要求，这样使得用于个人信息</w:t>
      </w:r>
      <w:r>
        <w:rPr>
          <w:rFonts w:hint="eastAsia"/>
          <w:bCs/>
          <w:color w:val="000000"/>
          <w:sz w:val="24"/>
          <w:szCs w:val="24"/>
        </w:rPr>
        <w:t>存证和</w:t>
      </w:r>
      <w:r>
        <w:rPr>
          <w:bCs/>
          <w:color w:val="000000"/>
          <w:sz w:val="24"/>
          <w:szCs w:val="24"/>
        </w:rPr>
        <w:t>保护的智能合约也被嵌入到业务流程中，对用户的个人信息进行</w:t>
      </w:r>
      <w:r>
        <w:rPr>
          <w:rFonts w:hint="eastAsia"/>
          <w:bCs/>
          <w:color w:val="000000"/>
          <w:sz w:val="24"/>
          <w:szCs w:val="24"/>
        </w:rPr>
        <w:t>存证和保护</w:t>
      </w:r>
      <w:r>
        <w:rPr>
          <w:bCs/>
          <w:color w:val="000000"/>
          <w:sz w:val="24"/>
          <w:szCs w:val="24"/>
        </w:rPr>
        <w:t>成为业务流程中必不可少的一部分</w:t>
      </w:r>
      <w:r>
        <w:rPr>
          <w:rFonts w:hint="eastAsia"/>
          <w:bCs/>
          <w:color w:val="000000"/>
          <w:sz w:val="24"/>
          <w:szCs w:val="24"/>
        </w:rPr>
        <w:t>，从而</w:t>
      </w:r>
      <w:r>
        <w:rPr>
          <w:bCs/>
          <w:color w:val="000000"/>
          <w:sz w:val="24"/>
          <w:szCs w:val="24"/>
        </w:rPr>
        <w:t>确保用户的个人信息安全得到有效保障。</w:t>
      </w:r>
    </w:p>
    <w:p w14:paraId="0F6FAF58">
      <w:pPr>
        <w:tabs>
          <w:tab w:val="left" w:pos="1680"/>
        </w:tabs>
        <w:spacing w:line="360" w:lineRule="auto"/>
        <w:jc w:val="left"/>
        <w:outlineLvl w:val="2"/>
        <w:rPr>
          <w:b/>
          <w:sz w:val="24"/>
          <w:szCs w:val="28"/>
        </w:rPr>
      </w:pPr>
      <w:r>
        <w:rPr>
          <w:rFonts w:hint="eastAsia"/>
          <w:b/>
          <w:sz w:val="24"/>
          <w:szCs w:val="28"/>
        </w:rPr>
        <w:t>6.3.2 隐私操作数据</w:t>
      </w:r>
      <w:del w:id="8" w:author="surface" w:date="2025-02-22T10:36:00Z">
        <w:r>
          <w:rPr>
            <w:rFonts w:hint="eastAsia"/>
            <w:b/>
            <w:sz w:val="24"/>
            <w:szCs w:val="28"/>
          </w:rPr>
          <w:delText>多维向量表征与特征分群</w:delText>
        </w:r>
      </w:del>
      <w:ins w:id="9" w:author="surface" w:date="2025-02-22T10:36:00Z">
        <w:r>
          <w:rPr>
            <w:rFonts w:hint="eastAsia"/>
            <w:b/>
            <w:sz w:val="24"/>
            <w:szCs w:val="28"/>
          </w:rPr>
          <w:t>特征提取与表征</w:t>
        </w:r>
      </w:ins>
      <w:del w:id="10" w:author="surface" w:date="2025-02-22T10:35:00Z">
        <w:r>
          <w:rPr>
            <w:rFonts w:hint="eastAsia"/>
            <w:b/>
            <w:sz w:val="24"/>
            <w:szCs w:val="28"/>
          </w:rPr>
          <w:delText>（基于授权专利，申请号：202311368473.2）</w:delText>
        </w:r>
      </w:del>
    </w:p>
    <w:p w14:paraId="4AA6886D">
      <w:pPr>
        <w:tabs>
          <w:tab w:val="left" w:pos="720"/>
        </w:tabs>
        <w:spacing w:line="360" w:lineRule="auto"/>
        <w:ind w:firstLine="480" w:firstLineChars="200"/>
        <w:rPr>
          <w:rFonts w:cs="宋体"/>
          <w:sz w:val="24"/>
          <w:szCs w:val="24"/>
        </w:rPr>
      </w:pPr>
      <w:r>
        <w:rPr>
          <w:rFonts w:hint="eastAsia" w:cs="宋体"/>
          <w:sz w:val="24"/>
          <w:szCs w:val="24"/>
        </w:rPr>
        <w:t>在互联和数字化转型场景下，网络上每时每刻都有海量的用户个人数据被采集、存储和使用，侵犯用户个人数据的操作行为也表现出多样性、隐蔽性、复杂性的特点，这些都给监管带来巨大挑战。随着移动互联网、云计算等科技的发展，文本、图片、视频等数据大量在网络上传播、共享的同时，也带来了严重的用户个人数据泄露问题，当前对用户个人数据监管的研究，主要针对图片、文本以及视频等单一模态的数据进行模态内用户个人数据的检测与发现，缺少多模态内用户个人数据的监管能力。同时，传统的监管方法是基于预先配置的侵权规则，对侵犯用户个人数据的操作行为直接进行一一规则匹配，在侵权规则多、侵犯用户个人数据的操作行为频繁、数据量大的场景下，对侵犯用户个人数据的操作行为的检测效率较低，难以适应对跨行业多业态的侵犯用户个人数据的操作行为的快速识别和监管需求。</w:t>
      </w:r>
    </w:p>
    <w:p w14:paraId="71CCA60C">
      <w:pPr>
        <w:tabs>
          <w:tab w:val="left" w:pos="720"/>
        </w:tabs>
        <w:spacing w:line="360" w:lineRule="auto"/>
        <w:ind w:firstLine="480" w:firstLineChars="200"/>
        <w:rPr>
          <w:rFonts w:cs="宋体"/>
          <w:sz w:val="24"/>
          <w:szCs w:val="24"/>
        </w:rPr>
      </w:pPr>
      <w:r>
        <w:rPr>
          <w:rFonts w:hint="eastAsia" w:cs="宋体"/>
          <w:sz w:val="24"/>
          <w:szCs w:val="24"/>
        </w:rPr>
        <w:t>为解决上述问题，</w:t>
      </w:r>
      <w:r>
        <w:rPr>
          <w:rFonts w:hint="eastAsia"/>
          <w:bCs/>
          <w:color w:val="000000"/>
          <w:sz w:val="24"/>
          <w:szCs w:val="24"/>
        </w:rPr>
        <w:t>在“操作行为的检测方法、装置、设备及存储介质”成果指导下，</w:t>
      </w:r>
      <w:r>
        <w:rPr>
          <w:rFonts w:hint="eastAsia" w:cs="宋体"/>
          <w:sz w:val="24"/>
          <w:szCs w:val="24"/>
        </w:rPr>
        <w:t>本课题提出了一种隐私操作数据多维向量表征与特征分群方法，</w:t>
      </w:r>
      <w:r>
        <w:rPr>
          <w:rFonts w:cs="宋体"/>
          <w:sz w:val="24"/>
          <w:szCs w:val="24"/>
        </w:rPr>
        <w:t>针对目标用户对目标数据的当前操作行为，获取当前操作行为之前的多个操作行为的行为信息，以及多个操作行为对应的多个指定类型数据的数据信息；然后进行特征提取，得到多个指定类型数据各自的特征向量和多个操作行为各自的特征向量；基于特征向量，对多个操作行为进行聚类分析，得到多个操作行为各自对应的聚类类别；基于多个操作行为各自对应的聚类类别，对多个操作行为进行概率预测，得到多个操作行为中与当前操作行为的行为类型相同的操作行为的预测概率值；基于当前操作行为的预测概率值和预设概率阈值，确定当前操作行为的检测结果。</w:t>
      </w:r>
    </w:p>
    <w:p w14:paraId="530AFC24">
      <w:pPr>
        <w:widowControl/>
        <w:spacing w:line="360" w:lineRule="auto"/>
        <w:ind w:firstLine="480" w:firstLineChars="200"/>
        <w:jc w:val="left"/>
        <w:rPr>
          <w:rFonts w:cs="宋体"/>
          <w:color w:val="000000"/>
          <w:kern w:val="0"/>
          <w:sz w:val="24"/>
          <w:szCs w:val="24"/>
          <w:lang w:bidi="ar"/>
        </w:rPr>
      </w:pPr>
      <w:r>
        <w:rPr>
          <w:rFonts w:hint="eastAsia" w:cs="宋体"/>
          <w:color w:val="000000"/>
          <w:kern w:val="0"/>
          <w:sz w:val="24"/>
          <w:szCs w:val="24"/>
          <w:lang w:bidi="ar"/>
        </w:rPr>
        <w:t>本项目提出利用隐私操作的监管存证数据，对正常的操作数据（隐私数据向量、场景编码、操作行为编码、操作设备</w:t>
      </w:r>
      <w:r>
        <w:rPr>
          <w:rFonts w:cs="宋体"/>
          <w:color w:val="000000"/>
          <w:kern w:val="0"/>
          <w:sz w:val="24"/>
          <w:szCs w:val="24"/>
          <w:lang w:bidi="ar"/>
        </w:rPr>
        <w:t>/IP/</w:t>
      </w:r>
      <w:r>
        <w:rPr>
          <w:rFonts w:hint="eastAsia" w:cs="宋体"/>
          <w:color w:val="000000"/>
          <w:kern w:val="0"/>
          <w:sz w:val="24"/>
          <w:szCs w:val="24"/>
          <w:lang w:bidi="ar"/>
        </w:rPr>
        <w:t>系统编码、操作状态等）组成的多维向量进行聚类，将对同一隐私数据的操作行为用聚类簇号编码重新编码成行为序列，训练概率后缀树模型，预测新的操作行为概率，对概率低的异常操作再进行侵权规则匹配，识别侵权行为。本方法融合了单次隐私操作行为的属性信息和多次操作行为之间的前后关系，能够在兼顾高识别率前提下，解决海量隐私操作和侵权规则匹配的效率问题。</w:t>
      </w:r>
    </w:p>
    <w:p w14:paraId="6777CC90">
      <w:pPr>
        <w:tabs>
          <w:tab w:val="left" w:pos="720"/>
        </w:tabs>
        <w:spacing w:line="360" w:lineRule="auto"/>
        <w:ind w:firstLine="480" w:firstLineChars="200"/>
        <w:rPr>
          <w:rFonts w:cs="宋体"/>
          <w:sz w:val="24"/>
          <w:szCs w:val="24"/>
        </w:rPr>
      </w:pPr>
      <w:r>
        <w:rPr>
          <w:rFonts w:hint="eastAsia" w:cs="宋体"/>
          <w:sz w:val="24"/>
          <w:szCs w:val="24"/>
        </w:rPr>
        <w:t>隐私操作数据多维向量表征与特征分群包括隐私数据向量表征、隐私操作行为特征分群、异常检测、侵权检测</w:t>
      </w:r>
      <w:r>
        <w:rPr>
          <w:rFonts w:cs="宋体"/>
          <w:sz w:val="24"/>
          <w:szCs w:val="24"/>
        </w:rPr>
        <w:t>4</w:t>
      </w:r>
      <w:r>
        <w:rPr>
          <w:rFonts w:hint="eastAsia" w:cs="宋体"/>
          <w:sz w:val="24"/>
          <w:szCs w:val="24"/>
        </w:rPr>
        <w:t>个环节：</w:t>
      </w:r>
    </w:p>
    <w:p w14:paraId="79EFA832">
      <w:pPr>
        <w:rPr>
          <w:rFonts w:cs="宋体"/>
          <w:sz w:val="24"/>
          <w:szCs w:val="24"/>
        </w:rPr>
      </w:pPr>
      <w:r>
        <w:rPr>
          <w:rFonts w:cs="宋体"/>
          <w:sz w:val="24"/>
          <w:szCs w:val="24"/>
        </w:rPr>
        <w:br w:type="page"/>
      </w:r>
    </w:p>
    <w:p w14:paraId="7A1477FA">
      <w:pPr>
        <w:widowControl/>
        <w:spacing w:line="360" w:lineRule="auto"/>
        <w:ind w:firstLine="482" w:firstLineChars="200"/>
        <w:jc w:val="left"/>
        <w:rPr>
          <w:rFonts w:cs="宋体"/>
          <w:b/>
          <w:bCs/>
          <w:color w:val="000000"/>
          <w:kern w:val="0"/>
          <w:sz w:val="24"/>
          <w:szCs w:val="24"/>
          <w:lang w:bidi="ar"/>
        </w:rPr>
      </w:pPr>
      <w:r>
        <w:rPr>
          <w:rFonts w:cs="宋体"/>
          <w:b/>
          <w:bCs/>
          <w:color w:val="000000"/>
          <w:kern w:val="0"/>
          <w:sz w:val="24"/>
          <w:szCs w:val="24"/>
          <w:lang w:bidi="ar"/>
        </w:rPr>
        <w:t>1</w:t>
      </w:r>
      <w:r>
        <w:rPr>
          <w:rFonts w:hint="eastAsia" w:cs="宋体"/>
          <w:b/>
          <w:bCs/>
          <w:color w:val="000000"/>
          <w:kern w:val="0"/>
          <w:sz w:val="24"/>
          <w:szCs w:val="24"/>
          <w:lang w:bidi="ar"/>
        </w:rPr>
        <w:t>）隐私数据向量表征</w:t>
      </w:r>
    </w:p>
    <w:p w14:paraId="7E4BAEB9">
      <w:pPr>
        <w:widowControl/>
        <w:spacing w:line="360" w:lineRule="auto"/>
        <w:ind w:firstLine="480" w:firstLineChars="200"/>
        <w:jc w:val="left"/>
        <w:rPr>
          <w:rFonts w:cs="宋体"/>
          <w:color w:val="000000"/>
          <w:kern w:val="0"/>
          <w:sz w:val="24"/>
          <w:szCs w:val="24"/>
          <w:lang w:bidi="ar"/>
        </w:rPr>
      </w:pPr>
      <w:r>
        <w:rPr>
          <w:rFonts w:hint="eastAsia" w:cs="宋体"/>
          <w:color w:val="000000"/>
          <w:kern w:val="0"/>
          <w:sz w:val="24"/>
          <w:szCs w:val="24"/>
          <w:lang w:bidi="ar"/>
        </w:rPr>
        <w:t>采集和标注文本、图像、视频、语音等不同格式的隐私数据，训练多模态神经网络分类模型，输出数据类别信息，提取模型中间层权值作为隐私数据的向量表征。</w:t>
      </w:r>
    </w:p>
    <w:p w14:paraId="387AE79E">
      <w:pPr>
        <w:widowControl/>
        <w:spacing w:line="360" w:lineRule="auto"/>
        <w:ind w:firstLine="480" w:firstLineChars="200"/>
        <w:jc w:val="left"/>
        <w:rPr>
          <w:rFonts w:cs="宋体"/>
          <w:color w:val="000000"/>
          <w:kern w:val="0"/>
          <w:sz w:val="24"/>
          <w:szCs w:val="24"/>
          <w:lang w:bidi="ar"/>
        </w:rPr>
      </w:pPr>
      <w:r>
        <w:rPr>
          <w:rFonts w:hint="eastAsia" w:cs="宋体"/>
          <w:color w:val="000000"/>
          <w:kern w:val="0"/>
          <w:sz w:val="24"/>
          <w:szCs w:val="24"/>
          <w:lang w:bidi="ar"/>
        </w:rPr>
        <w:t>采集多模态隐私数据，标注隐私数据类别，包括但不限于标识数据、人口数据、家庭数据、财务数据、车辆数据、健康数据、购买行为数据、社交媒体数据、人脸数据等，可根据应用场景细化或缩减。</w:t>
      </w:r>
    </w:p>
    <w:p w14:paraId="5E146E57">
      <w:pPr>
        <w:widowControl/>
        <w:spacing w:line="360" w:lineRule="auto"/>
        <w:jc w:val="left"/>
        <w:rPr>
          <w:rFonts w:cs="宋体"/>
          <w:color w:val="000000"/>
          <w:kern w:val="0"/>
          <w:sz w:val="24"/>
          <w:szCs w:val="24"/>
          <w:lang w:bidi="ar"/>
        </w:rPr>
      </w:pPr>
      <w:r>
        <w:rPr>
          <w:rFonts w:cs="宋体"/>
          <w:color w:val="000000"/>
          <w:kern w:val="0"/>
          <w:sz w:val="24"/>
          <w:szCs w:val="24"/>
          <w:lang w:bidi="ar"/>
        </w:rPr>
        <w:t xml:space="preserve">  </w:t>
      </w:r>
      <w:r>
        <w:rPr>
          <w:rFonts w:hint="eastAsia" w:cs="宋体"/>
          <w:color w:val="000000"/>
          <w:kern w:val="0"/>
          <w:sz w:val="24"/>
          <w:szCs w:val="24"/>
          <w:lang w:bidi="ar"/>
        </w:rPr>
        <w:t>训练一个神经网络的多模态分类模型，将模型中间层权值作为隐私数据的类别向量表征。多模态分类模型的训练过程</w:t>
      </w:r>
      <w:r>
        <w:rPr>
          <w:rFonts w:cs="宋体"/>
          <w:color w:val="000000"/>
          <w:kern w:val="0"/>
          <w:sz w:val="24"/>
          <w:szCs w:val="24"/>
          <w:lang w:bidi="ar"/>
        </w:rPr>
        <w:t>:1</w:t>
      </w:r>
      <w:r>
        <w:rPr>
          <w:rFonts w:hint="eastAsia" w:cs="宋体"/>
          <w:color w:val="000000"/>
          <w:kern w:val="0"/>
          <w:sz w:val="24"/>
          <w:szCs w:val="24"/>
          <w:lang w:bidi="ar"/>
        </w:rPr>
        <w:t>）获取多个样本数据的数据信息以及多个样本数据对应的标注信息；每个标注信息用于表征对应的样本数据的目标数据类型；</w:t>
      </w:r>
      <w:r>
        <w:rPr>
          <w:rFonts w:cs="宋体"/>
          <w:color w:val="000000"/>
          <w:kern w:val="0"/>
          <w:sz w:val="24"/>
          <w:szCs w:val="24"/>
          <w:lang w:bidi="ar"/>
        </w:rPr>
        <w:t>2</w:t>
      </w:r>
      <w:r>
        <w:rPr>
          <w:rFonts w:hint="eastAsia" w:cs="宋体"/>
          <w:color w:val="000000"/>
          <w:kern w:val="0"/>
          <w:sz w:val="24"/>
          <w:szCs w:val="24"/>
          <w:lang w:bidi="ar"/>
        </w:rPr>
        <w:t>）将多个样本数据的数据信息输入待训练的多模态分类模型中，得到多个样本数据的参考数据类型</w:t>
      </w:r>
      <w:r>
        <w:rPr>
          <w:rFonts w:cs="宋体"/>
          <w:color w:val="000000"/>
          <w:kern w:val="0"/>
          <w:sz w:val="24"/>
          <w:szCs w:val="24"/>
          <w:lang w:bidi="ar"/>
        </w:rPr>
        <w:t>;3</w:t>
      </w:r>
      <w:r>
        <w:rPr>
          <w:rFonts w:hint="eastAsia" w:cs="宋体"/>
          <w:color w:val="000000"/>
          <w:kern w:val="0"/>
          <w:sz w:val="24"/>
          <w:szCs w:val="24"/>
          <w:lang w:bidi="ar"/>
        </w:rPr>
        <w:t>）基于参考数据类型和目标数据类型之间的差距，调整待训练的多模态分类模型的参数信息，直至参考数据类型和目标数据类型相同，得到训练完成的多模态分类模型。</w:t>
      </w:r>
    </w:p>
    <w:p w14:paraId="50D9E68E">
      <w:pPr>
        <w:widowControl/>
        <w:spacing w:line="360" w:lineRule="auto"/>
        <w:ind w:firstLine="480" w:firstLineChars="200"/>
        <w:jc w:val="left"/>
        <w:rPr>
          <w:rFonts w:cs="宋体"/>
          <w:color w:val="000000"/>
          <w:kern w:val="0"/>
          <w:sz w:val="24"/>
          <w:szCs w:val="24"/>
          <w:lang w:bidi="ar"/>
        </w:rPr>
      </w:pPr>
      <w:r>
        <w:rPr>
          <w:rFonts w:hint="eastAsia" w:cs="宋体"/>
          <w:color w:val="000000"/>
          <w:kern w:val="0"/>
          <w:sz w:val="24"/>
          <w:szCs w:val="24"/>
          <w:lang w:bidi="ar"/>
        </w:rPr>
        <w:t>具体实施时，从监管信息存证数据中采集多个文本、图像、视频、语音等不同格式的指定类型数据的数据信息，作为样本数据，并标注每个样本数据的目标数据类型。然后将所有的样本数据的数据信息输入待训练的多模态分类模型中，得到模型输出的多个样本数据的参考数据类型，将参考数据类型和目标数据类型进行比较，从而确定待训练的多模态分类模型的损失函数，根据损失函数调整待训练的多模态分类模型的各种参数信息；再将所有的样本数据的数据信息输入参数信息修改后的多模态分类模型中，得到模型输出的多个样本数据的参考数据类型，将参考数据类型和目标数据类型进行比较，再次调整模型的参数信息，直至模型输出的参考数据类型和标注的目标数据类型相同，多模态分类模型训练完成；最后，将训练完成的多模态分类模型的中间层权值作为样本数据的类别向量表征。</w:t>
      </w:r>
    </w:p>
    <w:p w14:paraId="526EC574">
      <w:pPr>
        <w:widowControl/>
        <w:spacing w:line="360" w:lineRule="auto"/>
        <w:ind w:firstLine="480" w:firstLineChars="200"/>
        <w:jc w:val="left"/>
        <w:rPr>
          <w:rFonts w:cs="宋体"/>
          <w:color w:val="000000"/>
          <w:kern w:val="0"/>
          <w:sz w:val="24"/>
          <w:szCs w:val="24"/>
          <w:lang w:bidi="ar"/>
        </w:rPr>
      </w:pPr>
      <w:r>
        <w:rPr>
          <w:rFonts w:hint="eastAsia" w:cs="宋体"/>
          <w:color w:val="000000"/>
          <w:kern w:val="0"/>
          <w:sz w:val="24"/>
          <w:szCs w:val="24"/>
          <w:lang w:bidi="ar"/>
        </w:rPr>
        <w:t>多模态分类模型有多种实现方式：一种是采用基于</w:t>
      </w:r>
      <w:r>
        <w:rPr>
          <w:rFonts w:cs="宋体"/>
          <w:color w:val="000000"/>
          <w:kern w:val="0"/>
          <w:sz w:val="24"/>
          <w:szCs w:val="24"/>
          <w:lang w:bidi="ar"/>
        </w:rPr>
        <w:t>transformer</w:t>
      </w:r>
      <w:r>
        <w:rPr>
          <w:rFonts w:hint="eastAsia" w:cs="宋体"/>
          <w:color w:val="000000"/>
          <w:kern w:val="0"/>
          <w:sz w:val="24"/>
          <w:szCs w:val="24"/>
          <w:lang w:bidi="ar"/>
        </w:rPr>
        <w:t>机制的多模态模型实现，如</w:t>
      </w:r>
      <w:r>
        <w:rPr>
          <w:rFonts w:cs="宋体"/>
          <w:color w:val="000000"/>
          <w:kern w:val="0"/>
          <w:sz w:val="24"/>
          <w:szCs w:val="24"/>
          <w:lang w:bidi="ar"/>
        </w:rPr>
        <w:t>UNITER</w:t>
      </w:r>
      <w:r>
        <w:rPr>
          <w:rFonts w:hint="eastAsia" w:cs="宋体"/>
          <w:color w:val="000000"/>
          <w:kern w:val="0"/>
          <w:sz w:val="24"/>
          <w:szCs w:val="24"/>
          <w:lang w:bidi="ar"/>
        </w:rPr>
        <w:t>、</w:t>
      </w:r>
      <w:r>
        <w:rPr>
          <w:rFonts w:cs="宋体"/>
          <w:color w:val="000000"/>
          <w:kern w:val="0"/>
          <w:sz w:val="24"/>
          <w:szCs w:val="24"/>
          <w:lang w:bidi="ar"/>
        </w:rPr>
        <w:t>ViLT</w:t>
      </w:r>
      <w:r>
        <w:rPr>
          <w:rFonts w:hint="eastAsia" w:cs="宋体"/>
          <w:color w:val="000000"/>
          <w:kern w:val="0"/>
          <w:sz w:val="24"/>
          <w:szCs w:val="24"/>
          <w:lang w:bidi="ar"/>
        </w:rPr>
        <w:t>，可输入图像和文本数据，训练目标是指定类型数据的数据类型，提取模型中间层权值作为指定类型数据的类别向量表征；另一种是采用传统视觉和语言预训练方式，分别识别后再融合，如采用</w:t>
      </w:r>
      <w:r>
        <w:rPr>
          <w:rFonts w:cs="宋体"/>
          <w:color w:val="000000"/>
          <w:kern w:val="0"/>
          <w:sz w:val="24"/>
          <w:szCs w:val="24"/>
          <w:lang w:bidi="ar"/>
        </w:rPr>
        <w:t>yolo</w:t>
      </w:r>
      <w:r>
        <w:rPr>
          <w:rFonts w:hint="eastAsia" w:cs="宋体"/>
          <w:color w:val="000000"/>
          <w:kern w:val="0"/>
          <w:sz w:val="24"/>
          <w:szCs w:val="24"/>
          <w:lang w:bidi="ar"/>
        </w:rPr>
        <w:t>模型训练一个目标检测器，识别图片中人脸、身份证件等指定类型数据的数据信息，将识别结果的文本数据，再利用</w:t>
      </w:r>
      <w:r>
        <w:rPr>
          <w:rFonts w:cs="宋体"/>
          <w:color w:val="000000"/>
          <w:kern w:val="0"/>
          <w:sz w:val="24"/>
          <w:szCs w:val="24"/>
          <w:lang w:bidi="ar"/>
        </w:rPr>
        <w:t>Word2Vec</w:t>
      </w:r>
      <w:r>
        <w:rPr>
          <w:rFonts w:hint="eastAsia" w:cs="宋体"/>
          <w:color w:val="000000"/>
          <w:kern w:val="0"/>
          <w:sz w:val="24"/>
          <w:szCs w:val="24"/>
          <w:lang w:bidi="ar"/>
        </w:rPr>
        <w:t>、</w:t>
      </w:r>
      <w:r>
        <w:rPr>
          <w:rFonts w:cs="宋体"/>
          <w:color w:val="000000"/>
          <w:kern w:val="0"/>
          <w:sz w:val="24"/>
          <w:szCs w:val="24"/>
          <w:lang w:bidi="ar"/>
        </w:rPr>
        <w:t>BERT</w:t>
      </w:r>
      <w:r>
        <w:rPr>
          <w:rFonts w:hint="eastAsia" w:cs="宋体"/>
          <w:color w:val="000000"/>
          <w:kern w:val="0"/>
          <w:sz w:val="24"/>
          <w:szCs w:val="24"/>
          <w:lang w:bidi="ar"/>
        </w:rPr>
        <w:t>等自然语言处理类模型转换为特征向量。</w:t>
      </w:r>
    </w:p>
    <w:p w14:paraId="7E99D43F">
      <w:pPr>
        <w:widowControl/>
        <w:spacing w:line="360" w:lineRule="auto"/>
        <w:ind w:firstLine="480" w:firstLineChars="200"/>
        <w:jc w:val="left"/>
        <w:rPr>
          <w:rFonts w:cs="宋体"/>
          <w:color w:val="000000"/>
          <w:kern w:val="0"/>
          <w:sz w:val="24"/>
          <w:szCs w:val="24"/>
          <w:lang w:bidi="ar"/>
        </w:rPr>
      </w:pPr>
      <w:r>
        <w:rPr>
          <w:rFonts w:hint="eastAsia" w:cs="宋体"/>
          <w:color w:val="000000"/>
          <w:kern w:val="0"/>
          <w:sz w:val="24"/>
          <w:szCs w:val="24"/>
          <w:lang w:bidi="ar"/>
        </w:rPr>
        <w:t>在具体实现上，本项目提出了一种多模态异构隐私数据特征提取的技术方案，首先利用多源异构数据特征抽取来极大地降低了不同分类模块的维数，同时利用人为监管要求对判别规则进行优化，使其具有更强的实用性和适应性，再利用神经网络模型和</w:t>
      </w:r>
      <w:r>
        <w:rPr>
          <w:rFonts w:cs="宋体"/>
          <w:color w:val="000000"/>
          <w:kern w:val="0"/>
          <w:sz w:val="24"/>
          <w:szCs w:val="24"/>
          <w:lang w:bidi="ar"/>
        </w:rPr>
        <w:t>XGBoost</w:t>
      </w:r>
      <w:r>
        <w:rPr>
          <w:rFonts w:hint="eastAsia" w:cs="宋体"/>
          <w:color w:val="000000"/>
          <w:kern w:val="0"/>
          <w:sz w:val="24"/>
          <w:szCs w:val="24"/>
          <w:lang w:bidi="ar"/>
        </w:rPr>
        <w:t>算法处理多源异构数据，最后还采用多源异构融合统一识别与分类模块输出四种违规程度</w:t>
      </w:r>
      <w:r>
        <w:rPr>
          <w:rFonts w:cs="宋体"/>
          <w:color w:val="000000"/>
          <w:kern w:val="0"/>
          <w:sz w:val="24"/>
          <w:szCs w:val="24"/>
          <w:lang w:bidi="ar"/>
        </w:rPr>
        <w:t>(</w:t>
      </w:r>
      <w:r>
        <w:rPr>
          <w:rFonts w:hint="eastAsia" w:cs="宋体"/>
          <w:color w:val="000000"/>
          <w:kern w:val="0"/>
          <w:sz w:val="24"/>
          <w:szCs w:val="24"/>
          <w:lang w:bidi="ar"/>
        </w:rPr>
        <w:t>严重违规、一般违规、疑似违规、正常</w:t>
      </w:r>
      <w:r>
        <w:rPr>
          <w:rFonts w:cs="宋体"/>
          <w:color w:val="000000"/>
          <w:kern w:val="0"/>
          <w:sz w:val="24"/>
          <w:szCs w:val="24"/>
          <w:lang w:bidi="ar"/>
        </w:rPr>
        <w:t>)</w:t>
      </w:r>
      <w:r>
        <w:rPr>
          <w:rFonts w:hint="eastAsia" w:cs="宋体"/>
          <w:color w:val="000000"/>
          <w:kern w:val="0"/>
          <w:sz w:val="24"/>
          <w:szCs w:val="24"/>
          <w:lang w:bidi="ar"/>
        </w:rPr>
        <w:t>的分类结果。如下图6-11所示。</w:t>
      </w:r>
    </w:p>
    <w:p w14:paraId="5FC3C104">
      <w:pPr>
        <w:pStyle w:val="22"/>
        <w:rPr>
          <w:rFonts w:ascii="Times New Roman" w:hAnsi="Times New Roman"/>
          <w:bCs/>
        </w:rPr>
      </w:pPr>
      <w:r>
        <w:rPr>
          <w:rFonts w:ascii="Times New Roman" w:hAnsi="Times New Roman"/>
          <w:bCs/>
        </w:rPr>
        <w:object>
          <v:shape id="_x0000_i1026" o:spt="75" type="#_x0000_t75" style="height:369.15pt;width:339.75pt;" o:ole="t" filled="f" o:preferrelative="t" stroked="f" coordsize="21600,21600">
            <v:path/>
            <v:fill on="f" focussize="0,0"/>
            <v:stroke on="f" joinstyle="miter"/>
            <v:imagedata r:id="rId28" blacklevel="9830f" grayscale="t" o:title=""/>
            <o:lock v:ext="edit" aspectratio="t"/>
            <w10:wrap type="none"/>
            <w10:anchorlock/>
          </v:shape>
          <o:OLEObject Type="Embed" ProgID="Visio.Drawing.15" ShapeID="_x0000_i1026" DrawAspect="Content" ObjectID="_1468075726" r:id="rId27">
            <o:LockedField>false</o:LockedField>
          </o:OLEObject>
        </w:object>
      </w:r>
    </w:p>
    <w:p w14:paraId="6E705E4F">
      <w:pPr>
        <w:spacing w:line="360" w:lineRule="auto"/>
        <w:ind w:firstLine="420" w:firstLineChars="200"/>
        <w:jc w:val="center"/>
        <w:rPr>
          <w:kern w:val="0"/>
          <w:szCs w:val="21"/>
        </w:rPr>
      </w:pPr>
      <w:r>
        <w:rPr>
          <w:kern w:val="0"/>
          <w:szCs w:val="21"/>
        </w:rPr>
        <w:t>6-</w:t>
      </w:r>
      <w:r>
        <w:rPr>
          <w:kern w:val="0"/>
          <w:szCs w:val="21"/>
        </w:rPr>
        <w:fldChar w:fldCharType="begin"/>
      </w:r>
      <w:r>
        <w:rPr>
          <w:kern w:val="0"/>
          <w:szCs w:val="21"/>
        </w:rPr>
        <w:instrText xml:space="preserve"> SEQ 6- \* ARABIC </w:instrText>
      </w:r>
      <w:r>
        <w:rPr>
          <w:kern w:val="0"/>
          <w:szCs w:val="21"/>
        </w:rPr>
        <w:fldChar w:fldCharType="separate"/>
      </w:r>
      <w:r>
        <w:rPr>
          <w:kern w:val="0"/>
          <w:szCs w:val="21"/>
        </w:rPr>
        <w:t>11</w:t>
      </w:r>
      <w:r>
        <w:rPr>
          <w:kern w:val="0"/>
          <w:szCs w:val="21"/>
        </w:rPr>
        <w:fldChar w:fldCharType="end"/>
      </w:r>
      <w:r>
        <w:rPr>
          <w:kern w:val="0"/>
          <w:szCs w:val="21"/>
        </w:rPr>
        <w:t>异构多模态隐私数据特征提取方法</w:t>
      </w:r>
    </w:p>
    <w:p w14:paraId="67DEEC6A">
      <w:pPr>
        <w:spacing w:line="360" w:lineRule="auto"/>
        <w:ind w:firstLine="480" w:firstLineChars="200"/>
        <w:rPr>
          <w:kern w:val="0"/>
          <w:sz w:val="24"/>
          <w:szCs w:val="24"/>
        </w:rPr>
      </w:pPr>
      <w:r>
        <w:rPr>
          <w:rFonts w:hint="eastAsia"/>
          <w:kern w:val="0"/>
          <w:sz w:val="24"/>
          <w:szCs w:val="24"/>
        </w:rPr>
        <w:t>主要包括以下步骤：</w:t>
      </w:r>
    </w:p>
    <w:p w14:paraId="6E20981D">
      <w:pPr>
        <w:spacing w:line="360" w:lineRule="auto"/>
        <w:ind w:firstLine="480" w:firstLineChars="200"/>
        <w:rPr>
          <w:kern w:val="0"/>
          <w:sz w:val="24"/>
          <w:szCs w:val="24"/>
        </w:rPr>
      </w:pPr>
      <w:r>
        <w:rPr>
          <w:rFonts w:hint="eastAsia"/>
          <w:kern w:val="0"/>
          <w:sz w:val="24"/>
          <w:szCs w:val="24"/>
        </w:rPr>
        <w:t>（</w:t>
      </w:r>
      <w:r>
        <w:rPr>
          <w:kern w:val="0"/>
          <w:sz w:val="24"/>
          <w:szCs w:val="24"/>
        </w:rPr>
        <w:t>1</w:t>
      </w:r>
      <w:r>
        <w:rPr>
          <w:rFonts w:hint="eastAsia"/>
          <w:kern w:val="0"/>
          <w:sz w:val="24"/>
          <w:szCs w:val="24"/>
        </w:rPr>
        <w:t>）</w:t>
      </w:r>
      <w:r>
        <w:rPr>
          <w:kern w:val="0"/>
          <w:sz w:val="24"/>
          <w:szCs w:val="24"/>
        </w:rPr>
        <w:t>收集和获取多源异构数据；</w:t>
      </w:r>
      <w:r>
        <w:rPr>
          <w:sz w:val="24"/>
          <w:szCs w:val="24"/>
          <w:lang w:bidi="ar"/>
        </w:rPr>
        <w:t>多源异构数据</w:t>
      </w:r>
      <w:r>
        <w:rPr>
          <w:rFonts w:hint="eastAsia"/>
          <w:sz w:val="24"/>
          <w:szCs w:val="24"/>
          <w:lang w:bidi="ar"/>
        </w:rPr>
        <w:t>主要</w:t>
      </w:r>
      <w:r>
        <w:rPr>
          <w:sz w:val="24"/>
          <w:szCs w:val="24"/>
          <w:lang w:bidi="ar"/>
        </w:rPr>
        <w:t>是指隐私监管条件下收集到的存在违规的数据。</w:t>
      </w:r>
    </w:p>
    <w:p w14:paraId="7378892B">
      <w:pPr>
        <w:spacing w:line="360" w:lineRule="auto"/>
        <w:ind w:firstLine="480" w:firstLineChars="200"/>
        <w:rPr>
          <w:kern w:val="0"/>
          <w:sz w:val="24"/>
          <w:szCs w:val="24"/>
        </w:rPr>
      </w:pPr>
      <w:r>
        <w:rPr>
          <w:rFonts w:hint="eastAsia"/>
          <w:kern w:val="0"/>
          <w:sz w:val="24"/>
          <w:szCs w:val="24"/>
        </w:rPr>
        <w:t>（</w:t>
      </w:r>
      <w:r>
        <w:rPr>
          <w:kern w:val="0"/>
          <w:sz w:val="24"/>
          <w:szCs w:val="24"/>
        </w:rPr>
        <w:t>2</w:t>
      </w:r>
      <w:r>
        <w:rPr>
          <w:rFonts w:hint="eastAsia"/>
          <w:kern w:val="0"/>
          <w:sz w:val="24"/>
          <w:szCs w:val="24"/>
        </w:rPr>
        <w:t>）</w:t>
      </w:r>
      <w:r>
        <w:rPr>
          <w:kern w:val="0"/>
          <w:sz w:val="24"/>
          <w:szCs w:val="24"/>
        </w:rPr>
        <w:t>对多源异构数据按其数据组成形式进行划分，分别为图像/图片、日志/文本、结构化向量数据</w:t>
      </w:r>
      <w:r>
        <w:rPr>
          <w:rFonts w:hint="eastAsia"/>
          <w:kern w:val="0"/>
          <w:sz w:val="24"/>
          <w:szCs w:val="24"/>
        </w:rPr>
        <w:t>，</w:t>
      </w:r>
      <w:r>
        <w:rPr>
          <w:kern w:val="0"/>
          <w:sz w:val="24"/>
          <w:szCs w:val="24"/>
        </w:rPr>
        <w:t>并进行相应的预处理；</w:t>
      </w:r>
    </w:p>
    <w:p w14:paraId="7233218B">
      <w:pPr>
        <w:pStyle w:val="4076"/>
        <w:spacing w:line="360" w:lineRule="auto"/>
        <w:ind w:firstLine="567" w:firstLineChars="0"/>
        <w:rPr>
          <w:sz w:val="24"/>
          <w:szCs w:val="24"/>
          <w:lang w:bidi="ar"/>
        </w:rPr>
      </w:pPr>
      <w:r>
        <w:rPr>
          <w:sz w:val="24"/>
          <w:szCs w:val="24"/>
          <w:lang w:bidi="ar"/>
        </w:rPr>
        <w:t>首先对多源异构数据按其数据组成形式进行划分，分为</w:t>
      </w:r>
      <w:r>
        <w:rPr>
          <w:sz w:val="24"/>
          <w:szCs w:val="24"/>
          <w:lang w:val="zh-CN"/>
        </w:rPr>
        <w:t>图像/图片</w:t>
      </w:r>
      <w:r>
        <w:rPr>
          <w:sz w:val="24"/>
          <w:szCs w:val="24"/>
          <w:lang w:bidi="ar"/>
        </w:rPr>
        <w:t>、</w:t>
      </w:r>
      <w:r>
        <w:rPr>
          <w:sz w:val="24"/>
          <w:szCs w:val="24"/>
          <w:lang w:val="zh-CN"/>
        </w:rPr>
        <w:t>日志/文本、结构化向量数据</w:t>
      </w:r>
      <w:r>
        <w:rPr>
          <w:sz w:val="24"/>
          <w:szCs w:val="24"/>
          <w:lang w:bidi="ar"/>
        </w:rPr>
        <w:t>；</w:t>
      </w:r>
      <w:r>
        <w:rPr>
          <w:sz w:val="24"/>
          <w:szCs w:val="24"/>
        </w:rPr>
        <w:t>然后进行相应的预处理，在预处理中利用不同形式的数据预处理模块进行预处理，包括对图像数据标准化，部分字符矢量化，筛选过滤异常数据和噪声数据</w:t>
      </w:r>
      <w:r>
        <w:rPr>
          <w:rFonts w:hint="eastAsia"/>
          <w:sz w:val="24"/>
          <w:szCs w:val="24"/>
        </w:rPr>
        <w:t>；</w:t>
      </w:r>
    </w:p>
    <w:p w14:paraId="2E9AB321">
      <w:pPr>
        <w:pStyle w:val="4076"/>
        <w:spacing w:line="360" w:lineRule="auto"/>
        <w:ind w:firstLine="567" w:firstLineChars="0"/>
        <w:rPr>
          <w:sz w:val="24"/>
          <w:szCs w:val="24"/>
          <w:lang w:bidi="ar"/>
        </w:rPr>
      </w:pPr>
      <w:r>
        <w:rPr>
          <w:sz w:val="24"/>
          <w:szCs w:val="24"/>
          <w:lang w:bidi="ar"/>
        </w:rPr>
        <w:t>得到的图像/图片数据，获取其像素值矩阵并进行标准化预处理：</w:t>
      </w:r>
    </w:p>
    <w:p w14:paraId="7FD6C689">
      <w:pPr>
        <w:pStyle w:val="4076"/>
        <w:spacing w:line="360" w:lineRule="auto"/>
        <w:ind w:firstLineChars="0"/>
        <w:jc w:val="center"/>
        <w:rPr>
          <w:sz w:val="24"/>
          <w:szCs w:val="24"/>
          <w:lang w:eastAsia="zh-Hans" w:bidi="ar"/>
        </w:rPr>
      </w:pPr>
      <w:r>
        <w:rPr>
          <w:position w:val="-30"/>
          <w:sz w:val="24"/>
          <w:szCs w:val="24"/>
          <w:lang w:eastAsia="zh-Hans" w:bidi="ar"/>
        </w:rPr>
        <w:object>
          <v:shape id="_x0000_i1027" o:spt="75" type="#_x0000_t75" style="height:34pt;width:75.55pt;" o:ole="t" filled="f" o:preferrelative="t" stroked="f" coordsize="21600,21600">
            <v:path/>
            <v:fill on="f" focussize="0,0"/>
            <v:stroke on="f" joinstyle="miter"/>
            <v:imagedata r:id="rId30" o:title=""/>
            <o:lock v:ext="edit" aspectratio="t"/>
            <w10:wrap type="none"/>
            <w10:anchorlock/>
          </v:shape>
          <o:OLEObject Type="Embed" ProgID="Equation.3" ShapeID="_x0000_i1027" DrawAspect="Content" ObjectID="_1468075727" r:id="rId29">
            <o:LockedField>false</o:LockedField>
          </o:OLEObject>
        </w:object>
      </w:r>
    </w:p>
    <w:p w14:paraId="6D8B75E5">
      <w:pPr>
        <w:pStyle w:val="4076"/>
        <w:spacing w:line="360" w:lineRule="auto"/>
        <w:ind w:firstLine="480"/>
        <w:rPr>
          <w:sz w:val="24"/>
          <w:szCs w:val="24"/>
          <w:lang w:eastAsia="zh-Hans" w:bidi="ar"/>
        </w:rPr>
      </w:pPr>
      <w:r>
        <w:rPr>
          <w:sz w:val="24"/>
          <w:szCs w:val="24"/>
          <w:lang w:eastAsia="zh-Hans" w:bidi="ar"/>
        </w:rPr>
        <w:t>式中，</w:t>
      </w:r>
      <w:r>
        <w:rPr>
          <w:sz w:val="24"/>
          <w:szCs w:val="24"/>
          <w:lang w:bidi="ar"/>
        </w:rPr>
        <w:t>对于</w:t>
      </w:r>
      <w:r>
        <w:rPr>
          <w:sz w:val="24"/>
          <w:szCs w:val="24"/>
          <w:lang w:eastAsia="zh-Hans" w:bidi="ar"/>
        </w:rPr>
        <w:t>原始图像数据的像素矩阵</w:t>
      </w:r>
      <w:r>
        <w:rPr>
          <w:sz w:val="24"/>
          <w:szCs w:val="24"/>
          <w:lang w:bidi="ar"/>
        </w:rPr>
        <w:t>的</w:t>
      </w:r>
      <w:r>
        <w:rPr>
          <w:sz w:val="24"/>
          <w:szCs w:val="24"/>
          <w:lang w:eastAsia="zh-Hans" w:bidi="ar"/>
        </w:rPr>
        <w:t>集合表示为</w:t>
      </w:r>
      <w:r>
        <w:rPr>
          <w:position w:val="-14"/>
          <w:sz w:val="24"/>
          <w:szCs w:val="24"/>
          <w:lang w:eastAsia="zh-Hans" w:bidi="ar"/>
        </w:rPr>
        <w:object>
          <v:shape id="_x0000_i1028" o:spt="75" type="#_x0000_t75" style="height:19.45pt;width:67.1pt;" o:ole="t" filled="f" o:preferrelative="t" stroked="f" coordsize="21600,21600">
            <v:path/>
            <v:fill on="f" focussize="0,0"/>
            <v:stroke on="f" joinstyle="miter"/>
            <v:imagedata r:id="rId32" o:title=""/>
            <o:lock v:ext="edit" aspectratio="t"/>
            <w10:wrap type="none"/>
            <w10:anchorlock/>
          </v:shape>
          <o:OLEObject Type="Embed" ProgID="Equation.3" ShapeID="_x0000_i1028" DrawAspect="Content" ObjectID="_1468075728" r:id="rId31">
            <o:LockedField>false</o:LockedField>
          </o:OLEObject>
        </w:object>
      </w:r>
      <w:r>
        <w:rPr>
          <w:sz w:val="24"/>
          <w:szCs w:val="24"/>
          <w:lang w:bidi="ar"/>
        </w:rPr>
        <w:t>，其中</w:t>
      </w:r>
      <w:r>
        <w:rPr>
          <w:position w:val="-10"/>
          <w:sz w:val="24"/>
          <w:szCs w:val="24"/>
          <w:lang w:bidi="ar"/>
        </w:rPr>
        <w:object>
          <v:shape id="_x0000_i1029" o:spt="75" type="#_x0000_t75" style="height:17.25pt;width:12.8pt;" o:ole="t" filled="f" o:preferrelative="t" stroked="f" coordsize="21600,21600">
            <v:path/>
            <v:fill on="f" focussize="0,0"/>
            <v:stroke on="f" joinstyle="miter"/>
            <v:imagedata r:id="rId34" o:title=""/>
            <o:lock v:ext="edit" aspectratio="t"/>
            <w10:wrap type="none"/>
            <w10:anchorlock/>
          </v:shape>
          <o:OLEObject Type="Embed" ProgID="Equation.3" ShapeID="_x0000_i1029" DrawAspect="Content" ObjectID="_1468075729" r:id="rId33">
            <o:LockedField>false</o:LockedField>
          </o:OLEObject>
        </w:object>
      </w:r>
      <w:r>
        <w:rPr>
          <w:sz w:val="24"/>
          <w:szCs w:val="24"/>
          <w:lang w:eastAsia="zh-Hans" w:bidi="ar"/>
        </w:rPr>
        <w:t>表示原始图像数据的数目，</w:t>
      </w:r>
      <w:r>
        <w:rPr>
          <w:position w:val="-12"/>
          <w:sz w:val="24"/>
          <w:szCs w:val="24"/>
          <w:lang w:eastAsia="zh-Hans" w:bidi="ar"/>
        </w:rPr>
        <w:object>
          <v:shape id="_x0000_i1030" o:spt="75" type="#_x0000_t75" style="height:17.65pt;width:14.15pt;" o:ole="t" filled="f" o:preferrelative="t" stroked="f" coordsize="21600,21600">
            <v:path/>
            <v:fill on="f" focussize="0,0"/>
            <v:stroke on="f" joinstyle="miter"/>
            <v:imagedata r:id="rId36" o:title=""/>
            <o:lock v:ext="edit" aspectratio="t"/>
            <w10:wrap type="none"/>
            <w10:anchorlock/>
          </v:shape>
          <o:OLEObject Type="Embed" ProgID="Equation.3" ShapeID="_x0000_i1030" DrawAspect="Content" ObjectID="_1468075730" r:id="rId35">
            <o:LockedField>false</o:LockedField>
          </o:OLEObject>
        </w:object>
      </w:r>
      <w:r>
        <w:rPr>
          <w:sz w:val="24"/>
          <w:szCs w:val="24"/>
          <w:lang w:eastAsia="zh-Hans" w:bidi="ar"/>
        </w:rPr>
        <w:t>表示第u个原始图像数据的像素矩阵，u取值范围为1到</w:t>
      </w:r>
      <w:r>
        <w:rPr>
          <w:position w:val="-10"/>
          <w:sz w:val="24"/>
          <w:szCs w:val="24"/>
          <w:lang w:eastAsia="zh-Hans" w:bidi="ar"/>
        </w:rPr>
        <w:object>
          <v:shape id="_x0000_i1031" o:spt="75" type="#_x0000_t75" style="height:17.25pt;width:12.8pt;" o:ole="t" filled="f" o:preferrelative="t" stroked="f" coordsize="21600,21600">
            <v:path/>
            <v:fill on="f" focussize="0,0"/>
            <v:stroke on="f" joinstyle="miter"/>
            <v:imagedata r:id="rId38" o:title=""/>
            <o:lock v:ext="edit" aspectratio="t"/>
            <w10:wrap type="none"/>
            <w10:anchorlock/>
          </v:shape>
          <o:OLEObject Type="Embed" ProgID="Equation.3" ShapeID="_x0000_i1031" DrawAspect="Content" ObjectID="_1468075731" r:id="rId37">
            <o:LockedField>false</o:LockedField>
          </o:OLEObject>
        </w:object>
      </w:r>
      <w:r>
        <w:rPr>
          <w:sz w:val="24"/>
          <w:szCs w:val="24"/>
          <w:lang w:eastAsia="zh-Hans" w:bidi="ar"/>
        </w:rPr>
        <w:t>；</w:t>
      </w:r>
      <w:r>
        <w:rPr>
          <w:position w:val="-10"/>
          <w:sz w:val="24"/>
          <w:szCs w:val="24"/>
          <w:lang w:eastAsia="zh-Hans" w:bidi="ar"/>
        </w:rPr>
        <w:object>
          <v:shape id="_x0000_i1032" o:spt="75" type="#_x0000_t75" style="height:17.25pt;width:16.35pt;" o:ole="t" filled="f" o:preferrelative="t" stroked="f" coordsize="21600,21600">
            <v:path/>
            <v:fill on="f" focussize="0,0"/>
            <v:stroke on="f" joinstyle="miter"/>
            <v:imagedata r:id="rId40" o:title=""/>
            <o:lock v:ext="edit" aspectratio="t"/>
            <w10:wrap type="none"/>
            <w10:anchorlock/>
          </v:shape>
          <o:OLEObject Type="Embed" ProgID="Equation.3" ShapeID="_x0000_i1032" DrawAspect="Content" ObjectID="_1468075732" r:id="rId39">
            <o:LockedField>false</o:LockedField>
          </o:OLEObject>
        </w:object>
      </w:r>
      <w:r>
        <w:rPr>
          <w:sz w:val="24"/>
          <w:szCs w:val="24"/>
          <w:lang w:eastAsia="zh-Hans" w:bidi="ar"/>
        </w:rPr>
        <w:t>表示所有原始图像数据的像素矩阵的均值；</w:t>
      </w:r>
      <w:r>
        <w:rPr>
          <w:position w:val="-10"/>
          <w:sz w:val="24"/>
          <w:szCs w:val="24"/>
          <w:lang w:eastAsia="zh-Hans" w:bidi="ar"/>
        </w:rPr>
        <w:object>
          <v:shape id="_x0000_i1033" o:spt="75" type="#_x0000_t75" style="height:17.25pt;width:16.35pt;" o:ole="t" filled="f" o:preferrelative="t" stroked="f" coordsize="21600,21600">
            <v:path/>
            <v:fill on="f" focussize="0,0"/>
            <v:stroke on="f" joinstyle="miter"/>
            <v:imagedata r:id="rId42" o:title=""/>
            <o:lock v:ext="edit" aspectratio="t"/>
            <w10:wrap type="none"/>
            <w10:anchorlock/>
          </v:shape>
          <o:OLEObject Type="Embed" ProgID="Equation.3" ShapeID="_x0000_i1033" DrawAspect="Content" ObjectID="_1468075733" r:id="rId41">
            <o:LockedField>false</o:LockedField>
          </o:OLEObject>
        </w:object>
      </w:r>
      <w:r>
        <w:rPr>
          <w:sz w:val="24"/>
          <w:szCs w:val="24"/>
          <w:lang w:eastAsia="zh-Hans" w:bidi="ar"/>
        </w:rPr>
        <w:t>表示所有原始图像数据的像素矩阵的标准差；</w:t>
      </w:r>
      <w:r>
        <w:rPr>
          <w:position w:val="-12"/>
          <w:sz w:val="24"/>
          <w:szCs w:val="24"/>
          <w:lang w:eastAsia="zh-Hans" w:bidi="ar"/>
        </w:rPr>
        <w:object>
          <v:shape id="_x0000_i1034" o:spt="75" type="#_x0000_t75" style="height:19.45pt;width:24.75pt;" o:ole="t" filled="f" o:preferrelative="t" stroked="f" coordsize="21600,21600">
            <v:path/>
            <v:fill on="f" focussize="0,0"/>
            <v:stroke on="f" joinstyle="miter"/>
            <v:imagedata r:id="rId44" o:title=""/>
            <o:lock v:ext="edit" aspectratio="t"/>
            <w10:wrap type="none"/>
            <w10:anchorlock/>
          </v:shape>
          <o:OLEObject Type="Embed" ProgID="Equation.3" ShapeID="_x0000_i1034" DrawAspect="Content" ObjectID="_1468075734" r:id="rId43">
            <o:LockedField>false</o:LockedField>
          </o:OLEObject>
        </w:object>
      </w:r>
      <w:r>
        <w:rPr>
          <w:sz w:val="24"/>
          <w:szCs w:val="24"/>
          <w:lang w:eastAsia="zh-Hans" w:bidi="ar"/>
        </w:rPr>
        <w:t>表示第u个原始图像数据经过标准化处理后得到的像素矩阵；当每个原始图像数据都完成标准化处理后，将得到的标准化像素矩阵替换掉对应的原始图像数据的像素矩阵</w:t>
      </w:r>
      <w:r>
        <w:rPr>
          <w:rFonts w:hint="eastAsia"/>
          <w:sz w:val="24"/>
          <w:szCs w:val="24"/>
          <w:lang w:eastAsia="zh-Hans" w:bidi="ar"/>
        </w:rPr>
        <w:t>；</w:t>
      </w:r>
    </w:p>
    <w:p w14:paraId="1A36C369">
      <w:pPr>
        <w:pStyle w:val="4076"/>
        <w:spacing w:line="360" w:lineRule="auto"/>
        <w:ind w:firstLine="480"/>
        <w:rPr>
          <w:kern w:val="0"/>
          <w:sz w:val="24"/>
          <w:szCs w:val="24"/>
          <w:lang w:eastAsia="zh-Hans"/>
        </w:rPr>
      </w:pPr>
      <w:r>
        <w:rPr>
          <w:sz w:val="24"/>
          <w:szCs w:val="24"/>
          <w:lang w:eastAsia="zh-Hans" w:bidi="ar"/>
        </w:rPr>
        <w:t>得到的日志/文本数据，</w:t>
      </w:r>
      <w:r>
        <w:rPr>
          <w:sz w:val="24"/>
          <w:szCs w:val="24"/>
          <w:lang w:bidi="ar"/>
        </w:rPr>
        <w:t>进行分词处理，再根据分词词库结果，使用Word2Vec方法对文本数据进行词向量训练，将文本数据转为词向量数据</w:t>
      </w:r>
      <w:r>
        <w:rPr>
          <w:rFonts w:hint="eastAsia"/>
          <w:sz w:val="24"/>
          <w:szCs w:val="24"/>
          <w:lang w:eastAsia="zh-Hans" w:bidi="ar"/>
        </w:rPr>
        <w:t>；</w:t>
      </w:r>
      <w:r>
        <w:rPr>
          <w:sz w:val="24"/>
          <w:szCs w:val="24"/>
          <w:lang w:eastAsia="zh-Hans" w:bidi="ar"/>
        </w:rPr>
        <w:t>得到</w:t>
      </w:r>
      <w:r>
        <w:rPr>
          <w:sz w:val="24"/>
          <w:szCs w:val="24"/>
          <w:lang w:val="zh-CN" w:eastAsia="zh-Hans" w:bidi="ar"/>
        </w:rPr>
        <w:t>结构化向量数据</w:t>
      </w:r>
      <w:r>
        <w:rPr>
          <w:rFonts w:hint="eastAsia"/>
          <w:sz w:val="24"/>
          <w:szCs w:val="24"/>
          <w:lang w:val="zh-CN" w:eastAsia="zh-Hans" w:bidi="ar"/>
        </w:rPr>
        <w:t>之后</w:t>
      </w:r>
      <w:r>
        <w:rPr>
          <w:sz w:val="24"/>
          <w:szCs w:val="24"/>
          <w:lang w:val="zh-CN" w:eastAsia="zh-Hans" w:bidi="ar"/>
        </w:rPr>
        <w:t>，</w:t>
      </w:r>
      <w:r>
        <w:rPr>
          <w:sz w:val="24"/>
          <w:szCs w:val="24"/>
          <w:lang w:eastAsia="zh-Hans" w:bidi="ar"/>
        </w:rPr>
        <w:t>首先对其中的异常数据和噪声数据进行筛选过滤；其次，对于数据中包含的部分字符</w:t>
      </w:r>
      <w:r>
        <w:rPr>
          <w:sz w:val="24"/>
          <w:szCs w:val="24"/>
          <w:lang w:bidi="ar"/>
        </w:rPr>
        <w:t>串</w:t>
      </w:r>
      <w:r>
        <w:rPr>
          <w:sz w:val="24"/>
          <w:szCs w:val="24"/>
          <w:lang w:eastAsia="zh-Hans" w:bidi="ar"/>
        </w:rPr>
        <w:t>数据采用矢量化处理</w:t>
      </w:r>
      <w:r>
        <w:rPr>
          <w:sz w:val="24"/>
          <w:szCs w:val="24"/>
          <w:lang w:bidi="ar"/>
        </w:rPr>
        <w:t>，</w:t>
      </w:r>
      <w:r>
        <w:rPr>
          <w:sz w:val="24"/>
          <w:szCs w:val="24"/>
          <w:lang w:eastAsia="zh-Hans" w:bidi="ar"/>
        </w:rPr>
        <w:t>标签数据进行Label</w:t>
      </w:r>
      <w:r>
        <w:rPr>
          <w:rFonts w:hint="eastAsia"/>
          <w:sz w:val="24"/>
          <w:szCs w:val="24"/>
          <w:lang w:bidi="ar"/>
        </w:rPr>
        <w:t xml:space="preserve"> </w:t>
      </w:r>
      <w:r>
        <w:rPr>
          <w:sz w:val="24"/>
          <w:szCs w:val="24"/>
          <w:lang w:eastAsia="zh-Hans" w:bidi="ar"/>
        </w:rPr>
        <w:t>Encoder矢量化，其他特征数据</w:t>
      </w:r>
      <w:r>
        <w:rPr>
          <w:sz w:val="24"/>
          <w:szCs w:val="24"/>
          <w:lang w:bidi="ar"/>
        </w:rPr>
        <w:t>采用</w:t>
      </w:r>
      <w:r>
        <w:rPr>
          <w:sz w:val="24"/>
          <w:szCs w:val="24"/>
          <w:lang w:eastAsia="zh-Hans" w:bidi="ar"/>
        </w:rPr>
        <w:t>Ordinal</w:t>
      </w:r>
      <w:r>
        <w:rPr>
          <w:rFonts w:hint="eastAsia"/>
          <w:sz w:val="24"/>
          <w:szCs w:val="24"/>
          <w:lang w:bidi="ar"/>
        </w:rPr>
        <w:t xml:space="preserve"> </w:t>
      </w:r>
      <w:r>
        <w:rPr>
          <w:sz w:val="24"/>
          <w:szCs w:val="24"/>
          <w:lang w:eastAsia="zh-Hans" w:bidi="ar"/>
        </w:rPr>
        <w:t>Encoder矢量化</w:t>
      </w:r>
      <w:r>
        <w:rPr>
          <w:kern w:val="0"/>
          <w:sz w:val="24"/>
          <w:szCs w:val="24"/>
          <w:lang w:eastAsia="zh-Hans"/>
        </w:rPr>
        <w:t>。</w:t>
      </w:r>
    </w:p>
    <w:p w14:paraId="41F3584E">
      <w:pPr>
        <w:spacing w:line="360" w:lineRule="auto"/>
        <w:ind w:firstLine="480" w:firstLineChars="200"/>
        <w:rPr>
          <w:kern w:val="0"/>
          <w:sz w:val="24"/>
          <w:szCs w:val="24"/>
        </w:rPr>
      </w:pPr>
      <w:r>
        <w:rPr>
          <w:rFonts w:hint="eastAsia"/>
          <w:kern w:val="0"/>
          <w:sz w:val="24"/>
          <w:szCs w:val="24"/>
        </w:rPr>
        <w:t>（</w:t>
      </w:r>
      <w:r>
        <w:rPr>
          <w:kern w:val="0"/>
          <w:sz w:val="24"/>
          <w:szCs w:val="24"/>
        </w:rPr>
        <w:t>3</w:t>
      </w:r>
      <w:r>
        <w:rPr>
          <w:rFonts w:hint="eastAsia"/>
          <w:kern w:val="0"/>
          <w:sz w:val="24"/>
          <w:szCs w:val="24"/>
        </w:rPr>
        <w:t>）</w:t>
      </w:r>
      <w:r>
        <w:rPr>
          <w:kern w:val="0"/>
          <w:sz w:val="24"/>
          <w:szCs w:val="24"/>
        </w:rPr>
        <w:t>对</w:t>
      </w:r>
      <w:r>
        <w:rPr>
          <w:rFonts w:hint="eastAsia"/>
          <w:kern w:val="0"/>
          <w:sz w:val="24"/>
          <w:szCs w:val="24"/>
        </w:rPr>
        <w:t>多源异构</w:t>
      </w:r>
      <w:r>
        <w:rPr>
          <w:kern w:val="0"/>
          <w:sz w:val="24"/>
          <w:szCs w:val="24"/>
        </w:rPr>
        <w:t>数据分</w:t>
      </w:r>
      <w:r>
        <w:rPr>
          <w:rFonts w:hint="eastAsia"/>
          <w:kern w:val="0"/>
          <w:sz w:val="24"/>
          <w:szCs w:val="24"/>
        </w:rPr>
        <w:t>别</w:t>
      </w:r>
      <w:r>
        <w:rPr>
          <w:kern w:val="0"/>
          <w:sz w:val="24"/>
          <w:szCs w:val="24"/>
        </w:rPr>
        <w:t>结合隐私监管规则进行特征抽取，形成</w:t>
      </w:r>
      <w:r>
        <w:rPr>
          <w:rFonts w:hint="eastAsia"/>
          <w:kern w:val="0"/>
          <w:sz w:val="24"/>
          <w:szCs w:val="24"/>
        </w:rPr>
        <w:t>三类</w:t>
      </w:r>
      <w:r>
        <w:rPr>
          <w:kern w:val="0"/>
          <w:sz w:val="24"/>
          <w:szCs w:val="24"/>
        </w:rPr>
        <w:t>特征子集</w:t>
      </w:r>
    </w:p>
    <w:p w14:paraId="2F8F74EA">
      <w:pPr>
        <w:pStyle w:val="4076"/>
        <w:spacing w:line="360" w:lineRule="auto"/>
        <w:ind w:firstLine="480"/>
        <w:rPr>
          <w:kern w:val="0"/>
          <w:sz w:val="24"/>
          <w:szCs w:val="24"/>
        </w:rPr>
      </w:pPr>
      <w:r>
        <w:rPr>
          <w:kern w:val="0"/>
          <w:sz w:val="24"/>
          <w:szCs w:val="24"/>
          <w:lang w:eastAsia="zh-Hans"/>
        </w:rPr>
        <w:t>对预处理完成的图像/图片、日志/文本、结构化向量数据进行特征</w:t>
      </w:r>
      <w:r>
        <w:rPr>
          <w:kern w:val="0"/>
          <w:sz w:val="24"/>
          <w:szCs w:val="24"/>
        </w:rPr>
        <w:t>抽取，</w:t>
      </w:r>
      <w:r>
        <w:rPr>
          <w:kern w:val="0"/>
          <w:sz w:val="24"/>
          <w:szCs w:val="24"/>
          <w:lang w:eastAsia="zh-Hans"/>
        </w:rPr>
        <w:t>去除部分冗余的、无关的特征，在多源异构数据特征</w:t>
      </w:r>
      <w:r>
        <w:rPr>
          <w:kern w:val="0"/>
          <w:sz w:val="24"/>
          <w:szCs w:val="24"/>
        </w:rPr>
        <w:t>抽取</w:t>
      </w:r>
      <w:r>
        <w:rPr>
          <w:kern w:val="0"/>
          <w:sz w:val="24"/>
          <w:szCs w:val="24"/>
          <w:lang w:eastAsia="zh-Hans"/>
        </w:rPr>
        <w:t>阶段，结合隐私监管规则</w:t>
      </w:r>
      <w:r>
        <w:rPr>
          <w:kern w:val="0"/>
          <w:sz w:val="24"/>
          <w:szCs w:val="24"/>
        </w:rPr>
        <w:t>抽取</w:t>
      </w:r>
      <w:r>
        <w:rPr>
          <w:kern w:val="0"/>
          <w:sz w:val="24"/>
          <w:szCs w:val="24"/>
          <w:lang w:eastAsia="zh-Hans"/>
        </w:rPr>
        <w:t>多源异构数据中符合分类要求的图片特征、文本特征、结构化向量</w:t>
      </w:r>
      <w:r>
        <w:rPr>
          <w:kern w:val="0"/>
          <w:sz w:val="24"/>
          <w:szCs w:val="24"/>
        </w:rPr>
        <w:t>特征</w:t>
      </w:r>
      <w:r>
        <w:rPr>
          <w:kern w:val="0"/>
          <w:sz w:val="24"/>
          <w:szCs w:val="24"/>
          <w:lang w:eastAsia="zh-Hans"/>
        </w:rPr>
        <w:t>，然后采用不同的分类器进行分类识别</w:t>
      </w:r>
      <w:r>
        <w:rPr>
          <w:rFonts w:hint="eastAsia"/>
          <w:kern w:val="0"/>
          <w:sz w:val="24"/>
          <w:szCs w:val="24"/>
          <w:lang w:eastAsia="zh-Hans"/>
        </w:rPr>
        <w:t>；</w:t>
      </w:r>
      <w:r>
        <w:rPr>
          <w:kern w:val="0"/>
          <w:sz w:val="24"/>
          <w:szCs w:val="24"/>
          <w:lang w:eastAsia="zh-Hans"/>
        </w:rPr>
        <w:t>得到的图像/图片数据</w:t>
      </w:r>
      <w:r>
        <w:rPr>
          <w:kern w:val="0"/>
          <w:sz w:val="24"/>
          <w:szCs w:val="24"/>
        </w:rPr>
        <w:t>像素矩阵</w:t>
      </w:r>
      <w:r>
        <w:rPr>
          <w:kern w:val="0"/>
          <w:sz w:val="24"/>
          <w:szCs w:val="24"/>
          <w:lang w:eastAsia="zh-Hans"/>
        </w:rPr>
        <w:t>，再根据隐私监管规则</w:t>
      </w:r>
      <w:r>
        <w:rPr>
          <w:kern w:val="0"/>
          <w:sz w:val="24"/>
          <w:szCs w:val="24"/>
        </w:rPr>
        <w:t>截取包含对分类识别</w:t>
      </w:r>
      <w:r>
        <w:rPr>
          <w:kern w:val="0"/>
          <w:sz w:val="24"/>
          <w:szCs w:val="24"/>
          <w:lang w:eastAsia="zh-Hans"/>
        </w:rPr>
        <w:t>有用</w:t>
      </w:r>
      <w:r>
        <w:rPr>
          <w:kern w:val="0"/>
          <w:sz w:val="24"/>
          <w:szCs w:val="24"/>
        </w:rPr>
        <w:t>部分</w:t>
      </w:r>
      <w:r>
        <w:rPr>
          <w:kern w:val="0"/>
          <w:sz w:val="24"/>
          <w:szCs w:val="24"/>
          <w:lang w:eastAsia="zh-Hans"/>
        </w:rPr>
        <w:t>的图片信息，</w:t>
      </w:r>
      <w:r>
        <w:rPr>
          <w:kern w:val="0"/>
          <w:sz w:val="24"/>
          <w:szCs w:val="24"/>
        </w:rPr>
        <w:t>观察标准化后像素矩阵边缘部分的值，把变化不大的部位舍去，抽取数值变化大的需求部位，同时把所有图片像素维度统一，</w:t>
      </w:r>
      <w:r>
        <w:rPr>
          <w:sz w:val="24"/>
          <w:szCs w:val="24"/>
          <w:lang w:eastAsia="zh-Hans" w:bidi="ar"/>
        </w:rPr>
        <w:t>即得到</w:t>
      </w:r>
      <w:r>
        <w:rPr>
          <w:sz w:val="24"/>
          <w:szCs w:val="24"/>
          <w:lang w:bidi="ar"/>
        </w:rPr>
        <w:t>特征抽取</w:t>
      </w:r>
      <w:r>
        <w:rPr>
          <w:sz w:val="24"/>
          <w:szCs w:val="24"/>
          <w:lang w:eastAsia="zh-Hans" w:bidi="ar"/>
        </w:rPr>
        <w:t>后的图像数据集合为</w:t>
      </w:r>
      <w:r>
        <w:rPr>
          <w:position w:val="-14"/>
          <w:sz w:val="24"/>
          <w:szCs w:val="24"/>
          <w:lang w:eastAsia="zh-Hans" w:bidi="ar"/>
        </w:rPr>
        <w:object>
          <v:shape id="_x0000_i1035" o:spt="75" type="#_x0000_t75" style="height:19.9pt;width:120.15pt;" o:ole="t" filled="f" o:preferrelative="t" stroked="f" coordsize="21600,21600">
            <v:path/>
            <v:fill on="f" focussize="0,0"/>
            <v:stroke on="f" joinstyle="miter"/>
            <v:imagedata r:id="rId46" o:title=""/>
            <o:lock v:ext="edit" aspectratio="t"/>
            <w10:wrap type="none"/>
            <w10:anchorlock/>
          </v:shape>
          <o:OLEObject Type="Embed" ProgID="Equation.3" ShapeID="_x0000_i1035" DrawAspect="Content" ObjectID="_1468075735" r:id="rId45">
            <o:LockedField>false</o:LockedField>
          </o:OLEObject>
        </w:object>
      </w:r>
      <w:r>
        <w:rPr>
          <w:rFonts w:hint="eastAsia"/>
          <w:kern w:val="0"/>
          <w:sz w:val="24"/>
          <w:szCs w:val="24"/>
        </w:rPr>
        <w:t>；</w:t>
      </w:r>
    </w:p>
    <w:p w14:paraId="2D8500E9">
      <w:pPr>
        <w:pStyle w:val="4076"/>
        <w:spacing w:line="360" w:lineRule="auto"/>
        <w:ind w:firstLineChars="0"/>
        <w:rPr>
          <w:kern w:val="0"/>
          <w:sz w:val="24"/>
          <w:szCs w:val="24"/>
        </w:rPr>
      </w:pPr>
      <w:r>
        <w:rPr>
          <w:kern w:val="0"/>
          <w:sz w:val="24"/>
          <w:szCs w:val="24"/>
          <w:lang w:eastAsia="zh-Hans"/>
        </w:rPr>
        <w:t>得到的日志/文本</w:t>
      </w:r>
      <w:r>
        <w:rPr>
          <w:kern w:val="0"/>
          <w:sz w:val="24"/>
          <w:szCs w:val="24"/>
        </w:rPr>
        <w:t>的词向量数据</w:t>
      </w:r>
      <w:r>
        <w:rPr>
          <w:kern w:val="0"/>
          <w:sz w:val="24"/>
          <w:szCs w:val="24"/>
          <w:lang w:eastAsia="zh-Hans"/>
        </w:rPr>
        <w:t>，</w:t>
      </w:r>
      <w:r>
        <w:rPr>
          <w:kern w:val="0"/>
          <w:sz w:val="24"/>
          <w:szCs w:val="24"/>
        </w:rPr>
        <w:t>统计词向量中词频大小，得出词向量中单词的权重大小，</w:t>
      </w:r>
      <w:r>
        <w:rPr>
          <w:kern w:val="0"/>
          <w:sz w:val="24"/>
          <w:szCs w:val="24"/>
          <w:lang w:eastAsia="zh-Hans"/>
        </w:rPr>
        <w:t>再根据隐私监管规则</w:t>
      </w:r>
      <w:r>
        <w:rPr>
          <w:kern w:val="0"/>
          <w:sz w:val="24"/>
          <w:szCs w:val="24"/>
        </w:rPr>
        <w:t>选择对分类识别</w:t>
      </w:r>
      <w:r>
        <w:rPr>
          <w:kern w:val="0"/>
          <w:sz w:val="24"/>
          <w:szCs w:val="24"/>
          <w:lang w:eastAsia="zh-Hans"/>
        </w:rPr>
        <w:t>有用</w:t>
      </w:r>
      <w:r>
        <w:rPr>
          <w:kern w:val="0"/>
          <w:sz w:val="24"/>
          <w:szCs w:val="24"/>
        </w:rPr>
        <w:t>部分</w:t>
      </w:r>
      <w:r>
        <w:rPr>
          <w:kern w:val="0"/>
          <w:sz w:val="24"/>
          <w:szCs w:val="24"/>
          <w:lang w:eastAsia="zh-Hans"/>
        </w:rPr>
        <w:t>的</w:t>
      </w:r>
      <w:r>
        <w:rPr>
          <w:kern w:val="0"/>
          <w:sz w:val="24"/>
          <w:szCs w:val="24"/>
        </w:rPr>
        <w:t>文本</w:t>
      </w:r>
      <w:r>
        <w:rPr>
          <w:kern w:val="0"/>
          <w:sz w:val="24"/>
          <w:szCs w:val="24"/>
          <w:lang w:eastAsia="zh-Hans"/>
        </w:rPr>
        <w:t>信息，</w:t>
      </w:r>
      <w:r>
        <w:rPr>
          <w:sz w:val="24"/>
          <w:szCs w:val="24"/>
          <w:lang w:bidi="ar"/>
        </w:rPr>
        <w:t>得到特征抽取完成的文本数据集</w:t>
      </w:r>
      <w:r>
        <w:rPr>
          <w:position w:val="-14"/>
          <w:sz w:val="24"/>
          <w:szCs w:val="24"/>
        </w:rPr>
        <w:object>
          <v:shape id="_x0000_i1036" o:spt="75" type="#_x0000_t75" style="height:19.9pt;width:119.25pt;" o:ole="t" filled="f" o:preferrelative="t" stroked="f" coordsize="21600,21600">
            <v:path/>
            <v:fill on="f" focussize="0,0"/>
            <v:stroke on="f" joinstyle="miter"/>
            <v:imagedata r:id="rId48" o:title=""/>
            <o:lock v:ext="edit" aspectratio="t"/>
            <w10:wrap type="none"/>
            <w10:anchorlock/>
          </v:shape>
          <o:OLEObject Type="Embed" ProgID="Equation.3" ShapeID="_x0000_i1036" DrawAspect="Content" ObjectID="_1468075736" r:id="rId47">
            <o:LockedField>false</o:LockedField>
          </o:OLEObject>
        </w:object>
      </w:r>
      <w:r>
        <w:rPr>
          <w:rFonts w:hint="eastAsia"/>
          <w:kern w:val="0"/>
          <w:sz w:val="24"/>
          <w:szCs w:val="24"/>
        </w:rPr>
        <w:t>；</w:t>
      </w:r>
      <w:r>
        <w:rPr>
          <w:kern w:val="0"/>
          <w:sz w:val="24"/>
          <w:szCs w:val="24"/>
          <w:lang w:eastAsia="zh-Hans"/>
        </w:rPr>
        <w:t>得到结构化向量数据</w:t>
      </w:r>
      <w:r>
        <w:rPr>
          <w:rFonts w:hint="eastAsia"/>
          <w:kern w:val="0"/>
          <w:sz w:val="24"/>
          <w:szCs w:val="24"/>
          <w:lang w:eastAsia="zh-Hans"/>
        </w:rPr>
        <w:t>之后</w:t>
      </w:r>
      <w:r>
        <w:rPr>
          <w:kern w:val="0"/>
          <w:sz w:val="24"/>
          <w:szCs w:val="24"/>
          <w:lang w:eastAsia="zh-Hans"/>
        </w:rPr>
        <w:t>，</w:t>
      </w:r>
      <w:r>
        <w:rPr>
          <w:kern w:val="0"/>
          <w:sz w:val="24"/>
          <w:szCs w:val="24"/>
        </w:rPr>
        <w:t>先对结构化向量中各个特征重要性大小进行排序，</w:t>
      </w:r>
      <w:r>
        <w:rPr>
          <w:kern w:val="0"/>
          <w:sz w:val="24"/>
          <w:szCs w:val="24"/>
          <w:lang w:eastAsia="zh-Hans"/>
        </w:rPr>
        <w:t>再</w:t>
      </w:r>
      <w:r>
        <w:rPr>
          <w:kern w:val="0"/>
          <w:sz w:val="24"/>
          <w:szCs w:val="24"/>
        </w:rPr>
        <w:t>结合</w:t>
      </w:r>
      <w:r>
        <w:rPr>
          <w:kern w:val="0"/>
          <w:sz w:val="24"/>
          <w:szCs w:val="24"/>
          <w:lang w:eastAsia="zh-Hans"/>
        </w:rPr>
        <w:t>隐私监管规则</w:t>
      </w:r>
      <w:r>
        <w:rPr>
          <w:kern w:val="0"/>
          <w:sz w:val="24"/>
          <w:szCs w:val="24"/>
        </w:rPr>
        <w:t>选择特征重要性大且符合隐私监管规则的特征</w:t>
      </w:r>
      <w:r>
        <w:rPr>
          <w:kern w:val="0"/>
          <w:sz w:val="24"/>
          <w:szCs w:val="24"/>
          <w:lang w:eastAsia="zh-Hans"/>
        </w:rPr>
        <w:t>，得到数据集合</w:t>
      </w:r>
      <w:r>
        <w:rPr>
          <w:kern w:val="0"/>
          <w:position w:val="-14"/>
          <w:sz w:val="24"/>
          <w:szCs w:val="24"/>
          <w:lang w:eastAsia="zh-Hans"/>
        </w:rPr>
        <w:object>
          <v:shape id="_x0000_i1037" o:spt="75" type="#_x0000_t75" style="height:19.9pt;width:119.25pt;" o:ole="t" filled="f" o:preferrelative="t" stroked="f" coordsize="21600,21600">
            <v:path/>
            <v:fill on="f" focussize="0,0"/>
            <v:stroke on="f" joinstyle="miter"/>
            <v:imagedata r:id="rId50" o:title=""/>
            <o:lock v:ext="edit" aspectratio="t"/>
            <w10:wrap type="none"/>
            <w10:anchorlock/>
          </v:shape>
          <o:OLEObject Type="Embed" ProgID="Equation.3" ShapeID="_x0000_i1037" DrawAspect="Content" ObjectID="_1468075737" r:id="rId49">
            <o:LockedField>false</o:LockedField>
          </o:OLEObject>
        </w:object>
      </w:r>
      <w:r>
        <w:rPr>
          <w:kern w:val="0"/>
          <w:sz w:val="24"/>
          <w:szCs w:val="24"/>
        </w:rPr>
        <w:t>。</w:t>
      </w:r>
    </w:p>
    <w:p w14:paraId="6280C48F">
      <w:pPr>
        <w:spacing w:line="360" w:lineRule="auto"/>
        <w:ind w:firstLine="480" w:firstLineChars="200"/>
        <w:rPr>
          <w:kern w:val="0"/>
          <w:sz w:val="24"/>
          <w:szCs w:val="24"/>
        </w:rPr>
      </w:pPr>
      <w:r>
        <w:rPr>
          <w:rFonts w:hint="eastAsia"/>
          <w:kern w:val="0"/>
          <w:sz w:val="24"/>
          <w:szCs w:val="24"/>
        </w:rPr>
        <w:t>（</w:t>
      </w:r>
      <w:r>
        <w:rPr>
          <w:kern w:val="0"/>
          <w:sz w:val="24"/>
          <w:szCs w:val="24"/>
        </w:rPr>
        <w:t>4</w:t>
      </w:r>
      <w:r>
        <w:rPr>
          <w:rFonts w:hint="eastAsia"/>
          <w:kern w:val="0"/>
          <w:sz w:val="24"/>
          <w:szCs w:val="24"/>
        </w:rPr>
        <w:t>）</w:t>
      </w:r>
      <w:r>
        <w:rPr>
          <w:kern w:val="0"/>
          <w:sz w:val="24"/>
          <w:szCs w:val="24"/>
        </w:rPr>
        <w:t>对</w:t>
      </w:r>
      <w:r>
        <w:rPr>
          <w:rFonts w:hint="eastAsia"/>
          <w:kern w:val="0"/>
          <w:sz w:val="24"/>
          <w:szCs w:val="24"/>
        </w:rPr>
        <w:t>三类</w:t>
      </w:r>
      <w:r>
        <w:rPr>
          <w:kern w:val="0"/>
          <w:sz w:val="24"/>
          <w:szCs w:val="24"/>
        </w:rPr>
        <w:t>特征子集分别采用ResNet、TextCNN和XGBoost分类器</w:t>
      </w:r>
      <w:r>
        <w:rPr>
          <w:rFonts w:hint="eastAsia"/>
          <w:kern w:val="0"/>
          <w:sz w:val="24"/>
          <w:szCs w:val="24"/>
        </w:rPr>
        <w:t>进行分类；</w:t>
      </w:r>
      <w:r>
        <w:rPr>
          <w:kern w:val="0"/>
          <w:sz w:val="24"/>
          <w:szCs w:val="24"/>
          <w:lang w:eastAsia="zh-Hans"/>
        </w:rPr>
        <w:t>对</w:t>
      </w:r>
      <w:r>
        <w:rPr>
          <w:kern w:val="0"/>
          <w:sz w:val="24"/>
          <w:szCs w:val="24"/>
        </w:rPr>
        <w:t>特征抽取</w:t>
      </w:r>
      <w:r>
        <w:rPr>
          <w:kern w:val="0"/>
          <w:sz w:val="24"/>
          <w:szCs w:val="24"/>
          <w:lang w:eastAsia="zh-Hans"/>
        </w:rPr>
        <w:t>完成的图像/图片、日志/文本、结构化向量数据</w:t>
      </w:r>
      <w:r>
        <w:rPr>
          <w:kern w:val="0"/>
          <w:sz w:val="24"/>
          <w:szCs w:val="24"/>
        </w:rPr>
        <w:t>的特征子集分别采用ResNet、TextCNN和XGBoost分类器</w:t>
      </w:r>
      <w:r>
        <w:rPr>
          <w:rFonts w:hint="eastAsia"/>
          <w:kern w:val="0"/>
          <w:sz w:val="24"/>
          <w:szCs w:val="24"/>
        </w:rPr>
        <w:t>；</w:t>
      </w:r>
    </w:p>
    <w:p w14:paraId="01017A98">
      <w:pPr>
        <w:pStyle w:val="4076"/>
        <w:spacing w:line="360" w:lineRule="auto"/>
        <w:ind w:firstLine="567" w:firstLineChars="0"/>
        <w:rPr>
          <w:rFonts w:cs="宋体"/>
          <w:sz w:val="24"/>
          <w:szCs w:val="24"/>
        </w:rPr>
      </w:pPr>
      <w:r>
        <w:rPr>
          <w:kern w:val="0"/>
          <w:sz w:val="24"/>
          <w:szCs w:val="24"/>
          <w:lang w:eastAsia="zh-Hans"/>
        </w:rPr>
        <w:t>图像</w:t>
      </w:r>
      <w:r>
        <w:rPr>
          <w:kern w:val="0"/>
          <w:sz w:val="24"/>
          <w:szCs w:val="24"/>
        </w:rPr>
        <w:t>/图片</w:t>
      </w:r>
      <w:r>
        <w:rPr>
          <w:kern w:val="0"/>
          <w:sz w:val="24"/>
          <w:szCs w:val="24"/>
          <w:lang w:eastAsia="zh-Hans"/>
        </w:rPr>
        <w:t>数据分类模块使用ResNet神经网络从2D图像数据中进行</w:t>
      </w:r>
      <w:r>
        <w:rPr>
          <w:kern w:val="0"/>
          <w:sz w:val="24"/>
          <w:szCs w:val="24"/>
        </w:rPr>
        <w:t>特征学习</w:t>
      </w:r>
      <w:r>
        <w:rPr>
          <w:kern w:val="0"/>
          <w:sz w:val="24"/>
          <w:szCs w:val="24"/>
          <w:lang w:eastAsia="zh-Hans"/>
        </w:rPr>
        <w:t>，</w:t>
      </w:r>
      <w:r>
        <w:rPr>
          <w:kern w:val="0"/>
          <w:sz w:val="24"/>
          <w:szCs w:val="24"/>
        </w:rPr>
        <w:t>再</w:t>
      </w:r>
      <w:r>
        <w:rPr>
          <w:kern w:val="0"/>
          <w:sz w:val="24"/>
          <w:szCs w:val="24"/>
          <w:lang w:eastAsia="zh-Hans"/>
        </w:rPr>
        <w:t>利用全连接神经网络、</w:t>
      </w:r>
      <w:r>
        <w:rPr>
          <w:kern w:val="0"/>
          <w:sz w:val="24"/>
          <w:szCs w:val="24"/>
        </w:rPr>
        <w:t>d</w:t>
      </w:r>
      <w:r>
        <w:rPr>
          <w:kern w:val="0"/>
          <w:sz w:val="24"/>
          <w:szCs w:val="24"/>
          <w:lang w:eastAsia="zh-Hans"/>
        </w:rPr>
        <w:t>ropout2d函数和</w:t>
      </w:r>
      <w:r>
        <w:rPr>
          <w:kern w:val="0"/>
          <w:sz w:val="24"/>
          <w:szCs w:val="24"/>
        </w:rPr>
        <w:t>softmax</w:t>
      </w:r>
      <w:r>
        <w:rPr>
          <w:kern w:val="0"/>
          <w:sz w:val="24"/>
          <w:szCs w:val="24"/>
          <w:lang w:eastAsia="zh-Hans"/>
        </w:rPr>
        <w:t>函数进行四种违规程度的</w:t>
      </w:r>
      <w:r>
        <w:rPr>
          <w:kern w:val="0"/>
          <w:sz w:val="24"/>
          <w:szCs w:val="24"/>
        </w:rPr>
        <w:t>分类，以此分别得到单个样本中四种违规程度的概率，选取概率最大的值作为该模态单样本的判定结果</w:t>
      </w:r>
      <w:r>
        <w:rPr>
          <w:rFonts w:hint="eastAsia"/>
          <w:kern w:val="0"/>
          <w:sz w:val="24"/>
          <w:szCs w:val="24"/>
          <w:lang w:eastAsia="zh-Hans"/>
        </w:rPr>
        <w:t>；</w:t>
      </w:r>
      <w:r>
        <w:rPr>
          <w:rFonts w:cs="宋体"/>
          <w:sz w:val="24"/>
          <w:szCs w:val="24"/>
        </w:rPr>
        <w:t>ResNet（残差网络）是一种深度卷积神经网络（CNN），主要用于图像识别和处理任务中。ResNet 的核心特点是引入了残差学习框架来解决深度神经网络训练中的退化问题。这样做可以允许网络层次变得更深，从而提高网络的性能和精确度。</w:t>
      </w:r>
    </w:p>
    <w:p w14:paraId="30C8C820">
      <w:pPr>
        <w:pStyle w:val="4076"/>
        <w:spacing w:line="360" w:lineRule="auto"/>
        <w:ind w:firstLine="567" w:firstLineChars="0"/>
        <w:rPr>
          <w:rFonts w:cs="宋体"/>
          <w:sz w:val="24"/>
          <w:szCs w:val="24"/>
        </w:rPr>
      </w:pPr>
      <w:r>
        <w:rPr>
          <w:kern w:val="0"/>
          <w:sz w:val="24"/>
          <w:szCs w:val="24"/>
          <w:lang w:eastAsia="zh-Hans"/>
        </w:rPr>
        <w:t>日志/文本</w:t>
      </w:r>
      <w:r>
        <w:rPr>
          <w:sz w:val="24"/>
          <w:szCs w:val="24"/>
        </w:rPr>
        <w:t>数据分类模块使用</w:t>
      </w:r>
      <w:r>
        <w:rPr>
          <w:sz w:val="24"/>
          <w:szCs w:val="24"/>
          <w:lang w:eastAsia="zh-Hans"/>
        </w:rPr>
        <w:t>TextCNN神经网络</w:t>
      </w:r>
      <w:r>
        <w:rPr>
          <w:sz w:val="24"/>
          <w:szCs w:val="24"/>
        </w:rPr>
        <w:t>，</w:t>
      </w:r>
      <w:r>
        <w:rPr>
          <w:sz w:val="24"/>
          <w:szCs w:val="24"/>
          <w:lang w:eastAsia="zh-Hans"/>
        </w:rPr>
        <w:t>将词向量经过卷积</w:t>
      </w:r>
      <w:r>
        <w:rPr>
          <w:sz w:val="24"/>
          <w:szCs w:val="24"/>
        </w:rPr>
        <w:t>、池化等操作，</w:t>
      </w:r>
      <w:r>
        <w:rPr>
          <w:sz w:val="24"/>
          <w:szCs w:val="24"/>
          <w:lang w:eastAsia="zh-Hans"/>
        </w:rPr>
        <w:t>最后将输出外接softmax来做四种违规程度的分类</w:t>
      </w:r>
      <w:r>
        <w:rPr>
          <w:sz w:val="24"/>
          <w:szCs w:val="24"/>
        </w:rPr>
        <w:t>，同样分别</w:t>
      </w:r>
      <w:r>
        <w:rPr>
          <w:kern w:val="0"/>
          <w:sz w:val="24"/>
          <w:szCs w:val="24"/>
        </w:rPr>
        <w:t>得到单个样本中四种违规程度的概率，选取概率最大的值作为该模态单样本的判定结果</w:t>
      </w:r>
      <w:r>
        <w:rPr>
          <w:rFonts w:hint="eastAsia"/>
          <w:kern w:val="0"/>
          <w:sz w:val="24"/>
          <w:szCs w:val="24"/>
          <w:lang w:eastAsia="zh-Hans"/>
        </w:rPr>
        <w:t>；</w:t>
      </w:r>
      <w:r>
        <w:rPr>
          <w:rFonts w:cs="宋体"/>
          <w:sz w:val="24"/>
          <w:szCs w:val="24"/>
        </w:rPr>
        <w:t>TextCNN是一种基于卷积神经网络 (CNN) 的文本分类模型。TextCNN通过使用不同大小的卷积核来捕捉文本中的局部特征，并将这些特征整合来进行文本分类。</w:t>
      </w:r>
    </w:p>
    <w:p w14:paraId="21B2423A">
      <w:pPr>
        <w:pStyle w:val="4076"/>
        <w:spacing w:line="360" w:lineRule="auto"/>
        <w:ind w:firstLine="567" w:firstLineChars="0"/>
        <w:rPr>
          <w:rFonts w:cs="宋体"/>
          <w:sz w:val="24"/>
          <w:szCs w:val="24"/>
        </w:rPr>
      </w:pPr>
      <w:r>
        <w:rPr>
          <w:rFonts w:hint="eastAsia" w:cs="宋体"/>
          <w:sz w:val="24"/>
          <w:szCs w:val="24"/>
        </w:rPr>
        <w:t>结构化数据分类模块使用</w:t>
      </w:r>
      <w:r>
        <w:rPr>
          <w:rFonts w:cs="宋体"/>
          <w:sz w:val="24"/>
          <w:szCs w:val="24"/>
        </w:rPr>
        <w:t>XGBoost</w:t>
      </w:r>
      <w:r>
        <w:rPr>
          <w:rFonts w:hint="eastAsia" w:cs="宋体"/>
          <w:sz w:val="24"/>
          <w:szCs w:val="24"/>
        </w:rPr>
        <w:t>机器学习算法，实现结构数据的分类。</w:t>
      </w:r>
      <w:r>
        <w:rPr>
          <w:rFonts w:cs="宋体"/>
          <w:sz w:val="24"/>
          <w:szCs w:val="24"/>
        </w:rPr>
        <w:t>XGBoost（Extreme Gradient Boosting）是一种梯度增强树（Gradient Boosting）框架，其</w:t>
      </w:r>
      <w:r>
        <w:rPr>
          <w:rFonts w:hint="eastAsia" w:cs="宋体"/>
          <w:sz w:val="24"/>
          <w:szCs w:val="24"/>
        </w:rPr>
        <w:t>性能</w:t>
      </w:r>
      <w:r>
        <w:rPr>
          <w:rFonts w:cs="宋体"/>
          <w:sz w:val="24"/>
          <w:szCs w:val="24"/>
        </w:rPr>
        <w:t>高效和灵活</w:t>
      </w:r>
      <w:r>
        <w:rPr>
          <w:rFonts w:hint="eastAsia" w:cs="宋体"/>
          <w:sz w:val="24"/>
          <w:szCs w:val="24"/>
        </w:rPr>
        <w:t>，</w:t>
      </w:r>
      <w:r>
        <w:rPr>
          <w:rFonts w:cs="宋体"/>
          <w:sz w:val="24"/>
          <w:szCs w:val="24"/>
        </w:rPr>
        <w:t>被广泛用于处理各种机器学习问题。</w:t>
      </w:r>
    </w:p>
    <w:p w14:paraId="4EA37ECD">
      <w:pPr>
        <w:spacing w:line="360" w:lineRule="auto"/>
        <w:ind w:firstLine="480" w:firstLineChars="200"/>
        <w:rPr>
          <w:kern w:val="0"/>
          <w:sz w:val="24"/>
          <w:szCs w:val="24"/>
        </w:rPr>
      </w:pPr>
      <w:r>
        <w:rPr>
          <w:rFonts w:hint="eastAsia"/>
          <w:kern w:val="0"/>
          <w:sz w:val="24"/>
          <w:szCs w:val="24"/>
        </w:rPr>
        <w:t>（</w:t>
      </w:r>
      <w:r>
        <w:rPr>
          <w:kern w:val="0"/>
          <w:sz w:val="24"/>
          <w:szCs w:val="24"/>
        </w:rPr>
        <w:t>5</w:t>
      </w:r>
      <w:r>
        <w:rPr>
          <w:rFonts w:hint="eastAsia"/>
          <w:kern w:val="0"/>
          <w:sz w:val="24"/>
          <w:szCs w:val="24"/>
        </w:rPr>
        <w:t>）</w:t>
      </w:r>
      <w:r>
        <w:rPr>
          <w:kern w:val="0"/>
          <w:sz w:val="24"/>
          <w:szCs w:val="24"/>
        </w:rPr>
        <w:t>对三个分类器结果通过多源异构融合统一识别与分类模块输出最终分类结果。</w:t>
      </w:r>
      <w:r>
        <w:rPr>
          <w:rFonts w:hint="eastAsia"/>
          <w:kern w:val="0"/>
          <w:sz w:val="24"/>
          <w:szCs w:val="24"/>
        </w:rPr>
        <w:t>分别得到单个样本中四种违规程度的概率，选取概率最大的值作为该模态单样本的判定结果。</w:t>
      </w:r>
    </w:p>
    <w:p w14:paraId="71446ADB">
      <w:pPr>
        <w:pStyle w:val="81"/>
        <w:spacing w:before="0" w:beforeAutospacing="0" w:after="0" w:afterAutospacing="0" w:line="360" w:lineRule="auto"/>
        <w:ind w:firstLine="480" w:firstLineChars="200"/>
        <w:rPr>
          <w:rFonts w:ascii="Times New Roman" w:hAnsi="Times New Roman" w:cs="Times New Roman"/>
        </w:rPr>
      </w:pPr>
      <w:r>
        <w:rPr>
          <w:rFonts w:hint="eastAsia" w:ascii="Times New Roman" w:hAnsi="Times New Roman" w:cs="Times New Roman"/>
        </w:rPr>
        <w:t>对于训练的图像/图片、日志/文本、结构化向量数据分类模块，采用多源异构融合统一识别与分类模块输出最终分类结果，每种模态按照严重违规、一般违规、疑似违规、正常的顺序给出预测概率。若某一个模块出现严重违规概率最大时，则该样本数据最终直接判定为严重违规；若三个模块中都出现正常的概率最大时，则该样本数据直接判定为正常；当三个模块中分别出现一般违规、疑似违规或者正常的概率最大时，则通过基于准确率的加权方法输出三种违规程度(一般违规、疑似违规、正常)的最终分类概率，再选取最大的概率值作为判定结果。</w:t>
      </w:r>
    </w:p>
    <w:p w14:paraId="68C436C3">
      <w:pPr>
        <w:pStyle w:val="81"/>
        <w:spacing w:before="0" w:beforeAutospacing="0" w:after="0" w:afterAutospacing="0" w:line="360" w:lineRule="auto"/>
        <w:ind w:firstLine="480" w:firstLineChars="200"/>
        <w:rPr>
          <w:rFonts w:ascii="Times New Roman" w:hAnsi="Times New Roman"/>
          <w:lang w:bidi="ar"/>
        </w:rPr>
      </w:pPr>
      <w:r>
        <w:rPr>
          <w:rFonts w:hint="eastAsia" w:ascii="Times New Roman" w:hAnsi="Times New Roman" w:cs="Times New Roman"/>
        </w:rPr>
        <w:t>本技术方案能够综合处理图像、文字、结构化数据信息，可对企业在使用数据过程中涉及的多源异构数据进行判断、特征抽取和分类，支持大规模、多场景（手机、视频网站、生物识别）的隐私监管需求，在企业多源异构数据敏感信息检测方面具有强大前景。</w:t>
      </w:r>
    </w:p>
    <w:p w14:paraId="4A75C38F">
      <w:pPr>
        <w:widowControl/>
        <w:spacing w:line="360" w:lineRule="auto"/>
        <w:ind w:firstLine="482" w:firstLineChars="200"/>
        <w:jc w:val="left"/>
        <w:rPr>
          <w:rFonts w:cs="宋体"/>
          <w:b/>
          <w:bCs/>
          <w:color w:val="000000"/>
          <w:kern w:val="0"/>
          <w:sz w:val="24"/>
          <w:szCs w:val="24"/>
          <w:lang w:bidi="ar"/>
        </w:rPr>
      </w:pPr>
      <w:r>
        <w:rPr>
          <w:rFonts w:cs="宋体"/>
          <w:b/>
          <w:bCs/>
          <w:color w:val="000000"/>
          <w:kern w:val="0"/>
          <w:sz w:val="24"/>
          <w:szCs w:val="24"/>
          <w:lang w:bidi="ar"/>
        </w:rPr>
        <w:t>2</w:t>
      </w:r>
      <w:r>
        <w:rPr>
          <w:rFonts w:hint="eastAsia" w:cs="宋体"/>
          <w:b/>
          <w:bCs/>
          <w:color w:val="000000"/>
          <w:kern w:val="0"/>
          <w:sz w:val="24"/>
          <w:szCs w:val="24"/>
          <w:lang w:bidi="ar"/>
        </w:rPr>
        <w:t>）隐私操作行为特征分群</w:t>
      </w:r>
    </w:p>
    <w:p w14:paraId="22DC344B">
      <w:pPr>
        <w:widowControl/>
        <w:spacing w:line="360" w:lineRule="auto"/>
        <w:ind w:firstLine="480" w:firstLineChars="200"/>
        <w:jc w:val="left"/>
        <w:rPr>
          <w:rFonts w:cs="宋体"/>
          <w:color w:val="000000"/>
          <w:kern w:val="0"/>
          <w:sz w:val="24"/>
          <w:szCs w:val="24"/>
          <w:lang w:bidi="ar"/>
        </w:rPr>
      </w:pPr>
      <w:r>
        <w:rPr>
          <w:rFonts w:hint="eastAsia" w:cs="宋体"/>
          <w:color w:val="000000"/>
          <w:kern w:val="0"/>
          <w:sz w:val="24"/>
          <w:szCs w:val="24"/>
          <w:lang w:bidi="ar"/>
        </w:rPr>
        <w:t>从监管存证数据中采集每次操作隐私数据的行为信息，包括隐私内容、操作人角色、使用场景编码、操作行为编码、算法编码、设备</w:t>
      </w:r>
      <w:r>
        <w:rPr>
          <w:rFonts w:cs="宋体"/>
          <w:color w:val="000000"/>
          <w:kern w:val="0"/>
          <w:sz w:val="24"/>
          <w:szCs w:val="24"/>
          <w:lang w:bidi="ar"/>
        </w:rPr>
        <w:t>/IP/</w:t>
      </w:r>
      <w:r>
        <w:rPr>
          <w:rFonts w:hint="eastAsia" w:cs="宋体"/>
          <w:color w:val="000000"/>
          <w:kern w:val="0"/>
          <w:sz w:val="24"/>
          <w:szCs w:val="24"/>
          <w:lang w:bidi="ar"/>
        </w:rPr>
        <w:t>系统编码、操作频次、操作状态等，进行数字化和向量化后进行</w:t>
      </w:r>
      <w:r>
        <w:rPr>
          <w:rFonts w:cs="宋体"/>
          <w:color w:val="000000"/>
          <w:kern w:val="0"/>
          <w:sz w:val="24"/>
          <w:szCs w:val="24"/>
          <w:lang w:bidi="ar"/>
        </w:rPr>
        <w:t>KMeans</w:t>
      </w:r>
      <w:r>
        <w:rPr>
          <w:rFonts w:hint="eastAsia" w:cs="宋体"/>
          <w:color w:val="000000"/>
          <w:kern w:val="0"/>
          <w:sz w:val="24"/>
          <w:szCs w:val="24"/>
          <w:lang w:bidi="ar"/>
        </w:rPr>
        <w:t>聚类，用于表征隐私数据操作行为的特征分群。其中操作行为包括但不限于复制、粘贴、转发、剪切、修改、脱敏、分类分级、删除等；算法包括模加、模乘、模幂等计算，泛化、置换、抑制、解耦、加扰、插入、删除等运算的一个或多个元素的集合。对每条隐私数据的正常操作按先后排序组成一个操作行为序列，其中每个操作行为用其特征分群的聚类号作为符号表征。</w:t>
      </w:r>
    </w:p>
    <w:p w14:paraId="74CEF7EF">
      <w:pPr>
        <w:widowControl/>
        <w:spacing w:line="360" w:lineRule="auto"/>
        <w:ind w:firstLine="480" w:firstLineChars="200"/>
        <w:jc w:val="left"/>
        <w:rPr>
          <w:rFonts w:cs="宋体"/>
          <w:color w:val="000000"/>
          <w:kern w:val="0"/>
          <w:sz w:val="24"/>
          <w:szCs w:val="24"/>
          <w:lang w:bidi="ar"/>
        </w:rPr>
      </w:pPr>
      <w:r>
        <w:rPr>
          <w:rFonts w:hint="eastAsia" w:cs="宋体"/>
          <w:color w:val="000000"/>
          <w:kern w:val="0"/>
          <w:sz w:val="24"/>
          <w:szCs w:val="24"/>
          <w:lang w:bidi="ar"/>
        </w:rPr>
        <w:t>操作行为包括但不限于复制、粘贴、转发、剪切、修改、脱敏、分类分级、删除等；算法包括模加、模乘、模幂、泛化、置换、抑制、解耦、加扰、插入、删除等一个或多个运算的集合。</w:t>
      </w:r>
    </w:p>
    <w:p w14:paraId="430A9219">
      <w:pPr>
        <w:widowControl/>
        <w:spacing w:line="360" w:lineRule="auto"/>
        <w:ind w:firstLine="480" w:firstLineChars="200"/>
        <w:jc w:val="left"/>
        <w:rPr>
          <w:rFonts w:cs="宋体"/>
          <w:sz w:val="24"/>
          <w:szCs w:val="24"/>
        </w:rPr>
      </w:pPr>
      <w:r>
        <w:rPr>
          <w:rFonts w:hint="eastAsia" w:cs="宋体"/>
          <w:color w:val="000000"/>
          <w:kern w:val="0"/>
          <w:sz w:val="24"/>
          <w:szCs w:val="24"/>
          <w:lang w:bidi="ar"/>
        </w:rPr>
        <w:t>具体实施时，操作行为的行为信息包括操作行为对应的指定类型数据的内容、操作用户的角色编码、使用场景编码、控制操作行为的编码、传播操作行为的编码、算法编码、设备</w:t>
      </w:r>
      <w:r>
        <w:rPr>
          <w:rFonts w:cs="宋体"/>
          <w:color w:val="000000"/>
          <w:kern w:val="0"/>
          <w:sz w:val="24"/>
          <w:szCs w:val="24"/>
          <w:lang w:bidi="ar"/>
        </w:rPr>
        <w:t>/IP/</w:t>
      </w:r>
      <w:r>
        <w:rPr>
          <w:rFonts w:hint="eastAsia" w:cs="宋体"/>
          <w:color w:val="000000"/>
          <w:kern w:val="0"/>
          <w:sz w:val="24"/>
          <w:szCs w:val="24"/>
          <w:lang w:bidi="ar"/>
        </w:rPr>
        <w:t>系统编码、操作频次、操作结果状态编码等多种信息，因此可以将各个信息根据预设的信息和向量的对应关系，将各个信息进行数字化和向量化表征，从而，得到各操作行为对应的特征向量。如下图6-12所示。</w:t>
      </w:r>
    </w:p>
    <w:p w14:paraId="0486500D">
      <w:pPr>
        <w:widowControl/>
        <w:spacing w:line="360" w:lineRule="auto"/>
        <w:ind w:firstLine="480" w:firstLineChars="200"/>
        <w:jc w:val="left"/>
        <w:rPr>
          <w:rFonts w:cs="宋体"/>
          <w:color w:val="000000"/>
          <w:kern w:val="0"/>
          <w:sz w:val="24"/>
          <w:szCs w:val="24"/>
          <w:lang w:bidi="ar"/>
        </w:rPr>
      </w:pPr>
      <w:r>
        <w:rPr>
          <w:rFonts w:cs="宋体"/>
          <w:color w:val="000000"/>
          <w:kern w:val="0"/>
          <w:sz w:val="24"/>
          <w:szCs w:val="24"/>
          <w:lang w:bidi="ar"/>
        </w:rPr>
        <w:drawing>
          <wp:inline distT="0" distB="0" distL="114300" distR="114300">
            <wp:extent cx="4068445" cy="2642235"/>
            <wp:effectExtent l="0" t="0" r="8255" b="12065"/>
            <wp:docPr id="8296661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66159" name="图片 3"/>
                    <pic:cNvPicPr>
                      <a:picLocks noChangeAspect="1"/>
                    </pic:cNvPicPr>
                  </pic:nvPicPr>
                  <pic:blipFill>
                    <a:blip r:embed="rId51"/>
                    <a:stretch>
                      <a:fillRect/>
                    </a:stretch>
                  </pic:blipFill>
                  <pic:spPr>
                    <a:xfrm>
                      <a:off x="0" y="0"/>
                      <a:ext cx="4068445" cy="2642235"/>
                    </a:xfrm>
                    <a:prstGeom prst="rect">
                      <a:avLst/>
                    </a:prstGeom>
                    <a:noFill/>
                    <a:ln>
                      <a:noFill/>
                    </a:ln>
                  </pic:spPr>
                </pic:pic>
              </a:graphicData>
            </a:graphic>
          </wp:inline>
        </w:drawing>
      </w:r>
    </w:p>
    <w:p w14:paraId="42FE2A84">
      <w:pPr>
        <w:widowControl/>
        <w:spacing w:line="360" w:lineRule="auto"/>
        <w:ind w:firstLine="420" w:firstLineChars="200"/>
        <w:jc w:val="center"/>
        <w:rPr>
          <w:rFonts w:cs="宋体"/>
          <w:color w:val="000000"/>
          <w:kern w:val="0"/>
          <w:szCs w:val="21"/>
          <w:lang w:bidi="ar"/>
        </w:rPr>
      </w:pPr>
      <w:r>
        <w:rPr>
          <w:rFonts w:cs="宋体"/>
          <w:color w:val="000000"/>
          <w:kern w:val="0"/>
          <w:szCs w:val="21"/>
          <w:lang w:bidi="ar"/>
        </w:rPr>
        <w:t>6-</w:t>
      </w:r>
      <w:r>
        <w:rPr>
          <w:rFonts w:cs="宋体"/>
          <w:color w:val="000000"/>
          <w:kern w:val="0"/>
          <w:szCs w:val="21"/>
          <w:lang w:bidi="ar"/>
        </w:rPr>
        <w:fldChar w:fldCharType="begin"/>
      </w:r>
      <w:r>
        <w:rPr>
          <w:rFonts w:cs="宋体"/>
          <w:color w:val="000000"/>
          <w:kern w:val="0"/>
          <w:szCs w:val="21"/>
          <w:lang w:bidi="ar"/>
        </w:rPr>
        <w:instrText xml:space="preserve"> SEQ 6- \* ARABIC </w:instrText>
      </w:r>
      <w:r>
        <w:rPr>
          <w:rFonts w:cs="宋体"/>
          <w:color w:val="000000"/>
          <w:kern w:val="0"/>
          <w:szCs w:val="21"/>
          <w:lang w:bidi="ar"/>
        </w:rPr>
        <w:fldChar w:fldCharType="separate"/>
      </w:r>
      <w:r>
        <w:rPr>
          <w:rFonts w:cs="宋体"/>
          <w:color w:val="000000"/>
          <w:kern w:val="0"/>
          <w:szCs w:val="21"/>
          <w:lang w:bidi="ar"/>
        </w:rPr>
        <w:t>12</w:t>
      </w:r>
      <w:r>
        <w:rPr>
          <w:rFonts w:cs="宋体"/>
          <w:color w:val="000000"/>
          <w:kern w:val="0"/>
          <w:szCs w:val="21"/>
          <w:lang w:bidi="ar"/>
        </w:rPr>
        <w:fldChar w:fldCharType="end"/>
      </w:r>
      <w:r>
        <w:rPr>
          <w:rFonts w:cs="宋体"/>
          <w:color w:val="000000"/>
          <w:kern w:val="0"/>
          <w:szCs w:val="21"/>
          <w:lang w:bidi="ar"/>
        </w:rPr>
        <w:t>操作行为序列示意图</w:t>
      </w:r>
    </w:p>
    <w:p w14:paraId="2BB1D02A">
      <w:pPr>
        <w:widowControl/>
        <w:spacing w:line="360" w:lineRule="auto"/>
        <w:ind w:firstLine="480" w:firstLineChars="200"/>
        <w:jc w:val="left"/>
        <w:rPr>
          <w:rFonts w:cs="宋体"/>
          <w:color w:val="000000"/>
          <w:kern w:val="0"/>
          <w:sz w:val="24"/>
          <w:szCs w:val="24"/>
          <w:lang w:bidi="ar"/>
        </w:rPr>
      </w:pPr>
      <w:r>
        <w:rPr>
          <w:rFonts w:hint="eastAsia" w:cs="宋体"/>
          <w:color w:val="000000"/>
          <w:kern w:val="0"/>
          <w:sz w:val="24"/>
          <w:szCs w:val="24"/>
          <w:lang w:bidi="ar"/>
        </w:rPr>
        <w:t>假设指定类型数据为身份证信息，则指定类型数据的多个操作行为可以包括脱敏、复制、转发等，脱敏操作的行为信息包括置换算法、管理员角色等，复制操作的行为信息包括营业员角色等，转发操作的行为信息包括非注册用户角色等。</w:t>
      </w:r>
    </w:p>
    <w:p w14:paraId="5F8B964D">
      <w:pPr>
        <w:widowControl/>
        <w:spacing w:line="360" w:lineRule="auto"/>
        <w:ind w:firstLine="480" w:firstLineChars="200"/>
        <w:jc w:val="left"/>
        <w:rPr>
          <w:rFonts w:cs="宋体"/>
          <w:color w:val="000000"/>
          <w:kern w:val="0"/>
          <w:sz w:val="24"/>
          <w:szCs w:val="24"/>
          <w:lang w:bidi="ar"/>
        </w:rPr>
      </w:pPr>
      <w:r>
        <w:rPr>
          <w:rFonts w:hint="eastAsia" w:cs="宋体"/>
          <w:color w:val="000000"/>
          <w:kern w:val="0"/>
          <w:sz w:val="24"/>
          <w:szCs w:val="24"/>
          <w:lang w:bidi="ar"/>
        </w:rPr>
        <w:t>例如，以指定数据类型为身份证类型为例，利用预训练的多模态分类模型将身份证类型的数据信息编码成特征向量表示，如</w:t>
      </w:r>
      <w:r>
        <w:rPr>
          <w:rFonts w:cs="宋体"/>
          <w:color w:val="000000"/>
          <w:kern w:val="0"/>
          <w:sz w:val="24"/>
          <w:szCs w:val="24"/>
          <w:lang w:bidi="ar"/>
        </w:rPr>
        <w:t xml:space="preserve"> 100101</w:t>
      </w:r>
      <w:r>
        <w:rPr>
          <w:rFonts w:hint="eastAsia" w:cs="宋体"/>
          <w:color w:val="000000"/>
          <w:kern w:val="0"/>
          <w:sz w:val="24"/>
          <w:szCs w:val="24"/>
          <w:lang w:bidi="ar"/>
        </w:rPr>
        <w:t>。然后将多个操作行为的行为信息数字化和向量化编码成多维向量，如（</w:t>
      </w:r>
      <w:r>
        <w:rPr>
          <w:rFonts w:cs="宋体"/>
          <w:color w:val="000000"/>
          <w:kern w:val="0"/>
          <w:sz w:val="24"/>
          <w:szCs w:val="24"/>
          <w:lang w:bidi="ar"/>
        </w:rPr>
        <w:t>100101</w:t>
      </w:r>
      <w:r>
        <w:rPr>
          <w:rFonts w:hint="eastAsia" w:cs="宋体"/>
          <w:color w:val="000000"/>
          <w:kern w:val="0"/>
          <w:sz w:val="24"/>
          <w:szCs w:val="24"/>
          <w:lang w:bidi="ar"/>
        </w:rPr>
        <w:t>，</w:t>
      </w:r>
      <w:r>
        <w:rPr>
          <w:rFonts w:cs="宋体"/>
          <w:color w:val="000000"/>
          <w:kern w:val="0"/>
          <w:sz w:val="24"/>
          <w:szCs w:val="24"/>
          <w:lang w:bidi="ar"/>
        </w:rPr>
        <w:t>1</w:t>
      </w:r>
      <w:r>
        <w:rPr>
          <w:rFonts w:hint="eastAsia" w:cs="宋体"/>
          <w:color w:val="000000"/>
          <w:kern w:val="0"/>
          <w:sz w:val="24"/>
          <w:szCs w:val="24"/>
          <w:lang w:bidi="ar"/>
        </w:rPr>
        <w:t>，</w:t>
      </w:r>
      <w:r>
        <w:rPr>
          <w:rFonts w:cs="宋体"/>
          <w:color w:val="000000"/>
          <w:kern w:val="0"/>
          <w:sz w:val="24"/>
          <w:szCs w:val="24"/>
          <w:lang w:bidi="ar"/>
        </w:rPr>
        <w:t>2</w:t>
      </w:r>
      <w:r>
        <w:rPr>
          <w:rFonts w:hint="eastAsia" w:cs="宋体"/>
          <w:color w:val="000000"/>
          <w:kern w:val="0"/>
          <w:sz w:val="24"/>
          <w:szCs w:val="24"/>
          <w:lang w:bidi="ar"/>
        </w:rPr>
        <w:t>，</w:t>
      </w:r>
      <w:r>
        <w:rPr>
          <w:rFonts w:cs="宋体"/>
          <w:color w:val="000000"/>
          <w:kern w:val="0"/>
          <w:sz w:val="24"/>
          <w:szCs w:val="24"/>
          <w:lang w:bidi="ar"/>
        </w:rPr>
        <w:t>0</w:t>
      </w:r>
      <w:r>
        <w:rPr>
          <w:rFonts w:hint="eastAsia" w:cs="宋体"/>
          <w:color w:val="000000"/>
          <w:kern w:val="0"/>
          <w:sz w:val="24"/>
          <w:szCs w:val="24"/>
          <w:lang w:bidi="ar"/>
        </w:rPr>
        <w:t>，…</w:t>
      </w:r>
      <w:r>
        <w:rPr>
          <w:rFonts w:cs="宋体"/>
          <w:color w:val="000000"/>
          <w:kern w:val="0"/>
          <w:sz w:val="24"/>
          <w:szCs w:val="24"/>
          <w:lang w:bidi="ar"/>
        </w:rPr>
        <w:t>)</w:t>
      </w:r>
      <w:r>
        <w:rPr>
          <w:rFonts w:hint="eastAsia" w:cs="宋体"/>
          <w:color w:val="000000"/>
          <w:kern w:val="0"/>
          <w:sz w:val="24"/>
          <w:szCs w:val="24"/>
          <w:lang w:bidi="ar"/>
        </w:rPr>
        <w:t>，其中</w:t>
      </w:r>
      <w:r>
        <w:rPr>
          <w:rFonts w:cs="宋体"/>
          <w:color w:val="000000"/>
          <w:kern w:val="0"/>
          <w:sz w:val="24"/>
          <w:szCs w:val="24"/>
          <w:lang w:bidi="ar"/>
        </w:rPr>
        <w:t xml:space="preserve"> 1 </w:t>
      </w:r>
      <w:r>
        <w:rPr>
          <w:rFonts w:hint="eastAsia" w:cs="宋体"/>
          <w:color w:val="000000"/>
          <w:kern w:val="0"/>
          <w:sz w:val="24"/>
          <w:szCs w:val="24"/>
          <w:lang w:bidi="ar"/>
        </w:rPr>
        <w:t>为脱敏操作编码，</w:t>
      </w:r>
      <w:r>
        <w:rPr>
          <w:rFonts w:cs="宋体"/>
          <w:color w:val="000000"/>
          <w:kern w:val="0"/>
          <w:sz w:val="24"/>
          <w:szCs w:val="24"/>
          <w:lang w:bidi="ar"/>
        </w:rPr>
        <w:t xml:space="preserve">2 </w:t>
      </w:r>
      <w:r>
        <w:rPr>
          <w:rFonts w:hint="eastAsia" w:cs="宋体"/>
          <w:color w:val="000000"/>
          <w:kern w:val="0"/>
          <w:sz w:val="24"/>
          <w:szCs w:val="24"/>
          <w:lang w:bidi="ar"/>
        </w:rPr>
        <w:t>为置换算法编码，</w:t>
      </w:r>
      <w:r>
        <w:rPr>
          <w:rFonts w:cs="宋体"/>
          <w:color w:val="000000"/>
          <w:kern w:val="0"/>
          <w:sz w:val="24"/>
          <w:szCs w:val="24"/>
          <w:lang w:bidi="ar"/>
        </w:rPr>
        <w:t xml:space="preserve">0 </w:t>
      </w:r>
      <w:r>
        <w:rPr>
          <w:rFonts w:hint="eastAsia" w:cs="宋体"/>
          <w:color w:val="000000"/>
          <w:kern w:val="0"/>
          <w:sz w:val="24"/>
          <w:szCs w:val="24"/>
          <w:lang w:bidi="ar"/>
        </w:rPr>
        <w:t>为管理员角色编码等。</w:t>
      </w:r>
    </w:p>
    <w:p w14:paraId="0911E6E9">
      <w:pPr>
        <w:widowControl/>
        <w:spacing w:line="360" w:lineRule="auto"/>
        <w:ind w:firstLine="480" w:firstLineChars="200"/>
        <w:jc w:val="left"/>
        <w:rPr>
          <w:rFonts w:cs="宋体"/>
          <w:color w:val="000000"/>
          <w:kern w:val="0"/>
          <w:sz w:val="24"/>
          <w:szCs w:val="24"/>
          <w:lang w:bidi="ar"/>
        </w:rPr>
      </w:pPr>
      <w:r>
        <w:rPr>
          <w:rFonts w:hint="eastAsia" w:cs="宋体"/>
          <w:color w:val="000000"/>
          <w:kern w:val="0"/>
          <w:sz w:val="24"/>
          <w:szCs w:val="24"/>
          <w:lang w:bidi="ar"/>
        </w:rPr>
        <w:t>基于特征向量，将隐私数据进行向量表征，其它属性数据数字化，训练一个</w:t>
      </w:r>
      <w:r>
        <w:rPr>
          <w:rFonts w:cs="宋体"/>
          <w:color w:val="000000"/>
          <w:kern w:val="0"/>
          <w:sz w:val="24"/>
          <w:szCs w:val="24"/>
          <w:lang w:bidi="ar"/>
        </w:rPr>
        <w:t>Kmeans</w:t>
      </w:r>
      <w:r>
        <w:rPr>
          <w:rFonts w:hint="eastAsia" w:cs="宋体"/>
          <w:color w:val="000000"/>
          <w:kern w:val="0"/>
          <w:sz w:val="24"/>
          <w:szCs w:val="24"/>
          <w:lang w:bidi="ar"/>
        </w:rPr>
        <w:t>聚类模型，将隐私操作行为分群，以表征其特征，得到多个操作行为各自对应的聚类类别。具体实施时，可从监管信息存证数据中指定类型数据的数据信息和多个操作行为的行为信息，将指定类型数据的数据信息和多个操作行为的行为信息输入</w:t>
      </w:r>
      <w:r>
        <w:rPr>
          <w:rFonts w:cs="宋体"/>
          <w:color w:val="000000"/>
          <w:kern w:val="0"/>
          <w:sz w:val="24"/>
          <w:szCs w:val="24"/>
          <w:lang w:bidi="ar"/>
        </w:rPr>
        <w:t xml:space="preserve">Kmeans </w:t>
      </w:r>
      <w:r>
        <w:rPr>
          <w:rFonts w:hint="eastAsia" w:cs="宋体"/>
          <w:color w:val="000000"/>
          <w:kern w:val="0"/>
          <w:sz w:val="24"/>
          <w:szCs w:val="24"/>
          <w:lang w:bidi="ar"/>
        </w:rPr>
        <w:t>聚类模型，得到多个操作行为各自对应的聚类类别，从而获得类别对应的聚类编号。</w:t>
      </w:r>
    </w:p>
    <w:p w14:paraId="0ED43172">
      <w:pPr>
        <w:widowControl/>
        <w:spacing w:line="360" w:lineRule="auto"/>
        <w:ind w:firstLine="480" w:firstLineChars="200"/>
        <w:jc w:val="left"/>
        <w:rPr>
          <w:rFonts w:cs="宋体"/>
          <w:color w:val="000000"/>
          <w:kern w:val="0"/>
          <w:sz w:val="24"/>
          <w:szCs w:val="24"/>
          <w:lang w:bidi="ar"/>
        </w:rPr>
      </w:pPr>
      <w:r>
        <w:rPr>
          <w:rFonts w:hint="eastAsia" w:cs="宋体"/>
          <w:color w:val="000000"/>
          <w:kern w:val="0"/>
          <w:sz w:val="24"/>
          <w:szCs w:val="24"/>
          <w:lang w:bidi="ar"/>
        </w:rPr>
        <w:t>例如，对多个指定类型数据身份证类隐私数据的特征向量和多个操作行为的特征向量，进行</w:t>
      </w:r>
      <w:r>
        <w:rPr>
          <w:rFonts w:cs="宋体"/>
          <w:color w:val="000000"/>
          <w:kern w:val="0"/>
          <w:sz w:val="24"/>
          <w:szCs w:val="24"/>
          <w:lang w:bidi="ar"/>
        </w:rPr>
        <w:t xml:space="preserve"> Kmeans</w:t>
      </w:r>
      <w:r>
        <w:rPr>
          <w:rFonts w:hint="eastAsia" w:cs="宋体"/>
          <w:color w:val="000000"/>
          <w:kern w:val="0"/>
          <w:sz w:val="24"/>
          <w:szCs w:val="24"/>
          <w:lang w:bidi="ar"/>
        </w:rPr>
        <w:t>聚类，如聚类成</w:t>
      </w:r>
      <w:r>
        <w:rPr>
          <w:rFonts w:cs="宋体"/>
          <w:color w:val="000000"/>
          <w:kern w:val="0"/>
          <w:sz w:val="24"/>
          <w:szCs w:val="24"/>
          <w:lang w:bidi="ar"/>
        </w:rPr>
        <w:t xml:space="preserve"> 100 </w:t>
      </w:r>
      <w:r>
        <w:rPr>
          <w:rFonts w:hint="eastAsia" w:cs="宋体"/>
          <w:color w:val="000000"/>
          <w:kern w:val="0"/>
          <w:sz w:val="24"/>
          <w:szCs w:val="24"/>
          <w:lang w:bidi="ar"/>
        </w:rPr>
        <w:t>个类，并给每个类从</w:t>
      </w:r>
      <w:r>
        <w:rPr>
          <w:rFonts w:cs="宋体"/>
          <w:color w:val="000000"/>
          <w:kern w:val="0"/>
          <w:sz w:val="24"/>
          <w:szCs w:val="24"/>
          <w:lang w:bidi="ar"/>
        </w:rPr>
        <w:t xml:space="preserve"> M001 </w:t>
      </w:r>
      <w:r>
        <w:rPr>
          <w:rFonts w:hint="eastAsia" w:cs="宋体"/>
          <w:color w:val="000000"/>
          <w:kern w:val="0"/>
          <w:sz w:val="24"/>
          <w:szCs w:val="24"/>
          <w:lang w:bidi="ar"/>
        </w:rPr>
        <w:t>到</w:t>
      </w:r>
      <w:r>
        <w:rPr>
          <w:rFonts w:cs="宋体"/>
          <w:color w:val="000000"/>
          <w:kern w:val="0"/>
          <w:sz w:val="24"/>
          <w:szCs w:val="24"/>
          <w:lang w:bidi="ar"/>
        </w:rPr>
        <w:t xml:space="preserve"> M100 </w:t>
      </w:r>
      <w:r>
        <w:rPr>
          <w:rFonts w:hint="eastAsia" w:cs="宋体"/>
          <w:color w:val="000000"/>
          <w:kern w:val="0"/>
          <w:sz w:val="24"/>
          <w:szCs w:val="24"/>
          <w:lang w:bidi="ar"/>
        </w:rPr>
        <w:t>进行编码。</w:t>
      </w:r>
    </w:p>
    <w:p w14:paraId="7D7989BF">
      <w:pPr>
        <w:widowControl/>
        <w:spacing w:line="360" w:lineRule="auto"/>
        <w:ind w:firstLine="482" w:firstLineChars="200"/>
        <w:jc w:val="left"/>
        <w:rPr>
          <w:rFonts w:cs="宋体"/>
          <w:b/>
          <w:bCs/>
          <w:color w:val="000000"/>
          <w:kern w:val="0"/>
          <w:sz w:val="24"/>
          <w:szCs w:val="24"/>
          <w:lang w:bidi="ar"/>
        </w:rPr>
      </w:pPr>
      <w:r>
        <w:rPr>
          <w:rFonts w:cs="宋体"/>
          <w:b/>
          <w:bCs/>
          <w:color w:val="000000"/>
          <w:kern w:val="0"/>
          <w:sz w:val="24"/>
          <w:szCs w:val="24"/>
          <w:lang w:bidi="ar"/>
        </w:rPr>
        <w:t>3</w:t>
      </w:r>
      <w:r>
        <w:rPr>
          <w:rFonts w:hint="eastAsia" w:cs="宋体"/>
          <w:b/>
          <w:bCs/>
          <w:color w:val="000000"/>
          <w:kern w:val="0"/>
          <w:sz w:val="24"/>
          <w:szCs w:val="24"/>
          <w:lang w:bidi="ar"/>
        </w:rPr>
        <w:t>）异常检测</w:t>
      </w:r>
    </w:p>
    <w:p w14:paraId="3AA67274">
      <w:pPr>
        <w:widowControl/>
        <w:spacing w:line="360" w:lineRule="auto"/>
        <w:ind w:firstLine="480" w:firstLineChars="200"/>
        <w:jc w:val="left"/>
        <w:rPr>
          <w:rFonts w:cs="宋体"/>
          <w:b/>
          <w:bCs/>
          <w:color w:val="000000"/>
          <w:kern w:val="0"/>
          <w:sz w:val="24"/>
          <w:szCs w:val="24"/>
          <w:lang w:bidi="ar"/>
        </w:rPr>
      </w:pPr>
      <w:r>
        <w:rPr>
          <w:rFonts w:hint="eastAsia" w:cs="宋体"/>
          <w:color w:val="000000"/>
          <w:kern w:val="0"/>
          <w:sz w:val="24"/>
          <w:szCs w:val="24"/>
          <w:lang w:bidi="ar"/>
        </w:rPr>
        <w:t>采集多个操作行为序列组成训练集，训练检测模型，根据已有操作行为，利用检测模型预测下一个操作行为的分群概率，如果实际发生的操作行为分群预测概率值低于阈值，将该操作行为标记为异常。</w:t>
      </w:r>
    </w:p>
    <w:p w14:paraId="1E818E9B">
      <w:pPr>
        <w:widowControl/>
        <w:spacing w:line="360" w:lineRule="auto"/>
        <w:ind w:firstLine="480" w:firstLineChars="200"/>
        <w:jc w:val="left"/>
        <w:rPr>
          <w:rFonts w:cs="宋体"/>
          <w:color w:val="000000"/>
          <w:kern w:val="0"/>
          <w:sz w:val="24"/>
          <w:szCs w:val="24"/>
          <w:lang w:bidi="ar"/>
        </w:rPr>
      </w:pPr>
      <w:r>
        <w:rPr>
          <w:rFonts w:hint="eastAsia" w:cs="宋体"/>
          <w:color w:val="000000"/>
          <w:kern w:val="0"/>
          <w:sz w:val="24"/>
          <w:szCs w:val="24"/>
          <w:lang w:bidi="ar"/>
        </w:rPr>
        <w:t>从监管存证系统采集隐私操作行为数据，将每步操作信息输入</w:t>
      </w:r>
      <w:r>
        <w:rPr>
          <w:rFonts w:cs="宋体"/>
          <w:color w:val="000000"/>
          <w:kern w:val="0"/>
          <w:sz w:val="24"/>
          <w:szCs w:val="24"/>
          <w:lang w:bidi="ar"/>
        </w:rPr>
        <w:t>Kmeans</w:t>
      </w:r>
      <w:r>
        <w:rPr>
          <w:rFonts w:hint="eastAsia" w:cs="宋体"/>
          <w:color w:val="000000"/>
          <w:kern w:val="0"/>
          <w:sz w:val="24"/>
          <w:szCs w:val="24"/>
          <w:lang w:bidi="ar"/>
        </w:rPr>
        <w:t>聚类模型，获得群编号，再将群编号根据隐私数据操作顺序编码成一个操作行为序列。如下图6-13所示。</w:t>
      </w:r>
    </w:p>
    <w:p w14:paraId="30483238">
      <w:pPr>
        <w:widowControl/>
        <w:spacing w:line="360" w:lineRule="auto"/>
        <w:ind w:firstLine="480" w:firstLineChars="200"/>
        <w:jc w:val="left"/>
      </w:pPr>
      <w:r>
        <w:rPr>
          <w:rFonts w:cs="宋体"/>
          <w:sz w:val="24"/>
          <w:szCs w:val="24"/>
        </w:rPr>
        <w:drawing>
          <wp:inline distT="0" distB="0" distL="114300" distR="114300">
            <wp:extent cx="4946015" cy="2031365"/>
            <wp:effectExtent l="0" t="0" r="6985" b="635"/>
            <wp:docPr id="18286170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17095" name="图片 2"/>
                    <pic:cNvPicPr>
                      <a:picLocks noChangeAspect="1"/>
                    </pic:cNvPicPr>
                  </pic:nvPicPr>
                  <pic:blipFill>
                    <a:blip r:embed="rId52"/>
                    <a:stretch>
                      <a:fillRect/>
                    </a:stretch>
                  </pic:blipFill>
                  <pic:spPr>
                    <a:xfrm>
                      <a:off x="0" y="0"/>
                      <a:ext cx="4946015" cy="2031365"/>
                    </a:xfrm>
                    <a:prstGeom prst="rect">
                      <a:avLst/>
                    </a:prstGeom>
                    <a:noFill/>
                    <a:ln>
                      <a:noFill/>
                    </a:ln>
                  </pic:spPr>
                </pic:pic>
              </a:graphicData>
            </a:graphic>
          </wp:inline>
        </w:drawing>
      </w:r>
    </w:p>
    <w:p w14:paraId="589E200F">
      <w:pPr>
        <w:widowControl/>
        <w:spacing w:line="360" w:lineRule="auto"/>
        <w:ind w:firstLine="420" w:firstLineChars="200"/>
        <w:jc w:val="center"/>
        <w:rPr>
          <w:rFonts w:cs="宋体"/>
          <w:color w:val="000000"/>
          <w:kern w:val="0"/>
          <w:szCs w:val="21"/>
          <w:lang w:bidi="ar"/>
        </w:rPr>
      </w:pPr>
      <w:r>
        <w:rPr>
          <w:rFonts w:cs="宋体"/>
          <w:color w:val="000000"/>
          <w:kern w:val="0"/>
          <w:szCs w:val="21"/>
          <w:lang w:bidi="ar"/>
        </w:rPr>
        <w:t>6-</w:t>
      </w:r>
      <w:r>
        <w:rPr>
          <w:rFonts w:cs="宋体"/>
          <w:color w:val="000000"/>
          <w:kern w:val="0"/>
          <w:szCs w:val="21"/>
          <w:lang w:bidi="ar"/>
        </w:rPr>
        <w:fldChar w:fldCharType="begin"/>
      </w:r>
      <w:r>
        <w:rPr>
          <w:rFonts w:cs="宋体"/>
          <w:color w:val="000000"/>
          <w:kern w:val="0"/>
          <w:szCs w:val="21"/>
          <w:lang w:bidi="ar"/>
        </w:rPr>
        <w:instrText xml:space="preserve"> SEQ 6- \* ARABIC </w:instrText>
      </w:r>
      <w:r>
        <w:rPr>
          <w:rFonts w:cs="宋体"/>
          <w:color w:val="000000"/>
          <w:kern w:val="0"/>
          <w:szCs w:val="21"/>
          <w:lang w:bidi="ar"/>
        </w:rPr>
        <w:fldChar w:fldCharType="separate"/>
      </w:r>
      <w:r>
        <w:rPr>
          <w:rFonts w:cs="宋体"/>
          <w:color w:val="000000"/>
          <w:kern w:val="0"/>
          <w:szCs w:val="21"/>
          <w:lang w:bidi="ar"/>
        </w:rPr>
        <w:t>13</w:t>
      </w:r>
      <w:r>
        <w:rPr>
          <w:rFonts w:cs="宋体"/>
          <w:color w:val="000000"/>
          <w:kern w:val="0"/>
          <w:szCs w:val="21"/>
          <w:lang w:bidi="ar"/>
        </w:rPr>
        <w:fldChar w:fldCharType="end"/>
      </w:r>
      <w:r>
        <w:rPr>
          <w:rFonts w:cs="宋体"/>
          <w:color w:val="000000"/>
          <w:kern w:val="0"/>
          <w:szCs w:val="21"/>
          <w:lang w:bidi="ar"/>
        </w:rPr>
        <w:t xml:space="preserve"> 操作行为序列编码示意图</w:t>
      </w:r>
    </w:p>
    <w:p w14:paraId="4540D250">
      <w:pPr>
        <w:widowControl/>
        <w:spacing w:line="360" w:lineRule="auto"/>
        <w:ind w:firstLine="480" w:firstLineChars="200"/>
        <w:jc w:val="left"/>
        <w:rPr>
          <w:rFonts w:cs="宋体"/>
          <w:color w:val="000000"/>
          <w:kern w:val="0"/>
          <w:sz w:val="24"/>
          <w:szCs w:val="24"/>
          <w:lang w:bidi="ar"/>
        </w:rPr>
      </w:pPr>
      <w:r>
        <w:rPr>
          <w:rFonts w:hint="eastAsia" w:cs="宋体"/>
          <w:color w:val="000000"/>
          <w:kern w:val="0"/>
          <w:sz w:val="24"/>
          <w:szCs w:val="24"/>
          <w:lang w:bidi="ar"/>
        </w:rPr>
        <w:t>获取多个隐私数据的操作序列构成训练集，训练概率后缀树模型，预测新的隐私操作行为的各分群概率值，如果实际操作行为的分群的预测概率值低于预设模型阈值，将该操作标记为异常。</w:t>
      </w:r>
    </w:p>
    <w:p w14:paraId="62D1325C">
      <w:pPr>
        <w:widowControl/>
        <w:spacing w:line="360" w:lineRule="auto"/>
        <w:ind w:firstLine="480" w:firstLineChars="200"/>
        <w:jc w:val="left"/>
        <w:rPr>
          <w:rFonts w:cs="宋体"/>
          <w:color w:val="000000"/>
          <w:kern w:val="0"/>
          <w:sz w:val="24"/>
          <w:szCs w:val="24"/>
          <w:lang w:bidi="ar"/>
        </w:rPr>
      </w:pPr>
      <w:r>
        <w:rPr>
          <w:rFonts w:hint="eastAsia" w:cs="宋体"/>
          <w:color w:val="000000"/>
          <w:kern w:val="0"/>
          <w:sz w:val="24"/>
          <w:szCs w:val="24"/>
          <w:lang w:bidi="ar"/>
        </w:rPr>
        <w:t>例如，用聚类编号重新标注指定类型数据的操作行为序列，如将某次脱敏操作行为替换成</w:t>
      </w:r>
      <w:r>
        <w:rPr>
          <w:rFonts w:cs="宋体"/>
          <w:color w:val="000000"/>
          <w:kern w:val="0"/>
          <w:sz w:val="24"/>
          <w:szCs w:val="24"/>
          <w:lang w:bidi="ar"/>
        </w:rPr>
        <w:t xml:space="preserve"> M010 </w:t>
      </w:r>
      <w:r>
        <w:rPr>
          <w:rFonts w:hint="eastAsia" w:cs="宋体"/>
          <w:color w:val="000000"/>
          <w:kern w:val="0"/>
          <w:sz w:val="24"/>
          <w:szCs w:val="24"/>
          <w:lang w:bidi="ar"/>
        </w:rPr>
        <w:t>行为符号；将多个正常操作行为序列全部重新标注后作为输入样本训练概率后缀树模型，之后使用训练好的概率后缀树模型基于多个指定类型数据的已经发生的操作行为，预测新操作行为在</w:t>
      </w:r>
      <w:r>
        <w:rPr>
          <w:rFonts w:cs="宋体"/>
          <w:color w:val="000000"/>
          <w:kern w:val="0"/>
          <w:sz w:val="24"/>
          <w:szCs w:val="24"/>
          <w:lang w:bidi="ar"/>
        </w:rPr>
        <w:t xml:space="preserve"> M001 </w:t>
      </w:r>
      <w:r>
        <w:rPr>
          <w:rFonts w:hint="eastAsia" w:cs="宋体"/>
          <w:color w:val="000000"/>
          <w:kern w:val="0"/>
          <w:sz w:val="24"/>
          <w:szCs w:val="24"/>
          <w:lang w:bidi="ar"/>
        </w:rPr>
        <w:t>到</w:t>
      </w:r>
      <w:r>
        <w:rPr>
          <w:rFonts w:cs="宋体"/>
          <w:color w:val="000000"/>
          <w:kern w:val="0"/>
          <w:sz w:val="24"/>
          <w:szCs w:val="24"/>
          <w:lang w:bidi="ar"/>
        </w:rPr>
        <w:t xml:space="preserve"> M100 </w:t>
      </w:r>
      <w:r>
        <w:rPr>
          <w:rFonts w:hint="eastAsia" w:cs="宋体"/>
          <w:color w:val="000000"/>
          <w:kern w:val="0"/>
          <w:sz w:val="24"/>
          <w:szCs w:val="24"/>
          <w:lang w:bidi="ar"/>
        </w:rPr>
        <w:t>中发生的概率。</w:t>
      </w:r>
    </w:p>
    <w:p w14:paraId="0E85D176">
      <w:pPr>
        <w:widowControl/>
        <w:spacing w:line="360" w:lineRule="auto"/>
        <w:ind w:firstLine="480" w:firstLineChars="200"/>
        <w:jc w:val="left"/>
        <w:rPr>
          <w:rFonts w:cs="宋体"/>
          <w:color w:val="000000"/>
          <w:kern w:val="0"/>
          <w:sz w:val="24"/>
          <w:szCs w:val="24"/>
          <w:lang w:bidi="ar"/>
        </w:rPr>
      </w:pPr>
      <w:r>
        <w:rPr>
          <w:rFonts w:hint="eastAsia" w:cs="宋体"/>
          <w:color w:val="000000"/>
          <w:kern w:val="0"/>
          <w:sz w:val="24"/>
          <w:szCs w:val="24"/>
          <w:lang w:bidi="ar"/>
        </w:rPr>
        <w:t>例如用概率后缀树模型预测</w:t>
      </w:r>
      <w:r>
        <w:rPr>
          <w:rFonts w:cs="宋体"/>
          <w:color w:val="000000"/>
          <w:kern w:val="0"/>
          <w:sz w:val="24"/>
          <w:szCs w:val="24"/>
          <w:lang w:bidi="ar"/>
        </w:rPr>
        <w:t xml:space="preserve"> M010</w:t>
      </w:r>
      <w:r>
        <w:rPr>
          <w:rFonts w:hint="eastAsia" w:cs="宋体"/>
          <w:color w:val="000000"/>
          <w:kern w:val="0"/>
          <w:sz w:val="24"/>
          <w:szCs w:val="24"/>
          <w:lang w:bidi="ar"/>
        </w:rPr>
        <w:t>的概率为</w:t>
      </w:r>
      <w:r>
        <w:rPr>
          <w:rFonts w:cs="宋体"/>
          <w:color w:val="000000"/>
          <w:kern w:val="0"/>
          <w:sz w:val="24"/>
          <w:szCs w:val="24"/>
          <w:lang w:bidi="ar"/>
        </w:rPr>
        <w:t xml:space="preserve"> 0.6</w:t>
      </w:r>
      <w:r>
        <w:rPr>
          <w:rFonts w:hint="eastAsia" w:cs="宋体"/>
          <w:color w:val="000000"/>
          <w:kern w:val="0"/>
          <w:sz w:val="24"/>
          <w:szCs w:val="24"/>
          <w:lang w:bidi="ar"/>
        </w:rPr>
        <w:t>，</w:t>
      </w:r>
      <w:r>
        <w:rPr>
          <w:rFonts w:cs="宋体"/>
          <w:color w:val="000000"/>
          <w:kern w:val="0"/>
          <w:sz w:val="24"/>
          <w:szCs w:val="24"/>
          <w:lang w:bidi="ar"/>
        </w:rPr>
        <w:t>M011</w:t>
      </w:r>
      <w:r>
        <w:rPr>
          <w:rFonts w:hint="eastAsia" w:cs="宋体"/>
          <w:color w:val="000000"/>
          <w:kern w:val="0"/>
          <w:sz w:val="24"/>
          <w:szCs w:val="24"/>
          <w:lang w:bidi="ar"/>
        </w:rPr>
        <w:t>的概率为</w:t>
      </w:r>
      <w:r>
        <w:rPr>
          <w:rFonts w:cs="宋体"/>
          <w:color w:val="000000"/>
          <w:kern w:val="0"/>
          <w:sz w:val="24"/>
          <w:szCs w:val="24"/>
          <w:lang w:bidi="ar"/>
        </w:rPr>
        <w:t>0.3</w:t>
      </w:r>
      <w:r>
        <w:rPr>
          <w:rFonts w:hint="eastAsia" w:cs="宋体"/>
          <w:color w:val="000000"/>
          <w:kern w:val="0"/>
          <w:sz w:val="24"/>
          <w:szCs w:val="24"/>
          <w:lang w:bidi="ar"/>
        </w:rPr>
        <w:t>，预测</w:t>
      </w:r>
      <w:r>
        <w:rPr>
          <w:rFonts w:cs="宋体"/>
          <w:color w:val="000000"/>
          <w:kern w:val="0"/>
          <w:sz w:val="24"/>
          <w:szCs w:val="24"/>
          <w:lang w:bidi="ar"/>
        </w:rPr>
        <w:t xml:space="preserve"> M075 </w:t>
      </w:r>
      <w:r>
        <w:rPr>
          <w:rFonts w:hint="eastAsia" w:cs="宋体"/>
          <w:color w:val="000000"/>
          <w:kern w:val="0"/>
          <w:sz w:val="24"/>
          <w:szCs w:val="24"/>
          <w:lang w:bidi="ar"/>
        </w:rPr>
        <w:t>的概率为</w:t>
      </w:r>
      <w:r>
        <w:rPr>
          <w:rFonts w:cs="宋体"/>
          <w:color w:val="000000"/>
          <w:kern w:val="0"/>
          <w:sz w:val="24"/>
          <w:szCs w:val="24"/>
          <w:lang w:bidi="ar"/>
        </w:rPr>
        <w:t xml:space="preserve"> 0.001</w:t>
      </w:r>
      <w:r>
        <w:rPr>
          <w:rFonts w:hint="eastAsia" w:cs="宋体"/>
          <w:color w:val="000000"/>
          <w:kern w:val="0"/>
          <w:sz w:val="24"/>
          <w:szCs w:val="24"/>
          <w:lang w:bidi="ar"/>
        </w:rPr>
        <w:t>，预设概率阈值为</w:t>
      </w:r>
      <w:r>
        <w:rPr>
          <w:rFonts w:cs="宋体"/>
          <w:color w:val="000000"/>
          <w:kern w:val="0"/>
          <w:sz w:val="24"/>
          <w:szCs w:val="24"/>
          <w:lang w:bidi="ar"/>
        </w:rPr>
        <w:t xml:space="preserve"> 0.2</w:t>
      </w:r>
      <w:r>
        <w:rPr>
          <w:rFonts w:hint="eastAsia" w:cs="宋体"/>
          <w:color w:val="000000"/>
          <w:kern w:val="0"/>
          <w:sz w:val="24"/>
          <w:szCs w:val="24"/>
          <w:lang w:bidi="ar"/>
        </w:rPr>
        <w:t>。而当前操作行为是</w:t>
      </w:r>
      <w:r>
        <w:rPr>
          <w:rFonts w:cs="宋体"/>
          <w:color w:val="000000"/>
          <w:kern w:val="0"/>
          <w:sz w:val="24"/>
          <w:szCs w:val="24"/>
          <w:lang w:bidi="ar"/>
        </w:rPr>
        <w:t xml:space="preserve"> M075</w:t>
      </w:r>
      <w:r>
        <w:rPr>
          <w:rFonts w:hint="eastAsia" w:cs="宋体"/>
          <w:color w:val="000000"/>
          <w:kern w:val="0"/>
          <w:sz w:val="24"/>
          <w:szCs w:val="24"/>
          <w:lang w:bidi="ar"/>
        </w:rPr>
        <w:t>预测概率远低于预设概率阈值</w:t>
      </w:r>
      <w:r>
        <w:rPr>
          <w:rFonts w:cs="宋体"/>
          <w:color w:val="000000"/>
          <w:kern w:val="0"/>
          <w:sz w:val="24"/>
          <w:szCs w:val="24"/>
          <w:lang w:bidi="ar"/>
        </w:rPr>
        <w:t xml:space="preserve"> 0.2</w:t>
      </w:r>
      <w:r>
        <w:rPr>
          <w:rFonts w:hint="eastAsia" w:cs="宋体"/>
          <w:color w:val="000000"/>
          <w:kern w:val="0"/>
          <w:sz w:val="24"/>
          <w:szCs w:val="24"/>
          <w:lang w:bidi="ar"/>
        </w:rPr>
        <w:t>。这说明根据历史正常数据预测，当前操作行为可能是</w:t>
      </w:r>
      <w:r>
        <w:rPr>
          <w:rFonts w:cs="宋体"/>
          <w:color w:val="000000"/>
          <w:kern w:val="0"/>
          <w:sz w:val="24"/>
          <w:szCs w:val="24"/>
          <w:lang w:bidi="ar"/>
        </w:rPr>
        <w:t xml:space="preserve"> M010</w:t>
      </w:r>
      <w:r>
        <w:rPr>
          <w:rFonts w:hint="eastAsia" w:cs="宋体"/>
          <w:color w:val="000000"/>
          <w:kern w:val="0"/>
          <w:sz w:val="24"/>
          <w:szCs w:val="24"/>
          <w:lang w:bidi="ar"/>
        </w:rPr>
        <w:t>，不太可能是</w:t>
      </w:r>
      <w:r>
        <w:rPr>
          <w:rFonts w:cs="宋体"/>
          <w:color w:val="000000"/>
          <w:kern w:val="0"/>
          <w:sz w:val="24"/>
          <w:szCs w:val="24"/>
          <w:lang w:bidi="ar"/>
        </w:rPr>
        <w:t xml:space="preserve"> M075</w:t>
      </w:r>
      <w:r>
        <w:rPr>
          <w:rFonts w:hint="eastAsia" w:cs="宋体"/>
          <w:color w:val="000000"/>
          <w:kern w:val="0"/>
          <w:sz w:val="24"/>
          <w:szCs w:val="24"/>
          <w:lang w:bidi="ar"/>
        </w:rPr>
        <w:t>，因此将当前操作行为标注为异常操作行为。</w:t>
      </w:r>
    </w:p>
    <w:p w14:paraId="3EC14DC5">
      <w:pPr>
        <w:widowControl/>
        <w:spacing w:line="360" w:lineRule="auto"/>
        <w:ind w:firstLine="482" w:firstLineChars="200"/>
        <w:jc w:val="left"/>
        <w:rPr>
          <w:rFonts w:cs="宋体"/>
          <w:b/>
          <w:bCs/>
          <w:color w:val="000000"/>
          <w:kern w:val="0"/>
          <w:sz w:val="24"/>
          <w:szCs w:val="24"/>
          <w:lang w:bidi="ar"/>
        </w:rPr>
      </w:pPr>
      <w:r>
        <w:rPr>
          <w:rFonts w:cs="宋体"/>
          <w:b/>
          <w:bCs/>
          <w:color w:val="000000"/>
          <w:kern w:val="0"/>
          <w:sz w:val="24"/>
          <w:szCs w:val="24"/>
          <w:lang w:bidi="ar"/>
        </w:rPr>
        <w:t>4</w:t>
      </w:r>
      <w:r>
        <w:rPr>
          <w:rFonts w:hint="eastAsia" w:cs="宋体"/>
          <w:b/>
          <w:bCs/>
          <w:color w:val="000000"/>
          <w:kern w:val="0"/>
          <w:sz w:val="24"/>
          <w:szCs w:val="24"/>
          <w:lang w:bidi="ar"/>
        </w:rPr>
        <w:t>）侵权检测</w:t>
      </w:r>
    </w:p>
    <w:p w14:paraId="18D1575C">
      <w:pPr>
        <w:widowControl/>
        <w:spacing w:line="360" w:lineRule="auto"/>
        <w:ind w:firstLine="480" w:firstLineChars="200"/>
        <w:jc w:val="left"/>
        <w:rPr>
          <w:rFonts w:cs="宋体"/>
          <w:color w:val="000000"/>
          <w:kern w:val="0"/>
          <w:sz w:val="24"/>
          <w:szCs w:val="24"/>
          <w:lang w:bidi="ar"/>
        </w:rPr>
      </w:pPr>
      <w:r>
        <w:rPr>
          <w:rFonts w:hint="eastAsia" w:cs="宋体"/>
          <w:color w:val="000000"/>
          <w:kern w:val="0"/>
          <w:sz w:val="24"/>
          <w:szCs w:val="24"/>
          <w:lang w:bidi="ar"/>
        </w:rPr>
        <w:t>对异常操作进行侵权规则匹配，识别是否是侵权行为。</w:t>
      </w:r>
    </w:p>
    <w:p w14:paraId="32112144">
      <w:pPr>
        <w:widowControl/>
        <w:spacing w:line="360" w:lineRule="auto"/>
        <w:ind w:firstLine="480" w:firstLineChars="200"/>
        <w:jc w:val="left"/>
        <w:rPr>
          <w:rFonts w:cs="宋体"/>
          <w:color w:val="000000"/>
          <w:kern w:val="0"/>
          <w:sz w:val="24"/>
          <w:szCs w:val="24"/>
          <w:lang w:bidi="ar"/>
        </w:rPr>
      </w:pPr>
      <w:r>
        <w:rPr>
          <w:rFonts w:hint="eastAsia" w:cs="宋体"/>
          <w:color w:val="000000"/>
          <w:kern w:val="0"/>
          <w:sz w:val="24"/>
          <w:szCs w:val="24"/>
          <w:lang w:bidi="ar"/>
        </w:rPr>
        <w:t>具体实施时，可以设置一个时长窗口，表征预设时长，然后计算时长窗口内异常操作行为的数量，若大于窗口的预设数量阈值，再将该时长窗口的多个异常操作行为与预设的侵权规则进行匹配，进行侵权检测，以降低误报率。</w:t>
      </w:r>
    </w:p>
    <w:p w14:paraId="5635F40F">
      <w:pPr>
        <w:widowControl/>
        <w:spacing w:line="360" w:lineRule="auto"/>
        <w:ind w:firstLine="480" w:firstLineChars="200"/>
        <w:jc w:val="left"/>
        <w:rPr>
          <w:b/>
          <w:bCs/>
          <w:color w:val="000000"/>
          <w:sz w:val="24"/>
          <w:szCs w:val="24"/>
        </w:rPr>
      </w:pPr>
      <w:r>
        <w:rPr>
          <w:rFonts w:hint="eastAsia" w:cs="宋体"/>
          <w:color w:val="000000"/>
          <w:kern w:val="0"/>
          <w:sz w:val="24"/>
          <w:szCs w:val="24"/>
          <w:lang w:bidi="ar"/>
        </w:rPr>
        <w:t>例如每</w:t>
      </w:r>
      <w:r>
        <w:rPr>
          <w:rFonts w:cs="宋体"/>
          <w:color w:val="000000"/>
          <w:kern w:val="0"/>
          <w:sz w:val="24"/>
          <w:szCs w:val="24"/>
          <w:lang w:bidi="ar"/>
        </w:rPr>
        <w:t>10</w:t>
      </w:r>
      <w:r>
        <w:rPr>
          <w:rFonts w:hint="eastAsia" w:cs="宋体"/>
          <w:color w:val="000000"/>
          <w:kern w:val="0"/>
          <w:sz w:val="24"/>
          <w:szCs w:val="24"/>
          <w:lang w:bidi="ar"/>
        </w:rPr>
        <w:t>个操作行为为一个窗口，对窗口内每个行为进行概率预测，如果一个窗口内有超过预设阈值的多个操作异常，则将该隐私操作行为序列标记为高风险操作序列。</w:t>
      </w:r>
    </w:p>
    <w:p w14:paraId="6EE0D2CA">
      <w:pPr>
        <w:tabs>
          <w:tab w:val="left" w:pos="1680"/>
        </w:tabs>
        <w:spacing w:line="360" w:lineRule="auto"/>
        <w:jc w:val="left"/>
        <w:outlineLvl w:val="2"/>
        <w:rPr>
          <w:b/>
          <w:sz w:val="24"/>
          <w:szCs w:val="28"/>
        </w:rPr>
      </w:pPr>
      <w:r>
        <w:rPr>
          <w:rFonts w:hint="eastAsia"/>
          <w:b/>
          <w:sz w:val="24"/>
          <w:szCs w:val="28"/>
        </w:rPr>
        <w:t>6.3.3</w:t>
      </w:r>
      <w:del w:id="11" w:author="surface" w:date="2025-02-22T10:37:00Z">
        <w:r>
          <w:rPr>
            <w:rFonts w:hint="eastAsia"/>
            <w:b/>
            <w:sz w:val="24"/>
            <w:szCs w:val="28"/>
          </w:rPr>
          <w:delText xml:space="preserve"> 多场景多节点</w:delText>
        </w:r>
      </w:del>
      <w:r>
        <w:rPr>
          <w:rFonts w:hint="eastAsia"/>
          <w:b/>
          <w:sz w:val="24"/>
          <w:szCs w:val="28"/>
        </w:rPr>
        <w:t>隐私侵权行为关联分析</w:t>
      </w:r>
      <w:del w:id="12" w:author="surface" w:date="2025-02-22T10:36:00Z">
        <w:r>
          <w:rPr>
            <w:rFonts w:hint="eastAsia"/>
            <w:b/>
            <w:sz w:val="24"/>
            <w:szCs w:val="28"/>
          </w:rPr>
          <w:delText>（基于授权专利，专利号：ZL202211464786.3）</w:delText>
        </w:r>
      </w:del>
    </w:p>
    <w:p w14:paraId="42038C70">
      <w:pPr>
        <w:tabs>
          <w:tab w:val="left" w:pos="720"/>
        </w:tabs>
        <w:spacing w:line="360" w:lineRule="auto"/>
        <w:ind w:firstLine="480" w:firstLineChars="200"/>
        <w:rPr>
          <w:rFonts w:cs="宋体"/>
          <w:sz w:val="24"/>
          <w:szCs w:val="24"/>
        </w:rPr>
      </w:pPr>
      <w:r>
        <w:rPr>
          <w:rFonts w:hint="eastAsia" w:cs="宋体"/>
          <w:sz w:val="24"/>
          <w:szCs w:val="24"/>
        </w:rPr>
        <w:t>随着信息时代的来临，网络逐渐成为推动社会市场经济发展的中坚力量，数据信息在社会活动与生产学习中的地位更加突出。但是，在信息传递更为便捷的同时，个人信息的非法收集和利用以及无处不在的数据监控，给公民的信息隐私带来巨大威胁。</w:t>
      </w:r>
    </w:p>
    <w:p w14:paraId="1D2F84AC">
      <w:pPr>
        <w:tabs>
          <w:tab w:val="left" w:pos="720"/>
        </w:tabs>
        <w:spacing w:line="360" w:lineRule="auto"/>
        <w:ind w:firstLine="480" w:firstLineChars="200"/>
        <w:rPr>
          <w:rFonts w:cs="宋体"/>
          <w:sz w:val="24"/>
          <w:szCs w:val="24"/>
        </w:rPr>
      </w:pPr>
      <w:r>
        <w:rPr>
          <w:rFonts w:hint="eastAsia" w:cs="宋体"/>
          <w:sz w:val="24"/>
          <w:szCs w:val="24"/>
        </w:rPr>
        <w:t>为解决上述问题，</w:t>
      </w:r>
      <w:r>
        <w:rPr>
          <w:rFonts w:hint="eastAsia"/>
          <w:bCs/>
          <w:color w:val="000000"/>
          <w:sz w:val="24"/>
          <w:szCs w:val="24"/>
        </w:rPr>
        <w:t>在“侵权检测方法及装置、计算机可读存储介质”成果指导下，</w:t>
      </w:r>
      <w:r>
        <w:rPr>
          <w:rFonts w:hint="eastAsia" w:cs="宋体"/>
          <w:sz w:val="24"/>
          <w:szCs w:val="24"/>
        </w:rPr>
        <w:t>本项目提出了一种</w:t>
      </w:r>
      <w:r>
        <w:rPr>
          <w:rFonts w:hint="eastAsia"/>
          <w:bCs/>
          <w:sz w:val="24"/>
          <w:szCs w:val="28"/>
        </w:rPr>
        <w:t>多场景多节点隐私侵权行为关联分析</w:t>
      </w:r>
      <w:r>
        <w:rPr>
          <w:rFonts w:hint="eastAsia" w:cs="宋体"/>
          <w:sz w:val="24"/>
          <w:szCs w:val="24"/>
        </w:rPr>
        <w:t>方法，利用行为分析模型，根据在多个业务场景中用户对个人信息的访问行为的数据，生成权限配置信息的多个副本，其中，每个权限配置信息的副本包括个人信息和在对应的业务场景中允许用户访问的个人信息的范围，在多个业务场景中任意一个业务场景对应的副本改变的情况下，其他业务场景对应的副本被更新，以使得多个副本一致；利用侵权检测模型，根据在当前业务场景中用户对个人信息的访问行为的数据，以及与当前业务场景对应的权限配置信息的副本，生成对用户在当前业务场景中的访问行为的侵权检测结果，保证了多场景的侵权检测的一致性。</w:t>
      </w:r>
    </w:p>
    <w:p w14:paraId="4301881C">
      <w:pPr>
        <w:tabs>
          <w:tab w:val="left" w:pos="720"/>
        </w:tabs>
        <w:spacing w:line="360" w:lineRule="auto"/>
        <w:ind w:firstLine="480" w:firstLineChars="200"/>
        <w:rPr>
          <w:rFonts w:cs="宋体"/>
          <w:sz w:val="24"/>
          <w:szCs w:val="24"/>
        </w:rPr>
      </w:pPr>
      <w:r>
        <w:rPr>
          <w:rFonts w:hint="eastAsia"/>
          <w:bCs/>
          <w:sz w:val="24"/>
          <w:szCs w:val="28"/>
        </w:rPr>
        <w:t>多场景多节点隐私侵权行为关联分析</w:t>
      </w:r>
      <w:r>
        <w:rPr>
          <w:rFonts w:hint="eastAsia" w:cs="宋体"/>
          <w:sz w:val="24"/>
          <w:szCs w:val="24"/>
        </w:rPr>
        <w:t>包括行为分析和侵权检测两个环节：</w:t>
      </w:r>
    </w:p>
    <w:p w14:paraId="2CCF7AE8">
      <w:pPr>
        <w:tabs>
          <w:tab w:val="left" w:pos="720"/>
        </w:tabs>
        <w:spacing w:line="360" w:lineRule="auto"/>
        <w:ind w:firstLine="482" w:firstLineChars="200"/>
        <w:rPr>
          <w:rFonts w:cs="宋体"/>
          <w:b/>
          <w:bCs/>
          <w:sz w:val="24"/>
          <w:szCs w:val="24"/>
        </w:rPr>
      </w:pPr>
      <w:r>
        <w:rPr>
          <w:rFonts w:cs="宋体"/>
          <w:b/>
          <w:bCs/>
          <w:sz w:val="24"/>
          <w:szCs w:val="24"/>
        </w:rPr>
        <w:t>1</w:t>
      </w:r>
      <w:r>
        <w:rPr>
          <w:rFonts w:hint="eastAsia" w:cs="宋体"/>
          <w:b/>
          <w:bCs/>
          <w:sz w:val="24"/>
          <w:szCs w:val="24"/>
        </w:rPr>
        <w:t>）行为分析</w:t>
      </w:r>
    </w:p>
    <w:p w14:paraId="2EAADCDD">
      <w:pPr>
        <w:tabs>
          <w:tab w:val="left" w:pos="720"/>
        </w:tabs>
        <w:spacing w:line="360" w:lineRule="auto"/>
        <w:ind w:firstLine="480" w:firstLineChars="200"/>
        <w:rPr>
          <w:rFonts w:cs="宋体"/>
          <w:sz w:val="24"/>
          <w:szCs w:val="24"/>
        </w:rPr>
      </w:pPr>
      <w:r>
        <w:rPr>
          <w:rFonts w:hint="eastAsia" w:cs="宋体"/>
          <w:sz w:val="24"/>
          <w:szCs w:val="24"/>
        </w:rPr>
        <w:t>利用行为分析模型，根据在多个业务场景中用户对个人信息的访问行为的数据，生成权限配置信息的多个副本，其中，每个权限配置信息的副本包括个人信息和在对应的业务场景中允许用户访问的个人信息的范围，其中，在多个业务场景中任意一个业务场景对应的副本改变的情况下，其他业务场景对应的副本被更新，以使得多个副本一致。</w:t>
      </w:r>
    </w:p>
    <w:p w14:paraId="6BE7E82B">
      <w:pPr>
        <w:tabs>
          <w:tab w:val="left" w:pos="720"/>
        </w:tabs>
        <w:spacing w:line="360" w:lineRule="auto"/>
        <w:ind w:firstLine="480" w:firstLineChars="200"/>
        <w:rPr>
          <w:rFonts w:cs="宋体"/>
          <w:sz w:val="24"/>
          <w:szCs w:val="24"/>
        </w:rPr>
      </w:pPr>
      <w:r>
        <w:rPr>
          <w:rFonts w:hint="eastAsia" w:cs="宋体"/>
          <w:sz w:val="24"/>
          <w:szCs w:val="24"/>
        </w:rPr>
        <w:t>为多个场景生成权限配置信息的副本，是一种跨场景的数据传播审计机制，用于确保只有具有合规权限的个体或组织，才能访问个人隐私信息。</w:t>
      </w:r>
    </w:p>
    <w:p w14:paraId="3AC2AA50">
      <w:pPr>
        <w:tabs>
          <w:tab w:val="left" w:pos="720"/>
        </w:tabs>
        <w:spacing w:line="360" w:lineRule="auto"/>
        <w:ind w:firstLine="480" w:firstLineChars="200"/>
        <w:rPr>
          <w:rFonts w:cs="宋体"/>
          <w:sz w:val="24"/>
          <w:szCs w:val="24"/>
        </w:rPr>
      </w:pPr>
      <w:r>
        <w:rPr>
          <w:rFonts w:hint="eastAsia" w:cs="宋体"/>
          <w:sz w:val="24"/>
          <w:szCs w:val="24"/>
        </w:rPr>
        <w:t>行为分析模型为用户和实体行为分析</w:t>
      </w:r>
      <w:r>
        <w:rPr>
          <w:rFonts w:cs="宋体"/>
          <w:sz w:val="24"/>
          <w:szCs w:val="24"/>
        </w:rPr>
        <w:t>(UEBA)</w:t>
      </w:r>
      <w:r>
        <w:rPr>
          <w:rFonts w:hint="eastAsia" w:cs="宋体"/>
          <w:sz w:val="24"/>
          <w:szCs w:val="24"/>
        </w:rPr>
        <w:t>模型，</w:t>
      </w:r>
      <w:r>
        <w:rPr>
          <w:rFonts w:cs="宋体"/>
          <w:sz w:val="24"/>
          <w:szCs w:val="24"/>
        </w:rPr>
        <w:t>UEBA</w:t>
      </w:r>
      <w:r>
        <w:rPr>
          <w:rFonts w:hint="eastAsia" w:cs="宋体"/>
          <w:sz w:val="24"/>
          <w:szCs w:val="24"/>
        </w:rPr>
        <w:t>提供基于画像及各种分析方法的异常检测，在基本分析方法</w:t>
      </w:r>
      <w:r>
        <w:rPr>
          <w:rFonts w:cs="宋体"/>
          <w:sz w:val="24"/>
          <w:szCs w:val="24"/>
        </w:rPr>
        <w:t>(</w:t>
      </w:r>
      <w:r>
        <w:rPr>
          <w:rFonts w:hint="eastAsia" w:cs="宋体"/>
          <w:sz w:val="24"/>
          <w:szCs w:val="24"/>
        </w:rPr>
        <w:t>专家规则、模式匹配、统计、阈值等</w:t>
      </w:r>
      <w:r>
        <w:rPr>
          <w:rFonts w:cs="宋体"/>
          <w:sz w:val="24"/>
          <w:szCs w:val="24"/>
        </w:rPr>
        <w:t>)</w:t>
      </w:r>
      <w:r>
        <w:rPr>
          <w:rFonts w:hint="eastAsia" w:cs="宋体"/>
          <w:sz w:val="24"/>
          <w:szCs w:val="24"/>
        </w:rPr>
        <w:t>和高级分析方法</w:t>
      </w:r>
      <w:r>
        <w:rPr>
          <w:rFonts w:cs="宋体"/>
          <w:sz w:val="24"/>
          <w:szCs w:val="24"/>
        </w:rPr>
        <w:t>(</w:t>
      </w:r>
      <w:r>
        <w:rPr>
          <w:rFonts w:hint="eastAsia" w:cs="宋体"/>
          <w:sz w:val="24"/>
          <w:szCs w:val="24"/>
        </w:rPr>
        <w:t>监督和无监督的机器学习等</w:t>
      </w:r>
      <w:r>
        <w:rPr>
          <w:rFonts w:cs="宋体"/>
          <w:sz w:val="24"/>
          <w:szCs w:val="24"/>
        </w:rPr>
        <w:t>)</w:t>
      </w:r>
      <w:r>
        <w:rPr>
          <w:rFonts w:hint="eastAsia" w:cs="宋体"/>
          <w:sz w:val="24"/>
          <w:szCs w:val="24"/>
        </w:rPr>
        <w:t>的基础上，分析和评估用户和其他实体</w:t>
      </w:r>
      <w:r>
        <w:rPr>
          <w:rFonts w:cs="宋体"/>
          <w:sz w:val="24"/>
          <w:szCs w:val="24"/>
        </w:rPr>
        <w:t>(</w:t>
      </w:r>
      <w:r>
        <w:rPr>
          <w:rFonts w:hint="eastAsia" w:cs="宋体"/>
          <w:sz w:val="24"/>
          <w:szCs w:val="24"/>
        </w:rPr>
        <w:t>主机、应用程序、网络、数据库等</w:t>
      </w:r>
      <w:r>
        <w:rPr>
          <w:rFonts w:cs="宋体"/>
          <w:sz w:val="24"/>
          <w:szCs w:val="24"/>
        </w:rPr>
        <w:t>)</w:t>
      </w:r>
      <w:r>
        <w:rPr>
          <w:rFonts w:hint="eastAsia" w:cs="宋体"/>
          <w:sz w:val="24"/>
          <w:szCs w:val="24"/>
        </w:rPr>
        <w:t>，发现与用户或实体标准画像或行为相异常的潜在个人隐私侵权事件。</w:t>
      </w:r>
    </w:p>
    <w:p w14:paraId="590CA018">
      <w:pPr>
        <w:tabs>
          <w:tab w:val="left" w:pos="720"/>
        </w:tabs>
        <w:spacing w:line="360" w:lineRule="auto"/>
        <w:ind w:firstLine="480" w:firstLineChars="200"/>
        <w:rPr>
          <w:rFonts w:cs="宋体"/>
          <w:sz w:val="24"/>
          <w:szCs w:val="24"/>
        </w:rPr>
      </w:pPr>
      <w:r>
        <w:rPr>
          <w:rFonts w:hint="eastAsia" w:cs="宋体"/>
          <w:sz w:val="24"/>
          <w:szCs w:val="24"/>
        </w:rPr>
        <w:t>用户对个人信息的访问行为的数据包括以下至少一种指标：用户身份标识、</w:t>
      </w:r>
      <w:r>
        <w:rPr>
          <w:rFonts w:cs="宋体"/>
          <w:sz w:val="24"/>
          <w:szCs w:val="24"/>
        </w:rPr>
        <w:t>IP</w:t>
      </w:r>
      <w:r>
        <w:rPr>
          <w:rFonts w:hint="eastAsia" w:cs="宋体"/>
          <w:sz w:val="24"/>
          <w:szCs w:val="24"/>
        </w:rPr>
        <w:t>地址和地理位置、用户访问个人信息的范围、次数和时间。</w:t>
      </w:r>
    </w:p>
    <w:p w14:paraId="54669B2C">
      <w:pPr>
        <w:tabs>
          <w:tab w:val="left" w:pos="720"/>
        </w:tabs>
        <w:spacing w:line="360" w:lineRule="auto"/>
        <w:ind w:firstLine="480" w:firstLineChars="200"/>
        <w:rPr>
          <w:rFonts w:cs="宋体"/>
          <w:sz w:val="24"/>
          <w:szCs w:val="24"/>
        </w:rPr>
      </w:pPr>
      <w:r>
        <w:rPr>
          <w:rFonts w:hint="eastAsia" w:cs="宋体"/>
          <w:sz w:val="24"/>
          <w:szCs w:val="24"/>
        </w:rPr>
        <w:t>数据画像包括多个场景数据关联的应用画像，包括应用的名称，域名，负责人，负责部门，业务标签，应用发现时间，近一月数据趋势，访问</w:t>
      </w:r>
      <w:r>
        <w:rPr>
          <w:rFonts w:cs="宋体"/>
          <w:sz w:val="24"/>
          <w:szCs w:val="24"/>
        </w:rPr>
        <w:t>IP</w:t>
      </w:r>
      <w:r>
        <w:rPr>
          <w:rFonts w:hint="eastAsia" w:cs="宋体"/>
          <w:sz w:val="24"/>
          <w:szCs w:val="24"/>
        </w:rPr>
        <w:t>分布，部署</w:t>
      </w:r>
      <w:r>
        <w:rPr>
          <w:rFonts w:cs="宋体"/>
          <w:sz w:val="24"/>
          <w:szCs w:val="24"/>
        </w:rPr>
        <w:t>IP</w:t>
      </w:r>
      <w:r>
        <w:rPr>
          <w:rFonts w:hint="eastAsia" w:cs="宋体"/>
          <w:sz w:val="24"/>
          <w:szCs w:val="24"/>
        </w:rPr>
        <w:t>，应用结构等维度的数据；多个场景数据关联的访问账号画像，包括账号基本数据，访问趋势，关联主体，关联风险，行为轨迹等多个场景数据关联的访问</w:t>
      </w:r>
      <w:r>
        <w:rPr>
          <w:rFonts w:cs="宋体"/>
          <w:sz w:val="24"/>
          <w:szCs w:val="24"/>
        </w:rPr>
        <w:t>IP</w:t>
      </w:r>
      <w:r>
        <w:rPr>
          <w:rFonts w:hint="eastAsia" w:cs="宋体"/>
          <w:sz w:val="24"/>
          <w:szCs w:val="24"/>
        </w:rPr>
        <w:t>画像，包括</w:t>
      </w:r>
      <w:r>
        <w:rPr>
          <w:rFonts w:cs="宋体"/>
          <w:sz w:val="24"/>
          <w:szCs w:val="24"/>
        </w:rPr>
        <w:t>IP</w:t>
      </w:r>
      <w:r>
        <w:rPr>
          <w:rFonts w:hint="eastAsia" w:cs="宋体"/>
          <w:sz w:val="24"/>
          <w:szCs w:val="24"/>
        </w:rPr>
        <w:t>基本信息，访问趋势，关联主体，关联风险，行为轨迹等。</w:t>
      </w:r>
    </w:p>
    <w:p w14:paraId="7F5BDABF">
      <w:pPr>
        <w:tabs>
          <w:tab w:val="left" w:pos="720"/>
        </w:tabs>
        <w:spacing w:line="360" w:lineRule="auto"/>
        <w:ind w:firstLine="480" w:firstLineChars="200"/>
        <w:rPr>
          <w:rFonts w:cs="宋体"/>
          <w:sz w:val="24"/>
          <w:szCs w:val="24"/>
        </w:rPr>
      </w:pPr>
      <w:r>
        <w:rPr>
          <w:rFonts w:cs="宋体"/>
          <w:sz w:val="24"/>
          <w:szCs w:val="24"/>
        </w:rPr>
        <w:t>利用行为分析模型，根据在多个业务场景中用户对个人信息的访问行为的数据，生成权限配置信息的多个副本，包括：在用户对个人信息的访问行为的数据的维度小于阈值的情况下，利用基本分析方法(专家规则、模式匹配、统计、阈值等)，根据在多个业务场景中用户对个人信息的访问行为的数据，生成权限配置信息的多个副本；在用户对个人信息的访问行为的数据的维度不小于阈值的情况下，利用机器学习模型、搜索算法</w:t>
      </w:r>
      <w:r>
        <w:rPr>
          <w:rFonts w:hint="eastAsia" w:cs="宋体"/>
          <w:sz w:val="24"/>
          <w:szCs w:val="24"/>
        </w:rPr>
        <w:t>等</w:t>
      </w:r>
      <w:r>
        <w:rPr>
          <w:rFonts w:cs="宋体"/>
          <w:sz w:val="24"/>
          <w:szCs w:val="24"/>
        </w:rPr>
        <w:t>分析模型，根据在多个业务场景中用户对个人信息的访问行为的数据，生成权限配置信息的多个副本。</w:t>
      </w:r>
    </w:p>
    <w:p w14:paraId="01E3C395">
      <w:pPr>
        <w:tabs>
          <w:tab w:val="left" w:pos="720"/>
        </w:tabs>
        <w:spacing w:line="360" w:lineRule="auto"/>
        <w:ind w:firstLine="480" w:firstLineChars="200"/>
        <w:rPr>
          <w:rFonts w:cs="宋体"/>
          <w:sz w:val="24"/>
          <w:szCs w:val="24"/>
        </w:rPr>
      </w:pPr>
      <w:r>
        <w:rPr>
          <w:rFonts w:cs="宋体"/>
          <w:sz w:val="24"/>
          <w:szCs w:val="24"/>
        </w:rPr>
        <w:t>利用行为分析模型，根据在多个业务场景中用户对个人信息的访问行为的数据，生成权限配置信息的多个副本，包括：利用行为分析模型，根据在多个业务场景中用户对个人信息的访问行为的数据、多个业务场景之间的接口对个人信息的授权条件，以及多个业务场景对个人信息的授权条件，生成权限配置信息的多个相同的副本。</w:t>
      </w:r>
    </w:p>
    <w:p w14:paraId="19D2D7B7">
      <w:pPr>
        <w:tabs>
          <w:tab w:val="left" w:pos="720"/>
        </w:tabs>
        <w:spacing w:line="360" w:lineRule="auto"/>
        <w:ind w:firstLine="480" w:firstLineChars="200"/>
        <w:rPr>
          <w:rFonts w:cs="宋体"/>
          <w:sz w:val="24"/>
          <w:szCs w:val="24"/>
        </w:rPr>
      </w:pPr>
      <w:r>
        <w:rPr>
          <w:rFonts w:hint="eastAsia" w:cs="宋体"/>
          <w:sz w:val="24"/>
          <w:szCs w:val="24"/>
        </w:rPr>
        <w:t>在生成、更新、删除副本后，需要将最新的副本分发给各个场景，可以采用并行分发方法，提高数据分发的效率。多个副本在不同业务场景中是一致的，在多个业务场景中任意一个业务场景的副本改变的情况下，其他业务场景的副本被更新，以使得多个副本一致，包括：将任意一个业务场景的已改变的副本缓存至主节点；将主节点缓存的已改变的副本分发给其他业务场景对应的多个从节点；用已改变的副本替换多个从节点缓存的副本。副本更新的方法包括实时更新、制定时间更新。</w:t>
      </w:r>
    </w:p>
    <w:p w14:paraId="48AA3DE1">
      <w:pPr>
        <w:tabs>
          <w:tab w:val="left" w:pos="720"/>
        </w:tabs>
        <w:spacing w:line="360" w:lineRule="auto"/>
        <w:ind w:firstLine="482" w:firstLineChars="200"/>
        <w:rPr>
          <w:rFonts w:cs="宋体"/>
          <w:b/>
          <w:bCs/>
          <w:sz w:val="24"/>
          <w:szCs w:val="24"/>
        </w:rPr>
      </w:pPr>
      <w:r>
        <w:rPr>
          <w:rFonts w:cs="宋体"/>
          <w:b/>
          <w:bCs/>
          <w:sz w:val="24"/>
          <w:szCs w:val="24"/>
        </w:rPr>
        <w:t>2</w:t>
      </w:r>
      <w:r>
        <w:rPr>
          <w:rFonts w:hint="eastAsia" w:cs="宋体"/>
          <w:b/>
          <w:bCs/>
          <w:sz w:val="24"/>
          <w:szCs w:val="24"/>
        </w:rPr>
        <w:t>）侵权检测</w:t>
      </w:r>
    </w:p>
    <w:p w14:paraId="4614CCA3">
      <w:pPr>
        <w:tabs>
          <w:tab w:val="left" w:pos="720"/>
        </w:tabs>
        <w:spacing w:line="360" w:lineRule="auto"/>
        <w:ind w:firstLine="480" w:firstLineChars="200"/>
        <w:rPr>
          <w:rFonts w:cs="宋体"/>
          <w:sz w:val="24"/>
          <w:szCs w:val="24"/>
        </w:rPr>
      </w:pPr>
      <w:r>
        <w:rPr>
          <w:rFonts w:cs="宋体"/>
          <w:sz w:val="24"/>
          <w:szCs w:val="24"/>
        </w:rPr>
        <w:t>利用侵权检测模型，根据在当前业务场景中用户对个人信息的访问行为的数据，以及与当前业务场景对应的权限配置信息的副本，生成对用户在当前业务场景中的访问行为的侵权检测结果。例如，对用户访问行为的多条日志数据进行特征分析，解析识别出用户主体身份、关键数据内容、访问行为的频次时间地域等行为特征，判断对个人信息的访问行为是否侵权</w:t>
      </w:r>
      <w:r>
        <w:rPr>
          <w:rFonts w:hint="eastAsia" w:cs="宋体"/>
          <w:sz w:val="24"/>
          <w:szCs w:val="24"/>
        </w:rPr>
        <w:t>。</w:t>
      </w:r>
      <w:r>
        <w:rPr>
          <w:rFonts w:cs="宋体"/>
          <w:sz w:val="24"/>
          <w:szCs w:val="24"/>
        </w:rPr>
        <w:t>在营业厅场景下，能够识别出私自处理用户个人信息、权限配置不合理及操作人员越权操作、未按管理要求落实银行安全模式等侵权行为。</w:t>
      </w:r>
    </w:p>
    <w:p w14:paraId="26FB5246">
      <w:pPr>
        <w:tabs>
          <w:tab w:val="left" w:pos="720"/>
        </w:tabs>
        <w:spacing w:line="360" w:lineRule="auto"/>
        <w:ind w:firstLine="480" w:firstLineChars="200"/>
        <w:rPr>
          <w:rFonts w:cs="宋体"/>
          <w:sz w:val="24"/>
          <w:szCs w:val="24"/>
        </w:rPr>
      </w:pPr>
      <w:r>
        <w:rPr>
          <w:rFonts w:cs="宋体"/>
          <w:sz w:val="24"/>
          <w:szCs w:val="24"/>
        </w:rPr>
        <w:t>在特征维度小于阈值时，根据这些特征，结合法律法规和专家规则，识别是否有违规访问隐私数据的行为，分场景完成用户访问行为侵权判定</w:t>
      </w:r>
      <w:r>
        <w:rPr>
          <w:rFonts w:hint="eastAsia" w:cs="宋体"/>
          <w:sz w:val="24"/>
          <w:szCs w:val="24"/>
        </w:rPr>
        <w:t>；在特征维度大于阈值时，根据这些特征，利用机器学习等方法，分场景完成用户访问行为的侵权判定。</w:t>
      </w:r>
    </w:p>
    <w:p w14:paraId="128FFEBB">
      <w:pPr>
        <w:tabs>
          <w:tab w:val="left" w:pos="720"/>
        </w:tabs>
        <w:spacing w:line="360" w:lineRule="auto"/>
        <w:ind w:firstLine="480" w:firstLineChars="200"/>
        <w:rPr>
          <w:rFonts w:cs="宋体"/>
          <w:sz w:val="24"/>
          <w:szCs w:val="24"/>
        </w:rPr>
      </w:pPr>
      <w:r>
        <w:rPr>
          <w:rFonts w:cs="宋体"/>
          <w:sz w:val="24"/>
          <w:szCs w:val="24"/>
        </w:rPr>
        <w:t>利用侵权检测模型，根据在当前业务场景中用户对个人信息的访问行为的数据，以及与当前业务场景对应的权限配置信息的副本，生成对用户在当前业务场景中的访问行为的侵权检测结果，包括：利用侵权检测模型，根据在当前业务场景中用户对个人信息的访问行为的数据，生成对用户在当前业务场景中的访问行为的初始检测结果；根据初始检测结果和与当前业务场景对应的权限配置信息的副本，生成对用户在当前业务场景中的访问行为的侵权检测结果。</w:t>
      </w:r>
    </w:p>
    <w:p w14:paraId="392C015C">
      <w:pPr>
        <w:tabs>
          <w:tab w:val="left" w:pos="720"/>
        </w:tabs>
        <w:spacing w:line="360" w:lineRule="auto"/>
        <w:ind w:firstLine="480" w:firstLineChars="200"/>
        <w:rPr>
          <w:rFonts w:cs="宋体"/>
          <w:sz w:val="24"/>
          <w:szCs w:val="24"/>
        </w:rPr>
      </w:pPr>
      <w:r>
        <w:rPr>
          <w:rFonts w:cs="宋体"/>
          <w:sz w:val="24"/>
          <w:szCs w:val="24"/>
        </w:rPr>
        <w:t>根据初始检测结果和与当前业务场景对应的权限配置信息的副本，生成对用户在当前业务场景中的访问行为的侵权检测结果，包括：在初始检测结果为“不侵权”，并且用户在当前业务场景中访问的个人信息在对应的副本允许的范围内的情况下，确定侵权检测结果为“不侵权”；在初始检测结果为“侵权”，和/或用户在当前业务场景中访问的个人信息不在对应的副本允许的范围内的情况下，确定侵权检测结果为“侵权”。</w:t>
      </w:r>
    </w:p>
    <w:p w14:paraId="683CED74">
      <w:pPr>
        <w:tabs>
          <w:tab w:val="left" w:pos="720"/>
        </w:tabs>
        <w:spacing w:line="360" w:lineRule="auto"/>
        <w:ind w:firstLine="480" w:firstLineChars="200"/>
        <w:rPr>
          <w:rFonts w:cs="宋体"/>
          <w:sz w:val="24"/>
          <w:szCs w:val="24"/>
        </w:rPr>
      </w:pPr>
      <w:r>
        <w:rPr>
          <w:rFonts w:cs="宋体"/>
          <w:sz w:val="24"/>
          <w:szCs w:val="24"/>
        </w:rPr>
        <w:t>为多个场景生成权限配置信息的多个副本，在各场景中，根据副本生成为对访问行为的侵权检测结果。个人信息处于动态变化之中，授权范围也会动态调整。通过令多个副本保持一致，避免出现某个场景授权范围小、有的场景授权范围大的情况，保证多个场景的授权一致性，和个人信息的准确性。</w:t>
      </w:r>
    </w:p>
    <w:p w14:paraId="046E5C7A">
      <w:pPr>
        <w:tabs>
          <w:tab w:val="left" w:pos="720"/>
        </w:tabs>
        <w:spacing w:line="360" w:lineRule="auto"/>
        <w:ind w:firstLine="480" w:firstLineChars="200"/>
        <w:rPr>
          <w:rFonts w:cs="宋体"/>
          <w:sz w:val="24"/>
          <w:szCs w:val="24"/>
        </w:rPr>
      </w:pPr>
      <w:r>
        <w:rPr>
          <w:rFonts w:hint="eastAsia"/>
          <w:bCs/>
          <w:sz w:val="24"/>
          <w:szCs w:val="28"/>
        </w:rPr>
        <w:t>多场景多节点隐私侵权行为关联分析</w:t>
      </w:r>
      <w:r>
        <w:rPr>
          <w:rFonts w:hint="eastAsia" w:cs="宋体"/>
          <w:sz w:val="24"/>
          <w:szCs w:val="24"/>
        </w:rPr>
        <w:t>的功能框架如下图6-14所示，通过对</w:t>
      </w:r>
      <w:r>
        <w:rPr>
          <w:rFonts w:cs="宋体"/>
          <w:sz w:val="24"/>
          <w:szCs w:val="24"/>
        </w:rPr>
        <w:t>分场景分析用户个体等特征，进行侵权判定，为多场景(跨场景)的多副本提供支撑。跨场景通过分析关联的多维数据特征，生成多副本</w:t>
      </w:r>
      <w:r>
        <w:rPr>
          <w:rFonts w:hint="eastAsia" w:cs="宋体"/>
          <w:sz w:val="24"/>
          <w:szCs w:val="24"/>
        </w:rPr>
        <w:t>，</w:t>
      </w:r>
      <w:r>
        <w:rPr>
          <w:rFonts w:cs="宋体"/>
          <w:sz w:val="24"/>
          <w:szCs w:val="24"/>
        </w:rPr>
        <w:t>利用数据库和模型为整个过程提供支撑和结果存储</w:t>
      </w:r>
      <w:r>
        <w:rPr>
          <w:rFonts w:hint="eastAsia" w:cs="宋体"/>
          <w:sz w:val="24"/>
          <w:szCs w:val="24"/>
        </w:rPr>
        <w:t>。</w:t>
      </w:r>
    </w:p>
    <w:p w14:paraId="18DE65ED">
      <w:pPr>
        <w:tabs>
          <w:tab w:val="left" w:pos="720"/>
        </w:tabs>
        <w:spacing w:line="360" w:lineRule="auto"/>
      </w:pPr>
      <w:r>
        <w:drawing>
          <wp:inline distT="0" distB="0" distL="114300" distR="114300">
            <wp:extent cx="5361305" cy="2884170"/>
            <wp:effectExtent l="0" t="0" r="10795" b="11430"/>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53"/>
                    <a:stretch>
                      <a:fillRect/>
                    </a:stretch>
                  </pic:blipFill>
                  <pic:spPr>
                    <a:xfrm>
                      <a:off x="0" y="0"/>
                      <a:ext cx="5361305" cy="2884170"/>
                    </a:xfrm>
                    <a:prstGeom prst="rect">
                      <a:avLst/>
                    </a:prstGeom>
                    <a:noFill/>
                    <a:ln w="9525">
                      <a:noFill/>
                    </a:ln>
                  </pic:spPr>
                </pic:pic>
              </a:graphicData>
            </a:graphic>
          </wp:inline>
        </w:drawing>
      </w:r>
    </w:p>
    <w:p w14:paraId="26F8F204">
      <w:pPr>
        <w:tabs>
          <w:tab w:val="left" w:pos="720"/>
        </w:tabs>
        <w:spacing w:line="360" w:lineRule="auto"/>
        <w:ind w:firstLine="420" w:firstLineChars="200"/>
        <w:jc w:val="center"/>
        <w:rPr>
          <w:rFonts w:cs="宋体"/>
          <w:szCs w:val="21"/>
        </w:rPr>
      </w:pPr>
      <w:r>
        <w:rPr>
          <w:rFonts w:cs="宋体"/>
          <w:szCs w:val="21"/>
        </w:rPr>
        <w:t>6-</w:t>
      </w:r>
      <w:r>
        <w:rPr>
          <w:rFonts w:cs="宋体"/>
          <w:szCs w:val="21"/>
        </w:rPr>
        <w:fldChar w:fldCharType="begin"/>
      </w:r>
      <w:r>
        <w:rPr>
          <w:rFonts w:cs="宋体"/>
          <w:szCs w:val="21"/>
        </w:rPr>
        <w:instrText xml:space="preserve"> SEQ 6- \* ARABIC </w:instrText>
      </w:r>
      <w:r>
        <w:rPr>
          <w:rFonts w:cs="宋体"/>
          <w:szCs w:val="21"/>
        </w:rPr>
        <w:fldChar w:fldCharType="separate"/>
      </w:r>
      <w:r>
        <w:rPr>
          <w:rFonts w:cs="宋体"/>
          <w:szCs w:val="21"/>
        </w:rPr>
        <w:t>14</w:t>
      </w:r>
      <w:r>
        <w:rPr>
          <w:rFonts w:cs="宋体"/>
          <w:szCs w:val="21"/>
        </w:rPr>
        <w:fldChar w:fldCharType="end"/>
      </w:r>
      <w:r>
        <w:rPr>
          <w:rFonts w:hint="eastAsia" w:cs="宋体"/>
          <w:szCs w:val="21"/>
        </w:rPr>
        <w:t>复杂场景侵权行为的功能框架</w:t>
      </w:r>
    </w:p>
    <w:p w14:paraId="376950C8">
      <w:pPr>
        <w:tabs>
          <w:tab w:val="left" w:pos="720"/>
        </w:tabs>
        <w:spacing w:line="360" w:lineRule="auto"/>
        <w:ind w:firstLine="480" w:firstLineChars="200"/>
        <w:rPr>
          <w:rFonts w:cs="宋体"/>
          <w:sz w:val="24"/>
          <w:szCs w:val="24"/>
        </w:rPr>
      </w:pPr>
      <w:r>
        <w:rPr>
          <w:rFonts w:hint="eastAsia" w:cs="宋体"/>
          <w:sz w:val="24"/>
          <w:szCs w:val="24"/>
        </w:rPr>
        <w:t>基于专家规则模型和</w:t>
      </w:r>
      <w:r>
        <w:rPr>
          <w:rFonts w:cs="宋体"/>
          <w:sz w:val="24"/>
          <w:szCs w:val="24"/>
        </w:rPr>
        <w:t>AI</w:t>
      </w:r>
      <w:r>
        <w:rPr>
          <w:rFonts w:hint="eastAsia" w:cs="宋体"/>
          <w:sz w:val="24"/>
          <w:szCs w:val="24"/>
        </w:rPr>
        <w:t>模型，首先进行分场景</w:t>
      </w:r>
      <w:r>
        <w:rPr>
          <w:rFonts w:cs="宋体"/>
          <w:sz w:val="24"/>
          <w:szCs w:val="24"/>
        </w:rPr>
        <w:t>UEBA</w:t>
      </w:r>
      <w:r>
        <w:rPr>
          <w:rFonts w:hint="eastAsia" w:cs="宋体"/>
          <w:sz w:val="24"/>
          <w:szCs w:val="24"/>
        </w:rPr>
        <w:t>侵权行为分析，然后针对跨场景多环节的应用场景，通过访问行为的多场景日志分析和访问行为的时空关联分析，完成跨场景的用户侵权行为的组合分析。</w:t>
      </w:r>
    </w:p>
    <w:p w14:paraId="5E4CCD84">
      <w:pPr>
        <w:tabs>
          <w:tab w:val="left" w:pos="720"/>
        </w:tabs>
        <w:spacing w:line="360" w:lineRule="auto"/>
        <w:ind w:firstLine="482" w:firstLineChars="200"/>
        <w:rPr>
          <w:rFonts w:cs="宋体"/>
          <w:b/>
          <w:bCs/>
          <w:sz w:val="24"/>
          <w:szCs w:val="24"/>
        </w:rPr>
      </w:pPr>
      <w:r>
        <w:rPr>
          <w:rFonts w:hint="eastAsia" w:cs="宋体"/>
          <w:b/>
          <w:bCs/>
          <w:sz w:val="24"/>
          <w:szCs w:val="24"/>
        </w:rPr>
        <w:t>（</w:t>
      </w:r>
      <w:r>
        <w:rPr>
          <w:rFonts w:cs="宋体"/>
          <w:b/>
          <w:bCs/>
          <w:sz w:val="24"/>
          <w:szCs w:val="24"/>
        </w:rPr>
        <w:t>1</w:t>
      </w:r>
      <w:r>
        <w:rPr>
          <w:rFonts w:hint="eastAsia" w:cs="宋体"/>
          <w:b/>
          <w:bCs/>
          <w:sz w:val="24"/>
          <w:szCs w:val="24"/>
        </w:rPr>
        <w:t>）分场景</w:t>
      </w:r>
      <w:r>
        <w:rPr>
          <w:rFonts w:cs="宋体"/>
          <w:b/>
          <w:bCs/>
          <w:sz w:val="24"/>
          <w:szCs w:val="24"/>
        </w:rPr>
        <w:t>UEBA</w:t>
      </w:r>
      <w:r>
        <w:rPr>
          <w:rFonts w:hint="eastAsia" w:cs="宋体"/>
          <w:b/>
          <w:bCs/>
          <w:sz w:val="24"/>
          <w:szCs w:val="24"/>
        </w:rPr>
        <w:t>侵权行为分析</w:t>
      </w:r>
    </w:p>
    <w:p w14:paraId="43751805">
      <w:pPr>
        <w:tabs>
          <w:tab w:val="left" w:pos="720"/>
        </w:tabs>
        <w:spacing w:line="360" w:lineRule="auto"/>
        <w:ind w:firstLine="480" w:firstLineChars="200"/>
        <w:rPr>
          <w:rFonts w:cs="宋体"/>
          <w:sz w:val="24"/>
          <w:szCs w:val="24"/>
        </w:rPr>
      </w:pPr>
      <w:r>
        <w:rPr>
          <w:rFonts w:hint="eastAsia" w:cs="宋体"/>
          <w:sz w:val="24"/>
          <w:szCs w:val="24"/>
        </w:rPr>
        <w:t>通过</w:t>
      </w:r>
      <w:r>
        <w:rPr>
          <w:rFonts w:cs="宋体"/>
          <w:sz w:val="24"/>
          <w:szCs w:val="24"/>
        </w:rPr>
        <w:t>UEBA</w:t>
      </w:r>
      <w:r>
        <w:rPr>
          <w:rFonts w:hint="eastAsia" w:cs="宋体"/>
          <w:sz w:val="24"/>
          <w:szCs w:val="24"/>
        </w:rPr>
        <w:t>用户访问行为分析和访问行为的时空关联分析，完成分场景的用户访问行为合规分析。首先需要解决分场景下用户个人访问行为隐私侵权问题。这一步，需要对用户访问行为日志数据进行特征分析，解析识别出用户主体身份、关键数据内容、访问行为的频次时间地域等行为特征，结合法律法规形成的合规矩阵和专家规则，识别是否有违规访问隐私数据的行为，完成分场景用户访问行为合法及合规性判定。</w:t>
      </w:r>
    </w:p>
    <w:p w14:paraId="7E275433">
      <w:pPr>
        <w:tabs>
          <w:tab w:val="left" w:pos="720"/>
        </w:tabs>
        <w:spacing w:line="360" w:lineRule="auto"/>
        <w:ind w:firstLine="482" w:firstLineChars="200"/>
        <w:rPr>
          <w:rFonts w:cs="宋体"/>
          <w:b/>
          <w:bCs/>
          <w:sz w:val="24"/>
          <w:szCs w:val="24"/>
        </w:rPr>
      </w:pPr>
      <w:r>
        <w:rPr>
          <w:rFonts w:hint="eastAsia" w:cs="宋体"/>
          <w:b/>
          <w:bCs/>
          <w:sz w:val="24"/>
          <w:szCs w:val="24"/>
        </w:rPr>
        <w:t>（</w:t>
      </w:r>
      <w:r>
        <w:rPr>
          <w:rFonts w:cs="宋体"/>
          <w:b/>
          <w:bCs/>
          <w:sz w:val="24"/>
          <w:szCs w:val="24"/>
        </w:rPr>
        <w:t>2</w:t>
      </w:r>
      <w:r>
        <w:rPr>
          <w:rFonts w:hint="eastAsia" w:cs="宋体"/>
          <w:b/>
          <w:bCs/>
          <w:sz w:val="24"/>
          <w:szCs w:val="24"/>
        </w:rPr>
        <w:t>）多场景多环节侵权行为关联分析</w:t>
      </w:r>
    </w:p>
    <w:p w14:paraId="45D6274E">
      <w:pPr>
        <w:tabs>
          <w:tab w:val="left" w:pos="720"/>
        </w:tabs>
        <w:spacing w:line="360" w:lineRule="auto"/>
        <w:ind w:firstLine="480" w:firstLineChars="200"/>
        <w:rPr>
          <w:rFonts w:cs="宋体"/>
          <w:sz w:val="24"/>
          <w:szCs w:val="24"/>
        </w:rPr>
      </w:pPr>
      <w:r>
        <w:rPr>
          <w:rFonts w:hint="eastAsia" w:cs="宋体"/>
          <w:sz w:val="24"/>
          <w:szCs w:val="24"/>
        </w:rPr>
        <w:t>通过访问行为的多日志分析和访问行为的时空关联分析，完成跨场景的用户访问行为的组合分析。对于用户访问行为的多场景跨域问题，可以从两方面入手：首先，设计面向跨域的数据传播关联审计机制。其次，设计基于多副本数据行为画像的用户访问行为的分发机制。当需通过数据管理域进行跨场景用户请求并分发指令后，借助面向跨域用户行为</w:t>
      </w:r>
      <w:r>
        <w:rPr>
          <w:rFonts w:cs="宋体"/>
          <w:sz w:val="24"/>
          <w:szCs w:val="24"/>
        </w:rPr>
        <w:t>UEBA</w:t>
      </w:r>
      <w:r>
        <w:rPr>
          <w:rFonts w:hint="eastAsia" w:cs="宋体"/>
          <w:sz w:val="24"/>
          <w:szCs w:val="24"/>
        </w:rPr>
        <w:t>分析数据传播审计机制，和相关数据管理域交互，形成数据多副本信息关联画像。通过设计高效的画像（图、数）搜索算法，制定用户跨场景</w:t>
      </w:r>
      <w:r>
        <w:rPr>
          <w:rFonts w:cs="宋体"/>
          <w:sz w:val="24"/>
          <w:szCs w:val="24"/>
        </w:rPr>
        <w:t>UEBA</w:t>
      </w:r>
      <w:r>
        <w:rPr>
          <w:rFonts w:hint="eastAsia" w:cs="宋体"/>
          <w:sz w:val="24"/>
          <w:szCs w:val="24"/>
        </w:rPr>
        <w:t>行为特征数据请求的最优分发策略。</w:t>
      </w:r>
    </w:p>
    <w:p w14:paraId="43AEC210">
      <w:pPr>
        <w:tabs>
          <w:tab w:val="left" w:pos="720"/>
        </w:tabs>
        <w:spacing w:line="360" w:lineRule="auto"/>
        <w:ind w:firstLine="480" w:firstLineChars="200"/>
        <w:rPr>
          <w:rFonts w:cs="宋体"/>
          <w:sz w:val="24"/>
          <w:szCs w:val="24"/>
        </w:rPr>
      </w:pPr>
      <w:r>
        <w:rPr>
          <w:rFonts w:hint="eastAsia" w:cs="宋体"/>
          <w:sz w:val="24"/>
          <w:szCs w:val="24"/>
        </w:rPr>
        <w:t>复杂场景侵权行为的隐私侵权事件风险模型使用规则和自学习过程如下图6-15所示。当进行分场景和多场景隐私侵权事件的违规行为分析时，可以从单维度或多维度进行风险识别判断，如时间、地址、</w:t>
      </w:r>
      <w:r>
        <w:rPr>
          <w:rFonts w:cs="宋体"/>
          <w:sz w:val="24"/>
          <w:szCs w:val="24"/>
        </w:rPr>
        <w:t>IP</w:t>
      </w:r>
      <w:r>
        <w:rPr>
          <w:rFonts w:hint="eastAsia" w:cs="宋体"/>
          <w:sz w:val="24"/>
          <w:szCs w:val="24"/>
        </w:rPr>
        <w:t>地址、访问频次等单维度和时间、空间、频率等多维组合进行判断。不同维度的违规侵权事件行为识别的模型也不同。当违规行为是单维度或两个维度时，优先采用基于专家规则的风险判断机制；而当隐私侵权违规行为出现多维和复杂的非线性特征时，更适合应用基于</w:t>
      </w:r>
      <w:r>
        <w:rPr>
          <w:rFonts w:cs="宋体"/>
          <w:sz w:val="24"/>
          <w:szCs w:val="24"/>
        </w:rPr>
        <w:t>AI</w:t>
      </w:r>
      <w:r>
        <w:rPr>
          <w:rFonts w:hint="eastAsia" w:cs="宋体"/>
          <w:sz w:val="24"/>
          <w:szCs w:val="24"/>
        </w:rPr>
        <w:t>算法的风险模型进行隐私侵权的人工智能判定。每次判定结果作为输入更新数据库，完成自学习。</w:t>
      </w:r>
    </w:p>
    <w:p w14:paraId="1AA52B67">
      <w:pPr>
        <w:pStyle w:val="81"/>
        <w:jc w:val="center"/>
        <w:rPr>
          <w:rFonts w:ascii="Times New Roman" w:hAnsi="Times New Roman"/>
          <w:sz w:val="21"/>
          <w:szCs w:val="21"/>
        </w:rPr>
      </w:pPr>
      <w:r>
        <w:rPr>
          <w:rFonts w:ascii="Times New Roman" w:hAnsi="Times New Roman"/>
        </w:rPr>
        <w:drawing>
          <wp:inline distT="0" distB="0" distL="114300" distR="114300">
            <wp:extent cx="5247640" cy="3375025"/>
            <wp:effectExtent l="0" t="0" r="10160" b="3175"/>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54"/>
                    <a:stretch>
                      <a:fillRect/>
                    </a:stretch>
                  </pic:blipFill>
                  <pic:spPr>
                    <a:xfrm>
                      <a:off x="0" y="0"/>
                      <a:ext cx="5247640" cy="3375025"/>
                    </a:xfrm>
                    <a:prstGeom prst="rect">
                      <a:avLst/>
                    </a:prstGeom>
                    <a:noFill/>
                    <a:ln w="9525">
                      <a:noFill/>
                    </a:ln>
                  </pic:spPr>
                </pic:pic>
              </a:graphicData>
            </a:graphic>
          </wp:inline>
        </w:drawing>
      </w:r>
      <w:r>
        <w:rPr>
          <w:sz w:val="21"/>
          <w:szCs w:val="21"/>
        </w:rPr>
        <w:t>6-</w:t>
      </w:r>
      <w:r>
        <w:rPr>
          <w:sz w:val="21"/>
          <w:szCs w:val="21"/>
        </w:rPr>
        <w:fldChar w:fldCharType="begin"/>
      </w:r>
      <w:r>
        <w:rPr>
          <w:sz w:val="21"/>
          <w:szCs w:val="21"/>
        </w:rPr>
        <w:instrText xml:space="preserve"> SEQ 6- \* ARABIC </w:instrText>
      </w:r>
      <w:r>
        <w:rPr>
          <w:sz w:val="21"/>
          <w:szCs w:val="21"/>
        </w:rPr>
        <w:fldChar w:fldCharType="separate"/>
      </w:r>
      <w:r>
        <w:rPr>
          <w:sz w:val="21"/>
          <w:szCs w:val="21"/>
        </w:rPr>
        <w:t>15</w:t>
      </w:r>
      <w:r>
        <w:rPr>
          <w:sz w:val="21"/>
          <w:szCs w:val="21"/>
        </w:rPr>
        <w:fldChar w:fldCharType="end"/>
      </w:r>
      <w:r>
        <w:rPr>
          <w:rFonts w:hint="eastAsia" w:ascii="Times New Roman" w:hAnsi="Times New Roman"/>
          <w:sz w:val="21"/>
          <w:szCs w:val="21"/>
        </w:rPr>
        <w:t>隐私侵权事件风险模型使用规则和自学习过程</w:t>
      </w:r>
    </w:p>
    <w:p w14:paraId="4D7ED05B">
      <w:pPr>
        <w:tabs>
          <w:tab w:val="left" w:pos="720"/>
        </w:tabs>
        <w:spacing w:line="360" w:lineRule="auto"/>
        <w:ind w:firstLine="480" w:firstLineChars="200"/>
        <w:rPr>
          <w:rFonts w:cs="宋体"/>
          <w:sz w:val="24"/>
          <w:szCs w:val="24"/>
        </w:rPr>
      </w:pPr>
      <w:r>
        <w:rPr>
          <w:rFonts w:hint="eastAsia" w:cs="宋体"/>
          <w:sz w:val="24"/>
          <w:szCs w:val="24"/>
        </w:rPr>
        <w:t>通过对目标监测系统的网络旁路镜像，复制用户的访问请求的所有原始数据包信息。从中识别账户、参数、时间、频次等要素并缓存，然后利用无监督学习、聚类学习等方式，根据访问信息的范围、数量、敏感度、日期等信息，对比分析，判断在当前场景下，该行为是否为对个人信息的批量导出行为。如果是批量导出行为，那么在该场景下，通过判断申请内容、数量一致性、合规性等，判断是否侵权，如果没有侵权，可以审批通过并导出数据，否则判定为异常访问并告警。过程中采用人工智能算法不断完善模型，并将结果存储在策略库和分场景库。</w:t>
      </w:r>
    </w:p>
    <w:p w14:paraId="150C06E8">
      <w:pPr>
        <w:tabs>
          <w:tab w:val="left" w:pos="1680"/>
        </w:tabs>
        <w:spacing w:line="360" w:lineRule="auto"/>
        <w:jc w:val="left"/>
        <w:outlineLvl w:val="2"/>
        <w:rPr>
          <w:b/>
          <w:sz w:val="24"/>
          <w:szCs w:val="28"/>
        </w:rPr>
      </w:pPr>
      <w:r>
        <w:rPr>
          <w:rFonts w:hint="eastAsia"/>
          <w:b/>
          <w:sz w:val="24"/>
          <w:szCs w:val="28"/>
        </w:rPr>
        <w:t>6.3.4 侵权事件场景重构</w:t>
      </w:r>
      <w:del w:id="13" w:author="surface" w:date="2025-02-22T10:37:00Z">
        <w:r>
          <w:rPr>
            <w:rFonts w:hint="eastAsia"/>
            <w:b/>
            <w:sz w:val="24"/>
            <w:szCs w:val="28"/>
          </w:rPr>
          <w:delText>和</w:delText>
        </w:r>
      </w:del>
      <w:ins w:id="14" w:author="surface" w:date="2025-02-22T10:37:00Z">
        <w:r>
          <w:rPr>
            <w:rFonts w:hint="eastAsia"/>
            <w:b/>
            <w:sz w:val="24"/>
            <w:szCs w:val="28"/>
          </w:rPr>
          <w:t>与</w:t>
        </w:r>
      </w:ins>
      <w:r>
        <w:rPr>
          <w:rFonts w:hint="eastAsia"/>
          <w:b/>
          <w:sz w:val="24"/>
          <w:szCs w:val="28"/>
        </w:rPr>
        <w:t>侵权路径</w:t>
      </w:r>
      <w:del w:id="15" w:author="surface" w:date="2025-02-22T10:37:00Z">
        <w:r>
          <w:rPr>
            <w:rFonts w:hint="eastAsia"/>
            <w:b/>
            <w:sz w:val="24"/>
            <w:szCs w:val="28"/>
          </w:rPr>
          <w:delText>综合分析与</w:delText>
        </w:r>
      </w:del>
      <w:r>
        <w:rPr>
          <w:rFonts w:hint="eastAsia"/>
          <w:b/>
          <w:sz w:val="24"/>
          <w:szCs w:val="28"/>
        </w:rPr>
        <w:t>还原</w:t>
      </w:r>
      <w:del w:id="16" w:author="surface" w:date="2025-02-22T10:36:00Z">
        <w:r>
          <w:rPr>
            <w:rFonts w:hint="eastAsia"/>
            <w:b/>
            <w:sz w:val="24"/>
            <w:szCs w:val="28"/>
          </w:rPr>
          <w:delText>（基于申请受理专利，暂未授权）</w:delText>
        </w:r>
      </w:del>
    </w:p>
    <w:p w14:paraId="0971AF94">
      <w:pPr>
        <w:widowControl/>
        <w:spacing w:line="360" w:lineRule="auto"/>
        <w:ind w:firstLine="480" w:firstLineChars="200"/>
        <w:rPr>
          <w:sz w:val="24"/>
        </w:rPr>
      </w:pPr>
      <w:r>
        <w:rPr>
          <w:rFonts w:hint="eastAsia"/>
          <w:sz w:val="24"/>
        </w:rPr>
        <w:t>侵权事件场景重构和侵权路径综合分析与还原依托于时空关联的证据链重构结果及侵权主体溯源、多副本侵权界定等溯源分析结果。将时空关联的证据链中出现的系统ID进行抽取，作为侵权事件场景图中的节点，并用系统ID作为节点标识；将证据链中两个节点间的一对父子关系作为侵权事件场景图中的一条边，并用文件ID作为边的标识。若两个系统之间存在多副本传递的情况，则在侵权事件场景图中将存在两个节点之间有多条边的情况，且这些边的文件ID不相同。另外，根据侵权主体溯源结果，在侵权事件场景图中用红色标记侵权主体节点；根据多副本侵权界定结果，用黄色标记受到侵权事件影响的下游系统节点。</w:t>
      </w:r>
    </w:p>
    <w:p w14:paraId="36980EBC">
      <w:pPr>
        <w:widowControl/>
        <w:spacing w:line="360" w:lineRule="auto"/>
        <w:ind w:firstLine="480" w:firstLineChars="200"/>
        <w:jc w:val="left"/>
        <w:rPr>
          <w:sz w:val="24"/>
        </w:rPr>
      </w:pPr>
      <w:r>
        <w:rPr>
          <w:rFonts w:hint="eastAsia"/>
          <w:sz w:val="24"/>
        </w:rPr>
        <w:t>在侵权事件场景重构后，进行侵权路径综合分析与还原。定义以下路径为侵权路径：1. 侵权主体与受侵权事件影响的下游节点间的路径。2. 两个受侵权事件影响的下游节点间的路径。侵权路径在侵权事件场景图中体现为：1. 红色节点到黄色节点间的路径。2. 两个黄色节点间的路径。根据以上侵权路径的判定规则，在侵权事件场景图中标记侵权的边，对侵权事件中的侵权路径进行还原。如下图6-16所示。</w:t>
      </w:r>
      <w:r>
        <w:rPr>
          <w:sz w:val="24"/>
        </w:rPr>
        <w:drawing>
          <wp:inline distT="0" distB="0" distL="0" distR="0">
            <wp:extent cx="4902200" cy="228600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55"/>
                    <a:stretch>
                      <a:fillRect/>
                    </a:stretch>
                  </pic:blipFill>
                  <pic:spPr>
                    <a:xfrm>
                      <a:off x="0" y="0"/>
                      <a:ext cx="4902200" cy="2286000"/>
                    </a:xfrm>
                    <a:prstGeom prst="rect">
                      <a:avLst/>
                    </a:prstGeom>
                  </pic:spPr>
                </pic:pic>
              </a:graphicData>
            </a:graphic>
          </wp:inline>
        </w:drawing>
      </w:r>
    </w:p>
    <w:p w14:paraId="0B361BE0">
      <w:pPr>
        <w:widowControl/>
        <w:spacing w:line="360" w:lineRule="auto"/>
        <w:ind w:firstLine="420" w:firstLineChars="200"/>
        <w:jc w:val="center"/>
        <w:rPr>
          <w:szCs w:val="21"/>
        </w:rPr>
      </w:pPr>
      <w:r>
        <w:rPr>
          <w:szCs w:val="16"/>
        </w:rPr>
        <w:t>6-</w:t>
      </w:r>
      <w:r>
        <w:rPr>
          <w:szCs w:val="16"/>
        </w:rPr>
        <w:fldChar w:fldCharType="begin"/>
      </w:r>
      <w:r>
        <w:rPr>
          <w:szCs w:val="16"/>
        </w:rPr>
        <w:instrText xml:space="preserve"> SEQ 6- \* ARABIC </w:instrText>
      </w:r>
      <w:r>
        <w:rPr>
          <w:szCs w:val="16"/>
        </w:rPr>
        <w:fldChar w:fldCharType="separate"/>
      </w:r>
      <w:r>
        <w:rPr>
          <w:szCs w:val="16"/>
        </w:rPr>
        <w:t>16</w:t>
      </w:r>
      <w:r>
        <w:rPr>
          <w:szCs w:val="16"/>
        </w:rPr>
        <w:fldChar w:fldCharType="end"/>
      </w:r>
      <w:r>
        <w:rPr>
          <w:rFonts w:hint="eastAsia"/>
          <w:szCs w:val="16"/>
        </w:rPr>
        <w:t>侵权事件场景图及侵权路径还原</w:t>
      </w:r>
    </w:p>
    <w:p w14:paraId="35D812F4">
      <w:pPr>
        <w:widowControl/>
        <w:spacing w:line="360" w:lineRule="auto"/>
        <w:ind w:firstLine="480" w:firstLineChars="200"/>
        <w:rPr>
          <w:sz w:val="24"/>
        </w:rPr>
      </w:pPr>
      <w:r>
        <w:rPr>
          <w:rFonts w:hint="eastAsia"/>
          <w:sz w:val="24"/>
        </w:rPr>
        <w:t>针对已判定为侵权行为的侵权事件，根据比对侵权行为相关的时空证据链数据的特征，进行业务场景的匹配和分析，识别出侵权事件场景。在此基础上，基于该场景下，个人信息处理操作所有环节中嵌入的全局唯一标识来进行侵权路径还原。但在真实的生产环境中，大量存在在用系统难以改造使其在日志或流量中嵌入全局唯一标识的情况，从而导致证据链不完备，给侵权路径还原带来困难，此时需要利用模型算法进行综合分析，实现隐私侵权路径链路关联和还原。</w:t>
      </w:r>
    </w:p>
    <w:p w14:paraId="5260D00A">
      <w:pPr>
        <w:autoSpaceDE w:val="0"/>
        <w:autoSpaceDN w:val="0"/>
        <w:adjustRightInd w:val="0"/>
        <w:spacing w:line="360" w:lineRule="auto"/>
        <w:ind w:firstLine="420"/>
        <w:jc w:val="left"/>
        <w:rPr>
          <w:rFonts w:cs="宋体"/>
          <w:b/>
          <w:bCs/>
          <w:sz w:val="24"/>
          <w:szCs w:val="24"/>
        </w:rPr>
      </w:pPr>
      <w:r>
        <w:rPr>
          <w:rFonts w:hint="eastAsia"/>
          <w:sz w:val="24"/>
        </w:rPr>
        <w:t>为解决证据链不完备问题，提出了两种支持侵权事件场景重构和侵权路径综合分析与还原的链路关联模型。</w:t>
      </w:r>
      <w:bookmarkStart w:id="36" w:name="_Toc26530"/>
    </w:p>
    <w:p w14:paraId="6719E1D4">
      <w:pPr>
        <w:spacing w:line="360" w:lineRule="auto"/>
        <w:ind w:firstLine="537" w:firstLineChars="223"/>
        <w:jc w:val="left"/>
        <w:rPr>
          <w:rFonts w:cs="宋体"/>
          <w:b/>
          <w:bCs/>
          <w:sz w:val="24"/>
          <w:szCs w:val="24"/>
        </w:rPr>
      </w:pPr>
      <w:r>
        <w:rPr>
          <w:rFonts w:cs="宋体"/>
          <w:b/>
          <w:bCs/>
          <w:sz w:val="24"/>
          <w:szCs w:val="24"/>
        </w:rPr>
        <w:t>1</w:t>
      </w:r>
      <w:r>
        <w:rPr>
          <w:rFonts w:hint="eastAsia" w:cs="宋体"/>
          <w:b/>
          <w:bCs/>
          <w:sz w:val="24"/>
          <w:szCs w:val="24"/>
        </w:rPr>
        <w:t>）基于指纹向量匹配的</w:t>
      </w:r>
      <w:bookmarkEnd w:id="36"/>
      <w:r>
        <w:rPr>
          <w:rFonts w:hint="eastAsia" w:cs="宋体"/>
          <w:b/>
          <w:bCs/>
          <w:sz w:val="24"/>
          <w:szCs w:val="24"/>
        </w:rPr>
        <w:t>链路关联模型</w:t>
      </w:r>
    </w:p>
    <w:p w14:paraId="66F965D1">
      <w:pPr>
        <w:spacing w:line="360" w:lineRule="auto"/>
        <w:ind w:firstLine="480"/>
        <w:jc w:val="left"/>
        <w:rPr>
          <w:rFonts w:cs="宋体"/>
          <w:sz w:val="24"/>
          <w:szCs w:val="24"/>
        </w:rPr>
      </w:pPr>
      <w:r>
        <w:rPr>
          <w:rFonts w:hint="eastAsia" w:cs="宋体"/>
          <w:sz w:val="24"/>
          <w:szCs w:val="24"/>
        </w:rPr>
        <w:t>本项目提出了一种基于指纹向量匹配的链路关联和侵权路径还原的模型和方法，通过将网络流量数据中服务端发送到客户端的下行数据渲染成网页，并将网页转换为预设格式的灰度图片，遍历灰度图片的每个像素，将像素灰度值与图片灰度值做比较，基于比较结果以及预设的指纹生成规则生成网页对应的网页指纹向量。网页指纹向量中每个元素值对应灰度图片中一个像素。将网页指纹向量与指纹库中用户标识对应的历史指纹向量集合逐一比较，确定网页指纹向量与历史指纹向量相同位置上的数值是否相同。指纹库用于存储用户标识、网页指纹向量以及匹配概率的对应关系。基于网页指纹向量与历史指纹向量的相同位数的个数以及历史指纹向量的匹配概率，确定历史指纹向量与网页指纹向量的匹配度，并将匹配度最高的历史指纹作为网页指纹向量的匹配指纹向量。</w:t>
      </w:r>
    </w:p>
    <w:p w14:paraId="08C40109">
      <w:pPr>
        <w:spacing w:line="360" w:lineRule="auto"/>
        <w:ind w:firstLine="480"/>
        <w:jc w:val="left"/>
        <w:rPr>
          <w:rFonts w:cs="宋体"/>
          <w:sz w:val="24"/>
          <w:szCs w:val="24"/>
        </w:rPr>
      </w:pPr>
      <w:r>
        <w:rPr>
          <w:rFonts w:hint="eastAsia" w:cs="宋体"/>
          <w:sz w:val="24"/>
          <w:szCs w:val="24"/>
        </w:rPr>
        <w:t>基于指纹向量匹配的链路关联模型包括获取网络流量数据、生成指纹向量、指纹匹配、基于匹配指纹向量进行侵权路径还原</w:t>
      </w:r>
      <w:r>
        <w:rPr>
          <w:rFonts w:cs="宋体"/>
          <w:sz w:val="24"/>
          <w:szCs w:val="24"/>
        </w:rPr>
        <w:t>4</w:t>
      </w:r>
      <w:r>
        <w:rPr>
          <w:rFonts w:hint="eastAsia" w:cs="宋体"/>
          <w:sz w:val="24"/>
          <w:szCs w:val="24"/>
        </w:rPr>
        <w:t>个环节：</w:t>
      </w:r>
    </w:p>
    <w:p w14:paraId="62685E48">
      <w:pPr>
        <w:adjustRightInd w:val="0"/>
        <w:snapToGrid w:val="0"/>
        <w:spacing w:line="360" w:lineRule="auto"/>
        <w:ind w:firstLine="482" w:firstLineChars="200"/>
        <w:rPr>
          <w:rFonts w:cs="宋体"/>
          <w:sz w:val="24"/>
          <w:szCs w:val="24"/>
        </w:rPr>
      </w:pPr>
      <w:r>
        <w:rPr>
          <w:rFonts w:hint="eastAsia" w:cs="宋体"/>
          <w:b/>
          <w:bCs/>
          <w:sz w:val="24"/>
          <w:szCs w:val="24"/>
        </w:rPr>
        <w:t>（</w:t>
      </w:r>
      <w:r>
        <w:rPr>
          <w:rFonts w:cs="宋体"/>
          <w:b/>
          <w:bCs/>
          <w:sz w:val="24"/>
          <w:szCs w:val="24"/>
        </w:rPr>
        <w:t>1</w:t>
      </w:r>
      <w:r>
        <w:rPr>
          <w:rFonts w:hint="eastAsia" w:cs="宋体"/>
          <w:b/>
          <w:bCs/>
          <w:sz w:val="24"/>
          <w:szCs w:val="24"/>
        </w:rPr>
        <w:t>）获取网络流量数据。</w:t>
      </w:r>
      <w:r>
        <w:rPr>
          <w:rFonts w:hint="eastAsia" w:cs="宋体"/>
          <w:sz w:val="24"/>
          <w:szCs w:val="24"/>
        </w:rPr>
        <w:t>解析网络流量数据中从客户端发送到服务端的上行数据，获得访问服务端的用户标识。服务端还可以通过解析网络流量数据，获得数据包的源地址、目的地址、端口号、数据载荷等信息。这样，可以建立用户与数据的关联关系，便于后续快速定位到待溯源用户或待溯源数据，并采取相应的安全措施。</w:t>
      </w:r>
    </w:p>
    <w:p w14:paraId="58F5C9D8">
      <w:pPr>
        <w:adjustRightInd w:val="0"/>
        <w:snapToGrid w:val="0"/>
        <w:spacing w:line="360" w:lineRule="auto"/>
        <w:ind w:firstLine="482" w:firstLineChars="200"/>
        <w:rPr>
          <w:rFonts w:cs="宋体"/>
          <w:sz w:val="24"/>
          <w:szCs w:val="24"/>
        </w:rPr>
      </w:pPr>
      <w:r>
        <w:rPr>
          <w:rFonts w:hint="eastAsia" w:cs="宋体"/>
          <w:b/>
          <w:bCs/>
          <w:sz w:val="24"/>
          <w:szCs w:val="24"/>
        </w:rPr>
        <w:t>（</w:t>
      </w:r>
      <w:r>
        <w:rPr>
          <w:rFonts w:cs="宋体"/>
          <w:b/>
          <w:bCs/>
          <w:sz w:val="24"/>
          <w:szCs w:val="24"/>
        </w:rPr>
        <w:t>2</w:t>
      </w:r>
      <w:r>
        <w:rPr>
          <w:rFonts w:hint="eastAsia" w:cs="宋体"/>
          <w:b/>
          <w:bCs/>
          <w:sz w:val="24"/>
          <w:szCs w:val="24"/>
        </w:rPr>
        <w:t>）生成指纹向量。</w:t>
      </w:r>
      <w:r>
        <w:rPr>
          <w:rFonts w:hint="eastAsia" w:cs="宋体"/>
          <w:sz w:val="24"/>
          <w:szCs w:val="24"/>
        </w:rPr>
        <w:t>将网络流量数据中服务端发送到客户端的下行数据渲染成网页，并将网页转换为预设格式的灰度图片。例如，将图片缩小到</w:t>
      </w:r>
      <w:r>
        <w:rPr>
          <w:rFonts w:cs="宋体"/>
          <w:sz w:val="24"/>
          <w:szCs w:val="24"/>
        </w:rPr>
        <w:t>8X8</w:t>
      </w:r>
      <w:r>
        <w:rPr>
          <w:rFonts w:hint="eastAsia" w:cs="宋体"/>
          <w:sz w:val="24"/>
          <w:szCs w:val="24"/>
        </w:rPr>
        <w:t>大小，转换成</w:t>
      </w:r>
      <w:r>
        <w:rPr>
          <w:rFonts w:cs="宋体"/>
          <w:sz w:val="24"/>
          <w:szCs w:val="24"/>
        </w:rPr>
        <w:t>64</w:t>
      </w:r>
      <w:r>
        <w:rPr>
          <w:rFonts w:hint="eastAsia" w:cs="宋体"/>
          <w:sz w:val="24"/>
          <w:szCs w:val="24"/>
        </w:rPr>
        <w:t>级灰度图片。又例如，将图片转换成</w:t>
      </w:r>
      <w:r>
        <w:rPr>
          <w:rFonts w:cs="宋体"/>
          <w:sz w:val="24"/>
          <w:szCs w:val="24"/>
        </w:rPr>
        <w:t>128</w:t>
      </w:r>
      <w:r>
        <w:rPr>
          <w:rFonts w:hint="eastAsia" w:cs="宋体"/>
          <w:sz w:val="24"/>
          <w:szCs w:val="24"/>
        </w:rPr>
        <w:t>级灰度图片。</w:t>
      </w:r>
    </w:p>
    <w:p w14:paraId="684D4D91">
      <w:pPr>
        <w:adjustRightInd w:val="0"/>
        <w:snapToGrid w:val="0"/>
        <w:spacing w:line="360" w:lineRule="auto"/>
        <w:ind w:firstLine="480" w:firstLineChars="200"/>
        <w:rPr>
          <w:rFonts w:cs="宋体"/>
          <w:sz w:val="24"/>
          <w:szCs w:val="24"/>
        </w:rPr>
      </w:pPr>
      <w:r>
        <w:rPr>
          <w:rFonts w:hint="eastAsia" w:cs="宋体"/>
          <w:sz w:val="24"/>
          <w:szCs w:val="24"/>
        </w:rPr>
        <w:t>遍历灰度图片的每个像素，将像素灰度值与图片灰度值做比较，基于比较结果以及预设的指纹生成规则生成网页对应的网页指纹向量。其中，图片灰度值表示灰度图片中所有像素亮度的平均水平。网页指纹向量中每个元素值对应灰度图片中一个像素。例如，服务端可以通过遍历灰度图片的每个像素，累加所有像素的灰度值，然后除以总的像素数量得到图片灰度值。又例如，图片灰度值可以为用户预设的灰度数值。</w:t>
      </w:r>
    </w:p>
    <w:p w14:paraId="78A5954E">
      <w:pPr>
        <w:adjustRightInd w:val="0"/>
        <w:snapToGrid w:val="0"/>
        <w:spacing w:line="360" w:lineRule="auto"/>
        <w:ind w:firstLine="480" w:firstLineChars="200"/>
        <w:rPr>
          <w:rFonts w:cs="宋体"/>
          <w:sz w:val="24"/>
          <w:szCs w:val="24"/>
        </w:rPr>
      </w:pPr>
      <w:r>
        <w:rPr>
          <w:rFonts w:hint="eastAsia" w:cs="宋体"/>
          <w:sz w:val="24"/>
          <w:szCs w:val="24"/>
        </w:rPr>
        <w:t>服务端可以遍历灰度图片的每个像素，确定像素在网页指纹向量中的对应位置，若像素灰度值大于等于图片灰度值，将像素在网页指纹向量中对应位置记为预设的第一数值，若像素灰度值小于图片灰度值，将像素在网页指纹向量中对应位置记为预设的第二数值，直至每个像素灰度值与图片灰度值比较完毕，得到网页指纹向量。例如，假设第一数值为</w:t>
      </w:r>
      <w:r>
        <w:rPr>
          <w:rFonts w:cs="宋体"/>
          <w:sz w:val="24"/>
          <w:szCs w:val="24"/>
        </w:rPr>
        <w:t>1</w:t>
      </w:r>
      <w:r>
        <w:rPr>
          <w:rFonts w:hint="eastAsia" w:cs="宋体"/>
          <w:sz w:val="24"/>
          <w:szCs w:val="24"/>
        </w:rPr>
        <w:t>。第二数值为</w:t>
      </w:r>
      <w:r>
        <w:rPr>
          <w:rFonts w:cs="宋体"/>
          <w:sz w:val="24"/>
          <w:szCs w:val="24"/>
        </w:rPr>
        <w:t>0</w:t>
      </w:r>
      <w:r>
        <w:rPr>
          <w:rFonts w:hint="eastAsia" w:cs="宋体"/>
          <w:sz w:val="24"/>
          <w:szCs w:val="24"/>
        </w:rPr>
        <w:t>。服务端可以通过遍历灰度图片的每个像素，累加所有像素的灰度值，然后除以总的像素数量得到图片灰度值。创建一个与图片像素数量相同长度的初始化网页指纹向量，用于存储二值化的指纹信息。可以理解的是，服务端可以初始化网页指纹向量的每个元素的初始值设为</w:t>
      </w:r>
      <w:r>
        <w:rPr>
          <w:rFonts w:cs="宋体"/>
          <w:sz w:val="24"/>
          <w:szCs w:val="24"/>
        </w:rPr>
        <w:t>0</w:t>
      </w:r>
      <w:r>
        <w:rPr>
          <w:rFonts w:hint="eastAsia" w:cs="宋体"/>
          <w:sz w:val="24"/>
          <w:szCs w:val="24"/>
        </w:rPr>
        <w:t>，或其他数值。初始化网页指纹向量中的每个元素值将在后续步骤中被赋值。遍历灰度图片的每一个像素，确定像素在网页指纹向量中的对应位置。将像素灰度值与图片灰度值做比较。若像素灰度值大于等于图片灰度值，像素在网页指纹向量中对应位置可以记为</w:t>
      </w:r>
      <w:r>
        <w:rPr>
          <w:rFonts w:cs="宋体"/>
          <w:sz w:val="24"/>
          <w:szCs w:val="24"/>
        </w:rPr>
        <w:t>1</w:t>
      </w:r>
      <w:r>
        <w:rPr>
          <w:rFonts w:hint="eastAsia" w:cs="宋体"/>
          <w:sz w:val="24"/>
          <w:szCs w:val="24"/>
        </w:rPr>
        <w:t>。即，该像素灰度值对应的像素为灰度图片中的亮区。若像素灰度值小于图片灰度值，像素在网页指纹向量中对应位置可以记为</w:t>
      </w:r>
      <w:r>
        <w:rPr>
          <w:rFonts w:cs="宋体"/>
          <w:sz w:val="24"/>
          <w:szCs w:val="24"/>
        </w:rPr>
        <w:t>0</w:t>
      </w:r>
      <w:r>
        <w:rPr>
          <w:rFonts w:hint="eastAsia" w:cs="宋体"/>
          <w:sz w:val="24"/>
          <w:szCs w:val="24"/>
        </w:rPr>
        <w:t>。即，该像素灰度值对应的像素为灰度图片中的暗区。直到图片的所有像素都被遍历并且网页指纹向量被完全填充，得到网页指纹向量。</w:t>
      </w:r>
    </w:p>
    <w:p w14:paraId="035DC52E">
      <w:pPr>
        <w:adjustRightInd w:val="0"/>
        <w:snapToGrid w:val="0"/>
        <w:spacing w:line="360" w:lineRule="auto"/>
        <w:ind w:firstLine="480" w:firstLineChars="200"/>
        <w:rPr>
          <w:rFonts w:cs="宋体"/>
          <w:sz w:val="24"/>
          <w:szCs w:val="24"/>
        </w:rPr>
      </w:pPr>
      <w:r>
        <w:rPr>
          <w:rFonts w:hint="eastAsia" w:cs="宋体"/>
          <w:sz w:val="24"/>
          <w:szCs w:val="24"/>
        </w:rPr>
        <w:t>这样，通过将像素灰度值与图片灰度值进行比较，可以生成唯一的网页指纹向量。由于指纹向量是二进制的，后续匹配历史指纹向量的过程可以更加高效。同时，可以简洁地表示了原始灰度图片中每个像素点是亮于还是暗于平均灰度值。</w:t>
      </w:r>
    </w:p>
    <w:p w14:paraId="3F62224B">
      <w:pPr>
        <w:adjustRightInd w:val="0"/>
        <w:snapToGrid w:val="0"/>
        <w:spacing w:line="360" w:lineRule="auto"/>
        <w:ind w:firstLine="482" w:firstLineChars="200"/>
        <w:rPr>
          <w:rFonts w:cs="宋体"/>
          <w:sz w:val="24"/>
          <w:szCs w:val="24"/>
        </w:rPr>
      </w:pPr>
      <w:r>
        <w:rPr>
          <w:rFonts w:hint="eastAsia" w:cs="宋体"/>
          <w:b/>
          <w:bCs/>
          <w:sz w:val="24"/>
          <w:szCs w:val="24"/>
        </w:rPr>
        <w:t>（</w:t>
      </w:r>
      <w:r>
        <w:rPr>
          <w:rFonts w:cs="宋体"/>
          <w:b/>
          <w:bCs/>
          <w:sz w:val="24"/>
          <w:szCs w:val="24"/>
        </w:rPr>
        <w:t>3</w:t>
      </w:r>
      <w:r>
        <w:rPr>
          <w:rFonts w:hint="eastAsia" w:cs="宋体"/>
          <w:b/>
          <w:bCs/>
          <w:sz w:val="24"/>
          <w:szCs w:val="24"/>
        </w:rPr>
        <w:t>）指纹匹配。</w:t>
      </w:r>
      <w:r>
        <w:rPr>
          <w:rFonts w:hint="eastAsia" w:cs="宋体"/>
          <w:sz w:val="24"/>
          <w:szCs w:val="24"/>
        </w:rPr>
        <w:t>将网页指纹向量与指纹库中用户标识对应的历史指纹向量集合逐一比较，确定网页指纹向量与历史指纹向量相同位置上的数值是否相同。其中，指纹库用于存储用户标识、网页指纹向量以及匹配概率的对应关系。服务端可以遍历网页指纹向量的每一个元素。将当前位置的数值与历史指纹向量在同一位置的数值进行比较。确定网页指纹向量与历史指纹向量相同位置上的数值是否相同，并记录页指纹向量与历史指纹向量的相同位数的个数。</w:t>
      </w:r>
    </w:p>
    <w:p w14:paraId="32CA7402">
      <w:pPr>
        <w:adjustRightInd w:val="0"/>
        <w:snapToGrid w:val="0"/>
        <w:spacing w:line="360" w:lineRule="auto"/>
        <w:ind w:firstLine="480" w:firstLineChars="200"/>
        <w:rPr>
          <w:rFonts w:cs="宋体"/>
          <w:sz w:val="24"/>
          <w:szCs w:val="24"/>
        </w:rPr>
      </w:pPr>
      <w:r>
        <w:rPr>
          <w:rFonts w:hint="eastAsia" w:cs="宋体"/>
          <w:sz w:val="24"/>
          <w:szCs w:val="24"/>
        </w:rPr>
        <w:t>基于网页指纹向量与历史指纹向量的相同位数的个数以及历史指纹向量的匹配概率，确定历史指纹向量与网页指纹向量的匹配度，并将匹配度最高的历史指纹作为网页指纹向量的匹配指纹向量。其中，匹配概率是基于访问的并发性和数据内容的相似度确定的。例如，服务端可以将网页指纹向量与历史指纹向量的相同位数的个数，与历史指纹的匹配概率做乘积运算，得到历史指纹向量与网页指纹向量的匹配度。这样，通过乘积运算，将相似性和历史信息都被纳入了匹配度的计算中。使得匹配度的计算更加全面和准确。助于减少误匹配和漏匹配的情况，提高匹配的准确性和可靠性。</w:t>
      </w:r>
    </w:p>
    <w:p w14:paraId="1BD1459F">
      <w:pPr>
        <w:adjustRightInd w:val="0"/>
        <w:snapToGrid w:val="0"/>
        <w:spacing w:line="360" w:lineRule="auto"/>
        <w:ind w:firstLine="480" w:firstLineChars="200"/>
        <w:rPr>
          <w:rFonts w:cs="宋体"/>
          <w:sz w:val="24"/>
          <w:szCs w:val="24"/>
        </w:rPr>
      </w:pPr>
      <w:r>
        <w:rPr>
          <w:rFonts w:hint="eastAsia" w:cs="宋体"/>
          <w:sz w:val="24"/>
          <w:szCs w:val="24"/>
        </w:rPr>
        <w:t>若访问网络资源时的访问为并发访问，服务端可以计算匹配指纹向量与网页指纹向量的数据内容相似度。基于数据内容相似度，更新匹配指纹向量对应的匹配概率。将用户标识、网页指纹向量以及更新后的匹配概率的对应关系存储在指纹库中。这样，可以通过计算数据内容相似度，可以更精确地评估两个指纹向量之间的相似程度。从而提高后续匹配的准确性。</w:t>
      </w:r>
    </w:p>
    <w:p w14:paraId="4668B6E2">
      <w:pPr>
        <w:adjustRightInd w:val="0"/>
        <w:snapToGrid w:val="0"/>
        <w:spacing w:line="360" w:lineRule="auto"/>
        <w:ind w:firstLine="480" w:firstLineChars="200"/>
        <w:rPr>
          <w:rFonts w:cs="宋体"/>
          <w:sz w:val="24"/>
          <w:szCs w:val="24"/>
        </w:rPr>
      </w:pPr>
      <w:r>
        <w:rPr>
          <w:rFonts w:hint="eastAsia" w:cs="宋体"/>
          <w:sz w:val="24"/>
          <w:szCs w:val="24"/>
        </w:rPr>
        <w:t>例如，若访问网络资源时的访问为并发访问，服务端可以计算匹配指纹向量与网页指纹向量的数据内容相似度。将数据内容相似度作为更新后的匹配指纹向量对应的匹配概率。将用户标识、网页指纹向量以及更新后的匹配概率的对应关系存储在指纹库中。</w:t>
      </w:r>
    </w:p>
    <w:p w14:paraId="3A3CD8F0">
      <w:pPr>
        <w:adjustRightInd w:val="0"/>
        <w:snapToGrid w:val="0"/>
        <w:spacing w:line="360" w:lineRule="auto"/>
        <w:ind w:firstLine="480" w:firstLineChars="200"/>
        <w:rPr>
          <w:rFonts w:cs="宋体"/>
          <w:sz w:val="24"/>
          <w:szCs w:val="24"/>
        </w:rPr>
      </w:pPr>
      <w:r>
        <w:rPr>
          <w:rFonts w:hint="eastAsia" w:cs="宋体"/>
          <w:sz w:val="24"/>
          <w:szCs w:val="24"/>
        </w:rPr>
        <w:t>若访问网络资源时的访问为非并发访问，服务端可以确定匹配指纹向量对应的更新后的匹配概率为</w:t>
      </w:r>
      <w:r>
        <w:rPr>
          <w:rFonts w:cs="宋体"/>
          <w:sz w:val="24"/>
          <w:szCs w:val="24"/>
        </w:rPr>
        <w:t>1</w:t>
      </w:r>
      <w:r>
        <w:rPr>
          <w:rFonts w:hint="eastAsia" w:cs="宋体"/>
          <w:sz w:val="24"/>
          <w:szCs w:val="24"/>
        </w:rPr>
        <w:t>。将用户标识、网页指纹向量以及更新后的匹配概率的对应关系存储在指纹库中。</w:t>
      </w:r>
    </w:p>
    <w:p w14:paraId="4B5B4B0D">
      <w:pPr>
        <w:adjustRightInd w:val="0"/>
        <w:snapToGrid w:val="0"/>
        <w:spacing w:line="360" w:lineRule="auto"/>
        <w:ind w:firstLine="480" w:firstLineChars="200"/>
        <w:rPr>
          <w:rFonts w:cs="宋体"/>
          <w:sz w:val="24"/>
          <w:szCs w:val="24"/>
        </w:rPr>
      </w:pPr>
      <w:r>
        <w:rPr>
          <w:rFonts w:hint="eastAsia" w:cs="宋体"/>
          <w:sz w:val="24"/>
          <w:szCs w:val="24"/>
        </w:rPr>
        <w:t>这样，由于在非并发访问的情况下，可以确信当前访问的网页指纹向量与指纹库中的匹配指纹向量是完全对应的。因此，将匹配概率直接更新为</w:t>
      </w:r>
      <w:r>
        <w:rPr>
          <w:rFonts w:cs="宋体"/>
          <w:sz w:val="24"/>
          <w:szCs w:val="24"/>
        </w:rPr>
        <w:t>1</w:t>
      </w:r>
      <w:r>
        <w:rPr>
          <w:rFonts w:hint="eastAsia" w:cs="宋体"/>
          <w:sz w:val="24"/>
          <w:szCs w:val="24"/>
        </w:rPr>
        <w:t>可以确保数据的准确性，避免了因并发访问带来的不确定性。同时，可以大大简化处理流程，提高系统的响应速度和效率。</w:t>
      </w:r>
    </w:p>
    <w:p w14:paraId="085AFFBA">
      <w:pPr>
        <w:adjustRightInd w:val="0"/>
        <w:snapToGrid w:val="0"/>
        <w:spacing w:line="360" w:lineRule="auto"/>
        <w:ind w:firstLine="480" w:firstLineChars="200"/>
        <w:rPr>
          <w:rFonts w:cs="宋体"/>
          <w:sz w:val="24"/>
          <w:szCs w:val="24"/>
        </w:rPr>
      </w:pPr>
      <w:r>
        <w:rPr>
          <w:rFonts w:hint="eastAsia" w:cs="宋体"/>
          <w:sz w:val="24"/>
          <w:szCs w:val="24"/>
        </w:rPr>
        <w:t>上述方法中，通过分别在并发访问以及非并发访问的情况下，设置不同的匹配概率更新方法，可以实现及时更新和准确确定指纹向量的匹配概率，提高网络流量数据的处理效率，还可以为后续进行数据分析、溯源提供准确可靠的数据支持。若访问网络资源时的访问为非并发访问，服务端还可以通过传统的基于时间顺序正确拟合的流量数据，将用户标识、网页指纹向量以及更新后的匹配概率的对应关系存储在指纹库中。</w:t>
      </w:r>
    </w:p>
    <w:p w14:paraId="2611396B">
      <w:pPr>
        <w:adjustRightInd w:val="0"/>
        <w:snapToGrid w:val="0"/>
        <w:spacing w:line="360" w:lineRule="auto"/>
        <w:ind w:firstLine="482" w:firstLineChars="200"/>
        <w:rPr>
          <w:rFonts w:cs="宋体"/>
          <w:b/>
          <w:bCs/>
          <w:sz w:val="24"/>
          <w:szCs w:val="24"/>
        </w:rPr>
      </w:pPr>
      <w:r>
        <w:rPr>
          <w:rFonts w:hint="eastAsia" w:cs="宋体"/>
          <w:b/>
          <w:bCs/>
          <w:sz w:val="24"/>
          <w:szCs w:val="24"/>
        </w:rPr>
        <w:t>（</w:t>
      </w:r>
      <w:r>
        <w:rPr>
          <w:rFonts w:cs="宋体"/>
          <w:b/>
          <w:bCs/>
          <w:sz w:val="24"/>
          <w:szCs w:val="24"/>
        </w:rPr>
        <w:t>4</w:t>
      </w:r>
      <w:r>
        <w:rPr>
          <w:rFonts w:hint="eastAsia" w:cs="宋体"/>
          <w:b/>
          <w:bCs/>
          <w:sz w:val="24"/>
          <w:szCs w:val="24"/>
        </w:rPr>
        <w:t>）基于匹配指纹向量进行侵权路径还原</w:t>
      </w:r>
    </w:p>
    <w:p w14:paraId="7DD49635">
      <w:pPr>
        <w:adjustRightInd w:val="0"/>
        <w:snapToGrid w:val="0"/>
        <w:spacing w:line="360" w:lineRule="auto"/>
        <w:ind w:firstLine="480" w:firstLineChars="200"/>
        <w:rPr>
          <w:rFonts w:cs="宋体"/>
          <w:sz w:val="24"/>
          <w:szCs w:val="24"/>
        </w:rPr>
      </w:pPr>
      <w:r>
        <w:rPr>
          <w:rFonts w:hint="eastAsia" w:cs="宋体"/>
          <w:sz w:val="24"/>
          <w:szCs w:val="24"/>
        </w:rPr>
        <w:t>服务端可以确定匹配指纹向量关联的用户标识为隐私侵权用户。基于匹配指纹向量对应的网络流量数据确定侵权路径。</w:t>
      </w:r>
    </w:p>
    <w:p w14:paraId="5F937560">
      <w:pPr>
        <w:adjustRightInd w:val="0"/>
        <w:snapToGrid w:val="0"/>
        <w:spacing w:line="360" w:lineRule="auto"/>
        <w:ind w:firstLine="480" w:firstLineChars="200"/>
        <w:jc w:val="left"/>
        <w:rPr>
          <w:rFonts w:cs="宋体"/>
          <w:sz w:val="24"/>
          <w:szCs w:val="24"/>
        </w:rPr>
      </w:pPr>
      <w:r>
        <w:rPr>
          <w:rFonts w:hint="eastAsia" w:cs="宋体"/>
          <w:sz w:val="24"/>
          <w:szCs w:val="24"/>
        </w:rPr>
        <w:t>具体的，由于历史指纹向量是基于先前用户访问服务端的记录生成的，所以当新的网页指纹向量与这个历史指纹向量匹配时，可以确定该用户可能是数据泄露的源头。服务端通过比较网页指纹向量与指纹库中存储的历史指纹向量，确定匹配指纹向量后，服务端还可以确定匹配指纹向量关联的用户标识为泄露用户。服务端还可以通过分析匹配指纹向量对应的网络流量数据可以追踪数据从服务端到客户端的传输路径，以及任何潜在的中间节点或系统，从而确定数据是如何被截获或泄露的，从而确定泄露途径。例如，如果发现大量网络流量数据在特定时间段内通过某个未经授权的端口被传输出去，可以确定该端口是数据泄露的泄露途径。</w:t>
      </w:r>
    </w:p>
    <w:p w14:paraId="370AC31C">
      <w:pPr>
        <w:adjustRightInd w:val="0"/>
        <w:snapToGrid w:val="0"/>
        <w:spacing w:line="360" w:lineRule="auto"/>
        <w:ind w:firstLine="480" w:firstLineChars="200"/>
        <w:jc w:val="left"/>
        <w:rPr>
          <w:rFonts w:cs="宋体"/>
          <w:sz w:val="24"/>
          <w:szCs w:val="24"/>
        </w:rPr>
      </w:pPr>
      <w:r>
        <w:rPr>
          <w:rFonts w:hint="eastAsia" w:cs="宋体"/>
          <w:sz w:val="24"/>
          <w:szCs w:val="24"/>
        </w:rPr>
        <w:t>通过匹配指纹向量进行数据溯源，可以快速找到与泄露的数据内容相匹配的泄露数据源、泄露用户以及泄露途径，提升网络安全防护能力，便于用户基于网络流量数据进行高效、准确的数据溯源，还原侵权路径。</w:t>
      </w:r>
    </w:p>
    <w:p w14:paraId="32EBDDD8">
      <w:pPr>
        <w:adjustRightInd w:val="0"/>
        <w:snapToGrid w:val="0"/>
        <w:spacing w:line="360" w:lineRule="auto"/>
        <w:ind w:firstLine="482" w:firstLineChars="200"/>
        <w:jc w:val="left"/>
        <w:rPr>
          <w:rFonts w:cs="宋体"/>
          <w:b/>
          <w:bCs/>
          <w:sz w:val="24"/>
          <w:szCs w:val="24"/>
        </w:rPr>
      </w:pPr>
      <w:r>
        <w:rPr>
          <w:rFonts w:cs="宋体"/>
          <w:b/>
          <w:bCs/>
          <w:sz w:val="24"/>
          <w:szCs w:val="24"/>
        </w:rPr>
        <w:t>2</w:t>
      </w:r>
      <w:r>
        <w:rPr>
          <w:rFonts w:hint="eastAsia" w:cs="宋体"/>
          <w:b/>
          <w:bCs/>
          <w:sz w:val="24"/>
          <w:szCs w:val="24"/>
        </w:rPr>
        <w:t>）基于信息熵和图存储机制的链路关联模型</w:t>
      </w:r>
    </w:p>
    <w:p w14:paraId="1DAA64B0">
      <w:pPr>
        <w:adjustRightInd w:val="0"/>
        <w:snapToGrid w:val="0"/>
        <w:spacing w:line="360" w:lineRule="auto"/>
        <w:ind w:firstLine="480" w:firstLineChars="200"/>
        <w:jc w:val="left"/>
        <w:rPr>
          <w:rFonts w:cs="宋体"/>
          <w:sz w:val="24"/>
          <w:szCs w:val="24"/>
        </w:rPr>
      </w:pPr>
      <w:r>
        <w:rPr>
          <w:rFonts w:hint="eastAsia" w:cs="宋体"/>
          <w:sz w:val="24"/>
          <w:szCs w:val="24"/>
        </w:rPr>
        <w:t>本项目提出了一种基于信息熵和图数据库存储机制的链路关联和侵权路径还原的模型和方法，在隐私数据识别的基础上，引入信息熵，通过计算小窗口内前后节点关联的信息熵，保存到图数据库中，并基于图计算比对信息熵大小，实现链路关联。根据历史关联的信息熵，进行本次链路关联，能够解决小窗口内前后节点仅仅依靠一个窗口中隐私数据相似度大小进行链路关联时，在高并发场景下存在多个前后节点相似隐私数据时关联不准确的问题。相比传统的基于数据相似度进行链路关联方法，引入信息熵进行链路关联，信息熵中不仅包含了前后节点的数据相似度信息，还考虑了不同窗口下前后节点关联的不确定性大小，通过选择确定性更高的链路，提升了链路关联的准确性。同时采用图数据库存储信息熵的方法，只需进行两级深度的图检索，就能够完成链路关联，效率高速度快，且随着图中信息熵的不断更新和增加，链路关联算法的准确率也会不断提升。</w:t>
      </w:r>
    </w:p>
    <w:p w14:paraId="2CE576C6">
      <w:pPr>
        <w:adjustRightInd w:val="0"/>
        <w:snapToGrid w:val="0"/>
        <w:spacing w:line="360" w:lineRule="auto"/>
        <w:ind w:firstLine="480" w:firstLineChars="200"/>
        <w:jc w:val="left"/>
        <w:rPr>
          <w:rFonts w:cs="宋体"/>
          <w:sz w:val="24"/>
          <w:szCs w:val="24"/>
        </w:rPr>
      </w:pPr>
      <w:r>
        <w:rPr>
          <w:rFonts w:hint="eastAsia" w:cs="宋体"/>
          <w:sz w:val="24"/>
          <w:szCs w:val="24"/>
        </w:rPr>
        <w:t>基于信息熵和图存储机制的链路关联模型包括信息熵计算、链路关联、数据溯源</w:t>
      </w:r>
      <w:r>
        <w:rPr>
          <w:rFonts w:cs="宋体"/>
          <w:sz w:val="24"/>
          <w:szCs w:val="24"/>
        </w:rPr>
        <w:t>3</w:t>
      </w:r>
      <w:r>
        <w:rPr>
          <w:rFonts w:hint="eastAsia" w:cs="宋体"/>
          <w:sz w:val="24"/>
          <w:szCs w:val="24"/>
        </w:rPr>
        <w:t>个环节：</w:t>
      </w:r>
    </w:p>
    <w:p w14:paraId="7A0A64AA">
      <w:pPr>
        <w:adjustRightInd w:val="0"/>
        <w:snapToGrid w:val="0"/>
        <w:spacing w:line="360" w:lineRule="auto"/>
        <w:ind w:firstLine="482" w:firstLineChars="200"/>
        <w:rPr>
          <w:rFonts w:cs="宋体"/>
          <w:b/>
          <w:bCs/>
          <w:sz w:val="24"/>
          <w:szCs w:val="24"/>
        </w:rPr>
      </w:pPr>
      <w:r>
        <w:rPr>
          <w:rFonts w:hint="eastAsia" w:cs="宋体"/>
          <w:b/>
          <w:bCs/>
          <w:sz w:val="24"/>
          <w:szCs w:val="24"/>
        </w:rPr>
        <w:t>（</w:t>
      </w:r>
      <w:r>
        <w:rPr>
          <w:rFonts w:cs="宋体"/>
          <w:b/>
          <w:bCs/>
          <w:sz w:val="24"/>
          <w:szCs w:val="24"/>
        </w:rPr>
        <w:t>1</w:t>
      </w:r>
      <w:r>
        <w:rPr>
          <w:rFonts w:hint="eastAsia" w:cs="宋体"/>
          <w:b/>
          <w:bCs/>
          <w:sz w:val="24"/>
          <w:szCs w:val="24"/>
        </w:rPr>
        <w:t>）信息熵计算</w:t>
      </w:r>
    </w:p>
    <w:p w14:paraId="7BC4CCAF">
      <w:pPr>
        <w:adjustRightInd w:val="0"/>
        <w:snapToGrid w:val="0"/>
        <w:spacing w:line="360" w:lineRule="auto"/>
        <w:ind w:firstLine="480" w:firstLineChars="200"/>
        <w:rPr>
          <w:rFonts w:cs="宋体"/>
          <w:kern w:val="0"/>
          <w:sz w:val="24"/>
          <w:szCs w:val="24"/>
        </w:rPr>
      </w:pPr>
      <w:r>
        <w:rPr>
          <w:rFonts w:cs="宋体"/>
          <w:kern w:val="0"/>
          <w:sz w:val="24"/>
          <w:szCs w:val="24"/>
        </w:rPr>
        <w:t>对于已判定的侵权行为</w:t>
      </w:r>
      <w:r>
        <w:rPr>
          <w:rFonts w:hint="eastAsia" w:cs="宋体"/>
          <w:kern w:val="0"/>
          <w:sz w:val="24"/>
          <w:szCs w:val="24"/>
        </w:rPr>
        <w:t>，</w:t>
      </w:r>
      <w:r>
        <w:rPr>
          <w:rFonts w:cs="宋体"/>
          <w:kern w:val="0"/>
          <w:sz w:val="24"/>
          <w:szCs w:val="24"/>
        </w:rPr>
        <w:t>在证据链不完备</w:t>
      </w:r>
      <w:r>
        <w:rPr>
          <w:rFonts w:hint="eastAsia" w:cs="宋体"/>
          <w:kern w:val="0"/>
          <w:sz w:val="24"/>
          <w:szCs w:val="24"/>
        </w:rPr>
        <w:t>上下游节点间存在多条相近数据时，对有隐私数据的前向节点集合</w:t>
      </w:r>
      <w:r>
        <w:rPr>
          <w:rFonts w:cs="宋体"/>
          <w:kern w:val="0"/>
          <w:sz w:val="24"/>
          <w:szCs w:val="24"/>
        </w:rPr>
        <w:t>A</w:t>
      </w:r>
      <w:r>
        <w:rPr>
          <w:rFonts w:hint="eastAsia" w:cs="宋体"/>
          <w:kern w:val="0"/>
          <w:sz w:val="24"/>
          <w:szCs w:val="24"/>
        </w:rPr>
        <w:t>的每个一个节点</w:t>
      </w:r>
      <w:r>
        <w:rPr>
          <w:rFonts w:cs="宋体"/>
          <w:kern w:val="0"/>
          <w:sz w:val="24"/>
          <w:szCs w:val="24"/>
        </w:rPr>
        <w:t>i</w:t>
      </w:r>
      <w:r>
        <w:rPr>
          <w:rFonts w:hint="eastAsia" w:cs="宋体"/>
          <w:kern w:val="0"/>
          <w:sz w:val="24"/>
          <w:szCs w:val="24"/>
        </w:rPr>
        <w:t>，取窗口内所有后向有隐私数据的节点集合</w:t>
      </w:r>
      <w:r>
        <w:rPr>
          <w:rFonts w:cs="宋体"/>
          <w:kern w:val="0"/>
          <w:sz w:val="24"/>
          <w:szCs w:val="24"/>
        </w:rPr>
        <w:t>B</w:t>
      </w:r>
      <w:r>
        <w:rPr>
          <w:rFonts w:hint="eastAsia" w:cs="宋体"/>
          <w:kern w:val="0"/>
          <w:sz w:val="24"/>
          <w:szCs w:val="24"/>
        </w:rPr>
        <w:t>，计算信息熵</w:t>
      </w:r>
      <w:r>
        <w:rPr>
          <w:rFonts w:hint="eastAsia" w:cs="宋体"/>
          <w:kern w:val="0"/>
          <w:position w:val="-12"/>
          <w:sz w:val="24"/>
          <w:szCs w:val="24"/>
        </w:rPr>
        <w:object>
          <v:shape id="_x0000_i1038" o:spt="75" type="#_x0000_t75" style="height:18.1pt;width:13.7pt;" o:ole="t" filled="f" o:preferrelative="t" stroked="f" coordsize="21600,21600">
            <v:path/>
            <v:fill on="f" focussize="0,0"/>
            <v:stroke on="f" joinstyle="miter"/>
            <v:imagedata r:id="rId57" o:title=""/>
            <o:lock v:ext="edit" aspectratio="t"/>
            <w10:wrap type="none"/>
            <w10:anchorlock/>
          </v:shape>
          <o:OLEObject Type="Embed" ProgID="Equation.3" ShapeID="_x0000_i1038" DrawAspect="Content" ObjectID="_1468075738" r:id="rId56">
            <o:LockedField>false</o:LockedField>
          </o:OLEObject>
        </w:object>
      </w:r>
      <w:r>
        <w:rPr>
          <w:rFonts w:cs="宋体"/>
          <w:kern w:val="0"/>
          <w:sz w:val="24"/>
          <w:szCs w:val="24"/>
        </w:rPr>
        <w:t xml:space="preserve"> = </w:t>
      </w:r>
      <w:r>
        <w:rPr>
          <w:rFonts w:hint="eastAsia" w:cs="宋体"/>
          <w:kern w:val="0"/>
          <w:position w:val="-30"/>
          <w:sz w:val="24"/>
          <w:szCs w:val="24"/>
        </w:rPr>
        <w:object>
          <v:shape id="_x0000_i1039" o:spt="75" type="#_x0000_t75" style="height:28.25pt;width:103.3pt;" o:ole="t" filled="f" o:preferrelative="t" stroked="f" coordsize="21600,21600">
            <v:path/>
            <v:fill on="f" focussize="0,0"/>
            <v:stroke on="f" joinstyle="miter"/>
            <v:imagedata r:id="rId59" o:title=""/>
            <o:lock v:ext="edit" aspectratio="t"/>
            <w10:wrap type="none"/>
            <w10:anchorlock/>
          </v:shape>
          <o:OLEObject Type="Embed" ProgID="Equation.3" ShapeID="_x0000_i1039" DrawAspect="Content" ObjectID="_1468075739" r:id="rId58">
            <o:LockedField>false</o:LockedField>
          </o:OLEObject>
        </w:object>
      </w:r>
      <w:r>
        <w:rPr>
          <w:rFonts w:cs="宋体"/>
          <w:kern w:val="0"/>
          <w:sz w:val="24"/>
          <w:szCs w:val="24"/>
        </w:rPr>
        <w:t>,(j=1,2,..L)</w:t>
      </w:r>
      <w:r>
        <w:rPr>
          <w:rFonts w:hint="eastAsia" w:cs="宋体"/>
          <w:kern w:val="0"/>
          <w:sz w:val="24"/>
          <w:szCs w:val="24"/>
        </w:rPr>
        <w:t>，其中</w:t>
      </w:r>
      <w:r>
        <w:rPr>
          <w:rFonts w:cs="宋体"/>
          <w:kern w:val="0"/>
          <w:sz w:val="24"/>
          <w:szCs w:val="24"/>
        </w:rPr>
        <w:t xml:space="preserve"> </w:t>
      </w:r>
      <w:r>
        <w:rPr>
          <w:rFonts w:hint="eastAsia" w:cs="宋体"/>
          <w:kern w:val="0"/>
          <w:position w:val="-46"/>
          <w:sz w:val="24"/>
          <w:szCs w:val="24"/>
        </w:rPr>
        <w:object>
          <v:shape id="_x0000_i1040" o:spt="75" type="#_x0000_t75" style="height:41.95pt;width:91.9pt;" o:ole="t" filled="f" o:preferrelative="t" stroked="f" coordsize="21600,21600">
            <v:path/>
            <v:fill on="f" focussize="0,0"/>
            <v:stroke on="f" joinstyle="miter"/>
            <v:imagedata r:id="rId61" o:title=""/>
            <o:lock v:ext="edit" aspectratio="t"/>
            <w10:wrap type="none"/>
            <w10:anchorlock/>
          </v:shape>
          <o:OLEObject Type="Embed" ProgID="Equation.3" ShapeID="_x0000_i1040" DrawAspect="Content" ObjectID="_1468075740" r:id="rId60">
            <o:LockedField>false</o:LockedField>
          </o:OLEObject>
        </w:object>
      </w:r>
      <w:r>
        <w:rPr>
          <w:rFonts w:cs="宋体"/>
          <w:kern w:val="0"/>
          <w:sz w:val="24"/>
          <w:szCs w:val="24"/>
        </w:rPr>
        <w:t>, (k=1,1,2,..L)</w:t>
      </w:r>
      <w:r>
        <w:rPr>
          <w:rFonts w:hint="eastAsia" w:cs="宋体"/>
          <w:kern w:val="0"/>
          <w:sz w:val="24"/>
          <w:szCs w:val="24"/>
        </w:rPr>
        <w:t>，</w:t>
      </w:r>
      <w:r>
        <w:rPr>
          <w:rFonts w:hint="eastAsia" w:cs="宋体"/>
          <w:kern w:val="0"/>
          <w:position w:val="-10"/>
          <w:sz w:val="24"/>
          <w:szCs w:val="24"/>
        </w:rPr>
        <w:object>
          <v:shape id="_x0000_i1041" o:spt="75" type="#_x0000_t75" style="height:16.35pt;width:31.8pt;" o:ole="t" filled="f" o:preferrelative="t" stroked="f" coordsize="21600,21600">
            <v:path/>
            <v:fill on="f" focussize="0,0"/>
            <v:stroke on="f" joinstyle="miter"/>
            <v:imagedata r:id="rId63" o:title=""/>
            <o:lock v:ext="edit" aspectratio="t"/>
            <w10:wrap type="none"/>
            <w10:anchorlock/>
          </v:shape>
          <o:OLEObject Type="Embed" ProgID="Equation.3" ShapeID="_x0000_i1041" DrawAspect="Content" ObjectID="_1468075741" r:id="rId62">
            <o:LockedField>false</o:LockedField>
          </o:OLEObject>
        </w:object>
      </w:r>
      <w:r>
        <w:rPr>
          <w:rFonts w:hint="eastAsia" w:cs="宋体"/>
          <w:kern w:val="0"/>
          <w:sz w:val="24"/>
          <w:szCs w:val="24"/>
        </w:rPr>
        <w:t>为节点</w:t>
      </w:r>
      <w:r>
        <w:rPr>
          <w:rFonts w:cs="宋体"/>
          <w:kern w:val="0"/>
          <w:sz w:val="24"/>
          <w:szCs w:val="24"/>
        </w:rPr>
        <w:t>i</w:t>
      </w:r>
      <w:r>
        <w:rPr>
          <w:rFonts w:hint="eastAsia" w:cs="宋体"/>
          <w:kern w:val="0"/>
          <w:sz w:val="24"/>
          <w:szCs w:val="24"/>
        </w:rPr>
        <w:t>和</w:t>
      </w:r>
      <w:r>
        <w:rPr>
          <w:rFonts w:cs="宋体"/>
          <w:kern w:val="0"/>
          <w:sz w:val="24"/>
          <w:szCs w:val="24"/>
        </w:rPr>
        <w:t>k</w:t>
      </w:r>
      <w:r>
        <w:rPr>
          <w:rFonts w:hint="eastAsia" w:cs="宋体"/>
          <w:kern w:val="0"/>
          <w:sz w:val="24"/>
          <w:szCs w:val="24"/>
        </w:rPr>
        <w:t>的响应信息的隐私数据之间的相似度。</w:t>
      </w:r>
    </w:p>
    <w:p w14:paraId="47ED4A63">
      <w:pPr>
        <w:adjustRightInd w:val="0"/>
        <w:snapToGrid w:val="0"/>
        <w:spacing w:line="360" w:lineRule="auto"/>
        <w:ind w:firstLine="482" w:firstLineChars="200"/>
        <w:rPr>
          <w:rFonts w:cs="宋体"/>
          <w:b/>
          <w:bCs/>
          <w:sz w:val="24"/>
          <w:szCs w:val="24"/>
        </w:rPr>
      </w:pPr>
      <w:r>
        <w:rPr>
          <w:rFonts w:hint="eastAsia" w:cs="宋体"/>
          <w:b/>
          <w:bCs/>
          <w:sz w:val="24"/>
          <w:szCs w:val="24"/>
        </w:rPr>
        <w:t>（</w:t>
      </w:r>
      <w:r>
        <w:rPr>
          <w:rFonts w:cs="宋体"/>
          <w:b/>
          <w:bCs/>
          <w:sz w:val="24"/>
          <w:szCs w:val="24"/>
        </w:rPr>
        <w:t>2</w:t>
      </w:r>
      <w:r>
        <w:rPr>
          <w:rFonts w:hint="eastAsia" w:cs="宋体"/>
          <w:b/>
          <w:bCs/>
          <w:sz w:val="24"/>
          <w:szCs w:val="24"/>
        </w:rPr>
        <w:t>）链路关联</w:t>
      </w:r>
    </w:p>
    <w:p w14:paraId="754B98B2">
      <w:pPr>
        <w:autoSpaceDE w:val="0"/>
        <w:autoSpaceDN w:val="0"/>
        <w:adjustRightInd w:val="0"/>
        <w:spacing w:line="360" w:lineRule="auto"/>
        <w:ind w:firstLine="480" w:firstLineChars="200"/>
        <w:jc w:val="left"/>
        <w:rPr>
          <w:rFonts w:cs="宋体"/>
          <w:kern w:val="0"/>
          <w:sz w:val="24"/>
          <w:szCs w:val="24"/>
        </w:rPr>
      </w:pPr>
      <w:r>
        <w:rPr>
          <w:rFonts w:hint="eastAsia" w:cs="宋体"/>
          <w:kern w:val="0"/>
          <w:sz w:val="24"/>
          <w:szCs w:val="24"/>
        </w:rPr>
        <w:t>从集合</w:t>
      </w:r>
      <w:r>
        <w:rPr>
          <w:rFonts w:cs="宋体"/>
          <w:kern w:val="0"/>
          <w:sz w:val="24"/>
          <w:szCs w:val="24"/>
        </w:rPr>
        <w:t>A</w:t>
      </w:r>
      <w:r>
        <w:rPr>
          <w:rFonts w:hint="eastAsia" w:cs="宋体"/>
          <w:kern w:val="0"/>
          <w:sz w:val="24"/>
          <w:szCs w:val="24"/>
        </w:rPr>
        <w:t>中任取一个节点</w:t>
      </w:r>
      <w:r>
        <w:rPr>
          <w:rFonts w:cs="宋体"/>
          <w:kern w:val="0"/>
          <w:sz w:val="24"/>
          <w:szCs w:val="24"/>
        </w:rPr>
        <w:t>i</w:t>
      </w:r>
      <w:r>
        <w:rPr>
          <w:rFonts w:hint="eastAsia" w:cs="宋体"/>
          <w:kern w:val="0"/>
          <w:sz w:val="24"/>
          <w:szCs w:val="24"/>
        </w:rPr>
        <w:t>，从集合</w:t>
      </w:r>
      <w:r>
        <w:rPr>
          <w:rFonts w:cs="宋体"/>
          <w:kern w:val="0"/>
          <w:sz w:val="24"/>
          <w:szCs w:val="24"/>
        </w:rPr>
        <w:t>B</w:t>
      </w:r>
      <w:r>
        <w:rPr>
          <w:rFonts w:hint="eastAsia" w:cs="宋体"/>
          <w:kern w:val="0"/>
          <w:sz w:val="24"/>
          <w:szCs w:val="24"/>
        </w:rPr>
        <w:t>中取隐私数据相似度最大的后向节点</w:t>
      </w:r>
      <w:r>
        <w:rPr>
          <w:rFonts w:cs="宋体"/>
          <w:kern w:val="0"/>
          <w:sz w:val="24"/>
          <w:szCs w:val="24"/>
        </w:rPr>
        <w:t>p</w:t>
      </w:r>
      <w:r>
        <w:rPr>
          <w:rFonts w:hint="eastAsia" w:cs="宋体"/>
          <w:kern w:val="0"/>
          <w:sz w:val="24"/>
          <w:szCs w:val="24"/>
        </w:rPr>
        <w:t>，在图数据库中检索</w:t>
      </w:r>
      <w:r>
        <w:rPr>
          <w:rFonts w:cs="宋体"/>
          <w:kern w:val="0"/>
          <w:sz w:val="24"/>
          <w:szCs w:val="24"/>
        </w:rPr>
        <w:t>(i,p)</w:t>
      </w:r>
      <w:r>
        <w:rPr>
          <w:rFonts w:hint="eastAsia" w:cs="宋体"/>
          <w:kern w:val="0"/>
          <w:sz w:val="24"/>
          <w:szCs w:val="24"/>
        </w:rPr>
        <w:t>的记录</w:t>
      </w:r>
      <w:r>
        <w:rPr>
          <w:rFonts w:cs="宋体"/>
          <w:kern w:val="0"/>
          <w:sz w:val="24"/>
          <w:szCs w:val="24"/>
        </w:rPr>
        <w:t>,</w:t>
      </w:r>
      <w:r>
        <w:rPr>
          <w:rFonts w:hint="eastAsia" w:cs="宋体"/>
          <w:kern w:val="0"/>
          <w:sz w:val="24"/>
          <w:szCs w:val="24"/>
        </w:rPr>
        <w:t>如果不存在，增加</w:t>
      </w:r>
      <w:r>
        <w:rPr>
          <w:rFonts w:cs="宋体"/>
          <w:kern w:val="0"/>
          <w:sz w:val="24"/>
          <w:szCs w:val="24"/>
        </w:rPr>
        <w:t>i</w:t>
      </w:r>
      <w:r>
        <w:rPr>
          <w:rFonts w:hint="eastAsia" w:cs="宋体"/>
          <w:kern w:val="0"/>
          <w:sz w:val="24"/>
          <w:szCs w:val="24"/>
        </w:rPr>
        <w:t>和</w:t>
      </w:r>
      <w:r>
        <w:rPr>
          <w:rFonts w:cs="宋体"/>
          <w:kern w:val="0"/>
          <w:sz w:val="24"/>
          <w:szCs w:val="24"/>
        </w:rPr>
        <w:t>p</w:t>
      </w:r>
      <w:r>
        <w:rPr>
          <w:rFonts w:hint="eastAsia" w:cs="宋体"/>
          <w:kern w:val="0"/>
          <w:sz w:val="24"/>
          <w:szCs w:val="24"/>
        </w:rPr>
        <w:t>图顶点，边的值为信息熵</w:t>
      </w:r>
      <w:r>
        <w:rPr>
          <w:rFonts w:hint="eastAsia" w:cs="宋体"/>
          <w:kern w:val="0"/>
          <w:position w:val="-12"/>
          <w:sz w:val="24"/>
          <w:szCs w:val="24"/>
        </w:rPr>
        <w:object>
          <v:shape id="_x0000_i1042" o:spt="75" type="#_x0000_t75" style="height:18.1pt;width:13.7pt;" o:ole="t" filled="f" o:preferrelative="t" stroked="f" coordsize="21600,21600">
            <v:path/>
            <v:fill on="f" focussize="0,0"/>
            <v:stroke on="f" joinstyle="miter"/>
            <v:imagedata r:id="rId57" o:title=""/>
            <o:lock v:ext="edit" aspectratio="t"/>
            <w10:wrap type="none"/>
            <w10:anchorlock/>
          </v:shape>
          <o:OLEObject Type="Embed" ProgID="Equation.3" ShapeID="_x0000_i1042" DrawAspect="Content" ObjectID="_1468075742" r:id="rId64">
            <o:LockedField>false</o:LockedField>
          </o:OLEObject>
        </w:object>
      </w:r>
      <w:r>
        <w:rPr>
          <w:rFonts w:cs="宋体"/>
          <w:kern w:val="0"/>
          <w:sz w:val="24"/>
          <w:szCs w:val="24"/>
        </w:rPr>
        <w:t>,</w:t>
      </w:r>
      <w:r>
        <w:rPr>
          <w:rFonts w:hint="eastAsia" w:cs="宋体"/>
          <w:kern w:val="0"/>
          <w:sz w:val="24"/>
          <w:szCs w:val="24"/>
        </w:rPr>
        <w:t>如果存在，取图数据库中</w:t>
      </w:r>
      <w:r>
        <w:rPr>
          <w:rFonts w:cs="宋体"/>
          <w:kern w:val="0"/>
          <w:sz w:val="24"/>
          <w:szCs w:val="24"/>
        </w:rPr>
        <w:t>i</w:t>
      </w:r>
      <w:r>
        <w:rPr>
          <w:rFonts w:hint="eastAsia" w:cs="宋体"/>
          <w:kern w:val="0"/>
          <w:sz w:val="24"/>
          <w:szCs w:val="24"/>
        </w:rPr>
        <w:t>和</w:t>
      </w:r>
      <w:r>
        <w:rPr>
          <w:rFonts w:cs="宋体"/>
          <w:kern w:val="0"/>
          <w:sz w:val="24"/>
          <w:szCs w:val="24"/>
        </w:rPr>
        <w:t>p</w:t>
      </w:r>
      <w:r>
        <w:rPr>
          <w:rFonts w:hint="eastAsia" w:cs="宋体"/>
          <w:kern w:val="0"/>
          <w:sz w:val="24"/>
          <w:szCs w:val="24"/>
        </w:rPr>
        <w:t>的边的值</w:t>
      </w:r>
      <w:r>
        <w:rPr>
          <w:rFonts w:hint="eastAsia" w:cs="宋体"/>
          <w:kern w:val="0"/>
          <w:position w:val="-14"/>
          <w:sz w:val="24"/>
          <w:szCs w:val="24"/>
        </w:rPr>
        <w:object>
          <v:shape id="_x0000_i1043" o:spt="75" type="#_x0000_t75" style="height:19pt;width:16.8pt;" o:ole="t" filled="f" o:preferrelative="t" stroked="f" coordsize="21600,21600">
            <v:path/>
            <v:fill on="f" focussize="0,0"/>
            <v:stroke on="f" joinstyle="miter"/>
            <v:imagedata r:id="rId66" o:title=""/>
            <o:lock v:ext="edit" aspectratio="t"/>
            <w10:wrap type="none"/>
            <w10:anchorlock/>
          </v:shape>
          <o:OLEObject Type="Embed" ProgID="Equation.3" ShapeID="_x0000_i1043" DrawAspect="Content" ObjectID="_1468075743" r:id="rId65">
            <o:LockedField>false</o:LockedField>
          </o:OLEObject>
        </w:object>
      </w:r>
      <w:r>
        <w:rPr>
          <w:rFonts w:cs="宋体"/>
          <w:kern w:val="0"/>
          <w:sz w:val="24"/>
          <w:szCs w:val="24"/>
        </w:rPr>
        <w:t>,</w:t>
      </w:r>
      <w:r>
        <w:rPr>
          <w:rFonts w:hint="eastAsia" w:cs="宋体"/>
          <w:kern w:val="0"/>
          <w:sz w:val="24"/>
          <w:szCs w:val="24"/>
        </w:rPr>
        <w:t>比较</w:t>
      </w:r>
      <w:r>
        <w:rPr>
          <w:rFonts w:hint="eastAsia" w:cs="宋体"/>
          <w:kern w:val="0"/>
          <w:position w:val="-12"/>
          <w:sz w:val="24"/>
          <w:szCs w:val="24"/>
        </w:rPr>
        <w:object>
          <v:shape id="_x0000_i1044" o:spt="75" type="#_x0000_t75" style="height:18.1pt;width:13.7pt;" o:ole="t" filled="f" o:preferrelative="t" stroked="f" coordsize="21600,21600">
            <v:path/>
            <v:fill on="f" focussize="0,0"/>
            <v:stroke on="f" joinstyle="miter"/>
            <v:imagedata r:id="rId57" o:title=""/>
            <o:lock v:ext="edit" aspectratio="t"/>
            <w10:wrap type="none"/>
            <w10:anchorlock/>
          </v:shape>
          <o:OLEObject Type="Embed" ProgID="Equation.3" ShapeID="_x0000_i1044" DrawAspect="Content" ObjectID="_1468075744" r:id="rId67">
            <o:LockedField>false</o:LockedField>
          </o:OLEObject>
        </w:object>
      </w:r>
      <w:r>
        <w:rPr>
          <w:rFonts w:hint="eastAsia" w:cs="宋体"/>
          <w:kern w:val="0"/>
          <w:sz w:val="24"/>
          <w:szCs w:val="24"/>
        </w:rPr>
        <w:t>和</w:t>
      </w:r>
      <w:r>
        <w:rPr>
          <w:rFonts w:hint="eastAsia" w:cs="宋体"/>
          <w:kern w:val="0"/>
          <w:position w:val="-14"/>
          <w:sz w:val="24"/>
          <w:szCs w:val="24"/>
        </w:rPr>
        <w:object>
          <v:shape id="_x0000_i1045" o:spt="75" type="#_x0000_t75" style="height:19pt;width:16.8pt;" o:ole="t" filled="f" o:preferrelative="t" stroked="f" coordsize="21600,21600">
            <v:path/>
            <v:fill on="f" focussize="0,0"/>
            <v:stroke on="f" joinstyle="miter"/>
            <v:imagedata r:id="rId66" o:title=""/>
            <o:lock v:ext="edit" aspectratio="t"/>
            <w10:wrap type="none"/>
            <w10:anchorlock/>
          </v:shape>
          <o:OLEObject Type="Embed" ProgID="Equation.3" ShapeID="_x0000_i1045" DrawAspect="Content" ObjectID="_1468075745" r:id="rId68">
            <o:LockedField>false</o:LockedField>
          </o:OLEObject>
        </w:object>
      </w:r>
      <w:r>
        <w:rPr>
          <w:rFonts w:hint="eastAsia" w:cs="宋体"/>
          <w:kern w:val="0"/>
          <w:sz w:val="24"/>
          <w:szCs w:val="24"/>
        </w:rPr>
        <w:t>的大小，如果</w:t>
      </w:r>
      <w:r>
        <w:rPr>
          <w:rFonts w:hint="eastAsia" w:cs="宋体"/>
          <w:kern w:val="0"/>
          <w:position w:val="-12"/>
          <w:sz w:val="24"/>
          <w:szCs w:val="24"/>
        </w:rPr>
        <w:object>
          <v:shape id="_x0000_i1046" o:spt="75" type="#_x0000_t75" style="height:18.1pt;width:13.7pt;" o:ole="t" filled="f" o:preferrelative="t" stroked="f" coordsize="21600,21600">
            <v:path/>
            <v:fill on="f" focussize="0,0"/>
            <v:stroke on="f" joinstyle="miter"/>
            <v:imagedata r:id="rId57" o:title=""/>
            <o:lock v:ext="edit" aspectratio="t"/>
            <w10:wrap type="none"/>
            <w10:anchorlock/>
          </v:shape>
          <o:OLEObject Type="Embed" ProgID="Equation.3" ShapeID="_x0000_i1046" DrawAspect="Content" ObjectID="_1468075746" r:id="rId69">
            <o:LockedField>false</o:LockedField>
          </o:OLEObject>
        </w:object>
      </w:r>
      <w:r>
        <w:rPr>
          <w:rFonts w:hint="eastAsia" w:cs="宋体"/>
          <w:kern w:val="0"/>
          <w:sz w:val="24"/>
          <w:szCs w:val="24"/>
        </w:rPr>
        <w:t>小，替换</w:t>
      </w:r>
      <w:r>
        <w:rPr>
          <w:rFonts w:hint="eastAsia" w:cs="宋体"/>
          <w:kern w:val="0"/>
          <w:position w:val="-14"/>
          <w:sz w:val="24"/>
          <w:szCs w:val="24"/>
        </w:rPr>
        <w:object>
          <v:shape id="_x0000_i1047" o:spt="75" type="#_x0000_t75" style="height:19pt;width:16.8pt;" o:ole="t" filled="f" o:preferrelative="t" stroked="f" coordsize="21600,21600">
            <v:path/>
            <v:fill on="f" focussize="0,0"/>
            <v:stroke on="f" joinstyle="miter"/>
            <v:imagedata r:id="rId66" o:title=""/>
            <o:lock v:ext="edit" aspectratio="t"/>
            <w10:wrap type="none"/>
            <w10:anchorlock/>
          </v:shape>
          <o:OLEObject Type="Embed" ProgID="Equation.3" ShapeID="_x0000_i1047" DrawAspect="Content" ObjectID="_1468075747" r:id="rId70">
            <o:LockedField>false</o:LockedField>
          </o:OLEObject>
        </w:object>
      </w:r>
      <w:r>
        <w:rPr>
          <w:rFonts w:hint="eastAsia" w:cs="宋体"/>
          <w:kern w:val="0"/>
          <w:sz w:val="24"/>
          <w:szCs w:val="24"/>
        </w:rPr>
        <w:t>为</w:t>
      </w:r>
      <w:r>
        <w:rPr>
          <w:rFonts w:hint="eastAsia" w:cs="宋体"/>
          <w:kern w:val="0"/>
          <w:position w:val="-12"/>
          <w:sz w:val="24"/>
          <w:szCs w:val="24"/>
        </w:rPr>
        <w:object>
          <v:shape id="_x0000_i1048" o:spt="75" type="#_x0000_t75" style="height:18.1pt;width:13.7pt;" o:ole="t" filled="f" o:preferrelative="t" stroked="f" coordsize="21600,21600">
            <v:path/>
            <v:fill on="f" focussize="0,0"/>
            <v:stroke on="f" joinstyle="miter"/>
            <v:imagedata r:id="rId57" o:title=""/>
            <o:lock v:ext="edit" aspectratio="t"/>
            <w10:wrap type="none"/>
            <w10:anchorlock/>
          </v:shape>
          <o:OLEObject Type="Embed" ProgID="Equation.3" ShapeID="_x0000_i1048" DrawAspect="Content" ObjectID="_1468075748" r:id="rId71">
            <o:LockedField>false</o:LockedField>
          </o:OLEObject>
        </w:object>
      </w:r>
      <w:r>
        <w:rPr>
          <w:rFonts w:hint="eastAsia" w:cs="宋体"/>
          <w:kern w:val="0"/>
          <w:position w:val="-12"/>
          <w:sz w:val="24"/>
          <w:szCs w:val="24"/>
        </w:rPr>
        <w:t>。</w:t>
      </w:r>
    </w:p>
    <w:p w14:paraId="702DD19B">
      <w:pPr>
        <w:autoSpaceDE w:val="0"/>
        <w:autoSpaceDN w:val="0"/>
        <w:adjustRightInd w:val="0"/>
        <w:spacing w:line="360" w:lineRule="auto"/>
        <w:ind w:firstLine="480" w:firstLineChars="200"/>
        <w:jc w:val="left"/>
        <w:rPr>
          <w:rFonts w:cs="宋体"/>
          <w:kern w:val="0"/>
          <w:sz w:val="24"/>
          <w:szCs w:val="24"/>
        </w:rPr>
      </w:pPr>
      <w:r>
        <w:rPr>
          <w:rFonts w:hint="eastAsia" w:cs="宋体"/>
          <w:kern w:val="0"/>
          <w:sz w:val="24"/>
          <w:szCs w:val="24"/>
        </w:rPr>
        <w:t>在图数据库中提取节点</w:t>
      </w:r>
      <w:r>
        <w:rPr>
          <w:rFonts w:cs="宋体"/>
          <w:kern w:val="0"/>
          <w:sz w:val="24"/>
          <w:szCs w:val="24"/>
        </w:rPr>
        <w:t>i</w:t>
      </w:r>
      <w:r>
        <w:rPr>
          <w:rFonts w:hint="eastAsia" w:cs="宋体"/>
          <w:kern w:val="0"/>
          <w:sz w:val="24"/>
          <w:szCs w:val="24"/>
        </w:rPr>
        <w:t>作为前向节点的所有后向节点集合</w:t>
      </w:r>
      <w:r>
        <w:rPr>
          <w:rFonts w:cs="宋体"/>
          <w:kern w:val="0"/>
          <w:sz w:val="24"/>
          <w:szCs w:val="24"/>
        </w:rPr>
        <w:t>C</w:t>
      </w:r>
      <w:r>
        <w:rPr>
          <w:rFonts w:hint="eastAsia" w:cs="宋体"/>
          <w:kern w:val="0"/>
          <w:sz w:val="24"/>
          <w:szCs w:val="24"/>
        </w:rPr>
        <w:t>，选出</w:t>
      </w:r>
      <w:r>
        <w:rPr>
          <w:rFonts w:cs="宋体"/>
          <w:kern w:val="0"/>
          <w:sz w:val="24"/>
          <w:szCs w:val="24"/>
        </w:rPr>
        <w:t>B</w:t>
      </w:r>
      <w:r>
        <w:rPr>
          <w:rFonts w:hint="eastAsia" w:cs="宋体"/>
          <w:kern w:val="0"/>
          <w:sz w:val="24"/>
          <w:szCs w:val="24"/>
        </w:rPr>
        <w:t>∩</w:t>
      </w:r>
      <w:r>
        <w:rPr>
          <w:rFonts w:cs="宋体"/>
          <w:kern w:val="0"/>
          <w:sz w:val="24"/>
          <w:szCs w:val="24"/>
        </w:rPr>
        <w:t>C</w:t>
      </w:r>
      <w:r>
        <w:rPr>
          <w:rFonts w:hint="eastAsia" w:cs="宋体"/>
          <w:kern w:val="0"/>
          <w:sz w:val="24"/>
          <w:szCs w:val="24"/>
        </w:rPr>
        <w:t>中最小的熵对应的后向节点</w:t>
      </w:r>
      <w:r>
        <w:rPr>
          <w:rFonts w:cs="宋体"/>
          <w:kern w:val="0"/>
          <w:sz w:val="24"/>
          <w:szCs w:val="24"/>
        </w:rPr>
        <w:t>t</w:t>
      </w:r>
      <w:r>
        <w:rPr>
          <w:rFonts w:hint="eastAsia" w:cs="宋体"/>
          <w:kern w:val="0"/>
          <w:sz w:val="24"/>
          <w:szCs w:val="24"/>
        </w:rPr>
        <w:t>。选择后向节点</w:t>
      </w:r>
      <w:r>
        <w:rPr>
          <w:rFonts w:cs="宋体"/>
          <w:kern w:val="0"/>
          <w:sz w:val="24"/>
          <w:szCs w:val="24"/>
        </w:rPr>
        <w:t>t</w:t>
      </w:r>
      <w:r>
        <w:rPr>
          <w:rFonts w:hint="eastAsia" w:cs="宋体"/>
          <w:kern w:val="0"/>
          <w:sz w:val="24"/>
          <w:szCs w:val="24"/>
        </w:rPr>
        <w:t>的所有前向节点集合</w:t>
      </w:r>
      <w:r>
        <w:rPr>
          <w:rFonts w:cs="宋体"/>
          <w:kern w:val="0"/>
          <w:sz w:val="24"/>
          <w:szCs w:val="24"/>
        </w:rPr>
        <w:t>D</w:t>
      </w:r>
      <w:r>
        <w:rPr>
          <w:rFonts w:hint="eastAsia" w:cs="宋体"/>
          <w:kern w:val="0"/>
          <w:sz w:val="24"/>
          <w:szCs w:val="24"/>
        </w:rPr>
        <w:t>，选出</w:t>
      </w:r>
      <w:r>
        <w:rPr>
          <w:rFonts w:cs="宋体"/>
          <w:kern w:val="0"/>
          <w:sz w:val="24"/>
          <w:szCs w:val="24"/>
        </w:rPr>
        <w:t>A</w:t>
      </w:r>
      <w:r>
        <w:rPr>
          <w:rFonts w:hint="eastAsia" w:cs="宋体"/>
          <w:kern w:val="0"/>
          <w:sz w:val="24"/>
          <w:szCs w:val="24"/>
        </w:rPr>
        <w:t>∩</w:t>
      </w:r>
      <w:r>
        <w:rPr>
          <w:rFonts w:cs="宋体"/>
          <w:kern w:val="0"/>
          <w:sz w:val="24"/>
          <w:szCs w:val="24"/>
        </w:rPr>
        <w:t>D</w:t>
      </w:r>
      <w:r>
        <w:rPr>
          <w:rFonts w:hint="eastAsia" w:cs="宋体"/>
          <w:kern w:val="0"/>
          <w:sz w:val="24"/>
          <w:szCs w:val="24"/>
        </w:rPr>
        <w:t>节点中最小的熵对应的前向节点</w:t>
      </w:r>
      <w:r>
        <w:rPr>
          <w:rFonts w:cs="宋体"/>
          <w:kern w:val="0"/>
          <w:sz w:val="24"/>
          <w:szCs w:val="24"/>
        </w:rPr>
        <w:t>s</w:t>
      </w:r>
      <w:r>
        <w:rPr>
          <w:rFonts w:hint="eastAsia" w:cs="宋体"/>
          <w:kern w:val="0"/>
          <w:sz w:val="24"/>
          <w:szCs w:val="24"/>
        </w:rPr>
        <w:t>，比较</w:t>
      </w:r>
      <w:r>
        <w:rPr>
          <w:rFonts w:cs="宋体"/>
          <w:kern w:val="0"/>
          <w:sz w:val="24"/>
          <w:szCs w:val="24"/>
        </w:rPr>
        <w:t>Eit</w:t>
      </w:r>
      <w:r>
        <w:rPr>
          <w:rFonts w:hint="eastAsia" w:cs="宋体"/>
          <w:kern w:val="0"/>
          <w:sz w:val="24"/>
          <w:szCs w:val="24"/>
        </w:rPr>
        <w:t>和</w:t>
      </w:r>
      <w:r>
        <w:rPr>
          <w:rFonts w:cs="宋体"/>
          <w:kern w:val="0"/>
          <w:sz w:val="24"/>
          <w:szCs w:val="24"/>
        </w:rPr>
        <w:t>Est</w:t>
      </w:r>
      <w:r>
        <w:rPr>
          <w:rFonts w:hint="eastAsia" w:cs="宋体"/>
          <w:kern w:val="0"/>
          <w:sz w:val="24"/>
          <w:szCs w:val="24"/>
        </w:rPr>
        <w:t>信息熵的大小，取最小的一组节点作为关联链路，如果</w:t>
      </w:r>
      <w:r>
        <w:rPr>
          <w:rFonts w:cs="宋体"/>
          <w:kern w:val="0"/>
          <w:sz w:val="24"/>
          <w:szCs w:val="24"/>
        </w:rPr>
        <w:t>A</w:t>
      </w:r>
      <w:r>
        <w:rPr>
          <w:rFonts w:hint="eastAsia" w:cs="宋体"/>
          <w:kern w:val="0"/>
          <w:sz w:val="24"/>
          <w:szCs w:val="24"/>
        </w:rPr>
        <w:t>∩</w:t>
      </w:r>
      <w:r>
        <w:rPr>
          <w:rFonts w:cs="宋体"/>
          <w:kern w:val="0"/>
          <w:sz w:val="24"/>
          <w:szCs w:val="24"/>
        </w:rPr>
        <w:t>D</w:t>
      </w:r>
      <w:r>
        <w:rPr>
          <w:rFonts w:hint="eastAsia" w:cs="宋体"/>
          <w:kern w:val="0"/>
          <w:sz w:val="24"/>
          <w:szCs w:val="24"/>
        </w:rPr>
        <w:t>为空，选</w:t>
      </w:r>
      <w:r>
        <w:rPr>
          <w:rFonts w:cs="宋体"/>
          <w:kern w:val="0"/>
          <w:sz w:val="24"/>
          <w:szCs w:val="24"/>
        </w:rPr>
        <w:t>i</w:t>
      </w:r>
      <w:r>
        <w:rPr>
          <w:rFonts w:hint="eastAsia" w:cs="宋体"/>
          <w:kern w:val="0"/>
          <w:sz w:val="24"/>
          <w:szCs w:val="24"/>
        </w:rPr>
        <w:t>和</w:t>
      </w:r>
      <w:r>
        <w:rPr>
          <w:rFonts w:cs="宋体"/>
          <w:kern w:val="0"/>
          <w:sz w:val="24"/>
          <w:szCs w:val="24"/>
        </w:rPr>
        <w:t>t</w:t>
      </w:r>
      <w:r>
        <w:rPr>
          <w:rFonts w:hint="eastAsia" w:cs="宋体"/>
          <w:kern w:val="0"/>
          <w:sz w:val="24"/>
          <w:szCs w:val="24"/>
        </w:rPr>
        <w:t>作为关联链路。如果是</w:t>
      </w:r>
      <w:r>
        <w:rPr>
          <w:rFonts w:cs="宋体"/>
          <w:kern w:val="0"/>
          <w:sz w:val="24"/>
          <w:szCs w:val="24"/>
        </w:rPr>
        <w:t>s</w:t>
      </w:r>
      <w:r>
        <w:rPr>
          <w:rFonts w:hint="eastAsia" w:cs="宋体"/>
          <w:kern w:val="0"/>
          <w:sz w:val="24"/>
          <w:szCs w:val="24"/>
        </w:rPr>
        <w:t>和</w:t>
      </w:r>
      <w:r>
        <w:rPr>
          <w:rFonts w:cs="宋体"/>
          <w:kern w:val="0"/>
          <w:sz w:val="24"/>
          <w:szCs w:val="24"/>
        </w:rPr>
        <w:t>t</w:t>
      </w:r>
      <w:r>
        <w:rPr>
          <w:rFonts w:hint="eastAsia" w:cs="宋体"/>
          <w:kern w:val="0"/>
          <w:sz w:val="24"/>
          <w:szCs w:val="24"/>
        </w:rPr>
        <w:t>作为最终关联的链路，计算本次时间窗口中前向节点</w:t>
      </w:r>
      <w:r>
        <w:rPr>
          <w:rFonts w:cs="宋体"/>
          <w:kern w:val="0"/>
          <w:sz w:val="24"/>
          <w:szCs w:val="24"/>
        </w:rPr>
        <w:t>s</w:t>
      </w:r>
      <w:r>
        <w:rPr>
          <w:rFonts w:hint="eastAsia" w:cs="宋体"/>
          <w:kern w:val="0"/>
          <w:sz w:val="24"/>
          <w:szCs w:val="24"/>
        </w:rPr>
        <w:t>和</w:t>
      </w:r>
      <w:r>
        <w:rPr>
          <w:rFonts w:cs="宋体"/>
          <w:kern w:val="0"/>
          <w:sz w:val="24"/>
          <w:szCs w:val="24"/>
        </w:rPr>
        <w:t>L</w:t>
      </w:r>
      <w:r>
        <w:rPr>
          <w:rFonts w:hint="eastAsia" w:cs="宋体"/>
          <w:kern w:val="0"/>
          <w:sz w:val="24"/>
          <w:szCs w:val="24"/>
        </w:rPr>
        <w:t>个后向节点的隐私数据相似度，如果</w:t>
      </w:r>
      <w:r>
        <w:rPr>
          <w:rFonts w:cs="宋体"/>
          <w:kern w:val="0"/>
          <w:sz w:val="24"/>
          <w:szCs w:val="24"/>
        </w:rPr>
        <w:t>t</w:t>
      </w:r>
      <w:r>
        <w:rPr>
          <w:rFonts w:hint="eastAsia" w:cs="宋体"/>
          <w:kern w:val="0"/>
          <w:sz w:val="24"/>
          <w:szCs w:val="24"/>
        </w:rPr>
        <w:t>节点是相似度值是最大的，计算信息熵</w:t>
      </w:r>
      <w:r>
        <w:rPr>
          <w:rFonts w:hint="eastAsia" w:cs="宋体"/>
          <w:kern w:val="0"/>
          <w:position w:val="-12"/>
          <w:sz w:val="24"/>
          <w:szCs w:val="24"/>
        </w:rPr>
        <w:object>
          <v:shape id="_x0000_i1049" o:spt="75" type="#_x0000_t75" style="height:18.1pt;width:15pt;" o:ole="t" filled="f" o:preferrelative="t" stroked="f" coordsize="21600,21600">
            <v:path/>
            <v:fill on="f" focussize="0,0"/>
            <v:stroke on="f" joinstyle="miter"/>
            <v:imagedata r:id="rId73" o:title=""/>
            <o:lock v:ext="edit" aspectratio="t"/>
            <w10:wrap type="none"/>
            <w10:anchorlock/>
          </v:shape>
          <o:OLEObject Type="Embed" ProgID="Equation.3" ShapeID="_x0000_i1049" DrawAspect="Content" ObjectID="_1468075749" r:id="rId72">
            <o:LockedField>false</o:LockedField>
          </o:OLEObject>
        </w:object>
      </w:r>
      <w:r>
        <w:rPr>
          <w:rFonts w:hint="eastAsia" w:cs="宋体"/>
          <w:kern w:val="0"/>
          <w:sz w:val="24"/>
          <w:szCs w:val="24"/>
        </w:rPr>
        <w:t>，如果</w:t>
      </w:r>
      <w:r>
        <w:rPr>
          <w:rFonts w:hint="eastAsia" w:cs="宋体"/>
          <w:kern w:val="0"/>
          <w:position w:val="-12"/>
          <w:sz w:val="24"/>
          <w:szCs w:val="24"/>
        </w:rPr>
        <w:object>
          <v:shape id="_x0000_i1050" o:spt="75" type="#_x0000_t75" style="height:18.1pt;width:15pt;" o:ole="t" filled="f" o:preferrelative="t" stroked="f" coordsize="21600,21600">
            <v:path/>
            <v:fill on="f" focussize="0,0"/>
            <v:stroke on="f" joinstyle="miter"/>
            <v:imagedata r:id="rId75" o:title=""/>
            <o:lock v:ext="edit" aspectratio="t"/>
            <w10:wrap type="none"/>
            <w10:anchorlock/>
          </v:shape>
          <o:OLEObject Type="Embed" ProgID="Equation.3" ShapeID="_x0000_i1050" DrawAspect="Content" ObjectID="_1468075750" r:id="rId74">
            <o:LockedField>false</o:LockedField>
          </o:OLEObject>
        </w:object>
      </w:r>
      <w:r>
        <w:rPr>
          <w:rFonts w:hint="eastAsia" w:cs="宋体"/>
          <w:kern w:val="0"/>
          <w:sz w:val="24"/>
          <w:szCs w:val="24"/>
        </w:rPr>
        <w:t>小于图数据库中</w:t>
      </w:r>
      <w:r>
        <w:rPr>
          <w:rFonts w:hint="eastAsia" w:cs="宋体"/>
          <w:kern w:val="0"/>
          <w:position w:val="-12"/>
          <w:sz w:val="24"/>
          <w:szCs w:val="24"/>
        </w:rPr>
        <w:object>
          <v:shape id="_x0000_i1051" o:spt="75" type="#_x0000_t75" style="height:18.1pt;width:16.8pt;" o:ole="t" filled="f" o:preferrelative="t" stroked="f" coordsize="21600,21600">
            <v:path/>
            <v:fill on="f" focussize="0,0"/>
            <v:stroke on="f" joinstyle="miter"/>
            <v:imagedata r:id="rId77" o:title=""/>
            <o:lock v:ext="edit" aspectratio="t"/>
            <w10:wrap type="none"/>
            <w10:anchorlock/>
          </v:shape>
          <o:OLEObject Type="Embed" ProgID="Equation.3" ShapeID="_x0000_i1051" DrawAspect="Content" ObjectID="_1468075751" r:id="rId76">
            <o:LockedField>false</o:LockedField>
          </o:OLEObject>
        </w:object>
      </w:r>
      <w:r>
        <w:rPr>
          <w:rFonts w:hint="eastAsia" w:cs="宋体"/>
          <w:kern w:val="0"/>
          <w:sz w:val="24"/>
          <w:szCs w:val="24"/>
        </w:rPr>
        <w:t>信息熵，则更新图数据库</w:t>
      </w:r>
      <w:r>
        <w:rPr>
          <w:rFonts w:cs="宋体"/>
          <w:kern w:val="0"/>
          <w:sz w:val="24"/>
          <w:szCs w:val="24"/>
        </w:rPr>
        <w:t>s</w:t>
      </w:r>
      <w:r>
        <w:rPr>
          <w:rFonts w:hint="eastAsia" w:cs="宋体"/>
          <w:kern w:val="0"/>
          <w:sz w:val="24"/>
          <w:szCs w:val="24"/>
        </w:rPr>
        <w:t>和</w:t>
      </w:r>
      <w:r>
        <w:rPr>
          <w:rFonts w:cs="宋体"/>
          <w:kern w:val="0"/>
          <w:sz w:val="24"/>
          <w:szCs w:val="24"/>
        </w:rPr>
        <w:t>t</w:t>
      </w:r>
      <w:r>
        <w:rPr>
          <w:rFonts w:hint="eastAsia" w:cs="宋体"/>
          <w:kern w:val="0"/>
          <w:sz w:val="24"/>
          <w:szCs w:val="24"/>
        </w:rPr>
        <w:t>的边为新的信息熵</w:t>
      </w:r>
      <w:r>
        <w:rPr>
          <w:rFonts w:hint="eastAsia" w:cs="宋体"/>
          <w:kern w:val="0"/>
          <w:position w:val="-12"/>
          <w:sz w:val="24"/>
          <w:szCs w:val="24"/>
        </w:rPr>
        <w:object>
          <v:shape id="_x0000_i1052" o:spt="75" type="#_x0000_t75" style="height:18.1pt;width:15pt;" o:ole="t" filled="f" o:preferrelative="t" stroked="f" coordsize="21600,21600">
            <v:path/>
            <v:fill on="f" focussize="0,0"/>
            <v:stroke on="f" joinstyle="miter"/>
            <v:imagedata r:id="rId73" o:title=""/>
            <o:lock v:ext="edit" aspectratio="t"/>
            <w10:wrap type="none"/>
            <w10:anchorlock/>
          </v:shape>
          <o:OLEObject Type="Embed" ProgID="Equation.3" ShapeID="_x0000_i1052" DrawAspect="Content" ObjectID="_1468075752" r:id="rId78">
            <o:LockedField>false</o:LockedField>
          </o:OLEObject>
        </w:object>
      </w:r>
      <w:r>
        <w:rPr>
          <w:rFonts w:hint="eastAsia" w:cs="宋体"/>
          <w:kern w:val="0"/>
          <w:position w:val="-12"/>
          <w:sz w:val="24"/>
          <w:szCs w:val="24"/>
        </w:rPr>
        <w:t>。</w:t>
      </w:r>
    </w:p>
    <w:p w14:paraId="28CF2BB5">
      <w:pPr>
        <w:autoSpaceDE w:val="0"/>
        <w:autoSpaceDN w:val="0"/>
        <w:adjustRightInd w:val="0"/>
        <w:spacing w:line="360" w:lineRule="auto"/>
        <w:ind w:firstLine="480" w:firstLineChars="200"/>
        <w:jc w:val="left"/>
        <w:rPr>
          <w:rFonts w:cs="宋体"/>
          <w:kern w:val="0"/>
          <w:sz w:val="24"/>
          <w:szCs w:val="24"/>
        </w:rPr>
      </w:pPr>
      <w:r>
        <w:rPr>
          <w:rFonts w:hint="eastAsia" w:cs="宋体"/>
          <w:kern w:val="0"/>
          <w:sz w:val="24"/>
          <w:szCs w:val="24"/>
        </w:rPr>
        <w:t>在</w:t>
      </w:r>
      <w:r>
        <w:rPr>
          <w:rFonts w:cs="宋体"/>
          <w:kern w:val="0"/>
          <w:sz w:val="24"/>
          <w:szCs w:val="24"/>
        </w:rPr>
        <w:t>A</w:t>
      </w:r>
      <w:r>
        <w:rPr>
          <w:rFonts w:hint="eastAsia" w:cs="宋体"/>
          <w:kern w:val="0"/>
          <w:sz w:val="24"/>
          <w:szCs w:val="24"/>
        </w:rPr>
        <w:t>和</w:t>
      </w:r>
      <w:r>
        <w:rPr>
          <w:rFonts w:cs="宋体"/>
          <w:kern w:val="0"/>
          <w:sz w:val="24"/>
          <w:szCs w:val="24"/>
        </w:rPr>
        <w:t>B</w:t>
      </w:r>
      <w:r>
        <w:rPr>
          <w:rFonts w:hint="eastAsia" w:cs="宋体"/>
          <w:kern w:val="0"/>
          <w:sz w:val="24"/>
          <w:szCs w:val="24"/>
        </w:rPr>
        <w:t>集合中剔除已关联的节点，再重复步骤二，直到</w:t>
      </w:r>
      <w:r>
        <w:rPr>
          <w:rFonts w:cs="宋体"/>
          <w:kern w:val="0"/>
          <w:sz w:val="24"/>
          <w:szCs w:val="24"/>
        </w:rPr>
        <w:t>A</w:t>
      </w:r>
      <w:r>
        <w:rPr>
          <w:rFonts w:hint="eastAsia" w:cs="宋体"/>
          <w:kern w:val="0"/>
          <w:sz w:val="24"/>
          <w:szCs w:val="24"/>
        </w:rPr>
        <w:t>为空。依次对采集到的数据的每个时间重复窗口步骤二，并串联前后节点，形成全链路关联记录。</w:t>
      </w:r>
    </w:p>
    <w:p w14:paraId="2ECC9719">
      <w:pPr>
        <w:autoSpaceDE w:val="0"/>
        <w:autoSpaceDN w:val="0"/>
        <w:adjustRightInd w:val="0"/>
        <w:spacing w:line="360" w:lineRule="auto"/>
        <w:ind w:firstLine="482" w:firstLineChars="200"/>
        <w:jc w:val="left"/>
        <w:rPr>
          <w:rFonts w:cs="宋体"/>
          <w:b/>
          <w:bCs/>
          <w:kern w:val="0"/>
          <w:sz w:val="24"/>
          <w:szCs w:val="24"/>
        </w:rPr>
      </w:pPr>
      <w:r>
        <w:rPr>
          <w:rFonts w:hint="eastAsia" w:cs="宋体"/>
          <w:b/>
          <w:bCs/>
          <w:kern w:val="0"/>
          <w:sz w:val="24"/>
          <w:szCs w:val="24"/>
        </w:rPr>
        <w:t>（</w:t>
      </w:r>
      <w:r>
        <w:rPr>
          <w:rFonts w:cs="宋体"/>
          <w:b/>
          <w:bCs/>
          <w:kern w:val="0"/>
          <w:sz w:val="24"/>
          <w:szCs w:val="24"/>
        </w:rPr>
        <w:t>3</w:t>
      </w:r>
      <w:r>
        <w:rPr>
          <w:rFonts w:hint="eastAsia" w:cs="宋体"/>
          <w:b/>
          <w:bCs/>
          <w:kern w:val="0"/>
          <w:sz w:val="24"/>
          <w:szCs w:val="24"/>
        </w:rPr>
        <w:t>）数据溯源</w:t>
      </w:r>
    </w:p>
    <w:p w14:paraId="79CD5379">
      <w:pPr>
        <w:autoSpaceDE w:val="0"/>
        <w:autoSpaceDN w:val="0"/>
        <w:adjustRightInd w:val="0"/>
        <w:spacing w:line="360" w:lineRule="auto"/>
        <w:ind w:firstLine="480" w:firstLineChars="200"/>
        <w:jc w:val="left"/>
        <w:rPr>
          <w:rFonts w:cs="宋体"/>
          <w:kern w:val="0"/>
          <w:sz w:val="24"/>
          <w:szCs w:val="24"/>
        </w:rPr>
      </w:pPr>
      <w:r>
        <w:rPr>
          <w:rFonts w:hint="eastAsia" w:cs="宋体"/>
          <w:kern w:val="0"/>
          <w:sz w:val="24"/>
          <w:szCs w:val="24"/>
        </w:rPr>
        <w:t>对于待溯源隐私侵权数据，在历史访问数据库节点的隐私侵权数据中进行检索，命中后，提取出对应的链路关联记录，逆向查找到访问人、访问时间，实现侵权路径还原和链路溯源。</w:t>
      </w:r>
    </w:p>
    <w:p w14:paraId="55084E67">
      <w:pPr>
        <w:spacing w:line="360" w:lineRule="auto"/>
        <w:jc w:val="left"/>
        <w:outlineLvl w:val="0"/>
        <w:rPr>
          <w:b/>
          <w:sz w:val="32"/>
          <w:szCs w:val="32"/>
        </w:rPr>
      </w:pPr>
      <w:bookmarkStart w:id="37" w:name="_Toc188110241"/>
      <w:r>
        <w:rPr>
          <w:b/>
          <w:sz w:val="32"/>
          <w:szCs w:val="32"/>
        </w:rPr>
        <w:t>8</w:t>
      </w:r>
      <w:r>
        <w:rPr>
          <w:rFonts w:hint="eastAsia"/>
          <w:b/>
          <w:sz w:val="32"/>
          <w:szCs w:val="32"/>
        </w:rPr>
        <w:t xml:space="preserve"> 系统研发</w:t>
      </w:r>
      <w:bookmarkEnd w:id="28"/>
      <w:bookmarkEnd w:id="29"/>
      <w:r>
        <w:rPr>
          <w:rFonts w:hint="eastAsia"/>
          <w:b/>
          <w:sz w:val="32"/>
          <w:szCs w:val="32"/>
        </w:rPr>
        <w:t>与平台搭建</w:t>
      </w:r>
      <w:bookmarkEnd w:id="37"/>
    </w:p>
    <w:p w14:paraId="3AB4B297">
      <w:pPr>
        <w:widowControl/>
        <w:spacing w:line="360" w:lineRule="auto"/>
        <w:ind w:firstLine="720" w:firstLineChars="300"/>
        <w:rPr>
          <w:sz w:val="24"/>
        </w:rPr>
      </w:pPr>
      <w:r>
        <w:rPr>
          <w:rFonts w:hint="eastAsia"/>
          <w:sz w:val="24"/>
        </w:rPr>
        <w:t>总述1</w:t>
      </w:r>
      <w:r>
        <w:rPr>
          <w:sz w:val="24"/>
        </w:rPr>
        <w:t>6</w:t>
      </w:r>
      <w:r>
        <w:rPr>
          <w:rFonts w:hint="eastAsia"/>
          <w:sz w:val="24"/>
        </w:rPr>
        <w:t>个系统、1个平台X</w:t>
      </w:r>
      <w:r>
        <w:rPr>
          <w:sz w:val="24"/>
        </w:rPr>
        <w:t>XXXX</w:t>
      </w:r>
      <w:r>
        <w:rPr>
          <w:rFonts w:hint="eastAsia"/>
          <w:sz w:val="24"/>
        </w:rPr>
        <w:t>。</w:t>
      </w:r>
    </w:p>
    <w:p w14:paraId="41341748">
      <w:pPr>
        <w:spacing w:line="360" w:lineRule="auto"/>
        <w:jc w:val="left"/>
        <w:outlineLvl w:val="1"/>
        <w:rPr>
          <w:b/>
          <w:sz w:val="28"/>
          <w:szCs w:val="28"/>
        </w:rPr>
      </w:pPr>
      <w:bookmarkStart w:id="38" w:name="_Toc181609271"/>
      <w:bookmarkStart w:id="39" w:name="_Toc20396490"/>
      <w:bookmarkStart w:id="40" w:name="_Toc188110242"/>
      <w:r>
        <w:rPr>
          <w:b/>
          <w:sz w:val="28"/>
          <w:szCs w:val="28"/>
        </w:rPr>
        <w:t>8</w:t>
      </w:r>
      <w:r>
        <w:rPr>
          <w:rFonts w:hint="eastAsia"/>
          <w:b/>
          <w:sz w:val="28"/>
          <w:szCs w:val="28"/>
        </w:rPr>
        <w:t>.1 隐私数据流转状态管理与存证系统</w:t>
      </w:r>
      <w:bookmarkEnd w:id="38"/>
      <w:bookmarkEnd w:id="39"/>
      <w:bookmarkEnd w:id="40"/>
    </w:p>
    <w:p w14:paraId="066E097D">
      <w:pPr>
        <w:widowControl/>
        <w:spacing w:line="360" w:lineRule="auto"/>
        <w:ind w:firstLine="720" w:firstLineChars="300"/>
        <w:rPr>
          <w:sz w:val="24"/>
        </w:rPr>
      </w:pPr>
      <w:r>
        <w:rPr>
          <w:sz w:val="24"/>
        </w:rPr>
        <w:t>X</w:t>
      </w:r>
      <w:r>
        <w:rPr>
          <w:rFonts w:hint="eastAsia"/>
          <w:sz w:val="24"/>
        </w:rPr>
        <w:t>xxxx</w:t>
      </w:r>
    </w:p>
    <w:p w14:paraId="466EBC34">
      <w:pPr>
        <w:spacing w:line="360" w:lineRule="auto"/>
        <w:outlineLvl w:val="1"/>
        <w:rPr>
          <w:b/>
          <w:sz w:val="28"/>
          <w:szCs w:val="28"/>
        </w:rPr>
      </w:pPr>
      <w:bookmarkStart w:id="41" w:name="_Toc188110243"/>
      <w:bookmarkStart w:id="42" w:name="_Toc181609272"/>
      <w:r>
        <w:rPr>
          <w:b/>
          <w:sz w:val="28"/>
          <w:szCs w:val="28"/>
        </w:rPr>
        <w:t>8</w:t>
      </w:r>
      <w:r>
        <w:rPr>
          <w:rFonts w:hint="eastAsia"/>
          <w:b/>
          <w:sz w:val="28"/>
          <w:szCs w:val="28"/>
        </w:rPr>
        <w:t>.</w:t>
      </w:r>
      <w:r>
        <w:rPr>
          <w:b/>
          <w:sz w:val="28"/>
          <w:szCs w:val="28"/>
        </w:rPr>
        <w:t>2</w:t>
      </w:r>
      <w:r>
        <w:rPr>
          <w:rFonts w:hint="eastAsia"/>
          <w:b/>
          <w:sz w:val="28"/>
          <w:szCs w:val="28"/>
        </w:rPr>
        <w:t xml:space="preserve"> 课题</w:t>
      </w:r>
      <w:r>
        <w:rPr>
          <w:b/>
          <w:sz w:val="28"/>
          <w:szCs w:val="28"/>
        </w:rPr>
        <w:t>2-</w:t>
      </w:r>
      <w:r>
        <w:rPr>
          <w:rFonts w:hint="eastAsia"/>
          <w:b/>
          <w:sz w:val="28"/>
          <w:szCs w:val="28"/>
        </w:rPr>
        <w:t>课题5的每个系统，每个系统一节</w:t>
      </w:r>
      <w:bookmarkEnd w:id="41"/>
      <w:bookmarkEnd w:id="42"/>
    </w:p>
    <w:p w14:paraId="2136EEC9">
      <w:pPr>
        <w:spacing w:line="360" w:lineRule="auto"/>
        <w:outlineLvl w:val="1"/>
        <w:rPr>
          <w:b/>
          <w:sz w:val="28"/>
          <w:szCs w:val="28"/>
        </w:rPr>
      </w:pPr>
      <w:bookmarkStart w:id="43" w:name="_Toc188110244"/>
      <w:r>
        <w:rPr>
          <w:rFonts w:hint="eastAsia"/>
          <w:b/>
          <w:sz w:val="28"/>
          <w:szCs w:val="28"/>
        </w:rPr>
        <w:t>8</w:t>
      </w:r>
      <w:r>
        <w:rPr>
          <w:b/>
          <w:sz w:val="28"/>
          <w:szCs w:val="28"/>
        </w:rPr>
        <w:t xml:space="preserve">.2-8.5 </w:t>
      </w:r>
      <w:r>
        <w:rPr>
          <w:rFonts w:hint="eastAsia"/>
          <w:b/>
          <w:sz w:val="28"/>
          <w:szCs w:val="28"/>
        </w:rPr>
        <w:t>课题2</w:t>
      </w:r>
      <w:bookmarkEnd w:id="43"/>
    </w:p>
    <w:p w14:paraId="53734AF8">
      <w:pPr>
        <w:spacing w:line="360" w:lineRule="auto"/>
        <w:outlineLvl w:val="1"/>
        <w:rPr>
          <w:b/>
          <w:sz w:val="28"/>
          <w:szCs w:val="28"/>
        </w:rPr>
      </w:pPr>
      <w:bookmarkStart w:id="44" w:name="_Toc188110245"/>
      <w:r>
        <w:rPr>
          <w:rFonts w:hint="eastAsia"/>
          <w:b/>
          <w:sz w:val="28"/>
          <w:szCs w:val="28"/>
        </w:rPr>
        <w:t>8</w:t>
      </w:r>
      <w:r>
        <w:rPr>
          <w:b/>
          <w:sz w:val="28"/>
          <w:szCs w:val="28"/>
        </w:rPr>
        <w:t xml:space="preserve">.6-8.9 </w:t>
      </w:r>
      <w:r>
        <w:rPr>
          <w:rFonts w:hint="eastAsia"/>
          <w:b/>
          <w:sz w:val="28"/>
          <w:szCs w:val="28"/>
        </w:rPr>
        <w:t>课题</w:t>
      </w:r>
      <w:r>
        <w:rPr>
          <w:b/>
          <w:sz w:val="28"/>
          <w:szCs w:val="28"/>
        </w:rPr>
        <w:t>3</w:t>
      </w:r>
      <w:bookmarkEnd w:id="44"/>
    </w:p>
    <w:p w14:paraId="090FDD8B">
      <w:pPr>
        <w:spacing w:line="360" w:lineRule="auto"/>
        <w:outlineLvl w:val="1"/>
        <w:rPr>
          <w:b/>
          <w:sz w:val="28"/>
          <w:szCs w:val="28"/>
        </w:rPr>
      </w:pPr>
      <w:bookmarkStart w:id="45" w:name="_Toc188110246"/>
      <w:r>
        <w:rPr>
          <w:rFonts w:hint="eastAsia"/>
          <w:b/>
          <w:sz w:val="28"/>
          <w:szCs w:val="28"/>
        </w:rPr>
        <w:t>8</w:t>
      </w:r>
      <w:r>
        <w:rPr>
          <w:b/>
          <w:sz w:val="28"/>
          <w:szCs w:val="28"/>
        </w:rPr>
        <w:t xml:space="preserve">.10-8.12 </w:t>
      </w:r>
      <w:r>
        <w:rPr>
          <w:rFonts w:hint="eastAsia"/>
          <w:b/>
          <w:sz w:val="28"/>
          <w:szCs w:val="28"/>
        </w:rPr>
        <w:t>课题4</w:t>
      </w:r>
      <w:bookmarkEnd w:id="45"/>
    </w:p>
    <w:p w14:paraId="40B2E1FB">
      <w:pPr>
        <w:spacing w:line="360" w:lineRule="auto"/>
        <w:outlineLvl w:val="1"/>
        <w:rPr>
          <w:b/>
          <w:sz w:val="28"/>
          <w:szCs w:val="28"/>
        </w:rPr>
      </w:pPr>
      <w:bookmarkStart w:id="46" w:name="_Toc188110247"/>
      <w:r>
        <w:rPr>
          <w:rFonts w:hint="eastAsia"/>
          <w:b/>
          <w:sz w:val="28"/>
          <w:szCs w:val="28"/>
        </w:rPr>
        <w:t>8</w:t>
      </w:r>
      <w:r>
        <w:rPr>
          <w:b/>
          <w:sz w:val="28"/>
          <w:szCs w:val="28"/>
        </w:rPr>
        <w:t xml:space="preserve">.13-8.16 </w:t>
      </w:r>
      <w:r>
        <w:rPr>
          <w:rFonts w:hint="eastAsia"/>
          <w:b/>
          <w:sz w:val="28"/>
          <w:szCs w:val="28"/>
        </w:rPr>
        <w:t>课题5</w:t>
      </w:r>
      <w:bookmarkEnd w:id="46"/>
      <w:del w:id="17" w:author="surface" w:date="2025-02-23T20:12:00Z">
        <w:r>
          <w:rPr>
            <w:rFonts w:hint="eastAsia"/>
            <w:b/>
            <w:sz w:val="28"/>
            <w:szCs w:val="28"/>
          </w:rPr>
          <w:delText>（共19页，73页-92页）</w:delText>
        </w:r>
      </w:del>
    </w:p>
    <w:p w14:paraId="299434C6">
      <w:pPr>
        <w:widowControl/>
        <w:numPr>
          <w:ilvl w:val="255"/>
          <w:numId w:val="0"/>
        </w:numPr>
        <w:spacing w:line="360" w:lineRule="auto"/>
        <w:ind w:firstLine="480" w:firstLineChars="200"/>
        <w:rPr>
          <w:bCs/>
          <w:sz w:val="24"/>
        </w:rPr>
      </w:pPr>
      <w:r>
        <w:rPr>
          <w:rFonts w:hint="eastAsia"/>
          <w:bCs/>
          <w:sz w:val="24"/>
        </w:rPr>
        <w:t>基于所提出的隐私数据操作行为存证与审计、隐私数据监管信息融合分析、侵权事件处置等关键技术，研发了异常操作汇聚存储系统、异常操作融合分析系统、侵权事件溯源系统、权益保障监管与处置等。</w:t>
      </w:r>
    </w:p>
    <w:p w14:paraId="35B95A8F">
      <w:pPr>
        <w:spacing w:line="360" w:lineRule="auto"/>
        <w:outlineLvl w:val="1"/>
        <w:rPr>
          <w:del w:id="18" w:author="月诉长安" w:date="2025-02-24T14:14:42Z"/>
          <w:b/>
          <w:sz w:val="28"/>
          <w:szCs w:val="28"/>
        </w:rPr>
      </w:pPr>
      <w:bookmarkStart w:id="47" w:name="_Toc188548033"/>
      <w:r>
        <w:rPr>
          <w:rFonts w:hint="eastAsia"/>
          <w:b/>
          <w:sz w:val="28"/>
          <w:szCs w:val="28"/>
        </w:rPr>
        <w:t>7.13异常操作汇聚存储系统</w:t>
      </w:r>
      <w:bookmarkEnd w:id="47"/>
    </w:p>
    <w:p w14:paraId="35B95A8F">
      <w:pPr>
        <w:widowControl/>
        <w:spacing w:line="360" w:lineRule="auto"/>
        <w:ind w:firstLine="0" w:firstLineChars="0"/>
        <w:outlineLvl w:val="1"/>
        <w:rPr>
          <w:ins w:id="20" w:author="Hzzzz Li" w:date="2025-02-23T15:29:00Z"/>
          <w:bCs/>
          <w:sz w:val="24"/>
        </w:rPr>
        <w:pPrChange w:id="19" w:author="月诉长安" w:date="2025-02-24T14:14:42Z">
          <w:pPr>
            <w:widowControl/>
            <w:spacing w:line="360" w:lineRule="auto"/>
            <w:ind w:firstLine="480" w:firstLineChars="200"/>
          </w:pPr>
        </w:pPrChange>
      </w:pPr>
      <w:del w:id="21" w:author="Hzzzz Li" w:date="2025-02-23T15:29:00Z">
        <w:r>
          <w:rPr>
            <w:rFonts w:hint="eastAsia"/>
            <w:bCs/>
            <w:sz w:val="24"/>
          </w:rPr>
          <w:delText>为了</w:delText>
        </w:r>
      </w:del>
      <w:del w:id="22" w:author="Hzzzz Li" w:date="2025-02-23T15:29:00Z">
        <w:r>
          <w:rPr>
            <w:bCs/>
            <w:sz w:val="24"/>
          </w:rPr>
          <w:delText>7</w:delText>
        </w:r>
      </w:del>
      <w:del w:id="23" w:author="Hzzzz Li" w:date="2025-02-23T15:29:00Z">
        <w:r>
          <w:rPr>
            <w:rFonts w:hint="eastAsia"/>
            <w:bCs/>
            <w:sz w:val="24"/>
          </w:rPr>
          <w:delText>实现异常操作的统一汇聚与存储，基于第</w:delText>
        </w:r>
      </w:del>
      <w:del w:id="24" w:author="Hzzzz Li" w:date="2025-02-23T15:29:00Z">
        <w:r>
          <w:rPr>
            <w:bCs/>
            <w:sz w:val="24"/>
          </w:rPr>
          <w:delText>3</w:delText>
        </w:r>
      </w:del>
      <w:del w:id="25" w:author="Hzzzz Li" w:date="2025-02-23T15:29:00Z">
        <w:r>
          <w:rPr>
            <w:rFonts w:hint="eastAsia"/>
            <w:bCs/>
            <w:sz w:val="24"/>
          </w:rPr>
          <w:delText>章所述的异常操作行为安全存证、审计信息防篡改与完整性保障、异常数据压缩感知、多源审计信息描述与完整性验证等关键技术，研发了异常操作汇聚存储系统。</w:delText>
        </w:r>
      </w:del>
    </w:p>
    <w:p w14:paraId="43363418">
      <w:pPr>
        <w:widowControl/>
        <w:spacing w:line="360" w:lineRule="auto"/>
        <w:ind w:firstLine="480" w:firstLineChars="200"/>
        <w:rPr>
          <w:bCs/>
          <w:sz w:val="24"/>
        </w:rPr>
      </w:pPr>
      <w:ins w:id="26" w:author="Hzzzz Li" w:date="2025-02-22T21:21:00Z">
        <w:r>
          <w:rPr>
            <w:rFonts w:hint="eastAsia"/>
            <w:bCs/>
            <w:sz w:val="24"/>
          </w:rPr>
          <w:t>针对</w:t>
        </w:r>
      </w:ins>
      <w:ins w:id="27" w:author="Hzzzz Li" w:date="2025-02-23T10:03:00Z">
        <w:r>
          <w:rPr>
            <w:rFonts w:hint="eastAsia"/>
            <w:bCs/>
            <w:sz w:val="24"/>
          </w:rPr>
          <w:t>异常操作日志</w:t>
        </w:r>
      </w:ins>
      <w:ins w:id="28" w:author="Hzzzz Li" w:date="2025-02-23T10:04:00Z">
        <w:r>
          <w:rPr>
            <w:rFonts w:hint="eastAsia"/>
            <w:bCs/>
            <w:sz w:val="24"/>
          </w:rPr>
          <w:t>存储</w:t>
        </w:r>
      </w:ins>
      <w:ins w:id="29" w:author="Hzzzz Li" w:date="2025-02-23T10:05:00Z">
        <w:r>
          <w:rPr>
            <w:rFonts w:hint="eastAsia"/>
            <w:bCs/>
            <w:sz w:val="24"/>
          </w:rPr>
          <w:t>、</w:t>
        </w:r>
      </w:ins>
      <w:ins w:id="30" w:author="Hzzzz Li" w:date="2025-02-23T10:04:00Z">
        <w:r>
          <w:rPr>
            <w:rFonts w:hint="eastAsia"/>
            <w:bCs/>
            <w:sz w:val="24"/>
          </w:rPr>
          <w:t>分析</w:t>
        </w:r>
      </w:ins>
      <w:ins w:id="31" w:author="Hzzzz Li" w:date="2025-02-23T10:05:00Z">
        <w:r>
          <w:rPr>
            <w:rFonts w:hint="eastAsia"/>
            <w:bCs/>
            <w:sz w:val="24"/>
          </w:rPr>
          <w:t>难度较高</w:t>
        </w:r>
      </w:ins>
      <w:ins w:id="32" w:author="Hzzzz Li" w:date="2025-02-23T10:04:00Z">
        <w:r>
          <w:rPr>
            <w:rFonts w:hint="eastAsia"/>
            <w:bCs/>
            <w:sz w:val="24"/>
          </w:rPr>
          <w:t>的特点</w:t>
        </w:r>
      </w:ins>
      <w:ins w:id="33" w:author="Hzzzz Li" w:date="2025-02-23T10:05:00Z">
        <w:r>
          <w:rPr>
            <w:rFonts w:hint="eastAsia"/>
            <w:bCs/>
            <w:sz w:val="24"/>
          </w:rPr>
          <w:t>，为解决</w:t>
        </w:r>
      </w:ins>
      <w:ins w:id="34" w:author="Hzzzz Li" w:date="2025-02-23T10:06:00Z">
        <w:r>
          <w:rPr>
            <w:rFonts w:hint="eastAsia"/>
            <w:bCs/>
            <w:sz w:val="24"/>
          </w:rPr>
          <w:t>异常操作的统一汇聚与存储等问题，基于第</w:t>
        </w:r>
      </w:ins>
      <w:ins w:id="35" w:author="Hzzzz Li" w:date="2025-02-23T10:06:00Z">
        <w:r>
          <w:rPr>
            <w:bCs/>
            <w:sz w:val="24"/>
          </w:rPr>
          <w:t>3</w:t>
        </w:r>
      </w:ins>
      <w:ins w:id="36" w:author="Hzzzz Li" w:date="2025-02-23T10:06:00Z">
        <w:r>
          <w:rPr>
            <w:rFonts w:hint="eastAsia"/>
            <w:bCs/>
            <w:sz w:val="24"/>
          </w:rPr>
          <w:t>章所述的异常操作行为安全存证、审计信息防篡改与完整性保障、异常数据压缩感知、多源审计信息描述与完整性验证等关键技术，研发了异常操作汇聚存储系统，对异常操作进行统一的</w:t>
        </w:r>
      </w:ins>
      <w:ins w:id="37" w:author="Hzzzz Li" w:date="2025-02-23T10:07:00Z">
        <w:r>
          <w:rPr>
            <w:rFonts w:hint="eastAsia"/>
            <w:bCs/>
            <w:sz w:val="24"/>
          </w:rPr>
          <w:t>汇聚与存储。</w:t>
        </w:r>
      </w:ins>
    </w:p>
    <w:p w14:paraId="38A411BF">
      <w:pPr>
        <w:widowControl/>
        <w:spacing w:line="360" w:lineRule="auto"/>
        <w:ind w:firstLine="482" w:firstLineChars="200"/>
        <w:rPr>
          <w:b/>
          <w:bCs w:val="0"/>
          <w:sz w:val="24"/>
          <w:rPrChange w:id="38" w:author="Hzzzz Li" w:date="2025-02-23T10:07:00Z">
            <w:rPr>
              <w:bCs/>
              <w:sz w:val="24"/>
            </w:rPr>
          </w:rPrChange>
        </w:rPr>
      </w:pPr>
      <w:r>
        <w:rPr>
          <w:b/>
          <w:bCs w:val="0"/>
          <w:sz w:val="24"/>
          <w:rPrChange w:id="39" w:author="Hzzzz Li" w:date="2025-02-23T10:07:00Z">
            <w:rPr>
              <w:bCs/>
              <w:sz w:val="24"/>
            </w:rPr>
          </w:rPrChange>
        </w:rPr>
        <w:t>1</w:t>
      </w:r>
      <w:r>
        <w:rPr>
          <w:rFonts w:hint="eastAsia"/>
          <w:b/>
          <w:bCs w:val="0"/>
          <w:sz w:val="24"/>
          <w:rPrChange w:id="40" w:author="Hzzzz Li" w:date="2025-02-23T10:07:00Z">
            <w:rPr>
              <w:rFonts w:hint="eastAsia"/>
              <w:bCs/>
              <w:sz w:val="24"/>
            </w:rPr>
          </w:rPrChange>
        </w:rPr>
        <w:t>）系统架构</w:t>
      </w:r>
    </w:p>
    <w:p w14:paraId="09499B4A">
      <w:pPr>
        <w:pStyle w:val="977"/>
        <w:ind w:firstLine="480"/>
        <w:rPr>
          <w:del w:id="41" w:author="月诉长安" w:date="2025-02-24T09:10:24Z"/>
          <w:rFonts w:hint="default" w:ascii="Times New Roman" w:hAnsi="Times New Roman" w:eastAsia="宋体"/>
          <w:bCs/>
          <w:lang w:val="en-US"/>
        </w:rPr>
      </w:pPr>
      <w:r>
        <w:rPr>
          <w:rFonts w:hint="eastAsia" w:ascii="Times New Roman" w:hAnsi="Times New Roman" w:eastAsia="宋体"/>
          <w:bCs/>
        </w:rPr>
        <w:t>异常操作汇聚系统</w:t>
      </w:r>
      <w:ins w:id="42" w:author="Hzzzz Li" w:date="2025-02-23T10:07:00Z">
        <w:r>
          <w:rPr>
            <w:rFonts w:hint="eastAsia" w:ascii="Times New Roman" w:hAnsi="Times New Roman" w:eastAsia="宋体"/>
            <w:bCs/>
          </w:rPr>
          <w:t>组成与部署如</w:t>
        </w:r>
      </w:ins>
      <w:del w:id="43" w:author="Hzzzz Li" w:date="2025-02-23T10:07:00Z">
        <w:r>
          <w:rPr>
            <w:rFonts w:hint="eastAsia" w:ascii="Times New Roman" w:hAnsi="Times New Roman" w:eastAsia="宋体"/>
            <w:bCs/>
          </w:rPr>
          <w:delText>由三层组成，如下</w:delText>
        </w:r>
      </w:del>
      <w:r>
        <w:rPr>
          <w:rFonts w:hint="eastAsia" w:ascii="Times New Roman" w:hAnsi="Times New Roman" w:eastAsia="宋体"/>
          <w:bCs/>
        </w:rPr>
        <w:t>图7-1所示。</w:t>
      </w:r>
      <w:ins w:id="44" w:author="Hzzzz Li" w:date="2025-02-23T14:45:00Z">
        <w:r>
          <w:rPr>
            <w:rFonts w:hint="eastAsia" w:ascii="Times New Roman" w:hAnsi="Times New Roman" w:eastAsia="宋体"/>
            <w:bCs/>
          </w:rPr>
          <w:t>主要包括</w:t>
        </w:r>
      </w:ins>
      <w:ins w:id="45" w:author="Hzzzz Li" w:date="2025-02-23T14:45:00Z">
        <w:del w:id="46" w:author="月诉长安" w:date="2025-02-24T09:06:41Z">
          <w:r>
            <w:rPr>
              <w:rFonts w:hint="eastAsia" w:ascii="Times New Roman" w:hAnsi="Times New Roman" w:eastAsia="宋体"/>
              <w:bCs/>
            </w:rPr>
            <w:delText>分类</w:delText>
          </w:r>
        </w:del>
      </w:ins>
      <w:ins w:id="47" w:author="Hzzzz Li" w:date="2025-02-23T14:45:00Z">
        <w:del w:id="48" w:author="月诉长安" w:date="2025-02-24T09:06:41Z">
          <w:r>
            <w:rPr>
              <w:rFonts w:ascii="Times New Roman" w:hAnsi="Times New Roman" w:eastAsia="宋体"/>
              <w:bCs/>
            </w:rPr>
            <w:delText>/</w:delText>
          </w:r>
        </w:del>
      </w:ins>
      <w:ins w:id="49" w:author="Hzzzz Li" w:date="2025-02-23T14:45:00Z">
        <w:del w:id="50" w:author="月诉长安" w:date="2025-02-24T09:06:41Z">
          <w:r>
            <w:rPr>
              <w:rFonts w:hint="eastAsia" w:ascii="Times New Roman" w:hAnsi="Times New Roman" w:eastAsia="宋体"/>
              <w:bCs/>
            </w:rPr>
            <w:delText>分级</w:delText>
          </w:r>
        </w:del>
      </w:ins>
      <w:ins w:id="51" w:author="Hzzzz Li" w:date="2025-02-23T14:45:00Z">
        <w:del w:id="52" w:author="月诉长安" w:date="2025-02-24T09:06:41Z">
          <w:r>
            <w:rPr>
              <w:rFonts w:ascii="Times New Roman" w:hAnsi="Times New Roman" w:eastAsia="宋体"/>
              <w:bCs/>
            </w:rPr>
            <w:delText>/</w:delText>
          </w:r>
        </w:del>
      </w:ins>
      <w:ins w:id="53" w:author="Hzzzz Li" w:date="2025-02-23T14:45:00Z">
        <w:del w:id="54" w:author="月诉长安" w:date="2025-02-24T09:06:41Z">
          <w:r>
            <w:rPr>
              <w:rFonts w:hint="eastAsia" w:ascii="Times New Roman" w:hAnsi="Times New Roman" w:eastAsia="宋体"/>
              <w:bCs/>
            </w:rPr>
            <w:delText>脱敏</w:delText>
          </w:r>
        </w:del>
      </w:ins>
      <w:ins w:id="55" w:author="Hzzzz Li" w:date="2025-02-23T14:45:00Z">
        <w:del w:id="56" w:author="月诉长安" w:date="2025-02-24T09:06:41Z">
          <w:r>
            <w:rPr>
              <w:rFonts w:ascii="Times New Roman" w:hAnsi="Times New Roman" w:eastAsia="宋体"/>
              <w:bCs/>
            </w:rPr>
            <w:delText>/</w:delText>
          </w:r>
        </w:del>
      </w:ins>
      <w:ins w:id="57" w:author="Hzzzz Li" w:date="2025-02-23T14:45:00Z">
        <w:del w:id="58" w:author="月诉长安" w:date="2025-02-24T09:06:41Z">
          <w:r>
            <w:rPr>
              <w:rFonts w:hint="eastAsia" w:ascii="Times New Roman" w:hAnsi="Times New Roman" w:eastAsia="宋体"/>
              <w:bCs/>
            </w:rPr>
            <w:delText>删除的操作</w:delText>
          </w:r>
        </w:del>
      </w:ins>
      <w:ins w:id="59" w:author="Hzzzz Li" w:date="2025-02-23T14:45:00Z">
        <w:r>
          <w:rPr>
            <w:rFonts w:hint="eastAsia" w:ascii="Times New Roman" w:hAnsi="Times New Roman" w:eastAsia="宋体"/>
            <w:bCs/>
          </w:rPr>
          <w:t>异常采集</w:t>
        </w:r>
      </w:ins>
      <w:ins w:id="60" w:author="月诉长安" w:date="2025-02-24T09:10:03Z">
        <w:r>
          <w:rPr>
            <w:rFonts w:hint="eastAsia" w:ascii="Times New Roman" w:hAnsi="Times New Roman" w:eastAsia="宋体"/>
            <w:bCs/>
            <w:lang w:val="en-US" w:eastAsia="zh-CN"/>
          </w:rPr>
          <w:t>模块</w:t>
        </w:r>
      </w:ins>
      <w:ins w:id="61" w:author="Hzzzz Li" w:date="2025-02-23T14:45:00Z">
        <w:del w:id="62" w:author="月诉长安" w:date="2025-02-24T09:06:44Z">
          <w:r>
            <w:rPr>
              <w:rFonts w:hint="eastAsia" w:ascii="Times New Roman" w:hAnsi="Times New Roman" w:eastAsia="宋体"/>
              <w:bCs/>
            </w:rPr>
            <w:delText>层</w:delText>
          </w:r>
        </w:del>
      </w:ins>
      <w:ins w:id="63" w:author="Hzzzz Li" w:date="2025-02-23T14:45:00Z">
        <w:r>
          <w:rPr>
            <w:rFonts w:hint="eastAsia" w:ascii="Times New Roman" w:hAnsi="Times New Roman" w:eastAsia="宋体"/>
            <w:bCs/>
          </w:rPr>
          <w:t>、</w:t>
        </w:r>
      </w:ins>
      <w:ins w:id="64" w:author="Hzzzz Li" w:date="2025-02-23T14:45:00Z">
        <w:del w:id="65" w:author="月诉长安" w:date="2025-02-24T09:06:57Z">
          <w:r>
            <w:rPr>
              <w:rFonts w:hint="default" w:ascii="Times New Roman" w:hAnsi="Times New Roman" w:eastAsia="宋体"/>
              <w:bCs/>
              <w:lang w:val="en-US"/>
            </w:rPr>
            <w:delText>数据传输层</w:delText>
          </w:r>
        </w:del>
      </w:ins>
      <w:ins w:id="66" w:author="月诉长安" w:date="2025-02-24T09:06:58Z">
        <w:r>
          <w:rPr>
            <w:rFonts w:hint="eastAsia" w:ascii="Times New Roman" w:hAnsi="Times New Roman" w:eastAsia="宋体"/>
            <w:bCs/>
            <w:lang w:val="en-US" w:eastAsia="zh-CN"/>
          </w:rPr>
          <w:t>异常操作</w:t>
        </w:r>
      </w:ins>
      <w:ins w:id="67" w:author="月诉长安" w:date="2025-02-24T09:06:59Z">
        <w:r>
          <w:rPr>
            <w:rFonts w:hint="eastAsia" w:ascii="Times New Roman" w:hAnsi="Times New Roman" w:eastAsia="宋体"/>
            <w:bCs/>
            <w:lang w:val="en-US" w:eastAsia="zh-CN"/>
          </w:rPr>
          <w:t>汇聚</w:t>
        </w:r>
      </w:ins>
      <w:ins w:id="68" w:author="月诉长安" w:date="2025-02-24T09:10:07Z">
        <w:r>
          <w:rPr>
            <w:rFonts w:hint="eastAsia" w:ascii="Times New Roman" w:hAnsi="Times New Roman" w:eastAsia="宋体"/>
            <w:bCs/>
            <w:lang w:val="en-US" w:eastAsia="zh-CN"/>
          </w:rPr>
          <w:t>模块</w:t>
        </w:r>
      </w:ins>
      <w:ins w:id="69" w:author="Hzzzz Li" w:date="2025-02-23T14:45:00Z">
        <w:r>
          <w:rPr>
            <w:rFonts w:hint="eastAsia" w:ascii="Times New Roman" w:hAnsi="Times New Roman" w:eastAsia="宋体"/>
            <w:bCs/>
          </w:rPr>
          <w:t>和</w:t>
        </w:r>
      </w:ins>
      <w:ins w:id="70" w:author="Hzzzz Li" w:date="2025-02-23T14:45:00Z">
        <w:del w:id="71" w:author="月诉长安" w:date="2025-02-24T09:10:10Z">
          <w:r>
            <w:rPr>
              <w:rFonts w:hint="default" w:ascii="Times New Roman" w:hAnsi="Times New Roman" w:eastAsia="宋体"/>
              <w:bCs/>
              <w:lang w:val="en-US"/>
            </w:rPr>
            <w:delText>数据管理层</w:delText>
          </w:r>
        </w:del>
      </w:ins>
      <w:ins w:id="72" w:author="月诉长安" w:date="2025-02-24T09:10:11Z">
        <w:r>
          <w:rPr>
            <w:rFonts w:hint="eastAsia" w:ascii="Times New Roman" w:hAnsi="Times New Roman" w:eastAsia="宋体"/>
            <w:bCs/>
            <w:lang w:val="en-US" w:eastAsia="zh-CN"/>
          </w:rPr>
          <w:t>数据</w:t>
        </w:r>
      </w:ins>
      <w:ins w:id="73" w:author="月诉长安" w:date="2025-02-24T09:10:12Z">
        <w:r>
          <w:rPr>
            <w:rFonts w:hint="eastAsia" w:ascii="Times New Roman" w:hAnsi="Times New Roman" w:eastAsia="宋体"/>
            <w:bCs/>
            <w:lang w:val="en-US" w:eastAsia="zh-CN"/>
          </w:rPr>
          <w:t>同步</w:t>
        </w:r>
      </w:ins>
      <w:ins w:id="74" w:author="月诉长安" w:date="2025-02-24T09:10:13Z">
        <w:r>
          <w:rPr>
            <w:rFonts w:hint="eastAsia" w:ascii="Times New Roman" w:hAnsi="Times New Roman" w:eastAsia="宋体"/>
            <w:bCs/>
            <w:lang w:val="en-US" w:eastAsia="zh-CN"/>
          </w:rPr>
          <w:t>软件</w:t>
        </w:r>
      </w:ins>
      <w:ins w:id="75" w:author="Hzzzz Li" w:date="2025-02-23T14:45:00Z">
        <w:r>
          <w:rPr>
            <w:rFonts w:hint="eastAsia" w:ascii="Times New Roman" w:hAnsi="Times New Roman" w:eastAsia="宋体"/>
            <w:bCs/>
          </w:rPr>
          <w:t>三个部分，</w:t>
        </w:r>
      </w:ins>
      <w:ins w:id="76" w:author="Hzzzz Li" w:date="2025-02-23T14:45:00Z">
        <w:del w:id="77" w:author="月诉长安" w:date="2025-02-24T09:10:24Z">
          <w:r>
            <w:rPr>
              <w:rFonts w:hint="default" w:ascii="Times New Roman" w:hAnsi="Times New Roman" w:eastAsia="宋体"/>
              <w:bCs/>
              <w:lang w:val="en-US"/>
            </w:rPr>
            <w:delText>数据</w:delText>
          </w:r>
        </w:del>
      </w:ins>
      <w:ins w:id="78" w:author="Hzzzz Li" w:date="2025-02-23T14:46:00Z">
        <w:del w:id="79" w:author="月诉长安" w:date="2025-02-24T09:10:24Z">
          <w:r>
            <w:rPr>
              <w:rFonts w:hint="default" w:ascii="Times New Roman" w:hAnsi="Times New Roman" w:eastAsia="宋体"/>
              <w:bCs/>
              <w:lang w:val="en-US"/>
            </w:rPr>
            <w:delText>传输</w:delText>
          </w:r>
        </w:del>
      </w:ins>
      <w:ins w:id="80" w:author="Hzzzz Li" w:date="2025-02-23T14:45:00Z">
        <w:del w:id="81" w:author="月诉长安" w:date="2025-02-24T09:10:24Z">
          <w:r>
            <w:rPr>
              <w:rFonts w:hint="default" w:ascii="Times New Roman" w:hAnsi="Times New Roman" w:eastAsia="宋体"/>
              <w:bCs/>
              <w:lang w:val="en-US"/>
            </w:rPr>
            <w:delText>层</w:delText>
          </w:r>
        </w:del>
      </w:ins>
      <w:ins w:id="82" w:author="Hzzzz Li" w:date="2025-02-23T14:46:00Z">
        <w:del w:id="83" w:author="月诉长安" w:date="2025-02-24T09:10:24Z">
          <w:r>
            <w:rPr>
              <w:rFonts w:hint="default" w:ascii="Times New Roman" w:hAnsi="Times New Roman" w:eastAsia="宋体"/>
              <w:bCs/>
              <w:lang w:val="en-US"/>
            </w:rPr>
            <w:delText>由</w:delText>
          </w:r>
        </w:del>
      </w:ins>
    </w:p>
    <w:p w14:paraId="67A02FAE">
      <w:pPr>
        <w:pStyle w:val="977"/>
        <w:ind w:firstLine="480"/>
        <w:rPr>
          <w:del w:id="84" w:author="月诉长安" w:date="2025-02-24T09:10:24Z"/>
          <w:rFonts w:hint="default" w:ascii="Times New Roman" w:hAnsi="Times New Roman" w:eastAsia="宋体"/>
          <w:bCs/>
          <w:lang w:val="en-US"/>
        </w:rPr>
      </w:pPr>
      <w:del w:id="85" w:author="月诉长安" w:date="2025-02-24T09:10:24Z">
        <w:r>
          <w:rPr>
            <w:rFonts w:hint="default" w:ascii="Times New Roman" w:hAnsi="Times New Roman" w:eastAsia="宋体"/>
            <w:bCs/>
            <w:lang w:val="en-US"/>
          </w:rPr>
          <w:delText>第一层为分类/分级/脱敏/删除的操作异常采集层。</w:delText>
        </w:r>
      </w:del>
    </w:p>
    <w:p w14:paraId="0ED74970">
      <w:pPr>
        <w:pStyle w:val="977"/>
        <w:ind w:firstLine="480"/>
        <w:rPr>
          <w:del w:id="86" w:author="月诉长安" w:date="2025-02-24T09:10:24Z"/>
          <w:rFonts w:hint="default" w:ascii="Times New Roman" w:hAnsi="Times New Roman" w:eastAsia="宋体"/>
          <w:bCs/>
          <w:lang w:val="en-US"/>
        </w:rPr>
      </w:pPr>
      <w:del w:id="87" w:author="月诉长安" w:date="2025-02-24T09:10:24Z">
        <w:r>
          <w:rPr>
            <w:rFonts w:hint="default" w:ascii="Times New Roman" w:hAnsi="Times New Roman" w:eastAsia="宋体"/>
            <w:bCs/>
            <w:lang w:val="en-US"/>
          </w:rPr>
          <w:delText>第二层为数据传输层，分为：</w:delText>
        </w:r>
        <w:commentRangeStart w:id="0"/>
        <w:r>
          <w:rPr>
            <w:rFonts w:hint="default" w:ascii="Times New Roman" w:hAnsi="Times New Roman" w:eastAsia="宋体"/>
            <w:bCs/>
            <w:lang w:val="en-US"/>
          </w:rPr>
          <w:delText>跨域可控安全传输子层、增量差分传输子层、多源异常操作信息汇聚子层、汇聚策略管理子层</w:delText>
        </w:r>
      </w:del>
      <w:ins w:id="88" w:author="Hzzzz Li" w:date="2025-02-23T14:46:00Z">
        <w:del w:id="89" w:author="月诉长安" w:date="2025-02-24T09:10:24Z">
          <w:r>
            <w:rPr>
              <w:rFonts w:hint="default" w:ascii="Times New Roman" w:hAnsi="Times New Roman" w:eastAsia="宋体"/>
              <w:bCs/>
              <w:lang w:val="en-US"/>
            </w:rPr>
            <w:delText>组成</w:delText>
          </w:r>
          <w:commentRangeEnd w:id="0"/>
        </w:del>
      </w:ins>
      <w:del w:id="90" w:author="月诉长安" w:date="2025-02-24T09:10:24Z">
        <w:r>
          <w:rPr>
            <w:rStyle w:val="153"/>
            <w:rFonts w:hint="default" w:ascii="Times New Roman" w:hAnsi="Times New Roman" w:eastAsia="宋体" w:cs="Times New Roman"/>
            <w:lang w:val="en-US"/>
          </w:rPr>
          <w:commentReference w:id="0"/>
        </w:r>
      </w:del>
      <w:del w:id="91" w:author="月诉长安" w:date="2025-02-24T09:10:24Z">
        <w:r>
          <w:rPr>
            <w:rFonts w:hint="default" w:ascii="Times New Roman" w:hAnsi="Times New Roman" w:eastAsia="宋体"/>
            <w:bCs/>
            <w:lang w:val="en-US"/>
          </w:rPr>
          <w:delText>。</w:delText>
        </w:r>
      </w:del>
      <w:ins w:id="92" w:author="Hzzzz Li" w:date="2025-02-23T14:46:00Z">
        <w:del w:id="93" w:author="月诉长安" w:date="2025-02-24T09:10:24Z">
          <w:r>
            <w:rPr>
              <w:rFonts w:hint="default" w:ascii="Times New Roman" w:hAnsi="Times New Roman" w:eastAsia="宋体"/>
              <w:bCs/>
              <w:lang w:val="en-US"/>
            </w:rPr>
            <w:delText>数据管理层由</w:delText>
          </w:r>
        </w:del>
      </w:ins>
    </w:p>
    <w:p w14:paraId="5E6568C1">
      <w:pPr>
        <w:pStyle w:val="977"/>
        <w:ind w:firstLine="480"/>
        <w:rPr>
          <w:ins w:id="94" w:author="月诉长安" w:date="2025-02-23T22:42:04Z"/>
          <w:rFonts w:hint="eastAsia" w:ascii="Times New Roman" w:hAnsi="Times New Roman" w:eastAsia="宋体"/>
          <w:bCs/>
        </w:rPr>
      </w:pPr>
      <w:del w:id="95" w:author="月诉长安" w:date="2025-02-24T09:10:24Z">
        <w:r>
          <w:rPr>
            <w:rFonts w:hint="default" w:ascii="Times New Roman" w:hAnsi="Times New Roman" w:eastAsia="宋体"/>
            <w:bCs/>
            <w:lang w:val="en-US"/>
          </w:rPr>
          <w:delText>第三层是数据管理层，分为：灾备管理子层、异常数据消冗存储</w:delText>
        </w:r>
      </w:del>
      <w:ins w:id="96" w:author="月诉长安" w:date="2025-02-24T09:10:26Z">
        <w:r>
          <w:rPr>
            <w:rFonts w:hint="eastAsia" w:ascii="Times New Roman" w:hAnsi="Times New Roman" w:eastAsia="宋体"/>
            <w:bCs/>
            <w:lang w:val="en-US" w:eastAsia="zh-CN"/>
          </w:rPr>
          <w:t>其中</w:t>
        </w:r>
      </w:ins>
      <w:ins w:id="97" w:author="月诉长安" w:date="2025-02-24T09:11:02Z">
        <w:r>
          <w:rPr>
            <w:rFonts w:hint="eastAsia" w:ascii="Times New Roman" w:hAnsi="Times New Roman" w:eastAsia="宋体"/>
            <w:bCs/>
            <w:lang w:val="en-US" w:eastAsia="zh-CN"/>
          </w:rPr>
          <w:t>异常</w:t>
        </w:r>
      </w:ins>
      <w:ins w:id="98" w:author="月诉长安" w:date="2025-02-24T09:11:03Z">
        <w:r>
          <w:rPr>
            <w:rFonts w:hint="eastAsia" w:ascii="Times New Roman" w:hAnsi="Times New Roman" w:eastAsia="宋体"/>
            <w:bCs/>
            <w:lang w:val="en-US" w:eastAsia="zh-CN"/>
          </w:rPr>
          <w:t>操作</w:t>
        </w:r>
      </w:ins>
      <w:ins w:id="99" w:author="月诉长安" w:date="2025-02-24T09:11:06Z">
        <w:r>
          <w:rPr>
            <w:rFonts w:hint="eastAsia" w:ascii="Times New Roman" w:hAnsi="Times New Roman" w:eastAsia="宋体"/>
            <w:bCs/>
            <w:lang w:val="en-US" w:eastAsia="zh-CN"/>
          </w:rPr>
          <w:t>采集</w:t>
        </w:r>
      </w:ins>
      <w:ins w:id="100" w:author="月诉长安" w:date="2025-02-24T09:11:07Z">
        <w:r>
          <w:rPr>
            <w:rFonts w:hint="eastAsia" w:ascii="Times New Roman" w:hAnsi="Times New Roman" w:eastAsia="宋体"/>
            <w:bCs/>
            <w:lang w:val="en-US" w:eastAsia="zh-CN"/>
          </w:rPr>
          <w:t>模块</w:t>
        </w:r>
      </w:ins>
      <w:ins w:id="101" w:author="月诉长安" w:date="2025-02-24T09:11:08Z">
        <w:r>
          <w:rPr>
            <w:rFonts w:hint="eastAsia" w:ascii="Times New Roman" w:hAnsi="Times New Roman" w:eastAsia="宋体"/>
            <w:bCs/>
            <w:lang w:val="en-US" w:eastAsia="zh-CN"/>
          </w:rPr>
          <w:t>由</w:t>
        </w:r>
      </w:ins>
      <w:ins w:id="102" w:author="月诉长安" w:date="2025-02-24T09:11:09Z">
        <w:r>
          <w:rPr>
            <w:rFonts w:hint="eastAsia" w:ascii="Times New Roman" w:hAnsi="Times New Roman" w:eastAsia="宋体"/>
            <w:bCs/>
            <w:lang w:val="en-US" w:eastAsia="zh-CN"/>
          </w:rPr>
          <w:t>多个</w:t>
        </w:r>
      </w:ins>
      <w:ins w:id="103" w:author="月诉长安" w:date="2025-02-24T09:11:13Z">
        <w:r>
          <w:rPr>
            <w:rFonts w:hint="eastAsia" w:ascii="Times New Roman" w:hAnsi="Times New Roman" w:eastAsia="宋体"/>
            <w:bCs/>
            <w:lang w:val="en-US" w:eastAsia="zh-CN"/>
          </w:rPr>
          <w:t>异常</w:t>
        </w:r>
      </w:ins>
      <w:ins w:id="104" w:author="月诉长安" w:date="2025-02-24T09:11:15Z">
        <w:r>
          <w:rPr>
            <w:rFonts w:hint="eastAsia" w:ascii="Times New Roman" w:hAnsi="Times New Roman" w:eastAsia="宋体"/>
            <w:bCs/>
            <w:lang w:val="en-US" w:eastAsia="zh-CN"/>
          </w:rPr>
          <w:t>采集</w:t>
        </w:r>
      </w:ins>
      <w:ins w:id="105" w:author="月诉长安" w:date="2025-02-24T09:11:16Z">
        <w:r>
          <w:rPr>
            <w:rFonts w:hint="eastAsia" w:ascii="Times New Roman" w:hAnsi="Times New Roman" w:eastAsia="宋体"/>
            <w:bCs/>
            <w:lang w:val="en-US" w:eastAsia="zh-CN"/>
          </w:rPr>
          <w:t>软件</w:t>
        </w:r>
      </w:ins>
      <w:ins w:id="106" w:author="月诉长安" w:date="2025-02-24T09:11:17Z">
        <w:r>
          <w:rPr>
            <w:rFonts w:hint="eastAsia" w:ascii="Times New Roman" w:hAnsi="Times New Roman" w:eastAsia="宋体"/>
            <w:bCs/>
            <w:lang w:val="en-US" w:eastAsia="zh-CN"/>
          </w:rPr>
          <w:t>构成</w:t>
        </w:r>
      </w:ins>
      <w:ins w:id="107" w:author="月诉长安" w:date="2025-02-24T09:11:18Z">
        <w:r>
          <w:rPr>
            <w:rFonts w:hint="eastAsia" w:ascii="Times New Roman" w:hAnsi="Times New Roman" w:eastAsia="宋体"/>
            <w:bCs/>
            <w:lang w:val="en-US" w:eastAsia="zh-CN"/>
          </w:rPr>
          <w:t>，</w:t>
        </w:r>
      </w:ins>
      <w:ins w:id="108" w:author="月诉长安" w:date="2025-02-24T09:10:31Z">
        <w:r>
          <w:rPr>
            <w:rFonts w:hint="eastAsia" w:ascii="Times New Roman" w:hAnsi="Times New Roman" w:eastAsia="宋体"/>
            <w:bCs/>
            <w:lang w:val="en-US" w:eastAsia="zh-CN"/>
          </w:rPr>
          <w:t>异常</w:t>
        </w:r>
      </w:ins>
      <w:ins w:id="109" w:author="月诉长安" w:date="2025-02-24T09:10:32Z">
        <w:r>
          <w:rPr>
            <w:rFonts w:hint="eastAsia" w:ascii="Times New Roman" w:hAnsi="Times New Roman" w:eastAsia="宋体"/>
            <w:bCs/>
            <w:lang w:val="en-US" w:eastAsia="zh-CN"/>
          </w:rPr>
          <w:t>操作</w:t>
        </w:r>
      </w:ins>
      <w:ins w:id="110" w:author="月诉长安" w:date="2025-02-24T09:10:33Z">
        <w:r>
          <w:rPr>
            <w:rFonts w:hint="eastAsia" w:ascii="Times New Roman" w:hAnsi="Times New Roman" w:eastAsia="宋体"/>
            <w:bCs/>
            <w:lang w:val="en-US" w:eastAsia="zh-CN"/>
          </w:rPr>
          <w:t>汇聚</w:t>
        </w:r>
      </w:ins>
      <w:ins w:id="111" w:author="月诉长安" w:date="2025-02-24T09:10:35Z">
        <w:r>
          <w:rPr>
            <w:rFonts w:hint="eastAsia" w:ascii="Times New Roman" w:hAnsi="Times New Roman" w:eastAsia="宋体"/>
            <w:bCs/>
            <w:lang w:val="en-US" w:eastAsia="zh-CN"/>
          </w:rPr>
          <w:t>模块</w:t>
        </w:r>
      </w:ins>
      <w:ins w:id="112" w:author="月诉长安" w:date="2025-02-24T09:10:37Z">
        <w:r>
          <w:rPr>
            <w:rFonts w:hint="eastAsia" w:ascii="Times New Roman" w:hAnsi="Times New Roman" w:eastAsia="宋体"/>
            <w:bCs/>
            <w:lang w:val="en-US" w:eastAsia="zh-CN"/>
          </w:rPr>
          <w:t>由异常</w:t>
        </w:r>
      </w:ins>
      <w:ins w:id="113" w:author="月诉长安" w:date="2025-02-24T09:10:38Z">
        <w:r>
          <w:rPr>
            <w:rFonts w:hint="eastAsia" w:ascii="Times New Roman" w:hAnsi="Times New Roman" w:eastAsia="宋体"/>
            <w:bCs/>
            <w:lang w:val="en-US" w:eastAsia="zh-CN"/>
          </w:rPr>
          <w:t>操作</w:t>
        </w:r>
      </w:ins>
      <w:ins w:id="114" w:author="月诉长安" w:date="2025-02-24T09:10:41Z">
        <w:r>
          <w:rPr>
            <w:rFonts w:hint="eastAsia" w:ascii="Times New Roman" w:hAnsi="Times New Roman" w:eastAsia="宋体"/>
            <w:bCs/>
            <w:lang w:val="en-US" w:eastAsia="zh-CN"/>
          </w:rPr>
          <w:t>汇聚</w:t>
        </w:r>
      </w:ins>
      <w:ins w:id="115" w:author="月诉长安" w:date="2025-02-24T09:10:45Z">
        <w:r>
          <w:rPr>
            <w:rFonts w:hint="eastAsia" w:ascii="Times New Roman" w:hAnsi="Times New Roman" w:eastAsia="宋体"/>
            <w:bCs/>
            <w:lang w:val="en-US" w:eastAsia="zh-CN"/>
          </w:rPr>
          <w:t>软件</w:t>
        </w:r>
      </w:ins>
      <w:ins w:id="116" w:author="月诉长安" w:date="2025-02-24T09:10:46Z">
        <w:r>
          <w:rPr>
            <w:rFonts w:hint="eastAsia" w:ascii="Times New Roman" w:hAnsi="Times New Roman" w:eastAsia="宋体"/>
            <w:bCs/>
            <w:lang w:val="en-US" w:eastAsia="zh-CN"/>
          </w:rPr>
          <w:t>和</w:t>
        </w:r>
      </w:ins>
      <w:del w:id="117" w:author="月诉长安" w:date="2025-02-23T22:41:44Z">
        <w:r>
          <w:rPr>
            <w:rFonts w:hint="eastAsia" w:ascii="Times New Roman" w:hAnsi="Times New Roman" w:eastAsia="宋体"/>
            <w:bCs/>
          </w:rPr>
          <w:delText>子层</w:delText>
        </w:r>
      </w:del>
      <w:del w:id="118" w:author="月诉长安" w:date="2025-02-24T09:10:47Z">
        <w:r>
          <w:rPr>
            <w:rFonts w:hint="eastAsia" w:ascii="Times New Roman" w:hAnsi="Times New Roman" w:eastAsia="宋体"/>
            <w:bCs/>
          </w:rPr>
          <w:delText>、</w:delText>
        </w:r>
      </w:del>
      <w:r>
        <w:rPr>
          <w:rFonts w:ascii="Times New Roman" w:hAnsi="Times New Roman" w:eastAsia="宋体"/>
          <w:bCs/>
        </w:rPr>
        <w:t>ftp</w:t>
      </w:r>
      <w:r>
        <w:rPr>
          <w:rFonts w:hint="eastAsia" w:ascii="Times New Roman" w:hAnsi="Times New Roman" w:eastAsia="宋体"/>
          <w:bCs/>
        </w:rPr>
        <w:t>服务器</w:t>
      </w:r>
      <w:del w:id="119" w:author="月诉长安" w:date="2025-02-24T09:10:54Z">
        <w:r>
          <w:rPr>
            <w:rFonts w:hint="eastAsia" w:ascii="Times New Roman" w:hAnsi="Times New Roman" w:eastAsia="宋体"/>
            <w:bCs/>
          </w:rPr>
          <w:delText>发布</w:delText>
        </w:r>
      </w:del>
      <w:del w:id="120" w:author="月诉长安" w:date="2025-02-23T22:41:47Z">
        <w:r>
          <w:rPr>
            <w:rFonts w:hint="eastAsia" w:ascii="Times New Roman" w:hAnsi="Times New Roman" w:eastAsia="宋体"/>
            <w:bCs/>
          </w:rPr>
          <w:delText>子层</w:delText>
        </w:r>
      </w:del>
      <w:ins w:id="121" w:author="Hzzzz Li" w:date="2025-02-23T14:46:00Z">
        <w:r>
          <w:rPr>
            <w:rFonts w:hint="eastAsia" w:ascii="Times New Roman" w:hAnsi="Times New Roman" w:eastAsia="宋体"/>
            <w:bCs/>
          </w:rPr>
          <w:t>组成</w:t>
        </w:r>
      </w:ins>
      <w:r>
        <w:rPr>
          <w:rFonts w:hint="eastAsia" w:ascii="Times New Roman" w:hAnsi="Times New Roman" w:eastAsia="宋体"/>
          <w:bCs/>
        </w:rPr>
        <w:t>。</w:t>
      </w:r>
    </w:p>
    <w:p w14:paraId="5F41EF9B">
      <w:pPr>
        <w:pStyle w:val="977"/>
        <w:ind w:firstLine="480"/>
        <w:rPr>
          <w:rFonts w:hint="eastAsia" w:ascii="Times New Roman" w:hAnsi="Times New Roman" w:eastAsia="宋体"/>
          <w:bCs/>
        </w:rPr>
      </w:pPr>
    </w:p>
    <w:p w14:paraId="63DB862D">
      <w:pPr>
        <w:pStyle w:val="977"/>
        <w:ind w:firstLine="480"/>
        <w:jc w:val="center"/>
        <w:rPr>
          <w:rFonts w:ascii="Times New Roman" w:hAnsi="Times New Roman" w:eastAsia="宋体"/>
          <w:bCs/>
        </w:rPr>
      </w:pPr>
      <w:ins w:id="122" w:author="月诉长安" w:date="2025-02-24T09:23:23Z"/>
      <w:ins w:id="123" w:author="月诉长安" w:date="2025-02-24T09:23:23Z"/>
      <w:ins w:id="124" w:author="月诉长安" w:date="2025-02-24T09:23:23Z"/>
      <w:ins w:id="125" w:author="月诉长安" w:date="2025-02-24T09:23:23Z">
        <w:r>
          <w:rPr/>
          <w:object>
            <v:shape id="_x0000_i1055" o:spt="75" alt="" type="#_x0000_t75" style="height:218.15pt;width:274.2pt;" o:ole="t" filled="f" o:preferrelative="t" stroked="f" coordsize="21600,21600">
              <v:path/>
              <v:fill on="f" focussize="0,0"/>
              <v:stroke on="f"/>
              <v:imagedata r:id="rId80" o:title=""/>
              <o:lock v:ext="edit" aspectratio="t"/>
              <w10:wrap type="none"/>
              <w10:anchorlock/>
            </v:shape>
            <o:OLEObject Type="Embed" ProgID="Visio.Drawing.15" ShapeID="_x0000_i1055" DrawAspect="Content" ObjectID="_1468075753" r:id="rId79">
              <o:LockedField>false</o:LockedField>
            </o:OLEObject>
          </w:object>
        </w:r>
      </w:ins>
      <w:ins w:id="127" w:author="月诉长安" w:date="2025-02-24T09:23:23Z"/>
      <w:del w:id="128" w:author="月诉长安" w:date="2025-02-24T09:03:31Z">
        <w:commentRangeStart w:id="1"/>
        <w:r>
          <w:rPr>
            <w:rFonts w:ascii="Times New Roman" w:hAnsi="Times New Roman" w:eastAsia="宋体"/>
            <w:bCs/>
          </w:rPr>
          <w:drawing>
            <wp:inline distT="0" distB="0" distL="0" distR="0">
              <wp:extent cx="4396105" cy="3355340"/>
              <wp:effectExtent l="0" t="0" r="10795" b="10160"/>
              <wp:docPr id="4232356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35681" name="图片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4404154" cy="3361204"/>
                      </a:xfrm>
                      <a:prstGeom prst="rect">
                        <a:avLst/>
                      </a:prstGeom>
                      <a:noFill/>
                      <a:ln>
                        <a:noFill/>
                      </a:ln>
                    </pic:spPr>
                  </pic:pic>
                </a:graphicData>
              </a:graphic>
            </wp:inline>
          </w:drawing>
        </w:r>
        <w:commentRangeEnd w:id="1"/>
      </w:del>
      <w:r>
        <w:rPr>
          <w:rStyle w:val="153"/>
          <w:rFonts w:ascii="Times New Roman" w:hAnsi="Times New Roman" w:eastAsia="宋体" w:cs="Times New Roman"/>
        </w:rPr>
        <w:commentReference w:id="1"/>
      </w:r>
    </w:p>
    <w:p w14:paraId="77B7485B">
      <w:pPr>
        <w:pStyle w:val="22"/>
        <w:spacing w:line="360" w:lineRule="auto"/>
        <w:jc w:val="center"/>
        <w:rPr>
          <w:rFonts w:ascii="Times New Roman" w:hAnsi="Times New Roman" w:eastAsia="宋体"/>
          <w:bCs/>
          <w:sz w:val="22"/>
          <w:szCs w:val="24"/>
        </w:rPr>
      </w:pPr>
      <w:bookmarkStart w:id="48" w:name="_Toc188601917"/>
      <w:r>
        <w:rPr>
          <w:rFonts w:hint="eastAsia" w:ascii="Times New Roman" w:hAnsi="Times New Roman" w:eastAsia="宋体"/>
          <w:bCs/>
          <w:sz w:val="22"/>
          <w:szCs w:val="22"/>
        </w:rPr>
        <w:t>图7</w:t>
      </w:r>
      <w:r>
        <w:rPr>
          <w:rFonts w:ascii="Times New Roman" w:hAnsi="Times New Roman" w:eastAsia="宋体"/>
          <w:bCs/>
          <w:sz w:val="22"/>
          <w:szCs w:val="22"/>
        </w:rPr>
        <w:t>-</w:t>
      </w:r>
      <w:r>
        <w:rPr>
          <w:rFonts w:ascii="Times New Roman" w:hAnsi="Times New Roman" w:eastAsia="宋体"/>
          <w:bCs/>
          <w:sz w:val="22"/>
          <w:szCs w:val="22"/>
        </w:rPr>
        <w:fldChar w:fldCharType="begin"/>
      </w:r>
      <w:r>
        <w:rPr>
          <w:rFonts w:ascii="Times New Roman" w:hAnsi="Times New Roman" w:eastAsia="宋体"/>
          <w:bCs/>
          <w:sz w:val="22"/>
          <w:szCs w:val="22"/>
        </w:rPr>
        <w:instrText xml:space="preserve"> SEQ </w:instrText>
      </w:r>
      <w:r>
        <w:rPr>
          <w:rFonts w:hint="eastAsia" w:ascii="Times New Roman" w:hAnsi="Times New Roman" w:eastAsia="宋体"/>
          <w:bCs/>
          <w:sz w:val="22"/>
          <w:szCs w:val="22"/>
        </w:rPr>
        <w:instrText xml:space="preserve">图</w:instrText>
      </w:r>
      <w:r>
        <w:rPr>
          <w:rFonts w:ascii="Times New Roman" w:hAnsi="Times New Roman" w:eastAsia="宋体"/>
          <w:bCs/>
          <w:sz w:val="22"/>
          <w:szCs w:val="22"/>
        </w:rPr>
        <w:instrText xml:space="preserve">6 \* ARABIC </w:instrText>
      </w:r>
      <w:r>
        <w:rPr>
          <w:rFonts w:ascii="Times New Roman" w:hAnsi="Times New Roman" w:eastAsia="宋体"/>
          <w:bCs/>
          <w:sz w:val="22"/>
          <w:szCs w:val="22"/>
        </w:rPr>
        <w:fldChar w:fldCharType="separate"/>
      </w:r>
      <w:r>
        <w:rPr>
          <w:rFonts w:ascii="Times New Roman" w:hAnsi="Times New Roman" w:eastAsia="宋体"/>
          <w:bCs/>
          <w:sz w:val="22"/>
          <w:szCs w:val="22"/>
        </w:rPr>
        <w:t>1</w:t>
      </w:r>
      <w:r>
        <w:rPr>
          <w:rFonts w:ascii="Times New Roman" w:hAnsi="Times New Roman" w:eastAsia="宋体"/>
          <w:bCs/>
          <w:sz w:val="22"/>
          <w:szCs w:val="22"/>
        </w:rPr>
        <w:fldChar w:fldCharType="end"/>
      </w:r>
      <w:r>
        <w:rPr>
          <w:rFonts w:hint="eastAsia" w:ascii="Times New Roman" w:hAnsi="Times New Roman" w:eastAsia="宋体"/>
          <w:bCs/>
          <w:sz w:val="22"/>
          <w:szCs w:val="24"/>
        </w:rPr>
        <w:t>异常操作汇聚系统</w:t>
      </w:r>
      <w:ins w:id="130" w:author="月诉长安" w:date="2025-02-24T09:13:25Z">
        <w:r>
          <w:rPr>
            <w:rFonts w:hint="eastAsia" w:ascii="Times New Roman" w:hAnsi="Times New Roman" w:eastAsia="宋体"/>
            <w:bCs/>
            <w:sz w:val="22"/>
            <w:szCs w:val="24"/>
            <w:lang w:val="en-US" w:eastAsia="zh-CN"/>
          </w:rPr>
          <w:t>组成</w:t>
        </w:r>
      </w:ins>
      <w:ins w:id="131" w:author="月诉长安" w:date="2025-02-24T09:13:27Z">
        <w:r>
          <w:rPr>
            <w:rFonts w:hint="eastAsia" w:ascii="Times New Roman" w:hAnsi="Times New Roman" w:eastAsia="宋体"/>
            <w:bCs/>
            <w:sz w:val="22"/>
            <w:szCs w:val="24"/>
            <w:lang w:val="en-US" w:eastAsia="zh-CN"/>
          </w:rPr>
          <w:t>与</w:t>
        </w:r>
      </w:ins>
      <w:del w:id="132" w:author="月诉长安" w:date="2025-02-23T22:42:21Z">
        <w:r>
          <w:rPr>
            <w:rFonts w:hint="default" w:ascii="Times New Roman" w:hAnsi="Times New Roman" w:eastAsia="宋体"/>
            <w:bCs/>
            <w:sz w:val="22"/>
            <w:szCs w:val="24"/>
            <w:lang w:val="en-US"/>
          </w:rPr>
          <w:delText>架构</w:delText>
        </w:r>
      </w:del>
      <w:ins w:id="133" w:author="月诉长安" w:date="2025-02-24T09:04:01Z">
        <w:r>
          <w:rPr>
            <w:rFonts w:hint="eastAsia" w:ascii="Times New Roman" w:hAnsi="Times New Roman" w:eastAsia="宋体"/>
            <w:bCs/>
            <w:sz w:val="22"/>
            <w:szCs w:val="24"/>
            <w:lang w:val="en-US" w:eastAsia="zh-CN"/>
          </w:rPr>
          <w:t>部署</w:t>
        </w:r>
      </w:ins>
      <w:r>
        <w:rPr>
          <w:rFonts w:hint="eastAsia" w:ascii="Times New Roman" w:hAnsi="Times New Roman" w:eastAsia="宋体"/>
          <w:bCs/>
          <w:sz w:val="22"/>
          <w:szCs w:val="24"/>
        </w:rPr>
        <w:t>图</w:t>
      </w:r>
      <w:bookmarkEnd w:id="48"/>
    </w:p>
    <w:p w14:paraId="4D5FCD5C">
      <w:pPr>
        <w:widowControl/>
        <w:spacing w:line="360" w:lineRule="auto"/>
        <w:ind w:firstLine="482" w:firstLineChars="200"/>
        <w:rPr>
          <w:ins w:id="134" w:author="Hzzzz Li" w:date="2025-02-23T14:59:00Z"/>
          <w:bCs/>
          <w:sz w:val="24"/>
        </w:rPr>
      </w:pPr>
      <w:r>
        <w:rPr>
          <w:b/>
          <w:bCs w:val="0"/>
          <w:sz w:val="24"/>
          <w:rPrChange w:id="135" w:author="Hzzzz Li" w:date="2025-02-23T14:51:00Z">
            <w:rPr>
              <w:bCs/>
              <w:sz w:val="24"/>
            </w:rPr>
          </w:rPrChange>
        </w:rPr>
        <w:t>2</w:t>
      </w:r>
      <w:r>
        <w:rPr>
          <w:rFonts w:hint="eastAsia"/>
          <w:b/>
          <w:bCs w:val="0"/>
          <w:sz w:val="24"/>
          <w:rPrChange w:id="136" w:author="Hzzzz Li" w:date="2025-02-23T14:51:00Z">
            <w:rPr>
              <w:rFonts w:hint="eastAsia"/>
              <w:bCs/>
              <w:sz w:val="24"/>
            </w:rPr>
          </w:rPrChange>
        </w:rPr>
        <w:t>）</w:t>
      </w:r>
      <w:ins w:id="137" w:author="Hzzzz Li" w:date="2025-02-23T14:51:00Z">
        <w:r>
          <w:rPr>
            <w:rFonts w:hint="eastAsia"/>
            <w:b/>
            <w:bCs w:val="0"/>
            <w:sz w:val="24"/>
            <w:rPrChange w:id="138" w:author="Hzzzz Li" w:date="2025-02-23T14:51:00Z">
              <w:rPr>
                <w:rFonts w:hint="eastAsia"/>
                <w:bCs/>
                <w:sz w:val="24"/>
              </w:rPr>
            </w:rPrChange>
          </w:rPr>
          <w:t>系统</w:t>
        </w:r>
      </w:ins>
      <w:r>
        <w:rPr>
          <w:rFonts w:hint="eastAsia"/>
          <w:b/>
          <w:bCs w:val="0"/>
          <w:sz w:val="24"/>
          <w:rPrChange w:id="139" w:author="Hzzzz Li" w:date="2025-02-23T14:51:00Z">
            <w:rPr>
              <w:rFonts w:hint="eastAsia"/>
              <w:bCs/>
              <w:sz w:val="24"/>
            </w:rPr>
          </w:rPrChange>
        </w:rPr>
        <w:t>功能</w:t>
      </w:r>
      <w:del w:id="140" w:author="Hzzzz Li" w:date="2025-02-23T14:51:00Z">
        <w:r>
          <w:rPr>
            <w:rFonts w:hint="eastAsia"/>
            <w:bCs/>
            <w:sz w:val="24"/>
          </w:rPr>
          <w:delText>模块</w:delText>
        </w:r>
      </w:del>
    </w:p>
    <w:p w14:paraId="0BFC58E4">
      <w:pPr>
        <w:widowControl/>
        <w:spacing w:line="360" w:lineRule="auto"/>
        <w:ind w:left="239" w:leftChars="114" w:firstLine="240" w:firstLineChars="100"/>
        <w:rPr>
          <w:del w:id="142" w:author="月诉长安" w:date="2025-02-24T14:21:56Z"/>
          <w:bCs/>
          <w:sz w:val="24"/>
        </w:rPr>
        <w:pPrChange w:id="141" w:author="月诉长安" w:date="2025-02-23T22:46:20Z">
          <w:pPr>
            <w:widowControl/>
            <w:spacing w:line="360" w:lineRule="auto"/>
            <w:ind w:firstLine="480" w:firstLineChars="200"/>
          </w:pPr>
        </w:pPrChange>
      </w:pPr>
      <w:ins w:id="143" w:author="Hzzzz Li" w:date="2025-02-23T14:59:00Z">
        <w:commentRangeStart w:id="2"/>
        <w:r>
          <w:rPr>
            <w:rFonts w:hint="eastAsia"/>
            <w:bCs/>
            <w:sz w:val="24"/>
          </w:rPr>
          <w:t>系统具备</w:t>
        </w:r>
      </w:ins>
      <w:del w:id="144" w:author="月诉长安" w:date="2025-02-24T14:33:04Z">
        <w:r>
          <w:rPr>
            <w:rFonts w:hint="default"/>
            <w:bCs/>
            <w:sz w:val="24"/>
            <w:lang w:val="en-US"/>
          </w:rPr>
          <w:delText>异常操作汇聚存储系统能够实现</w:delText>
        </w:r>
      </w:del>
      <w:r>
        <w:rPr>
          <w:bCs/>
          <w:sz w:val="24"/>
        </w:rPr>
        <w:t>ftp</w:t>
      </w:r>
      <w:r>
        <w:rPr>
          <w:rFonts w:hint="eastAsia"/>
          <w:bCs/>
          <w:sz w:val="24"/>
        </w:rPr>
        <w:t>数据拉取接口、</w:t>
      </w:r>
      <w:r>
        <w:rPr>
          <w:bCs/>
          <w:sz w:val="24"/>
        </w:rPr>
        <w:t>http</w:t>
      </w:r>
      <w:r>
        <w:rPr>
          <w:rFonts w:hint="eastAsia"/>
          <w:bCs/>
          <w:sz w:val="24"/>
        </w:rPr>
        <w:t>数据拉取接口、多种异常类型的采集、跨域可控安全传输、增量差分传输、多源异常操作信息汇聚、汇聚策略管理、异常数据消冗存储、灾备管理、异常行为定义、采集点动态优化部署功能</w:t>
      </w:r>
      <w:commentRangeEnd w:id="2"/>
      <w:r>
        <w:rPr>
          <w:rStyle w:val="153"/>
        </w:rPr>
        <w:commentReference w:id="2"/>
      </w:r>
      <w:ins w:id="145" w:author="Hzzzz Li" w:date="2025-02-23T15:03:00Z">
        <w:r>
          <w:rPr>
            <w:rFonts w:hint="eastAsia"/>
            <w:bCs/>
            <w:sz w:val="24"/>
          </w:rPr>
          <w:t>。</w:t>
        </w:r>
      </w:ins>
      <w:ins w:id="146" w:author="Hzzzz Li" w:date="2025-02-23T15:05:00Z">
        <w:r>
          <w:rPr>
            <w:rFonts w:hint="eastAsia"/>
            <w:bCs/>
            <w:sz w:val="24"/>
          </w:rPr>
          <w:t>系统的功能架构如图7</w:t>
        </w:r>
      </w:ins>
      <w:ins w:id="147" w:author="Hzzzz Li" w:date="2025-02-23T15:05:00Z">
        <w:r>
          <w:rPr>
            <w:bCs/>
            <w:sz w:val="24"/>
          </w:rPr>
          <w:t>-2</w:t>
        </w:r>
      </w:ins>
      <w:ins w:id="148" w:author="Hzzzz Li" w:date="2025-02-23T15:05:00Z">
        <w:r>
          <w:rPr>
            <w:rFonts w:hint="eastAsia"/>
            <w:bCs/>
            <w:sz w:val="24"/>
          </w:rPr>
          <w:t>所示，</w:t>
        </w:r>
      </w:ins>
    </w:p>
    <w:p w14:paraId="0BFC58E4">
      <w:pPr>
        <w:widowControl/>
        <w:ind w:left="239" w:leftChars="114" w:firstLine="210" w:firstLineChars="100"/>
        <w:rPr>
          <w:rFonts w:ascii="Times New Roman" w:hAnsi="Times New Roman" w:eastAsia="宋体"/>
          <w:bCs/>
        </w:rPr>
        <w:pPrChange w:id="149" w:author="月诉长安" w:date="2025-02-24T14:21:56Z">
          <w:pPr>
            <w:pStyle w:val="977"/>
            <w:ind w:firstLine="480"/>
          </w:pPr>
        </w:pPrChange>
      </w:pPr>
      <w:del w:id="150" w:author="月诉长安" w:date="2025-02-24T14:21:53Z">
        <w:r>
          <w:rPr>
            <w:rFonts w:hint="eastAsia" w:ascii="Times New Roman" w:hAnsi="Times New Roman" w:eastAsia="宋体"/>
            <w:bCs/>
          </w:rPr>
          <w:delText>异常操作汇聚系统由两大</w:delText>
        </w:r>
      </w:del>
      <w:ins w:id="151" w:author="Hzzzz Li" w:date="2025-02-23T15:06:00Z">
        <w:del w:id="152" w:author="月诉长安" w:date="2025-02-24T14:21:53Z">
          <w:r>
            <w:rPr>
              <w:rFonts w:hint="eastAsia" w:ascii="Times New Roman" w:hAnsi="Times New Roman" w:eastAsia="宋体"/>
              <w:bCs/>
            </w:rPr>
            <w:delText>功能</w:delText>
          </w:r>
        </w:del>
      </w:ins>
      <w:del w:id="153" w:author="月诉长安" w:date="2025-02-24T14:21:53Z">
        <w:r>
          <w:rPr>
            <w:rFonts w:hint="eastAsia" w:ascii="Times New Roman" w:hAnsi="Times New Roman" w:eastAsia="宋体"/>
            <w:bCs/>
          </w:rPr>
          <w:delText>模块构成：异常操作采集</w:delText>
        </w:r>
      </w:del>
      <w:ins w:id="154" w:author="Hzzzz Li" w:date="2025-02-23T15:06:00Z">
        <w:del w:id="155" w:author="月诉长安" w:date="2025-02-24T14:21:53Z">
          <w:r>
            <w:rPr>
              <w:rFonts w:hint="eastAsia" w:ascii="Times New Roman" w:hAnsi="Times New Roman" w:eastAsia="宋体"/>
              <w:bCs/>
            </w:rPr>
            <w:delText>功能</w:delText>
          </w:r>
        </w:del>
      </w:ins>
      <w:del w:id="156" w:author="月诉长安" w:date="2025-02-24T14:21:53Z">
        <w:r>
          <w:rPr>
            <w:rFonts w:hint="eastAsia" w:ascii="Times New Roman" w:hAnsi="Times New Roman" w:eastAsia="宋体"/>
            <w:bCs/>
          </w:rPr>
          <w:delText>模块，异常操作汇聚</w:delText>
        </w:r>
      </w:del>
      <w:ins w:id="157" w:author="Hzzzz Li" w:date="2025-02-23T15:06:00Z">
        <w:del w:id="158" w:author="月诉长安" w:date="2025-02-24T14:21:53Z">
          <w:r>
            <w:rPr>
              <w:rFonts w:hint="eastAsia" w:ascii="Times New Roman" w:hAnsi="Times New Roman" w:eastAsia="宋体"/>
              <w:bCs/>
            </w:rPr>
            <w:delText>功能</w:delText>
          </w:r>
        </w:del>
      </w:ins>
      <w:del w:id="159" w:author="月诉长安" w:date="2025-02-24T14:21:53Z">
        <w:r>
          <w:rPr>
            <w:rFonts w:hint="eastAsia" w:ascii="Times New Roman" w:hAnsi="Times New Roman" w:eastAsia="宋体"/>
            <w:bCs/>
          </w:rPr>
          <w:delText>模块。</w:delText>
        </w:r>
      </w:del>
      <w:del w:id="160" w:author="Hzzzz Li" w:date="2025-02-23T15:05:00Z">
        <w:r>
          <w:rPr>
            <w:rFonts w:hint="eastAsia" w:ascii="Times New Roman" w:hAnsi="Times New Roman" w:eastAsia="宋体"/>
            <w:bCs/>
          </w:rPr>
          <w:delText>如下图7</w:delText>
        </w:r>
      </w:del>
      <w:del w:id="161" w:author="Hzzzz Li" w:date="2025-02-23T15:05:00Z">
        <w:r>
          <w:rPr>
            <w:rFonts w:ascii="Times New Roman" w:hAnsi="Times New Roman" w:eastAsia="宋体"/>
            <w:bCs/>
          </w:rPr>
          <w:delText>-2</w:delText>
        </w:r>
      </w:del>
      <w:del w:id="162" w:author="Hzzzz Li" w:date="2025-02-23T15:05:00Z">
        <w:r>
          <w:rPr>
            <w:rFonts w:hint="eastAsia" w:ascii="Times New Roman" w:hAnsi="Times New Roman" w:eastAsia="宋体"/>
            <w:bCs/>
          </w:rPr>
          <w:delText>所示。</w:delText>
        </w:r>
      </w:del>
    </w:p>
    <w:p w14:paraId="54CF104A">
      <w:pPr>
        <w:pStyle w:val="977"/>
        <w:ind w:firstLine="480"/>
        <w:jc w:val="center"/>
        <w:rPr>
          <w:rFonts w:ascii="Times New Roman" w:hAnsi="Times New Roman" w:eastAsia="宋体"/>
          <w:bCs/>
        </w:rPr>
      </w:pPr>
      <w:r>
        <w:rPr>
          <w:rFonts w:ascii="Times New Roman" w:hAnsi="Times New Roman" w:eastAsia="宋体"/>
          <w:bCs/>
        </w:rPr>
        <w:drawing>
          <wp:inline distT="0" distB="0" distL="0" distR="0">
            <wp:extent cx="4396105" cy="3355340"/>
            <wp:effectExtent l="0" t="0" r="10795" b="1016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4404154" cy="3361204"/>
                    </a:xfrm>
                    <a:prstGeom prst="rect">
                      <a:avLst/>
                    </a:prstGeom>
                    <a:noFill/>
                    <a:ln>
                      <a:noFill/>
                    </a:ln>
                  </pic:spPr>
                </pic:pic>
              </a:graphicData>
            </a:graphic>
          </wp:inline>
        </w:drawing>
      </w:r>
      <w:commentRangeStart w:id="3"/>
      <w:commentRangeStart w:id="4"/>
      <w:r>
        <w:rPr>
          <w:rStyle w:val="153"/>
          <w:rFonts w:ascii="Times New Roman" w:hAnsi="Times New Roman" w:eastAsia="宋体" w:cs="Times New Roman"/>
        </w:rPr>
        <w:commentReference w:id="3"/>
      </w:r>
      <w:commentRangeEnd w:id="3"/>
      <w:commentRangeEnd w:id="4"/>
      <w:r>
        <w:commentReference w:id="4"/>
      </w:r>
    </w:p>
    <w:p w14:paraId="26B0BBA1">
      <w:pPr>
        <w:pStyle w:val="22"/>
        <w:spacing w:line="360" w:lineRule="auto"/>
        <w:jc w:val="center"/>
        <w:rPr>
          <w:rFonts w:ascii="Times New Roman" w:hAnsi="Times New Roman" w:eastAsia="宋体"/>
          <w:bCs/>
          <w:sz w:val="22"/>
          <w:szCs w:val="24"/>
        </w:rPr>
      </w:pPr>
      <w:bookmarkStart w:id="49" w:name="_Toc188601918"/>
      <w:r>
        <w:rPr>
          <w:rFonts w:hint="eastAsia" w:ascii="Times New Roman" w:hAnsi="Times New Roman" w:eastAsia="宋体"/>
          <w:bCs/>
          <w:sz w:val="22"/>
          <w:szCs w:val="22"/>
        </w:rPr>
        <w:t>图7</w:t>
      </w:r>
      <w:r>
        <w:rPr>
          <w:rFonts w:ascii="Times New Roman" w:hAnsi="Times New Roman" w:eastAsia="宋体"/>
          <w:bCs/>
          <w:sz w:val="22"/>
          <w:szCs w:val="22"/>
        </w:rPr>
        <w:t>-</w:t>
      </w:r>
      <w:r>
        <w:rPr>
          <w:rFonts w:ascii="Times New Roman" w:hAnsi="Times New Roman" w:eastAsia="宋体"/>
          <w:bCs/>
          <w:sz w:val="22"/>
          <w:szCs w:val="22"/>
        </w:rPr>
        <w:fldChar w:fldCharType="begin"/>
      </w:r>
      <w:r>
        <w:rPr>
          <w:rFonts w:ascii="Times New Roman" w:hAnsi="Times New Roman" w:eastAsia="宋体"/>
          <w:bCs/>
          <w:sz w:val="22"/>
          <w:szCs w:val="22"/>
        </w:rPr>
        <w:instrText xml:space="preserve"> SEQ </w:instrText>
      </w:r>
      <w:r>
        <w:rPr>
          <w:rFonts w:hint="eastAsia" w:ascii="Times New Roman" w:hAnsi="Times New Roman" w:eastAsia="宋体"/>
          <w:bCs/>
          <w:sz w:val="22"/>
          <w:szCs w:val="22"/>
        </w:rPr>
        <w:instrText xml:space="preserve">图</w:instrText>
      </w:r>
      <w:r>
        <w:rPr>
          <w:rFonts w:ascii="Times New Roman" w:hAnsi="Times New Roman" w:eastAsia="宋体"/>
          <w:bCs/>
          <w:sz w:val="22"/>
          <w:szCs w:val="22"/>
        </w:rPr>
        <w:instrText xml:space="preserve">6 \* ARABIC </w:instrText>
      </w:r>
      <w:r>
        <w:rPr>
          <w:rFonts w:ascii="Times New Roman" w:hAnsi="Times New Roman" w:eastAsia="宋体"/>
          <w:bCs/>
          <w:sz w:val="22"/>
          <w:szCs w:val="22"/>
        </w:rPr>
        <w:fldChar w:fldCharType="separate"/>
      </w:r>
      <w:r>
        <w:rPr>
          <w:rFonts w:ascii="Times New Roman" w:hAnsi="Times New Roman" w:eastAsia="宋体"/>
          <w:bCs/>
          <w:sz w:val="22"/>
          <w:szCs w:val="22"/>
        </w:rPr>
        <w:t>2</w:t>
      </w:r>
      <w:r>
        <w:rPr>
          <w:rFonts w:ascii="Times New Roman" w:hAnsi="Times New Roman" w:eastAsia="宋体"/>
          <w:bCs/>
          <w:sz w:val="22"/>
          <w:szCs w:val="22"/>
        </w:rPr>
        <w:fldChar w:fldCharType="end"/>
      </w:r>
      <w:r>
        <w:rPr>
          <w:rFonts w:hint="eastAsia" w:ascii="Times New Roman" w:hAnsi="Times New Roman" w:eastAsia="宋体"/>
          <w:bCs/>
          <w:sz w:val="22"/>
          <w:szCs w:val="24"/>
        </w:rPr>
        <w:t>异常操作汇聚系统功能模块</w:t>
      </w:r>
      <w:bookmarkEnd w:id="49"/>
    </w:p>
    <w:p w14:paraId="651AD3AC">
      <w:pPr>
        <w:pStyle w:val="977"/>
        <w:ind w:firstLine="480"/>
        <w:rPr>
          <w:del w:id="163" w:author="月诉长安" w:date="2025-02-24T14:28:09Z"/>
          <w:rFonts w:ascii="Times New Roman" w:hAnsi="Times New Roman" w:eastAsia="宋体"/>
          <w:bCs/>
        </w:rPr>
      </w:pPr>
      <w:del w:id="164" w:author="Hzzzz Li" w:date="2025-02-23T15:07:00Z">
        <w:r>
          <w:rPr>
            <w:rFonts w:hint="eastAsia" w:ascii="Times New Roman" w:hAnsi="Times New Roman" w:eastAsia="宋体"/>
            <w:bCs/>
          </w:rPr>
          <w:delText>其中，</w:delText>
        </w:r>
      </w:del>
      <w:ins w:id="165" w:author="Hzzzz Li" w:date="2025-02-23T15:07:00Z">
        <w:r>
          <w:rPr>
            <w:rFonts w:hint="eastAsia" w:ascii="Times New Roman" w:hAnsi="Times New Roman" w:eastAsia="宋体"/>
            <w:bCs/>
          </w:rPr>
          <w:t>（1）</w:t>
        </w:r>
      </w:ins>
      <w:r>
        <w:rPr>
          <w:rFonts w:hint="eastAsia" w:ascii="Times New Roman" w:hAnsi="Times New Roman" w:eastAsia="宋体"/>
          <w:bCs/>
        </w:rPr>
        <w:t>异常操作采集</w:t>
      </w:r>
      <w:del w:id="166" w:author="Hzzzz Li" w:date="2025-02-23T15:07:00Z">
        <w:r>
          <w:rPr>
            <w:rFonts w:hint="eastAsia" w:ascii="Times New Roman" w:hAnsi="Times New Roman" w:eastAsia="宋体"/>
            <w:bCs/>
          </w:rPr>
          <w:delText>模块可分为</w:delText>
        </w:r>
      </w:del>
      <w:r>
        <w:rPr>
          <w:rFonts w:hint="eastAsia" w:ascii="Times New Roman" w:hAnsi="Times New Roman" w:eastAsia="宋体"/>
          <w:bCs/>
        </w:rPr>
        <w:t>：</w:t>
      </w:r>
      <w:ins w:id="167" w:author="月诉长安" w:date="2025-02-24T14:27:29Z">
        <w:r>
          <w:rPr>
            <w:rFonts w:hint="eastAsia"/>
          </w:rPr>
          <w:t>可对多副本删除异常、删除通知确认发送失败异常、未按删除指令进行删除异常、未对信息的多个副本删除异常、未按删除意图对信息进行对照删除异常、删除一致性无效异常、删除通知确认发送失败异常、脱敏控制异常、脱敏传递异常、配置异常、受攻击异常进行采集</w:t>
        </w:r>
      </w:ins>
      <w:ins w:id="168" w:author="Hzzzz Li" w:date="2025-02-23T15:07:00Z">
        <w:del w:id="169" w:author="月诉长安" w:date="2025-02-24T14:25:32Z">
          <w:r>
            <w:rPr>
              <w:rFonts w:hint="eastAsia" w:ascii="Times New Roman" w:hAnsi="Times New Roman" w:eastAsia="宋体"/>
              <w:bCs/>
            </w:rPr>
            <w:delText>包括</w:delText>
          </w:r>
        </w:del>
      </w:ins>
      <w:del w:id="170" w:author="月诉长安" w:date="2025-02-24T14:25:32Z">
        <w:commentRangeStart w:id="5"/>
        <w:r>
          <w:rPr>
            <w:rFonts w:hint="eastAsia" w:ascii="Times New Roman" w:hAnsi="Times New Roman" w:eastAsia="宋体"/>
            <w:bCs/>
          </w:rPr>
          <w:delText>通信模块</w:delText>
        </w:r>
        <w:commentRangeEnd w:id="5"/>
      </w:del>
      <w:del w:id="171" w:author="月诉长安" w:date="2025-02-24T14:25:32Z">
        <w:r>
          <w:rPr>
            <w:rStyle w:val="153"/>
            <w:rFonts w:ascii="Times New Roman" w:hAnsi="Times New Roman" w:eastAsia="宋体" w:cs="Times New Roman"/>
          </w:rPr>
          <w:commentReference w:id="5"/>
        </w:r>
      </w:del>
      <w:del w:id="172" w:author="月诉长安" w:date="2025-02-24T14:25:32Z">
        <w:r>
          <w:rPr>
            <w:rFonts w:hint="eastAsia" w:ascii="Times New Roman" w:hAnsi="Times New Roman" w:eastAsia="宋体"/>
            <w:bCs/>
          </w:rPr>
          <w:delText>，线程池模块，业务处理模块。</w:delText>
        </w:r>
      </w:del>
      <w:ins w:id="173" w:author="Hzzzz Li" w:date="2025-02-23T15:08:00Z">
        <w:del w:id="174" w:author="月诉长安" w:date="2025-02-24T14:25:32Z">
          <w:r>
            <w:rPr>
              <w:rFonts w:hint="eastAsia" w:ascii="Times New Roman" w:hAnsi="Times New Roman" w:eastAsia="宋体"/>
              <w:bCs/>
            </w:rPr>
            <w:delText>异常操作采集功能模块</w:delText>
          </w:r>
        </w:del>
      </w:ins>
      <w:del w:id="175" w:author="月诉长安" w:date="2025-02-24T14:25:32Z">
        <w:r>
          <w:rPr>
            <w:rFonts w:hint="eastAsia" w:ascii="Times New Roman" w:hAnsi="Times New Roman" w:eastAsia="宋体"/>
            <w:bCs/>
          </w:rPr>
          <w:delText>其主要的业务流程</w:delText>
        </w:r>
      </w:del>
      <w:ins w:id="176" w:author="Hzzzz Li" w:date="2025-02-23T15:08:00Z">
        <w:del w:id="177" w:author="月诉长安" w:date="2025-02-24T14:25:32Z">
          <w:r>
            <w:rPr>
              <w:rFonts w:hint="eastAsia" w:ascii="Times New Roman" w:hAnsi="Times New Roman" w:eastAsia="宋体"/>
              <w:bCs/>
            </w:rPr>
            <w:delText>说</w:delText>
          </w:r>
        </w:del>
      </w:ins>
      <w:ins w:id="178" w:author="月诉长安" w:date="2025-02-24T14:28:16Z">
        <w:r>
          <w:rPr>
            <w:rFonts w:hint="eastAsia" w:ascii="Times New Roman" w:hAnsi="Times New Roman" w:eastAsia="宋体"/>
            <w:bCs/>
            <w:lang w:eastAsia="zh-CN"/>
          </w:rPr>
          <w:t>。</w:t>
        </w:r>
      </w:ins>
      <w:ins w:id="179" w:author="月诉长安" w:date="2025-02-24T14:28:23Z">
        <w:r>
          <w:rPr>
            <w:rFonts w:hint="eastAsia" w:ascii="Times New Roman" w:hAnsi="Times New Roman" w:eastAsia="宋体"/>
            <w:bCs/>
            <w:lang w:val="en-US" w:eastAsia="zh-CN"/>
          </w:rPr>
          <w:t>并将</w:t>
        </w:r>
      </w:ins>
      <w:ins w:id="180" w:author="月诉长安" w:date="2025-02-24T14:28:24Z">
        <w:r>
          <w:rPr>
            <w:rFonts w:hint="eastAsia" w:ascii="Times New Roman" w:hAnsi="Times New Roman" w:eastAsia="宋体"/>
            <w:bCs/>
            <w:lang w:val="en-US" w:eastAsia="zh-CN"/>
          </w:rPr>
          <w:t>采集到</w:t>
        </w:r>
      </w:ins>
      <w:ins w:id="181" w:author="月诉长安" w:date="2025-02-24T14:28:25Z">
        <w:r>
          <w:rPr>
            <w:rFonts w:hint="eastAsia" w:ascii="Times New Roman" w:hAnsi="Times New Roman" w:eastAsia="宋体"/>
            <w:bCs/>
            <w:lang w:val="en-US" w:eastAsia="zh-CN"/>
          </w:rPr>
          <w:t>的</w:t>
        </w:r>
      </w:ins>
      <w:ins w:id="182" w:author="月诉长安" w:date="2025-02-24T14:28:26Z">
        <w:r>
          <w:rPr>
            <w:rFonts w:hint="eastAsia" w:ascii="Times New Roman" w:hAnsi="Times New Roman" w:eastAsia="宋体"/>
            <w:bCs/>
            <w:lang w:val="en-US" w:eastAsia="zh-CN"/>
          </w:rPr>
          <w:t>异常数据</w:t>
        </w:r>
      </w:ins>
      <w:ins w:id="183" w:author="月诉长安" w:date="2025-02-24T14:28:27Z">
        <w:r>
          <w:rPr>
            <w:rFonts w:hint="eastAsia" w:ascii="Times New Roman" w:hAnsi="Times New Roman" w:eastAsia="宋体"/>
            <w:bCs/>
            <w:lang w:val="en-US" w:eastAsia="zh-CN"/>
          </w:rPr>
          <w:t>加密</w:t>
        </w:r>
      </w:ins>
      <w:ins w:id="184" w:author="月诉长安" w:date="2025-02-24T14:28:28Z">
        <w:r>
          <w:rPr>
            <w:rFonts w:hint="eastAsia" w:ascii="Times New Roman" w:hAnsi="Times New Roman" w:eastAsia="宋体"/>
            <w:bCs/>
            <w:lang w:val="en-US" w:eastAsia="zh-CN"/>
          </w:rPr>
          <w:t>发送</w:t>
        </w:r>
      </w:ins>
      <w:ins w:id="185" w:author="月诉长安" w:date="2025-02-24T14:28:29Z">
        <w:r>
          <w:rPr>
            <w:rFonts w:hint="eastAsia" w:ascii="Times New Roman" w:hAnsi="Times New Roman" w:eastAsia="宋体"/>
            <w:bCs/>
            <w:lang w:val="en-US" w:eastAsia="zh-CN"/>
          </w:rPr>
          <w:t>给</w:t>
        </w:r>
      </w:ins>
      <w:ins w:id="186" w:author="月诉长安" w:date="2025-02-24T14:28:32Z">
        <w:r>
          <w:rPr>
            <w:rFonts w:hint="eastAsia" w:ascii="Times New Roman" w:hAnsi="Times New Roman" w:eastAsia="宋体"/>
            <w:bCs/>
            <w:lang w:val="en-US" w:eastAsia="zh-CN"/>
          </w:rPr>
          <w:t>异常</w:t>
        </w:r>
      </w:ins>
      <w:ins w:id="187" w:author="月诉长安" w:date="2025-02-24T14:28:33Z">
        <w:r>
          <w:rPr>
            <w:rFonts w:hint="eastAsia" w:ascii="Times New Roman" w:hAnsi="Times New Roman" w:eastAsia="宋体"/>
            <w:bCs/>
            <w:lang w:val="en-US" w:eastAsia="zh-CN"/>
          </w:rPr>
          <w:t>汇聚</w:t>
        </w:r>
      </w:ins>
      <w:ins w:id="188" w:author="Hzzzz Li" w:date="2025-02-23T15:08:00Z">
        <w:del w:id="189" w:author="月诉长安" w:date="2025-02-24T14:25:32Z">
          <w:r>
            <w:rPr>
              <w:rFonts w:hint="eastAsia" w:ascii="Times New Roman" w:hAnsi="Times New Roman" w:eastAsia="宋体"/>
              <w:bCs/>
            </w:rPr>
            <w:delText>明</w:delText>
          </w:r>
        </w:del>
      </w:ins>
      <w:del w:id="190" w:author="Hzzzz Li" w:date="2025-02-23T15:08:00Z">
        <w:r>
          <w:rPr>
            <w:rFonts w:hint="eastAsia" w:ascii="Times New Roman" w:hAnsi="Times New Roman" w:eastAsia="宋体"/>
            <w:bCs/>
          </w:rPr>
          <w:delText>是</w:delText>
        </w:r>
      </w:del>
      <w:del w:id="191" w:author="月诉长安" w:date="2025-02-24T14:28:09Z">
        <w:r>
          <w:rPr>
            <w:rFonts w:hint="eastAsia" w:ascii="Times New Roman" w:hAnsi="Times New Roman" w:eastAsia="宋体"/>
            <w:bCs/>
          </w:rPr>
          <w:delText>：</w:delText>
        </w:r>
      </w:del>
    </w:p>
    <w:p w14:paraId="651AD3AC">
      <w:pPr>
        <w:pStyle w:val="977"/>
        <w:ind w:firstLine="480"/>
        <w:rPr>
          <w:del w:id="193" w:author="月诉长安" w:date="2025-02-24T14:28:09Z"/>
          <w:rFonts w:hint="eastAsia" w:ascii="Times New Roman" w:hAnsi="Times New Roman" w:eastAsia="宋体"/>
          <w:bCs/>
          <w:lang w:val="en-US" w:eastAsia="zh-CN"/>
        </w:rPr>
        <w:pPrChange w:id="192" w:author="月诉长安" w:date="2025-02-24T14:23:01Z">
          <w:pPr>
            <w:pStyle w:val="977"/>
            <w:ind w:firstLine="480"/>
          </w:pPr>
        </w:pPrChange>
      </w:pPr>
      <w:del w:id="194" w:author="月诉长安" w:date="2025-02-24T14:28:09Z">
        <w:r>
          <w:rPr>
            <w:rFonts w:hint="eastAsia" w:ascii="Times New Roman" w:hAnsi="Times New Roman" w:eastAsia="宋体"/>
            <w:bCs/>
          </w:rPr>
          <w:delText>（</w:delText>
        </w:r>
      </w:del>
      <w:del w:id="195" w:author="月诉长安" w:date="2025-02-24T14:28:09Z">
        <w:r>
          <w:rPr>
            <w:rFonts w:ascii="Times New Roman" w:hAnsi="Times New Roman" w:eastAsia="宋体"/>
            <w:bCs/>
          </w:rPr>
          <w:delText>1</w:delText>
        </w:r>
      </w:del>
      <w:del w:id="196" w:author="月诉长安" w:date="2025-02-24T14:28:09Z">
        <w:r>
          <w:rPr>
            <w:rFonts w:hint="eastAsia" w:ascii="Times New Roman" w:hAnsi="Times New Roman" w:eastAsia="宋体"/>
            <w:bCs/>
          </w:rPr>
          <w:delText>）初始化通信模块，包括监听数据传入和与异常操作汇聚模块建立连接</w:delText>
        </w:r>
      </w:del>
      <w:ins w:id="197" w:author="月诉长安" w:date="2025-02-24T14:33:50Z">
        <w:r>
          <w:rPr>
            <w:rFonts w:hint="eastAsia" w:ascii="Times New Roman" w:hAnsi="Times New Roman" w:eastAsia="宋体"/>
            <w:bCs/>
            <w:lang w:val="en-US" w:eastAsia="zh-CN"/>
          </w:rPr>
          <w:t>系统</w:t>
        </w:r>
      </w:ins>
      <w:ins w:id="198" w:author="月诉长安" w:date="2025-02-24T14:33:53Z">
        <w:r>
          <w:rPr>
            <w:rFonts w:hint="eastAsia" w:ascii="Times New Roman" w:hAnsi="Times New Roman" w:eastAsia="宋体"/>
            <w:bCs/>
            <w:lang w:val="en-US" w:eastAsia="zh-CN"/>
          </w:rPr>
          <w:t>。</w:t>
        </w:r>
      </w:ins>
      <w:del w:id="199" w:author="月诉长安" w:date="2025-02-24T14:33:48Z">
        <w:bookmarkStart w:id="137" w:name="_GoBack"/>
        <w:bookmarkEnd w:id="137"/>
        <w:r>
          <w:rPr>
            <w:rFonts w:hint="eastAsia" w:ascii="Times New Roman" w:hAnsi="Times New Roman" w:eastAsia="宋体"/>
            <w:bCs/>
          </w:rPr>
          <w:delText>。</w:delText>
        </w:r>
      </w:del>
    </w:p>
    <w:p w14:paraId="651AD3AC">
      <w:pPr>
        <w:pStyle w:val="977"/>
        <w:ind w:firstLine="480"/>
        <w:rPr>
          <w:del w:id="201" w:author="月诉长安" w:date="2025-02-24T14:28:09Z"/>
          <w:rFonts w:ascii="Times New Roman" w:hAnsi="Times New Roman" w:eastAsia="宋体"/>
          <w:bCs/>
        </w:rPr>
        <w:pPrChange w:id="200" w:author="月诉长安" w:date="2025-02-24T14:23:01Z">
          <w:pPr>
            <w:pStyle w:val="977"/>
            <w:ind w:firstLine="480"/>
          </w:pPr>
        </w:pPrChange>
      </w:pPr>
      <w:del w:id="202" w:author="月诉长安" w:date="2025-02-24T14:28:09Z">
        <w:r>
          <w:rPr>
            <w:rFonts w:hint="eastAsia" w:ascii="Times New Roman" w:hAnsi="Times New Roman" w:eastAsia="宋体"/>
            <w:bCs/>
          </w:rPr>
          <w:delText>（</w:delText>
        </w:r>
      </w:del>
      <w:del w:id="203" w:author="月诉长安" w:date="2025-02-24T14:28:09Z">
        <w:r>
          <w:rPr>
            <w:rFonts w:ascii="Times New Roman" w:hAnsi="Times New Roman" w:eastAsia="宋体"/>
            <w:bCs/>
          </w:rPr>
          <w:delText>2</w:delText>
        </w:r>
      </w:del>
      <w:del w:id="204" w:author="月诉长安" w:date="2025-02-24T14:28:09Z">
        <w:r>
          <w:rPr>
            <w:rFonts w:hint="eastAsia" w:ascii="Times New Roman" w:hAnsi="Times New Roman" w:eastAsia="宋体"/>
            <w:bCs/>
          </w:rPr>
          <w:delText>）当有数据传入后，从线程池模块中分配线程给业务处理模块。</w:delText>
        </w:r>
      </w:del>
    </w:p>
    <w:p w14:paraId="651AD3AC">
      <w:pPr>
        <w:pStyle w:val="977"/>
        <w:ind w:firstLine="480"/>
        <w:rPr>
          <w:del w:id="206" w:author="月诉长安" w:date="2025-02-24T14:28:09Z"/>
          <w:rFonts w:ascii="Times New Roman" w:hAnsi="Times New Roman" w:eastAsia="宋体"/>
          <w:bCs/>
        </w:rPr>
        <w:pPrChange w:id="205" w:author="月诉长安" w:date="2025-02-24T14:23:01Z">
          <w:pPr>
            <w:pStyle w:val="977"/>
            <w:ind w:firstLine="480"/>
          </w:pPr>
        </w:pPrChange>
      </w:pPr>
      <w:del w:id="207" w:author="月诉长安" w:date="2025-02-24T14:28:09Z">
        <w:r>
          <w:rPr>
            <w:rFonts w:hint="eastAsia" w:ascii="Times New Roman" w:hAnsi="Times New Roman" w:eastAsia="宋体"/>
            <w:bCs/>
          </w:rPr>
          <w:delText>（</w:delText>
        </w:r>
      </w:del>
      <w:del w:id="208" w:author="月诉长安" w:date="2025-02-24T14:28:09Z">
        <w:r>
          <w:rPr>
            <w:rFonts w:ascii="Times New Roman" w:hAnsi="Times New Roman" w:eastAsia="宋体"/>
            <w:bCs/>
          </w:rPr>
          <w:delText>3</w:delText>
        </w:r>
      </w:del>
      <w:del w:id="209" w:author="月诉长安" w:date="2025-02-24T14:28:09Z">
        <w:r>
          <w:rPr>
            <w:rFonts w:hint="eastAsia" w:ascii="Times New Roman" w:hAnsi="Times New Roman" w:eastAsia="宋体"/>
            <w:bCs/>
          </w:rPr>
          <w:delText>）业务模块调用通信模块将加密后的数据发送给异常操作汇聚模块。</w:delText>
        </w:r>
      </w:del>
    </w:p>
    <w:p w14:paraId="651AD3AC">
      <w:pPr>
        <w:pStyle w:val="977"/>
        <w:ind w:firstLine="480"/>
        <w:rPr>
          <w:del w:id="211" w:author="月诉长安" w:date="2025-02-24T14:28:09Z"/>
          <w:rFonts w:ascii="Times New Roman" w:hAnsi="Times New Roman" w:eastAsia="宋体"/>
          <w:bCs/>
        </w:rPr>
        <w:pPrChange w:id="210" w:author="月诉长安" w:date="2025-02-24T14:23:01Z">
          <w:pPr>
            <w:pStyle w:val="977"/>
            <w:ind w:firstLine="480"/>
          </w:pPr>
        </w:pPrChange>
      </w:pPr>
      <w:del w:id="212" w:author="月诉长安" w:date="2025-02-24T14:28:09Z">
        <w:r>
          <w:rPr>
            <w:rFonts w:hint="eastAsia" w:ascii="Times New Roman" w:hAnsi="Times New Roman" w:eastAsia="宋体"/>
            <w:bCs/>
          </w:rPr>
          <w:delText>（</w:delText>
        </w:r>
      </w:del>
      <w:del w:id="213" w:author="月诉长安" w:date="2025-02-24T14:28:09Z">
        <w:r>
          <w:rPr>
            <w:rFonts w:ascii="Times New Roman" w:hAnsi="Times New Roman" w:eastAsia="宋体"/>
            <w:bCs/>
          </w:rPr>
          <w:delText>4</w:delText>
        </w:r>
      </w:del>
      <w:del w:id="214" w:author="月诉长安" w:date="2025-02-24T14:28:09Z">
        <w:r>
          <w:rPr>
            <w:rFonts w:hint="eastAsia" w:ascii="Times New Roman" w:hAnsi="Times New Roman" w:eastAsia="宋体"/>
            <w:bCs/>
          </w:rPr>
          <w:delText>）业务模块完成业务后线程池模块回收线程资源等待下一次数据接收。</w:delText>
        </w:r>
      </w:del>
    </w:p>
    <w:p w14:paraId="651AD3AC">
      <w:pPr>
        <w:pStyle w:val="977"/>
        <w:ind w:firstLine="480"/>
        <w:rPr>
          <w:del w:id="216" w:author="月诉长安" w:date="2025-02-24T14:28:09Z"/>
          <w:rFonts w:ascii="Times New Roman" w:hAnsi="Times New Roman" w:eastAsia="宋体"/>
          <w:bCs/>
        </w:rPr>
        <w:pPrChange w:id="215" w:author="月诉长安" w:date="2025-02-24T14:23:01Z">
          <w:pPr>
            <w:pStyle w:val="977"/>
            <w:ind w:firstLine="480"/>
          </w:pPr>
        </w:pPrChange>
      </w:pPr>
      <w:del w:id="217" w:author="月诉长安" w:date="2025-02-24T14:28:09Z">
        <w:r>
          <w:rPr>
            <w:rFonts w:hint="eastAsia" w:ascii="Times New Roman" w:hAnsi="Times New Roman" w:eastAsia="宋体"/>
            <w:bCs/>
          </w:rPr>
          <w:delText>通信模块功能与技术点说明：</w:delText>
        </w:r>
      </w:del>
      <w:ins w:id="218" w:author="Hzzzz Li" w:date="2025-02-23T15:22:00Z">
        <w:del w:id="219" w:author="月诉长安" w:date="2025-02-24T14:28:09Z">
          <w:r>
            <w:rPr>
              <w:rFonts w:hint="eastAsia" w:ascii="Times New Roman" w:hAnsi="Times New Roman" w:eastAsia="宋体"/>
              <w:bCs/>
            </w:rPr>
            <w:delText>是对</w:delText>
          </w:r>
        </w:del>
      </w:ins>
      <w:del w:id="220" w:author="月诉长安" w:date="2025-02-24T14:28:09Z">
        <w:r>
          <w:rPr>
            <w:rFonts w:hint="eastAsia" w:ascii="Times New Roman" w:hAnsi="Times New Roman" w:eastAsia="宋体"/>
            <w:bCs/>
          </w:rPr>
          <w:delText>监听采集异常操作数据</w:delText>
        </w:r>
      </w:del>
      <w:ins w:id="221" w:author="Hzzzz Li" w:date="2025-02-23T15:22:00Z">
        <w:del w:id="222" w:author="月诉长安" w:date="2025-02-24T14:28:09Z">
          <w:r>
            <w:rPr>
              <w:rFonts w:hint="eastAsia" w:ascii="Times New Roman" w:hAnsi="Times New Roman" w:eastAsia="宋体"/>
              <w:bCs/>
            </w:rPr>
            <w:delText>进行监听采集，</w:delText>
          </w:r>
        </w:del>
      </w:ins>
      <w:del w:id="223" w:author="月诉长安" w:date="2025-02-24T14:28:09Z">
        <w:r>
          <w:rPr>
            <w:rFonts w:hint="eastAsia" w:ascii="Times New Roman" w:hAnsi="Times New Roman" w:eastAsia="宋体"/>
            <w:bCs/>
          </w:rPr>
          <w:delText>：接受节点</w:delText>
        </w:r>
      </w:del>
      <w:del w:id="224" w:author="月诉长安" w:date="2025-02-24T14:28:09Z">
        <w:r>
          <w:rPr>
            <w:rFonts w:ascii="Times New Roman" w:hAnsi="Times New Roman" w:eastAsia="宋体"/>
            <w:bCs/>
          </w:rPr>
          <w:delText>tcp</w:delText>
        </w:r>
      </w:del>
      <w:del w:id="225" w:author="月诉长安" w:date="2025-02-24T14:28:09Z">
        <w:r>
          <w:rPr>
            <w:rFonts w:hint="eastAsia" w:ascii="Times New Roman" w:hAnsi="Times New Roman" w:eastAsia="宋体"/>
            <w:bCs/>
          </w:rPr>
          <w:delText>连接，接受节点发送的异常操作数据；</w:delText>
        </w:r>
      </w:del>
      <w:ins w:id="226" w:author="Hzzzz Li" w:date="2025-02-23T15:22:00Z">
        <w:del w:id="227" w:author="月诉长安" w:date="2025-02-24T14:28:09Z">
          <w:r>
            <w:rPr>
              <w:rFonts w:hint="eastAsia" w:ascii="Times New Roman" w:hAnsi="Times New Roman" w:eastAsia="宋体"/>
              <w:bCs/>
            </w:rPr>
            <w:delText>也对</w:delText>
          </w:r>
        </w:del>
      </w:ins>
      <w:del w:id="228" w:author="月诉长安" w:date="2025-02-24T14:28:09Z">
        <w:r>
          <w:rPr>
            <w:rFonts w:hint="eastAsia" w:ascii="Times New Roman" w:hAnsi="Times New Roman" w:eastAsia="宋体"/>
            <w:bCs/>
          </w:rPr>
          <w:delText>主动连接异常操作汇聚模块</w:delText>
        </w:r>
      </w:del>
      <w:ins w:id="229" w:author="Hzzzz Li" w:date="2025-02-23T15:23:00Z">
        <w:del w:id="230" w:author="月诉长安" w:date="2025-02-24T14:28:09Z">
          <w:r>
            <w:rPr>
              <w:rFonts w:hint="eastAsia" w:ascii="Times New Roman" w:hAnsi="Times New Roman" w:eastAsia="宋体"/>
              <w:bCs/>
            </w:rPr>
            <w:delText>进行主动连接</w:delText>
          </w:r>
        </w:del>
      </w:ins>
      <w:del w:id="231" w:author="月诉长安" w:date="2025-02-24T14:28:09Z">
        <w:r>
          <w:rPr>
            <w:rFonts w:hint="eastAsia" w:ascii="Times New Roman" w:hAnsi="Times New Roman" w:eastAsia="宋体"/>
            <w:bCs/>
          </w:rPr>
          <w:delText>，向异常操作汇聚模块发送加密信息。技术基于</w:delText>
        </w:r>
      </w:del>
      <w:del w:id="232" w:author="月诉长安" w:date="2025-02-24T14:28:09Z">
        <w:r>
          <w:rPr>
            <w:rFonts w:ascii="Times New Roman" w:hAnsi="Times New Roman" w:eastAsia="宋体"/>
            <w:bCs/>
          </w:rPr>
          <w:delText>Epoll</w:delText>
        </w:r>
      </w:del>
      <w:del w:id="233" w:author="月诉长安" w:date="2025-02-24T14:28:09Z">
        <w:r>
          <w:rPr>
            <w:rFonts w:hint="eastAsia" w:ascii="Times New Roman" w:hAnsi="Times New Roman" w:eastAsia="宋体"/>
            <w:bCs/>
          </w:rPr>
          <w:delText>的</w:delText>
        </w:r>
      </w:del>
      <w:del w:id="234" w:author="月诉长安" w:date="2025-02-24T14:28:09Z">
        <w:r>
          <w:rPr>
            <w:rFonts w:ascii="Times New Roman" w:hAnsi="Times New Roman" w:eastAsia="宋体"/>
            <w:bCs/>
          </w:rPr>
          <w:delText>socket</w:delText>
        </w:r>
      </w:del>
      <w:del w:id="235" w:author="月诉长安" w:date="2025-02-24T14:28:09Z">
        <w:r>
          <w:rPr>
            <w:rFonts w:hint="eastAsia" w:ascii="Times New Roman" w:hAnsi="Times New Roman" w:eastAsia="宋体"/>
            <w:bCs/>
          </w:rPr>
          <w:delText>通信，通过多线程技术，加快数据处理速度提高数据吞吐量。</w:delText>
        </w:r>
      </w:del>
    </w:p>
    <w:p w14:paraId="651AD3AC">
      <w:pPr>
        <w:pStyle w:val="977"/>
        <w:ind w:firstLine="480" w:firstLineChars="0"/>
        <w:rPr>
          <w:del w:id="237" w:author="月诉长安" w:date="2025-02-24T14:28:09Z"/>
          <w:rFonts w:ascii="Times New Roman" w:hAnsi="Times New Roman" w:eastAsia="宋体"/>
          <w:bCs/>
        </w:rPr>
        <w:pPrChange w:id="236" w:author="月诉长安" w:date="2025-02-24T14:23:01Z">
          <w:pPr>
            <w:pStyle w:val="977"/>
            <w:ind w:firstLine="439" w:firstLineChars="183"/>
          </w:pPr>
        </w:pPrChange>
      </w:pPr>
      <w:del w:id="238" w:author="月诉长安" w:date="2025-02-24T14:28:09Z">
        <w:r>
          <w:rPr>
            <w:rFonts w:hint="eastAsia" w:ascii="Times New Roman" w:hAnsi="Times New Roman" w:eastAsia="宋体"/>
            <w:bCs/>
          </w:rPr>
          <w:delText>线程池模块功能与技术点说明：该模块通过线程池技术，避免了频繁的创建和销毁线程，提高了程序的运行效率，该模块主要是给业务处理模块服务。技术基于多线程编程。</w:delText>
        </w:r>
      </w:del>
    </w:p>
    <w:p w14:paraId="651AD3AC">
      <w:pPr>
        <w:pStyle w:val="977"/>
        <w:ind w:firstLine="480"/>
        <w:rPr>
          <w:rFonts w:ascii="Times New Roman" w:hAnsi="Times New Roman" w:eastAsia="宋体"/>
          <w:bCs/>
        </w:rPr>
        <w:pPrChange w:id="239" w:author="月诉长安" w:date="2025-02-24T14:23:01Z">
          <w:pPr>
            <w:pStyle w:val="977"/>
            <w:ind w:firstLine="480"/>
          </w:pPr>
        </w:pPrChange>
      </w:pPr>
      <w:del w:id="240" w:author="月诉长安" w:date="2025-02-24T14:28:09Z">
        <w:r>
          <w:rPr>
            <w:rFonts w:hint="eastAsia" w:ascii="Times New Roman" w:hAnsi="Times New Roman" w:eastAsia="宋体"/>
            <w:bCs/>
          </w:rPr>
          <w:delText>业务处理模块功能说明：该模块和线程池模块结合，在线程池分配的线程中完成数据加密转发工作。</w:delText>
        </w:r>
      </w:del>
    </w:p>
    <w:p w14:paraId="022AF6AF">
      <w:pPr>
        <w:pStyle w:val="977"/>
        <w:ind w:firstLine="480"/>
        <w:rPr>
          <w:rFonts w:ascii="Times New Roman" w:hAnsi="Times New Roman" w:eastAsia="宋体"/>
          <w:bCs/>
        </w:rPr>
      </w:pPr>
      <w:del w:id="241" w:author="Hzzzz Li" w:date="2025-02-23T15:24:00Z">
        <w:r>
          <w:rPr>
            <w:rFonts w:hint="eastAsia" w:ascii="Times New Roman" w:hAnsi="Times New Roman" w:eastAsia="宋体"/>
            <w:bCs/>
          </w:rPr>
          <w:delText>除此之外，</w:delText>
        </w:r>
      </w:del>
      <w:ins w:id="242" w:author="Hzzzz Li" w:date="2025-02-23T15:24:00Z">
        <w:r>
          <w:rPr>
            <w:rFonts w:hint="eastAsia" w:ascii="Times New Roman" w:hAnsi="Times New Roman" w:eastAsia="宋体"/>
            <w:bCs/>
          </w:rPr>
          <w:t>（2）</w:t>
        </w:r>
      </w:ins>
      <w:r>
        <w:rPr>
          <w:rFonts w:hint="eastAsia" w:ascii="Times New Roman" w:hAnsi="Times New Roman" w:eastAsia="宋体"/>
          <w:bCs/>
        </w:rPr>
        <w:t>异常操作汇聚</w:t>
      </w:r>
      <w:del w:id="243" w:author="Hzzzz Li" w:date="2025-02-23T15:25:00Z">
        <w:r>
          <w:rPr>
            <w:rFonts w:hint="eastAsia" w:ascii="Times New Roman" w:hAnsi="Times New Roman" w:eastAsia="宋体"/>
            <w:bCs/>
          </w:rPr>
          <w:delText>模块可分为</w:delText>
        </w:r>
      </w:del>
      <w:r>
        <w:rPr>
          <w:rFonts w:hint="eastAsia" w:ascii="Times New Roman" w:hAnsi="Times New Roman" w:eastAsia="宋体"/>
          <w:bCs/>
        </w:rPr>
        <w:t>：</w:t>
      </w:r>
      <w:ins w:id="244" w:author="月诉长安" w:date="2025-02-24T14:30:36Z">
        <w:r>
          <w:rPr>
            <w:rFonts w:hint="eastAsia" w:ascii="Times New Roman" w:hAnsi="Times New Roman" w:eastAsia="宋体"/>
            <w:bCs/>
            <w:lang w:val="en-US" w:eastAsia="zh-CN"/>
          </w:rPr>
          <w:t>接收异常操作采集</w:t>
        </w:r>
      </w:ins>
      <w:ins w:id="245" w:author="月诉长安" w:date="2025-02-24T14:31:18Z">
        <w:r>
          <w:rPr>
            <w:rFonts w:hint="eastAsia" w:ascii="Times New Roman" w:hAnsi="Times New Roman" w:eastAsia="宋体"/>
            <w:bCs/>
            <w:lang w:val="en-US" w:eastAsia="zh-CN"/>
          </w:rPr>
          <w:t>软件</w:t>
        </w:r>
      </w:ins>
      <w:ins w:id="246" w:author="月诉长安" w:date="2025-02-24T14:30:36Z">
        <w:r>
          <w:rPr>
            <w:rFonts w:hint="eastAsia" w:ascii="Times New Roman" w:hAnsi="Times New Roman" w:eastAsia="宋体"/>
            <w:bCs/>
            <w:lang w:val="en-US" w:eastAsia="zh-CN"/>
          </w:rPr>
          <w:t>采集的异常数据，</w:t>
        </w:r>
      </w:ins>
      <w:ins w:id="247" w:author="月诉长安" w:date="2025-02-24T14:29:28Z">
        <w:r>
          <w:rPr>
            <w:rFonts w:hint="eastAsia" w:ascii="Times New Roman" w:hAnsi="Times New Roman" w:eastAsia="宋体"/>
            <w:bCs/>
            <w:lang w:val="en-US" w:eastAsia="zh-CN"/>
          </w:rPr>
          <w:t>在数据</w:t>
        </w:r>
      </w:ins>
      <w:ins w:id="248" w:author="月诉长安" w:date="2025-02-24T14:29:30Z">
        <w:r>
          <w:rPr>
            <w:rFonts w:hint="eastAsia" w:ascii="Times New Roman" w:hAnsi="Times New Roman" w:eastAsia="宋体"/>
            <w:bCs/>
            <w:lang w:val="en-US" w:eastAsia="zh-CN"/>
          </w:rPr>
          <w:t>传输</w:t>
        </w:r>
      </w:ins>
      <w:ins w:id="249" w:author="月诉长安" w:date="2025-02-24T14:31:25Z">
        <w:r>
          <w:rPr>
            <w:rFonts w:hint="eastAsia" w:ascii="Times New Roman" w:hAnsi="Times New Roman" w:eastAsia="宋体"/>
            <w:bCs/>
            <w:lang w:val="en-US" w:eastAsia="zh-CN"/>
          </w:rPr>
          <w:t>层</w:t>
        </w:r>
      </w:ins>
      <w:ins w:id="250" w:author="月诉长安" w:date="2025-02-24T14:31:30Z">
        <w:r>
          <w:rPr>
            <w:rFonts w:hint="eastAsia" w:ascii="Times New Roman" w:hAnsi="Times New Roman" w:eastAsia="宋体"/>
            <w:bCs/>
            <w:lang w:val="en-US" w:eastAsia="zh-CN"/>
          </w:rPr>
          <w:t>面</w:t>
        </w:r>
      </w:ins>
      <w:ins w:id="251" w:author="月诉长安" w:date="2025-02-24T14:24:42Z">
        <w:r>
          <w:rPr>
            <w:rFonts w:hint="eastAsia" w:ascii="Times New Roman" w:hAnsi="Times New Roman" w:eastAsia="宋体"/>
            <w:bCs/>
            <w:lang w:val="en-US" w:eastAsia="zh-CN"/>
          </w:rPr>
          <w:t>支持</w:t>
        </w:r>
      </w:ins>
      <w:ins w:id="252" w:author="Hzzzz Li" w:date="2025-02-23T15:25:00Z">
        <w:del w:id="253" w:author="月诉长安" w:date="2025-02-24T14:24:20Z">
          <w:r>
            <w:rPr>
              <w:rFonts w:hint="eastAsia" w:ascii="Times New Roman" w:hAnsi="Times New Roman" w:eastAsia="宋体"/>
              <w:bCs/>
            </w:rPr>
            <w:delText>包括</w:delText>
          </w:r>
        </w:del>
      </w:ins>
      <w:del w:id="254" w:author="月诉长安" w:date="2025-02-24T14:24:20Z">
        <w:r>
          <w:rPr>
            <w:rFonts w:hint="eastAsia" w:ascii="Times New Roman" w:hAnsi="Times New Roman" w:eastAsia="宋体"/>
            <w:bCs/>
          </w:rPr>
          <w:delText>通信模块，线程池模块，业务处理模块，数据解析模块，数据库模块。</w:delText>
        </w:r>
      </w:del>
      <w:ins w:id="255" w:author="Hzzzz Li" w:date="2025-02-23T15:25:00Z">
        <w:del w:id="256" w:author="月诉长安" w:date="2025-02-24T14:24:20Z">
          <w:r>
            <w:rPr>
              <w:rFonts w:hint="eastAsia" w:ascii="Times New Roman" w:hAnsi="Times New Roman" w:eastAsia="宋体"/>
              <w:bCs/>
            </w:rPr>
            <w:delText>异常操作汇聚模块的</w:delText>
          </w:r>
        </w:del>
      </w:ins>
      <w:del w:id="257" w:author="月诉长安" w:date="2025-02-24T14:24:20Z">
        <w:r>
          <w:rPr>
            <w:rFonts w:hint="eastAsia" w:ascii="Times New Roman" w:hAnsi="Times New Roman" w:eastAsia="宋体"/>
            <w:bCs/>
          </w:rPr>
          <w:delText>其主要的业务流程</w:delText>
        </w:r>
      </w:del>
      <w:ins w:id="258" w:author="Hzzzz Li" w:date="2025-02-23T15:25:00Z">
        <w:del w:id="259" w:author="月诉长安" w:date="2025-02-24T14:24:20Z">
          <w:r>
            <w:rPr>
              <w:rFonts w:hint="eastAsia" w:ascii="Times New Roman" w:hAnsi="Times New Roman" w:eastAsia="宋体"/>
              <w:bCs/>
            </w:rPr>
            <w:delText>说明</w:delText>
          </w:r>
        </w:del>
      </w:ins>
      <w:del w:id="260" w:author="Hzzzz Li" w:date="2025-02-23T15:25:00Z">
        <w:r>
          <w:rPr>
            <w:rFonts w:hint="eastAsia" w:ascii="Times New Roman" w:hAnsi="Times New Roman" w:eastAsia="宋体"/>
            <w:bCs/>
          </w:rPr>
          <w:delText>是</w:delText>
        </w:r>
      </w:del>
      <w:ins w:id="261" w:author="月诉长安" w:date="2025-02-24T14:24:34Z">
        <w:r>
          <w:rPr>
            <w:rFonts w:hint="eastAsia" w:ascii="Times New Roman" w:hAnsi="Times New Roman" w:eastAsia="宋体"/>
            <w:bCs/>
          </w:rPr>
          <w:t>跨域可控安全传输、增量差分传输、多源异常操作信息汇聚、汇聚策略管理。</w:t>
        </w:r>
      </w:ins>
      <w:ins w:id="262" w:author="月诉长安" w:date="2025-02-24T14:25:01Z">
        <w:r>
          <w:rPr>
            <w:rFonts w:hint="eastAsia" w:ascii="Times New Roman" w:hAnsi="Times New Roman" w:eastAsia="宋体"/>
            <w:bCs/>
            <w:lang w:val="en-US" w:eastAsia="zh-CN"/>
          </w:rPr>
          <w:t>对</w:t>
        </w:r>
      </w:ins>
      <w:ins w:id="263" w:author="月诉长安" w:date="2025-02-24T14:30:55Z">
        <w:r>
          <w:rPr>
            <w:rFonts w:hint="eastAsia" w:ascii="Times New Roman" w:hAnsi="Times New Roman" w:eastAsia="宋体"/>
            <w:bCs/>
            <w:lang w:val="en-US" w:eastAsia="zh-CN"/>
          </w:rPr>
          <w:t>接收</w:t>
        </w:r>
      </w:ins>
      <w:ins w:id="264" w:author="月诉长安" w:date="2025-02-24T14:30:56Z">
        <w:r>
          <w:rPr>
            <w:rFonts w:hint="eastAsia" w:ascii="Times New Roman" w:hAnsi="Times New Roman" w:eastAsia="宋体"/>
            <w:bCs/>
            <w:lang w:val="en-US" w:eastAsia="zh-CN"/>
          </w:rPr>
          <w:t>到</w:t>
        </w:r>
      </w:ins>
      <w:ins w:id="265" w:author="月诉长安" w:date="2025-02-24T14:30:57Z">
        <w:r>
          <w:rPr>
            <w:rFonts w:hint="eastAsia" w:ascii="Times New Roman" w:hAnsi="Times New Roman" w:eastAsia="宋体"/>
            <w:bCs/>
            <w:lang w:val="en-US" w:eastAsia="zh-CN"/>
          </w:rPr>
          <w:t>的</w:t>
        </w:r>
      </w:ins>
      <w:ins w:id="266" w:author="月诉长安" w:date="2025-02-24T14:30:58Z">
        <w:r>
          <w:rPr>
            <w:rFonts w:hint="eastAsia" w:ascii="Times New Roman" w:hAnsi="Times New Roman" w:eastAsia="宋体"/>
            <w:bCs/>
            <w:lang w:val="en-US" w:eastAsia="zh-CN"/>
          </w:rPr>
          <w:t>采集</w:t>
        </w:r>
      </w:ins>
      <w:ins w:id="267" w:author="月诉长安" w:date="2025-02-24T14:25:01Z">
        <w:r>
          <w:rPr>
            <w:rFonts w:hint="eastAsia" w:ascii="Times New Roman" w:hAnsi="Times New Roman" w:eastAsia="宋体"/>
            <w:bCs/>
            <w:lang w:val="en-US" w:eastAsia="zh-CN"/>
          </w:rPr>
          <w:t>数据</w:t>
        </w:r>
      </w:ins>
      <w:ins w:id="268" w:author="月诉长安" w:date="2025-02-24T14:31:44Z">
        <w:r>
          <w:rPr>
            <w:rFonts w:hint="eastAsia" w:ascii="Times New Roman" w:hAnsi="Times New Roman" w:eastAsia="宋体"/>
            <w:bCs/>
            <w:lang w:val="en-US" w:eastAsia="zh-CN"/>
          </w:rPr>
          <w:t>管理</w:t>
        </w:r>
      </w:ins>
      <w:ins w:id="269" w:author="月诉长安" w:date="2025-02-24T14:31:46Z">
        <w:r>
          <w:rPr>
            <w:rFonts w:hint="eastAsia" w:ascii="Times New Roman" w:hAnsi="Times New Roman" w:eastAsia="宋体"/>
            <w:bCs/>
            <w:lang w:val="en-US" w:eastAsia="zh-CN"/>
          </w:rPr>
          <w:t>层面</w:t>
        </w:r>
      </w:ins>
      <w:ins w:id="270" w:author="月诉长安" w:date="2025-02-24T14:31:05Z">
        <w:r>
          <w:rPr>
            <w:rFonts w:hint="eastAsia" w:ascii="Times New Roman" w:hAnsi="Times New Roman" w:eastAsia="宋体"/>
            <w:bCs/>
            <w:lang w:val="en-US" w:eastAsia="zh-CN"/>
          </w:rPr>
          <w:t>支持</w:t>
        </w:r>
      </w:ins>
      <w:ins w:id="271" w:author="月诉长安" w:date="2025-02-24T14:24:34Z">
        <w:r>
          <w:rPr>
            <w:rFonts w:hint="eastAsia" w:ascii="Times New Roman" w:hAnsi="Times New Roman" w:eastAsia="宋体"/>
            <w:bCs/>
          </w:rPr>
          <w:t>灾备管理、异常数据消冗存储、</w:t>
        </w:r>
      </w:ins>
      <w:ins w:id="272" w:author="月诉长安" w:date="2025-02-24T14:24:34Z">
        <w:r>
          <w:rPr>
            <w:rFonts w:ascii="Times New Roman" w:hAnsi="Times New Roman" w:eastAsia="宋体"/>
            <w:bCs/>
          </w:rPr>
          <w:t>ftp</w:t>
        </w:r>
      </w:ins>
      <w:ins w:id="273" w:author="月诉长安" w:date="2025-02-24T14:24:34Z">
        <w:r>
          <w:rPr>
            <w:rFonts w:hint="eastAsia" w:ascii="Times New Roman" w:hAnsi="Times New Roman" w:eastAsia="宋体"/>
            <w:bCs/>
          </w:rPr>
          <w:t>服务器发布</w:t>
        </w:r>
      </w:ins>
      <w:ins w:id="274" w:author="月诉长安" w:date="2025-02-24T14:25:24Z">
        <w:r>
          <w:rPr>
            <w:rFonts w:hint="eastAsia" w:ascii="Times New Roman" w:hAnsi="Times New Roman" w:eastAsia="宋体"/>
            <w:bCs/>
            <w:lang w:val="en-US" w:eastAsia="zh-CN"/>
          </w:rPr>
          <w:t>异常数据</w:t>
        </w:r>
      </w:ins>
      <w:ins w:id="275" w:author="月诉长安" w:date="2025-02-24T14:32:01Z">
        <w:r>
          <w:rPr>
            <w:rFonts w:hint="eastAsia" w:ascii="Times New Roman" w:hAnsi="Times New Roman" w:eastAsia="宋体"/>
            <w:bCs/>
            <w:lang w:val="en-US" w:eastAsia="zh-CN"/>
          </w:rPr>
          <w:t>功能</w:t>
        </w:r>
      </w:ins>
      <w:ins w:id="276" w:author="月诉长安" w:date="2025-02-24T14:25:28Z">
        <w:r>
          <w:rPr>
            <w:rFonts w:hint="eastAsia" w:ascii="Times New Roman" w:hAnsi="Times New Roman" w:eastAsia="宋体"/>
            <w:bCs/>
            <w:lang w:val="en-US" w:eastAsia="zh-CN"/>
          </w:rPr>
          <w:t>。</w:t>
        </w:r>
      </w:ins>
      <w:ins w:id="277" w:author="月诉长安" w:date="2025-02-24T14:32:05Z">
        <w:r>
          <w:rPr>
            <w:rFonts w:hint="eastAsia" w:ascii="Times New Roman" w:hAnsi="Times New Roman" w:eastAsia="宋体"/>
            <w:bCs/>
            <w:lang w:val="en-US" w:eastAsia="zh-CN"/>
          </w:rPr>
          <w:t>为</w:t>
        </w:r>
      </w:ins>
      <w:ins w:id="278" w:author="月诉长安" w:date="2025-02-24T14:32:06Z">
        <w:r>
          <w:rPr>
            <w:rFonts w:hint="eastAsia" w:ascii="Times New Roman" w:hAnsi="Times New Roman" w:eastAsia="宋体"/>
            <w:bCs/>
            <w:lang w:val="en-US" w:eastAsia="zh-CN"/>
          </w:rPr>
          <w:t>异常</w:t>
        </w:r>
      </w:ins>
      <w:ins w:id="279" w:author="月诉长安" w:date="2025-02-24T14:32:07Z">
        <w:r>
          <w:rPr>
            <w:rFonts w:hint="eastAsia" w:ascii="Times New Roman" w:hAnsi="Times New Roman" w:eastAsia="宋体"/>
            <w:bCs/>
            <w:lang w:val="en-US" w:eastAsia="zh-CN"/>
          </w:rPr>
          <w:t>操作</w:t>
        </w:r>
      </w:ins>
      <w:ins w:id="280" w:author="月诉长安" w:date="2025-02-24T14:32:09Z">
        <w:r>
          <w:rPr>
            <w:rFonts w:hint="eastAsia" w:ascii="Times New Roman" w:hAnsi="Times New Roman" w:eastAsia="宋体"/>
            <w:bCs/>
            <w:lang w:val="en-US" w:eastAsia="zh-CN"/>
          </w:rPr>
          <w:t>分析系统</w:t>
        </w:r>
      </w:ins>
      <w:ins w:id="281" w:author="月诉长安" w:date="2025-02-24T14:32:10Z">
        <w:r>
          <w:rPr>
            <w:rFonts w:hint="eastAsia" w:ascii="Times New Roman" w:hAnsi="Times New Roman" w:eastAsia="宋体"/>
            <w:bCs/>
            <w:lang w:val="en-US" w:eastAsia="zh-CN"/>
          </w:rPr>
          <w:t>提供</w:t>
        </w:r>
      </w:ins>
      <w:ins w:id="282" w:author="月诉长安" w:date="2025-02-24T14:32:11Z">
        <w:r>
          <w:rPr>
            <w:rFonts w:hint="eastAsia" w:ascii="Times New Roman" w:hAnsi="Times New Roman" w:eastAsia="宋体"/>
            <w:bCs/>
            <w:lang w:val="en-US" w:eastAsia="zh-CN"/>
          </w:rPr>
          <w:t>了</w:t>
        </w:r>
      </w:ins>
      <w:ins w:id="283" w:author="月诉长安" w:date="2025-02-24T14:32:12Z">
        <w:r>
          <w:rPr>
            <w:rFonts w:hint="eastAsia" w:ascii="Times New Roman" w:hAnsi="Times New Roman" w:eastAsia="宋体"/>
            <w:bCs/>
            <w:lang w:val="en-US" w:eastAsia="zh-CN"/>
          </w:rPr>
          <w:t>数据</w:t>
        </w:r>
      </w:ins>
      <w:ins w:id="284" w:author="月诉长安" w:date="2025-02-24T14:32:14Z">
        <w:r>
          <w:rPr>
            <w:rFonts w:hint="eastAsia" w:ascii="Times New Roman" w:hAnsi="Times New Roman" w:eastAsia="宋体"/>
            <w:bCs/>
            <w:lang w:val="en-US" w:eastAsia="zh-CN"/>
          </w:rPr>
          <w:t>支持</w:t>
        </w:r>
      </w:ins>
      <w:ins w:id="285" w:author="月诉长安" w:date="2025-02-24T14:32:15Z">
        <w:r>
          <w:rPr>
            <w:rFonts w:hint="eastAsia" w:ascii="Times New Roman" w:hAnsi="Times New Roman" w:eastAsia="宋体"/>
            <w:bCs/>
            <w:lang w:val="en-US" w:eastAsia="zh-CN"/>
          </w:rPr>
          <w:t>。</w:t>
        </w:r>
      </w:ins>
      <w:del w:id="286" w:author="月诉长安" w:date="2025-02-24T14:24:34Z">
        <w:r>
          <w:rPr>
            <w:rFonts w:hint="eastAsia" w:ascii="Times New Roman" w:hAnsi="Times New Roman" w:eastAsia="宋体"/>
            <w:bCs/>
          </w:rPr>
          <w:delText>：</w:delText>
        </w:r>
      </w:del>
    </w:p>
    <w:p w14:paraId="45464D4C">
      <w:pPr>
        <w:pStyle w:val="977"/>
        <w:ind w:left="480" w:firstLine="0" w:firstLineChars="0"/>
        <w:rPr>
          <w:del w:id="287" w:author="月诉长安" w:date="2025-02-24T14:23:43Z"/>
          <w:rFonts w:ascii="Times New Roman" w:hAnsi="Times New Roman" w:eastAsia="宋体"/>
          <w:bCs/>
        </w:rPr>
      </w:pPr>
      <w:del w:id="288" w:author="月诉长安" w:date="2025-02-24T14:23:43Z">
        <w:r>
          <w:rPr>
            <w:rFonts w:hint="eastAsia" w:ascii="Times New Roman" w:hAnsi="Times New Roman" w:eastAsia="宋体"/>
            <w:bCs/>
          </w:rPr>
          <w:delText>（</w:delText>
        </w:r>
      </w:del>
      <w:del w:id="289" w:author="月诉长安" w:date="2025-02-24T14:23:43Z">
        <w:r>
          <w:rPr>
            <w:rFonts w:ascii="Times New Roman" w:hAnsi="Times New Roman" w:eastAsia="宋体"/>
            <w:bCs/>
          </w:rPr>
          <w:delText>1</w:delText>
        </w:r>
      </w:del>
      <w:del w:id="290" w:author="月诉长安" w:date="2025-02-24T14:23:43Z">
        <w:r>
          <w:rPr>
            <w:rFonts w:hint="eastAsia" w:ascii="Times New Roman" w:hAnsi="Times New Roman" w:eastAsia="宋体"/>
            <w:bCs/>
          </w:rPr>
          <w:delText>）初始化通信模块，</w:delText>
        </w:r>
        <w:commentRangeStart w:id="6"/>
        <w:r>
          <w:rPr>
            <w:rFonts w:hint="eastAsia" w:ascii="Times New Roman" w:hAnsi="Times New Roman" w:eastAsia="宋体"/>
            <w:bCs/>
          </w:rPr>
          <w:delText>监听异常操作采集模块的连接</w:delText>
        </w:r>
        <w:commentRangeEnd w:id="6"/>
      </w:del>
      <w:del w:id="291" w:author="月诉长安" w:date="2025-02-24T14:23:43Z">
        <w:r>
          <w:rPr>
            <w:rStyle w:val="153"/>
            <w:rFonts w:ascii="Times New Roman" w:hAnsi="Times New Roman" w:eastAsia="宋体" w:cs="Times New Roman"/>
          </w:rPr>
          <w:commentReference w:id="6"/>
        </w:r>
      </w:del>
      <w:del w:id="292" w:author="月诉长安" w:date="2025-02-24T14:23:43Z">
        <w:r>
          <w:rPr>
            <w:rFonts w:hint="eastAsia" w:ascii="Times New Roman" w:hAnsi="Times New Roman" w:eastAsia="宋体"/>
            <w:bCs/>
          </w:rPr>
          <w:delText>。</w:delText>
        </w:r>
      </w:del>
    </w:p>
    <w:p w14:paraId="35103F85">
      <w:pPr>
        <w:pStyle w:val="977"/>
        <w:ind w:left="480" w:firstLine="0" w:firstLineChars="0"/>
        <w:rPr>
          <w:del w:id="293" w:author="月诉长安" w:date="2025-02-24T14:23:43Z"/>
          <w:rFonts w:ascii="Times New Roman" w:hAnsi="Times New Roman" w:eastAsia="宋体"/>
          <w:bCs/>
        </w:rPr>
      </w:pPr>
      <w:del w:id="294" w:author="月诉长安" w:date="2025-02-24T14:23:43Z">
        <w:r>
          <w:rPr>
            <w:rFonts w:hint="eastAsia" w:ascii="Times New Roman" w:hAnsi="Times New Roman" w:eastAsia="宋体"/>
            <w:bCs/>
          </w:rPr>
          <w:delText>（</w:delText>
        </w:r>
      </w:del>
      <w:del w:id="295" w:author="月诉长安" w:date="2025-02-24T14:23:43Z">
        <w:r>
          <w:rPr>
            <w:rFonts w:ascii="Times New Roman" w:hAnsi="Times New Roman" w:eastAsia="宋体"/>
            <w:bCs/>
          </w:rPr>
          <w:delText>2</w:delText>
        </w:r>
      </w:del>
      <w:del w:id="296" w:author="月诉长安" w:date="2025-02-24T14:23:43Z">
        <w:r>
          <w:rPr>
            <w:rFonts w:hint="eastAsia" w:ascii="Times New Roman" w:hAnsi="Times New Roman" w:eastAsia="宋体"/>
            <w:bCs/>
          </w:rPr>
          <w:delText>）当有数据传入后，从线程池模块中分配线程给业务处理模块。</w:delText>
        </w:r>
      </w:del>
    </w:p>
    <w:p w14:paraId="4B6192CE">
      <w:pPr>
        <w:pStyle w:val="977"/>
        <w:ind w:left="480" w:firstLine="0" w:firstLineChars="0"/>
        <w:rPr>
          <w:del w:id="297" w:author="月诉长安" w:date="2025-02-24T14:23:43Z"/>
          <w:rFonts w:ascii="Times New Roman" w:hAnsi="Times New Roman" w:eastAsia="宋体"/>
          <w:bCs/>
        </w:rPr>
      </w:pPr>
      <w:del w:id="298" w:author="月诉长安" w:date="2025-02-24T14:23:43Z">
        <w:r>
          <w:rPr>
            <w:rFonts w:hint="eastAsia" w:ascii="Times New Roman" w:hAnsi="Times New Roman" w:eastAsia="宋体"/>
            <w:bCs/>
          </w:rPr>
          <w:delText>（</w:delText>
        </w:r>
      </w:del>
      <w:del w:id="299" w:author="月诉长安" w:date="2025-02-24T14:23:43Z">
        <w:r>
          <w:rPr>
            <w:rFonts w:ascii="Times New Roman" w:hAnsi="Times New Roman" w:eastAsia="宋体"/>
            <w:bCs/>
          </w:rPr>
          <w:delText>3</w:delText>
        </w:r>
      </w:del>
      <w:del w:id="300" w:author="月诉长安" w:date="2025-02-24T14:23:43Z">
        <w:r>
          <w:rPr>
            <w:rFonts w:hint="eastAsia" w:ascii="Times New Roman" w:hAnsi="Times New Roman" w:eastAsia="宋体"/>
            <w:bCs/>
          </w:rPr>
          <w:delText>）业务处理模块调用加密模块将数据解密，调用数据处理模块将解密后</w:delText>
        </w:r>
        <w:commentRangeStart w:id="7"/>
        <w:r>
          <w:rPr>
            <w:rFonts w:hint="eastAsia" w:ascii="Times New Roman" w:hAnsi="Times New Roman" w:eastAsia="宋体"/>
            <w:bCs/>
          </w:rPr>
          <w:delText>（</w:delText>
        </w:r>
      </w:del>
      <w:del w:id="301" w:author="月诉长安" w:date="2025-02-24T14:23:43Z">
        <w:r>
          <w:rPr>
            <w:rFonts w:ascii="Times New Roman" w:hAnsi="Times New Roman" w:eastAsia="宋体"/>
            <w:bCs/>
          </w:rPr>
          <w:delText>4</w:delText>
        </w:r>
      </w:del>
      <w:del w:id="302" w:author="月诉长安" w:date="2025-02-24T14:23:43Z">
        <w:r>
          <w:rPr>
            <w:rFonts w:hint="eastAsia" w:ascii="Times New Roman" w:hAnsi="Times New Roman" w:eastAsia="宋体"/>
            <w:bCs/>
          </w:rPr>
          <w:delText>）的数据解析存储到内存。</w:delText>
        </w:r>
        <w:commentRangeEnd w:id="7"/>
      </w:del>
      <w:del w:id="303" w:author="月诉长安" w:date="2025-02-24T14:23:43Z">
        <w:r>
          <w:rPr>
            <w:rStyle w:val="153"/>
            <w:rFonts w:ascii="Times New Roman" w:hAnsi="Times New Roman" w:eastAsia="宋体" w:cs="Times New Roman"/>
          </w:rPr>
          <w:commentReference w:id="7"/>
        </w:r>
      </w:del>
    </w:p>
    <w:p w14:paraId="7949B93B">
      <w:pPr>
        <w:pStyle w:val="977"/>
        <w:ind w:left="480" w:firstLine="0" w:firstLineChars="0"/>
        <w:rPr>
          <w:del w:id="304" w:author="月诉长安" w:date="2025-02-24T14:23:43Z"/>
          <w:rFonts w:ascii="Times New Roman" w:hAnsi="Times New Roman" w:eastAsia="宋体"/>
          <w:bCs/>
        </w:rPr>
      </w:pPr>
      <w:del w:id="305" w:author="月诉长安" w:date="2025-02-24T14:23:43Z">
        <w:r>
          <w:rPr>
            <w:rFonts w:hint="eastAsia" w:ascii="Times New Roman" w:hAnsi="Times New Roman" w:eastAsia="宋体"/>
            <w:bCs/>
          </w:rPr>
          <w:delText>（</w:delText>
        </w:r>
      </w:del>
      <w:del w:id="306" w:author="月诉长安" w:date="2025-02-24T14:23:43Z">
        <w:r>
          <w:rPr>
            <w:rFonts w:ascii="Times New Roman" w:hAnsi="Times New Roman" w:eastAsia="宋体"/>
            <w:bCs/>
          </w:rPr>
          <w:delText>4</w:delText>
        </w:r>
      </w:del>
      <w:del w:id="307" w:author="月诉长安" w:date="2025-02-24T14:23:43Z">
        <w:r>
          <w:rPr>
            <w:rFonts w:hint="eastAsia" w:ascii="Times New Roman" w:hAnsi="Times New Roman" w:eastAsia="宋体"/>
            <w:bCs/>
          </w:rPr>
          <w:delText>）业务处理模块调用数据库模块，初始化数据库，数据库模块将内存中的数据存入指定的数据库中持久化存储。</w:delText>
        </w:r>
      </w:del>
    </w:p>
    <w:p w14:paraId="1C5408D1">
      <w:pPr>
        <w:pStyle w:val="977"/>
        <w:ind w:left="480" w:firstLine="0" w:firstLineChars="0"/>
        <w:rPr>
          <w:del w:id="308" w:author="月诉长安" w:date="2025-02-24T14:23:43Z"/>
          <w:rFonts w:ascii="Times New Roman" w:hAnsi="Times New Roman" w:eastAsia="宋体"/>
          <w:bCs/>
        </w:rPr>
      </w:pPr>
      <w:del w:id="309" w:author="月诉长安" w:date="2025-02-24T14:23:43Z">
        <w:r>
          <w:rPr>
            <w:rFonts w:hint="eastAsia" w:ascii="Times New Roman" w:hAnsi="Times New Roman" w:eastAsia="宋体"/>
            <w:bCs/>
          </w:rPr>
          <w:delText>（</w:delText>
        </w:r>
      </w:del>
      <w:del w:id="310" w:author="月诉长安" w:date="2025-02-24T14:23:43Z">
        <w:r>
          <w:rPr>
            <w:rFonts w:ascii="Times New Roman" w:hAnsi="Times New Roman" w:eastAsia="宋体"/>
            <w:bCs/>
          </w:rPr>
          <w:delText>5</w:delText>
        </w:r>
      </w:del>
      <w:del w:id="311" w:author="月诉长安" w:date="2025-02-24T14:23:43Z">
        <w:r>
          <w:rPr>
            <w:rFonts w:hint="eastAsia" w:ascii="Times New Roman" w:hAnsi="Times New Roman" w:eastAsia="宋体"/>
            <w:bCs/>
          </w:rPr>
          <w:delText>）业务模块完成业务后线程池模块回收线程资源等待下一次数据接收。</w:delText>
        </w:r>
      </w:del>
    </w:p>
    <w:p w14:paraId="5EE3017B">
      <w:pPr>
        <w:pStyle w:val="977"/>
        <w:ind w:firstLine="480"/>
        <w:rPr>
          <w:del w:id="312" w:author="月诉长安" w:date="2025-02-24T14:23:43Z"/>
          <w:rFonts w:ascii="Times New Roman" w:hAnsi="Times New Roman" w:eastAsia="宋体"/>
          <w:bCs/>
        </w:rPr>
      </w:pPr>
      <w:del w:id="313" w:author="月诉长安" w:date="2025-02-24T14:23:43Z">
        <w:r>
          <w:rPr>
            <w:rFonts w:hint="eastAsia" w:ascii="Times New Roman" w:hAnsi="Times New Roman" w:eastAsia="宋体"/>
            <w:bCs/>
          </w:rPr>
          <w:delText>通信模块功能说明：该模块实现和异常操作采集模块的通信模块</w:delText>
        </w:r>
      </w:del>
      <w:ins w:id="314" w:author="Hzzzz Li" w:date="2025-02-23T15:26:00Z">
        <w:del w:id="315" w:author="月诉长安" w:date="2025-02-24T14:23:43Z">
          <w:r>
            <w:rPr>
              <w:rFonts w:hint="eastAsia" w:ascii="Times New Roman" w:hAnsi="Times New Roman" w:eastAsia="宋体"/>
              <w:bCs/>
            </w:rPr>
            <w:delText>一致</w:delText>
          </w:r>
        </w:del>
      </w:ins>
      <w:del w:id="316" w:author="月诉长安" w:date="2025-02-24T14:23:43Z">
        <w:r>
          <w:rPr>
            <w:rFonts w:hint="eastAsia" w:ascii="Times New Roman" w:hAnsi="Times New Roman" w:eastAsia="宋体"/>
            <w:bCs/>
          </w:rPr>
          <w:delText>一样，</w:delText>
        </w:r>
      </w:del>
      <w:ins w:id="317" w:author="Hzzzz Li" w:date="2025-02-23T15:26:00Z">
        <w:del w:id="318" w:author="月诉长安" w:date="2025-02-24T14:23:43Z">
          <w:r>
            <w:rPr>
              <w:rFonts w:hint="eastAsia" w:ascii="Times New Roman" w:hAnsi="Times New Roman" w:eastAsia="宋体"/>
              <w:bCs/>
            </w:rPr>
            <w:delText>但</w:delText>
          </w:r>
        </w:del>
      </w:ins>
      <w:del w:id="319" w:author="月诉长安" w:date="2025-02-24T14:23:43Z">
        <w:r>
          <w:rPr>
            <w:rFonts w:hint="eastAsia" w:ascii="Times New Roman" w:hAnsi="Times New Roman" w:eastAsia="宋体"/>
            <w:bCs/>
          </w:rPr>
          <w:delText>只不过没有了发送数据的功能，所以只需要初始化作为服务端的套接字即可。</w:delText>
        </w:r>
      </w:del>
    </w:p>
    <w:p w14:paraId="45BCB76E">
      <w:pPr>
        <w:pStyle w:val="977"/>
        <w:ind w:firstLine="480"/>
        <w:rPr>
          <w:del w:id="320" w:author="月诉长安" w:date="2025-02-24T14:23:43Z"/>
          <w:rFonts w:ascii="Times New Roman" w:hAnsi="Times New Roman" w:eastAsia="宋体"/>
          <w:bCs/>
        </w:rPr>
      </w:pPr>
      <w:del w:id="321" w:author="月诉长安" w:date="2025-02-24T14:23:43Z">
        <w:r>
          <w:rPr>
            <w:rFonts w:hint="eastAsia" w:ascii="Times New Roman" w:hAnsi="Times New Roman" w:eastAsia="宋体"/>
            <w:bCs/>
          </w:rPr>
          <w:delText>线程池模块功能说明：该模块实现和异常操作采集模块的线程池模块一</w:delText>
        </w:r>
      </w:del>
      <w:ins w:id="322" w:author="Hzzzz Li" w:date="2025-02-23T15:27:00Z">
        <w:del w:id="323" w:author="月诉长安" w:date="2025-02-24T14:23:43Z">
          <w:r>
            <w:rPr>
              <w:rFonts w:hint="eastAsia" w:ascii="Times New Roman" w:hAnsi="Times New Roman" w:eastAsia="宋体"/>
              <w:bCs/>
            </w:rPr>
            <w:delText>致</w:delText>
          </w:r>
        </w:del>
      </w:ins>
      <w:del w:id="324" w:author="月诉长安" w:date="2025-02-24T14:23:43Z">
        <w:r>
          <w:rPr>
            <w:rFonts w:hint="eastAsia" w:ascii="Times New Roman" w:hAnsi="Times New Roman" w:eastAsia="宋体"/>
            <w:bCs/>
          </w:rPr>
          <w:delText>样</w:delText>
        </w:r>
      </w:del>
    </w:p>
    <w:p w14:paraId="73D5D871">
      <w:pPr>
        <w:pStyle w:val="977"/>
        <w:ind w:firstLine="480"/>
        <w:rPr>
          <w:del w:id="325" w:author="月诉长安" w:date="2025-02-24T14:23:43Z"/>
          <w:rFonts w:ascii="Times New Roman" w:hAnsi="Times New Roman" w:eastAsia="宋体"/>
          <w:bCs/>
        </w:rPr>
      </w:pPr>
      <w:del w:id="326" w:author="月诉长安" w:date="2025-02-24T14:23:43Z">
        <w:r>
          <w:rPr>
            <w:rFonts w:hint="eastAsia" w:ascii="Times New Roman" w:hAnsi="Times New Roman" w:eastAsia="宋体"/>
            <w:bCs/>
          </w:rPr>
          <w:delText>业务处理模块功能说明：该模块和线程池模块结合，在线程池分配的线程中完成数据加密转发工作。</w:delText>
        </w:r>
      </w:del>
      <w:del w:id="327" w:author="月诉长安" w:date="2025-02-24T14:23:43Z">
        <w:r>
          <w:rPr>
            <w:rFonts w:ascii="Times New Roman" w:hAnsi="Times New Roman" w:eastAsia="宋体"/>
            <w:bCs/>
          </w:rPr>
          <w:delText xml:space="preserve"> </w:delText>
        </w:r>
      </w:del>
    </w:p>
    <w:p w14:paraId="6DDD4CF3">
      <w:pPr>
        <w:pStyle w:val="977"/>
        <w:ind w:firstLine="480"/>
        <w:rPr>
          <w:del w:id="328" w:author="月诉长安" w:date="2025-02-24T14:23:43Z"/>
          <w:rFonts w:ascii="Times New Roman" w:hAnsi="Times New Roman" w:eastAsia="宋体"/>
          <w:bCs/>
        </w:rPr>
      </w:pPr>
      <w:del w:id="329" w:author="月诉长安" w:date="2025-02-24T14:23:43Z">
        <w:r>
          <w:rPr>
            <w:rFonts w:hint="eastAsia" w:ascii="Times New Roman" w:hAnsi="Times New Roman" w:eastAsia="宋体"/>
            <w:bCs/>
          </w:rPr>
          <w:delText>数据解析模块功能说明：此模块包括两部分的数据处理：解析数据流，从数据流中提取数据部分；解析数据部分，将数据转成对应的类。</w:delText>
        </w:r>
      </w:del>
    </w:p>
    <w:p w14:paraId="5DDE07AD">
      <w:pPr>
        <w:pStyle w:val="977"/>
        <w:ind w:firstLine="480"/>
        <w:rPr>
          <w:del w:id="330" w:author="月诉长安" w:date="2025-02-24T14:23:43Z"/>
          <w:rFonts w:ascii="Times New Roman" w:hAnsi="Times New Roman" w:eastAsia="宋体"/>
          <w:bCs/>
        </w:rPr>
      </w:pPr>
      <w:del w:id="331" w:author="月诉长安" w:date="2025-02-24T14:23:43Z">
        <w:r>
          <w:rPr>
            <w:rFonts w:hint="eastAsia" w:ascii="Times New Roman" w:hAnsi="Times New Roman" w:eastAsia="宋体"/>
            <w:bCs/>
          </w:rPr>
          <w:delText>数据库模块功能说明：该模块包含了下面几个</w:delText>
        </w:r>
      </w:del>
      <w:ins w:id="332" w:author="Hzzzz Li" w:date="2025-02-23T15:27:00Z">
        <w:del w:id="333" w:author="月诉长安" w:date="2025-02-24T14:23:43Z">
          <w:r>
            <w:rPr>
              <w:rFonts w:hint="eastAsia" w:ascii="Times New Roman" w:hAnsi="Times New Roman" w:eastAsia="宋体"/>
              <w:bCs/>
            </w:rPr>
            <w:delText>以下</w:delText>
          </w:r>
        </w:del>
      </w:ins>
      <w:del w:id="334" w:author="月诉长安" w:date="2025-02-24T14:23:43Z">
        <w:r>
          <w:rPr>
            <w:rFonts w:hint="eastAsia" w:ascii="Times New Roman" w:hAnsi="Times New Roman" w:eastAsia="宋体"/>
            <w:bCs/>
          </w:rPr>
          <w:delText>数据库操作：根据配置文件，连接指定数据库；初始化数据库：根据配置文件创建指定的模式和表名，按照配置文件给表中创建字段和字段属性；插入操作，将解析后的</w:delText>
        </w:r>
      </w:del>
      <w:del w:id="335" w:author="月诉长安" w:date="2025-02-24T14:23:43Z">
        <w:r>
          <w:rPr>
            <w:rFonts w:ascii="Times New Roman" w:hAnsi="Times New Roman" w:eastAsia="宋体"/>
            <w:bCs/>
          </w:rPr>
          <w:delText>json</w:delText>
        </w:r>
      </w:del>
      <w:del w:id="336" w:author="月诉长安" w:date="2025-02-24T14:23:43Z">
        <w:r>
          <w:rPr>
            <w:rFonts w:hint="eastAsia" w:ascii="Times New Roman" w:hAnsi="Times New Roman" w:eastAsia="宋体"/>
            <w:bCs/>
          </w:rPr>
          <w:delText>数据存入指定的表中。</w:delText>
        </w:r>
      </w:del>
    </w:p>
    <w:p w14:paraId="29D96C5D">
      <w:pPr>
        <w:widowControl/>
        <w:spacing w:line="360" w:lineRule="auto"/>
        <w:ind w:firstLine="482" w:firstLineChars="200"/>
        <w:rPr>
          <w:b/>
          <w:bCs w:val="0"/>
          <w:sz w:val="24"/>
          <w:rPrChange w:id="337" w:author="Hzzzz Li" w:date="2025-02-23T15:27:00Z">
            <w:rPr>
              <w:bCs/>
              <w:sz w:val="24"/>
            </w:rPr>
          </w:rPrChange>
        </w:rPr>
      </w:pPr>
      <w:r>
        <w:rPr>
          <w:b/>
          <w:bCs w:val="0"/>
          <w:sz w:val="24"/>
          <w:rPrChange w:id="338" w:author="Hzzzz Li" w:date="2025-02-23T15:27:00Z">
            <w:rPr>
              <w:bCs/>
              <w:sz w:val="24"/>
            </w:rPr>
          </w:rPrChange>
        </w:rPr>
        <w:t>3</w:t>
      </w:r>
      <w:r>
        <w:rPr>
          <w:rFonts w:hint="eastAsia"/>
          <w:b/>
          <w:bCs w:val="0"/>
          <w:sz w:val="24"/>
          <w:rPrChange w:id="339" w:author="Hzzzz Li" w:date="2025-02-23T15:27:00Z">
            <w:rPr>
              <w:rFonts w:hint="eastAsia"/>
              <w:bCs/>
              <w:sz w:val="24"/>
            </w:rPr>
          </w:rPrChange>
        </w:rPr>
        <w:t>）系统第三方测试结果</w:t>
      </w:r>
    </w:p>
    <w:p w14:paraId="151EF093">
      <w:pPr>
        <w:widowControl/>
        <w:spacing w:line="360" w:lineRule="auto"/>
        <w:ind w:firstLine="480" w:firstLineChars="200"/>
        <w:rPr>
          <w:bCs/>
          <w:sz w:val="24"/>
        </w:rPr>
      </w:pPr>
      <w:r>
        <w:rPr>
          <w:rFonts w:hint="eastAsia"/>
          <w:bCs/>
          <w:sz w:val="24"/>
        </w:rPr>
        <w:t>第三方测试结论如下：</w:t>
      </w:r>
    </w:p>
    <w:p w14:paraId="5EFFE123">
      <w:pPr>
        <w:widowControl/>
        <w:spacing w:line="360" w:lineRule="auto"/>
        <w:ind w:firstLine="480" w:firstLineChars="200"/>
        <w:rPr>
          <w:bCs/>
          <w:sz w:val="24"/>
        </w:rPr>
      </w:pPr>
      <w:r>
        <w:rPr>
          <w:rFonts w:hint="eastAsia"/>
          <w:bCs/>
          <w:sz w:val="24"/>
        </w:rPr>
        <w:t>测试结果均符合任务书相关考核指标的要求。具体如下：</w:t>
      </w:r>
    </w:p>
    <w:p w14:paraId="196CDC3A">
      <w:pPr>
        <w:widowControl/>
        <w:spacing w:line="360" w:lineRule="auto"/>
        <w:ind w:firstLine="480" w:firstLineChars="200"/>
        <w:rPr>
          <w:bCs/>
          <w:sz w:val="24"/>
        </w:rPr>
      </w:pPr>
      <w:r>
        <w:rPr>
          <w:rFonts w:hint="eastAsia"/>
          <w:bCs/>
          <w:sz w:val="24"/>
        </w:rPr>
        <w:t>功能性方面，异常操作汇聚存储系统能够实现</w:t>
      </w:r>
      <w:r>
        <w:rPr>
          <w:bCs/>
          <w:sz w:val="24"/>
        </w:rPr>
        <w:t>ftp</w:t>
      </w:r>
      <w:r>
        <w:rPr>
          <w:rFonts w:hint="eastAsia"/>
          <w:bCs/>
          <w:sz w:val="24"/>
        </w:rPr>
        <w:t>数据拉取接口、</w:t>
      </w:r>
      <w:r>
        <w:rPr>
          <w:bCs/>
          <w:sz w:val="24"/>
        </w:rPr>
        <w:t>http</w:t>
      </w:r>
      <w:r>
        <w:rPr>
          <w:rFonts w:hint="eastAsia"/>
          <w:bCs/>
          <w:sz w:val="24"/>
        </w:rPr>
        <w:t>数据拉取接口、多种异常类型的采集、跨域可控安全传输、增量差分传输、多源异常操作信息汇聚、汇聚策略管理、异常数据消冗存储、灾备管理、异常行为定义、采集点动态优化部署功能。</w:t>
      </w:r>
    </w:p>
    <w:p w14:paraId="00494EC1">
      <w:pPr>
        <w:widowControl/>
        <w:spacing w:line="360" w:lineRule="auto"/>
        <w:ind w:firstLine="480" w:firstLineChars="200"/>
        <w:rPr>
          <w:bCs/>
          <w:sz w:val="24"/>
        </w:rPr>
      </w:pPr>
      <w:r>
        <w:rPr>
          <w:rFonts w:hint="eastAsia"/>
          <w:bCs/>
          <w:sz w:val="24"/>
        </w:rPr>
        <w:t>性能效率方面，通过采用并发测试和容量测试的方法。</w:t>
      </w:r>
    </w:p>
    <w:p w14:paraId="175EDFA3">
      <w:pPr>
        <w:widowControl/>
        <w:spacing w:line="360" w:lineRule="auto"/>
        <w:ind w:firstLine="480" w:firstLineChars="200"/>
        <w:rPr>
          <w:bCs/>
          <w:sz w:val="24"/>
        </w:rPr>
      </w:pPr>
      <w:r>
        <w:rPr>
          <w:rFonts w:hint="eastAsia"/>
          <w:bCs/>
          <w:sz w:val="24"/>
        </w:rPr>
        <w:t>异常操作汇聚存储系统：</w:t>
      </w:r>
    </w:p>
    <w:p w14:paraId="2DB6396C">
      <w:pPr>
        <w:widowControl/>
        <w:spacing w:line="360" w:lineRule="auto"/>
        <w:ind w:left="480"/>
        <w:rPr>
          <w:bCs/>
          <w:sz w:val="24"/>
        </w:rPr>
      </w:pPr>
      <w:bookmarkStart w:id="50" w:name="_Hlk188446801"/>
      <w:r>
        <w:rPr>
          <w:rFonts w:hint="eastAsia"/>
          <w:bCs/>
          <w:sz w:val="24"/>
        </w:rPr>
        <w:t>（</w:t>
      </w:r>
      <w:r>
        <w:rPr>
          <w:bCs/>
          <w:sz w:val="24"/>
        </w:rPr>
        <w:t>1</w:t>
      </w:r>
      <w:r>
        <w:rPr>
          <w:rFonts w:hint="eastAsia"/>
          <w:bCs/>
          <w:sz w:val="24"/>
        </w:rPr>
        <w:t>）平均汇聚速率</w:t>
      </w:r>
      <w:r>
        <w:rPr>
          <w:bCs/>
          <w:sz w:val="24"/>
        </w:rPr>
        <w:t>15Gbps</w:t>
      </w:r>
      <w:r>
        <w:rPr>
          <w:rFonts w:hint="eastAsia"/>
          <w:bCs/>
          <w:sz w:val="24"/>
        </w:rPr>
        <w:t>；</w:t>
      </w:r>
      <w:r>
        <w:rPr>
          <w:bCs/>
          <w:sz w:val="24"/>
        </w:rPr>
        <w:t xml:space="preserve"> </w:t>
      </w:r>
    </w:p>
    <w:p w14:paraId="42C5B7D6">
      <w:pPr>
        <w:widowControl/>
        <w:spacing w:line="360" w:lineRule="auto"/>
        <w:ind w:left="480"/>
        <w:rPr>
          <w:bCs/>
          <w:sz w:val="24"/>
        </w:rPr>
      </w:pPr>
      <w:r>
        <w:rPr>
          <w:rFonts w:hint="eastAsia"/>
          <w:bCs/>
          <w:sz w:val="24"/>
        </w:rPr>
        <w:t>（</w:t>
      </w:r>
      <w:r>
        <w:rPr>
          <w:bCs/>
          <w:sz w:val="24"/>
        </w:rPr>
        <w:t>2</w:t>
      </w:r>
      <w:r>
        <w:rPr>
          <w:rFonts w:hint="eastAsia"/>
          <w:bCs/>
          <w:sz w:val="24"/>
        </w:rPr>
        <w:t>）系统数据容量</w:t>
      </w:r>
      <w:r>
        <w:rPr>
          <w:bCs/>
          <w:sz w:val="24"/>
        </w:rPr>
        <w:t>104,483.9GB</w:t>
      </w:r>
      <w:r>
        <w:rPr>
          <w:rFonts w:hint="eastAsia"/>
          <w:bCs/>
          <w:sz w:val="24"/>
        </w:rPr>
        <w:t>；</w:t>
      </w:r>
    </w:p>
    <w:p w14:paraId="362A635C">
      <w:pPr>
        <w:widowControl/>
        <w:spacing w:line="360" w:lineRule="auto"/>
        <w:ind w:left="480"/>
        <w:rPr>
          <w:bCs/>
          <w:sz w:val="24"/>
        </w:rPr>
      </w:pPr>
      <w:r>
        <w:rPr>
          <w:rFonts w:hint="eastAsia"/>
          <w:bCs/>
          <w:sz w:val="24"/>
        </w:rPr>
        <w:t>（</w:t>
      </w:r>
      <w:r>
        <w:rPr>
          <w:bCs/>
          <w:sz w:val="24"/>
        </w:rPr>
        <w:t>3</w:t>
      </w:r>
      <w:r>
        <w:rPr>
          <w:rFonts w:hint="eastAsia"/>
          <w:bCs/>
          <w:sz w:val="24"/>
        </w:rPr>
        <w:t>）留存日志记录规模</w:t>
      </w:r>
      <w:r>
        <w:rPr>
          <w:bCs/>
          <w:sz w:val="24"/>
        </w:rPr>
        <w:t>1,206,016,679</w:t>
      </w:r>
      <w:r>
        <w:rPr>
          <w:rFonts w:hint="eastAsia"/>
          <w:bCs/>
          <w:sz w:val="24"/>
        </w:rPr>
        <w:t>条。</w:t>
      </w:r>
    </w:p>
    <w:bookmarkEnd w:id="50"/>
    <w:p w14:paraId="1332995D">
      <w:pPr>
        <w:widowControl/>
        <w:spacing w:line="360" w:lineRule="auto"/>
        <w:ind w:firstLine="482" w:firstLineChars="200"/>
        <w:rPr>
          <w:b/>
          <w:bCs w:val="0"/>
          <w:sz w:val="24"/>
          <w:rPrChange w:id="340" w:author="Hzzzz Li" w:date="2025-02-23T15:28:00Z">
            <w:rPr>
              <w:bCs/>
              <w:sz w:val="24"/>
            </w:rPr>
          </w:rPrChange>
        </w:rPr>
      </w:pPr>
      <w:r>
        <w:rPr>
          <w:b/>
          <w:bCs w:val="0"/>
          <w:sz w:val="24"/>
          <w:rPrChange w:id="341" w:author="Hzzzz Li" w:date="2025-02-23T15:28:00Z">
            <w:rPr>
              <w:bCs/>
              <w:sz w:val="24"/>
            </w:rPr>
          </w:rPrChange>
        </w:rPr>
        <w:t>4</w:t>
      </w:r>
      <w:r>
        <w:rPr>
          <w:rFonts w:hint="eastAsia"/>
          <w:b/>
          <w:bCs w:val="0"/>
          <w:sz w:val="24"/>
          <w:rPrChange w:id="342" w:author="Hzzzz Li" w:date="2025-02-23T15:28:00Z">
            <w:rPr>
              <w:rFonts w:hint="eastAsia"/>
              <w:bCs/>
              <w:sz w:val="24"/>
            </w:rPr>
          </w:rPrChange>
        </w:rPr>
        <w:t>）系统的功能和性能界面展示</w:t>
      </w:r>
    </w:p>
    <w:p w14:paraId="17324F91">
      <w:pPr>
        <w:widowControl/>
        <w:spacing w:line="360" w:lineRule="auto"/>
        <w:ind w:left="350" w:firstLine="50"/>
        <w:rPr>
          <w:bCs/>
        </w:rPr>
      </w:pPr>
      <w:r>
        <w:rPr>
          <w:rFonts w:hint="eastAsia"/>
          <w:bCs/>
          <w:sz w:val="24"/>
        </w:rPr>
        <w:t>系统的主要功能性能界面如图7</w:t>
      </w:r>
      <w:r>
        <w:rPr>
          <w:bCs/>
          <w:sz w:val="24"/>
        </w:rPr>
        <w:t>-3</w:t>
      </w:r>
      <w:r>
        <w:rPr>
          <w:rFonts w:hint="eastAsia"/>
          <w:bCs/>
          <w:sz w:val="24"/>
        </w:rPr>
        <w:t>到7</w:t>
      </w:r>
      <w:r>
        <w:rPr>
          <w:bCs/>
          <w:sz w:val="24"/>
        </w:rPr>
        <w:t>-8</w:t>
      </w:r>
      <w:r>
        <w:rPr>
          <w:rFonts w:hint="eastAsia"/>
          <w:bCs/>
          <w:sz w:val="24"/>
        </w:rPr>
        <w:t>所示。</w:t>
      </w:r>
    </w:p>
    <w:p w14:paraId="00232BCC">
      <w:pPr>
        <w:spacing w:line="360" w:lineRule="auto"/>
        <w:jc w:val="center"/>
        <w:rPr>
          <w:bCs/>
          <w:sz w:val="24"/>
          <w:szCs w:val="24"/>
        </w:rPr>
      </w:pPr>
      <w:r>
        <w:rPr>
          <w:bCs/>
        </w:rPr>
        <w:drawing>
          <wp:inline distT="0" distB="0" distL="114300" distR="114300">
            <wp:extent cx="4723765" cy="2690495"/>
            <wp:effectExtent l="0" t="0" r="635" b="1905"/>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82"/>
                    <a:stretch>
                      <a:fillRect/>
                    </a:stretch>
                  </pic:blipFill>
                  <pic:spPr>
                    <a:xfrm>
                      <a:off x="0" y="0"/>
                      <a:ext cx="4723765" cy="2690495"/>
                    </a:xfrm>
                    <a:prstGeom prst="rect">
                      <a:avLst/>
                    </a:prstGeom>
                  </pic:spPr>
                </pic:pic>
              </a:graphicData>
            </a:graphic>
          </wp:inline>
        </w:drawing>
      </w:r>
    </w:p>
    <w:p w14:paraId="6053D479">
      <w:pPr>
        <w:pStyle w:val="22"/>
        <w:spacing w:line="360" w:lineRule="auto"/>
        <w:jc w:val="center"/>
        <w:rPr>
          <w:rFonts w:ascii="Times New Roman" w:hAnsi="Times New Roman" w:eastAsia="宋体"/>
          <w:bCs/>
          <w:spacing w:val="-4"/>
          <w:sz w:val="22"/>
          <w:szCs w:val="22"/>
        </w:rPr>
      </w:pPr>
      <w:bookmarkStart w:id="51" w:name="_Toc188601919"/>
      <w:r>
        <w:rPr>
          <w:rFonts w:hint="eastAsia" w:ascii="Times New Roman" w:hAnsi="Times New Roman" w:eastAsia="宋体"/>
          <w:bCs/>
        </w:rPr>
        <w:t>图7</w:t>
      </w:r>
      <w:r>
        <w:rPr>
          <w:rFonts w:ascii="Times New Roman" w:hAnsi="Times New Roman" w:eastAsia="宋体"/>
          <w:bCs/>
        </w:rPr>
        <w:t>-</w:t>
      </w:r>
      <w:r>
        <w:rPr>
          <w:rFonts w:ascii="Times New Roman" w:hAnsi="Times New Roman" w:eastAsia="宋体"/>
          <w:bCs/>
        </w:rPr>
        <w:fldChar w:fldCharType="begin"/>
      </w:r>
      <w:r>
        <w:rPr>
          <w:rFonts w:ascii="Times New Roman" w:hAnsi="Times New Roman" w:eastAsia="宋体"/>
          <w:bCs/>
        </w:rPr>
        <w:instrText xml:space="preserve"> SEQ </w:instrText>
      </w:r>
      <w:r>
        <w:rPr>
          <w:rFonts w:hint="eastAsia" w:ascii="Times New Roman" w:hAnsi="Times New Roman" w:eastAsia="宋体"/>
          <w:bCs/>
        </w:rPr>
        <w:instrText xml:space="preserve">图</w:instrText>
      </w:r>
      <w:r>
        <w:rPr>
          <w:rFonts w:ascii="Times New Roman" w:hAnsi="Times New Roman" w:eastAsia="宋体"/>
          <w:bCs/>
        </w:rPr>
        <w:instrText xml:space="preserve">6 \* ARABIC </w:instrText>
      </w:r>
      <w:r>
        <w:rPr>
          <w:rFonts w:ascii="Times New Roman" w:hAnsi="Times New Roman" w:eastAsia="宋体"/>
          <w:bCs/>
        </w:rPr>
        <w:fldChar w:fldCharType="separate"/>
      </w:r>
      <w:r>
        <w:rPr>
          <w:rFonts w:ascii="Times New Roman" w:hAnsi="Times New Roman" w:eastAsia="宋体"/>
          <w:bCs/>
        </w:rPr>
        <w:t>3</w:t>
      </w:r>
      <w:r>
        <w:rPr>
          <w:rFonts w:ascii="Times New Roman" w:hAnsi="Times New Roman" w:eastAsia="宋体"/>
          <w:bCs/>
        </w:rPr>
        <w:fldChar w:fldCharType="end"/>
      </w:r>
      <w:r>
        <w:rPr>
          <w:rFonts w:hint="eastAsia" w:ascii="Times New Roman" w:hAnsi="Times New Roman" w:eastAsia="宋体"/>
          <w:bCs/>
          <w:spacing w:val="-4"/>
          <w:sz w:val="22"/>
          <w:szCs w:val="22"/>
        </w:rPr>
        <w:t>各类异常采集</w:t>
      </w:r>
      <w:bookmarkEnd w:id="51"/>
    </w:p>
    <w:p w14:paraId="0B0B1BF9">
      <w:pPr>
        <w:spacing w:line="360" w:lineRule="auto"/>
        <w:jc w:val="center"/>
        <w:rPr>
          <w:bCs/>
          <w:sz w:val="24"/>
          <w:szCs w:val="24"/>
        </w:rPr>
      </w:pPr>
      <w:r>
        <w:rPr>
          <w:bCs/>
        </w:rPr>
        <w:drawing>
          <wp:inline distT="0" distB="0" distL="114300" distR="114300">
            <wp:extent cx="4653915" cy="2354580"/>
            <wp:effectExtent l="0" t="0" r="6985" b="762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83"/>
                    <a:stretch>
                      <a:fillRect/>
                    </a:stretch>
                  </pic:blipFill>
                  <pic:spPr>
                    <a:xfrm>
                      <a:off x="0" y="0"/>
                      <a:ext cx="4653915" cy="2354580"/>
                    </a:xfrm>
                    <a:prstGeom prst="rect">
                      <a:avLst/>
                    </a:prstGeom>
                    <a:noFill/>
                    <a:ln>
                      <a:noFill/>
                    </a:ln>
                  </pic:spPr>
                </pic:pic>
              </a:graphicData>
            </a:graphic>
          </wp:inline>
        </w:drawing>
      </w:r>
    </w:p>
    <w:p w14:paraId="443CE48A">
      <w:pPr>
        <w:pStyle w:val="22"/>
        <w:spacing w:line="360" w:lineRule="auto"/>
        <w:jc w:val="center"/>
        <w:rPr>
          <w:rFonts w:ascii="Times New Roman" w:hAnsi="Times New Roman" w:eastAsia="宋体"/>
          <w:bCs/>
          <w:spacing w:val="-4"/>
          <w:sz w:val="22"/>
          <w:szCs w:val="22"/>
        </w:rPr>
      </w:pPr>
      <w:bookmarkStart w:id="52" w:name="_Toc188601920"/>
      <w:r>
        <w:rPr>
          <w:rFonts w:hint="eastAsia" w:ascii="Times New Roman" w:hAnsi="Times New Roman" w:eastAsia="宋体"/>
          <w:bCs/>
          <w:sz w:val="22"/>
          <w:szCs w:val="22"/>
        </w:rPr>
        <w:t>图7</w:t>
      </w:r>
      <w:r>
        <w:rPr>
          <w:rFonts w:ascii="Times New Roman" w:hAnsi="Times New Roman" w:eastAsia="宋体"/>
          <w:bCs/>
          <w:sz w:val="22"/>
          <w:szCs w:val="22"/>
        </w:rPr>
        <w:t>-</w:t>
      </w:r>
      <w:r>
        <w:rPr>
          <w:rFonts w:ascii="Times New Roman" w:hAnsi="Times New Roman" w:eastAsia="宋体"/>
          <w:bCs/>
          <w:sz w:val="22"/>
          <w:szCs w:val="22"/>
        </w:rPr>
        <w:fldChar w:fldCharType="begin"/>
      </w:r>
      <w:r>
        <w:rPr>
          <w:rFonts w:ascii="Times New Roman" w:hAnsi="Times New Roman" w:eastAsia="宋体"/>
          <w:bCs/>
          <w:sz w:val="22"/>
          <w:szCs w:val="22"/>
        </w:rPr>
        <w:instrText xml:space="preserve"> SEQ </w:instrText>
      </w:r>
      <w:r>
        <w:rPr>
          <w:rFonts w:hint="eastAsia" w:ascii="Times New Roman" w:hAnsi="Times New Roman" w:eastAsia="宋体"/>
          <w:bCs/>
          <w:sz w:val="22"/>
          <w:szCs w:val="22"/>
        </w:rPr>
        <w:instrText xml:space="preserve">图</w:instrText>
      </w:r>
      <w:r>
        <w:rPr>
          <w:rFonts w:ascii="Times New Roman" w:hAnsi="Times New Roman" w:eastAsia="宋体"/>
          <w:bCs/>
          <w:sz w:val="22"/>
          <w:szCs w:val="22"/>
        </w:rPr>
        <w:instrText xml:space="preserve">6 \* ARABIC </w:instrText>
      </w:r>
      <w:r>
        <w:rPr>
          <w:rFonts w:ascii="Times New Roman" w:hAnsi="Times New Roman" w:eastAsia="宋体"/>
          <w:bCs/>
          <w:sz w:val="22"/>
          <w:szCs w:val="22"/>
        </w:rPr>
        <w:fldChar w:fldCharType="separate"/>
      </w:r>
      <w:r>
        <w:rPr>
          <w:rFonts w:ascii="Times New Roman" w:hAnsi="Times New Roman" w:eastAsia="宋体"/>
          <w:bCs/>
          <w:sz w:val="22"/>
          <w:szCs w:val="22"/>
        </w:rPr>
        <w:t>4</w:t>
      </w:r>
      <w:r>
        <w:rPr>
          <w:rFonts w:ascii="Times New Roman" w:hAnsi="Times New Roman" w:eastAsia="宋体"/>
          <w:bCs/>
          <w:sz w:val="22"/>
          <w:szCs w:val="22"/>
        </w:rPr>
        <w:fldChar w:fldCharType="end"/>
      </w:r>
      <w:r>
        <w:rPr>
          <w:rFonts w:hint="eastAsia" w:ascii="Times New Roman" w:hAnsi="Times New Roman" w:eastAsia="宋体"/>
          <w:bCs/>
          <w:spacing w:val="-4"/>
          <w:sz w:val="22"/>
          <w:szCs w:val="22"/>
        </w:rPr>
        <w:t>异常数据消冗</w:t>
      </w:r>
      <w:bookmarkEnd w:id="52"/>
    </w:p>
    <w:p w14:paraId="6F186E1A">
      <w:pPr>
        <w:spacing w:line="360" w:lineRule="auto"/>
        <w:jc w:val="center"/>
        <w:rPr>
          <w:bCs/>
          <w:sz w:val="24"/>
          <w:szCs w:val="24"/>
        </w:rPr>
      </w:pPr>
      <w:r>
        <w:rPr>
          <w:bCs/>
          <w:color w:val="000000" w:themeColor="text1"/>
          <w:kern w:val="0"/>
          <w:sz w:val="24"/>
          <w:szCs w:val="24"/>
          <w14:textFill>
            <w14:solidFill>
              <w14:schemeClr w14:val="tx1"/>
            </w14:solidFill>
          </w14:textFill>
        </w:rPr>
        <w:drawing>
          <wp:inline distT="0" distB="0" distL="114300" distR="114300">
            <wp:extent cx="4796155" cy="2316480"/>
            <wp:effectExtent l="0" t="0" r="4445" b="7620"/>
            <wp:docPr id="40" name="图片 40" descr="1713767987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713767987059"/>
                    <pic:cNvPicPr>
                      <a:picLocks noChangeAspect="1"/>
                    </pic:cNvPicPr>
                  </pic:nvPicPr>
                  <pic:blipFill>
                    <a:blip r:embed="rId84"/>
                    <a:stretch>
                      <a:fillRect/>
                    </a:stretch>
                  </pic:blipFill>
                  <pic:spPr>
                    <a:xfrm>
                      <a:off x="0" y="0"/>
                      <a:ext cx="4796155" cy="2316480"/>
                    </a:xfrm>
                    <a:prstGeom prst="rect">
                      <a:avLst/>
                    </a:prstGeom>
                  </pic:spPr>
                </pic:pic>
              </a:graphicData>
            </a:graphic>
          </wp:inline>
        </w:drawing>
      </w:r>
    </w:p>
    <w:p w14:paraId="1744D1D6">
      <w:pPr>
        <w:pStyle w:val="22"/>
        <w:spacing w:line="360" w:lineRule="auto"/>
        <w:jc w:val="center"/>
        <w:rPr>
          <w:rFonts w:ascii="Times New Roman" w:hAnsi="Times New Roman" w:eastAsia="宋体"/>
          <w:bCs/>
          <w:spacing w:val="-4"/>
          <w:sz w:val="22"/>
          <w:szCs w:val="22"/>
        </w:rPr>
      </w:pPr>
      <w:bookmarkStart w:id="53" w:name="_Toc188601921"/>
      <w:r>
        <w:rPr>
          <w:rFonts w:hint="eastAsia" w:ascii="Times New Roman" w:hAnsi="Times New Roman" w:eastAsia="宋体"/>
          <w:bCs/>
          <w:spacing w:val="-4"/>
          <w:sz w:val="22"/>
          <w:szCs w:val="22"/>
        </w:rPr>
        <w:t>图7</w:t>
      </w:r>
      <w:r>
        <w:rPr>
          <w:rFonts w:ascii="Times New Roman" w:hAnsi="Times New Roman" w:eastAsia="宋体"/>
          <w:bCs/>
          <w:spacing w:val="-4"/>
          <w:sz w:val="22"/>
          <w:szCs w:val="22"/>
        </w:rPr>
        <w:t>-</w:t>
      </w:r>
      <w:r>
        <w:rPr>
          <w:rFonts w:ascii="Times New Roman" w:hAnsi="Times New Roman" w:eastAsia="宋体"/>
          <w:bCs/>
          <w:spacing w:val="-4"/>
          <w:sz w:val="22"/>
          <w:szCs w:val="22"/>
        </w:rPr>
        <w:fldChar w:fldCharType="begin"/>
      </w:r>
      <w:r>
        <w:rPr>
          <w:rFonts w:ascii="Times New Roman" w:hAnsi="Times New Roman" w:eastAsia="宋体"/>
          <w:bCs/>
          <w:spacing w:val="-4"/>
          <w:sz w:val="22"/>
          <w:szCs w:val="22"/>
        </w:rPr>
        <w:instrText xml:space="preserve"> SEQ </w:instrText>
      </w:r>
      <w:r>
        <w:rPr>
          <w:rFonts w:hint="eastAsia" w:ascii="Times New Roman" w:hAnsi="Times New Roman" w:eastAsia="宋体"/>
          <w:bCs/>
          <w:spacing w:val="-4"/>
          <w:sz w:val="22"/>
          <w:szCs w:val="22"/>
        </w:rPr>
        <w:instrText xml:space="preserve">图</w:instrText>
      </w:r>
      <w:r>
        <w:rPr>
          <w:rFonts w:ascii="Times New Roman" w:hAnsi="Times New Roman" w:eastAsia="宋体"/>
          <w:bCs/>
          <w:spacing w:val="-4"/>
          <w:sz w:val="22"/>
          <w:szCs w:val="22"/>
        </w:rPr>
        <w:instrText xml:space="preserve">6 \* ARABIC </w:instrText>
      </w:r>
      <w:r>
        <w:rPr>
          <w:rFonts w:ascii="Times New Roman" w:hAnsi="Times New Roman" w:eastAsia="宋体"/>
          <w:bCs/>
          <w:spacing w:val="-4"/>
          <w:sz w:val="22"/>
          <w:szCs w:val="22"/>
        </w:rPr>
        <w:fldChar w:fldCharType="separate"/>
      </w:r>
      <w:r>
        <w:rPr>
          <w:rFonts w:ascii="Times New Roman" w:hAnsi="Times New Roman" w:eastAsia="宋体"/>
          <w:bCs/>
          <w:spacing w:val="-4"/>
          <w:sz w:val="22"/>
          <w:szCs w:val="22"/>
        </w:rPr>
        <w:t>5</w:t>
      </w:r>
      <w:r>
        <w:rPr>
          <w:rFonts w:ascii="Times New Roman" w:hAnsi="Times New Roman" w:eastAsia="宋体"/>
          <w:bCs/>
          <w:spacing w:val="-4"/>
          <w:sz w:val="22"/>
          <w:szCs w:val="22"/>
        </w:rPr>
        <w:fldChar w:fldCharType="end"/>
      </w:r>
      <w:r>
        <w:rPr>
          <w:rFonts w:ascii="Times New Roman" w:hAnsi="Times New Roman" w:eastAsia="宋体"/>
          <w:bCs/>
          <w:spacing w:val="-4"/>
          <w:sz w:val="22"/>
          <w:szCs w:val="22"/>
        </w:rPr>
        <w:t xml:space="preserve"> ftp</w:t>
      </w:r>
      <w:r>
        <w:rPr>
          <w:rFonts w:hint="eastAsia" w:ascii="Times New Roman" w:hAnsi="Times New Roman" w:eastAsia="宋体"/>
          <w:bCs/>
          <w:spacing w:val="-4"/>
          <w:sz w:val="22"/>
          <w:szCs w:val="22"/>
        </w:rPr>
        <w:t>数据交换</w:t>
      </w:r>
      <w:bookmarkEnd w:id="53"/>
    </w:p>
    <w:p w14:paraId="4632B1EB">
      <w:pPr>
        <w:spacing w:line="360" w:lineRule="auto"/>
        <w:rPr>
          <w:bCs/>
          <w:sz w:val="24"/>
          <w:szCs w:val="24"/>
        </w:rPr>
      </w:pPr>
      <w:r>
        <w:rPr>
          <w:bCs/>
        </w:rPr>
        <w:drawing>
          <wp:inline distT="0" distB="0" distL="0" distR="0">
            <wp:extent cx="5095875" cy="2634615"/>
            <wp:effectExtent l="0" t="0" r="9525" b="6985"/>
            <wp:docPr id="13478962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96234" name="图片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5095875" cy="2634615"/>
                    </a:xfrm>
                    <a:prstGeom prst="rect">
                      <a:avLst/>
                    </a:prstGeom>
                    <a:noFill/>
                    <a:ln>
                      <a:noFill/>
                    </a:ln>
                  </pic:spPr>
                </pic:pic>
              </a:graphicData>
            </a:graphic>
          </wp:inline>
        </w:drawing>
      </w:r>
    </w:p>
    <w:p w14:paraId="21E06089">
      <w:pPr>
        <w:pStyle w:val="22"/>
        <w:spacing w:line="360" w:lineRule="auto"/>
        <w:jc w:val="center"/>
        <w:rPr>
          <w:rFonts w:ascii="Times New Roman" w:hAnsi="Times New Roman" w:eastAsia="宋体"/>
          <w:bCs/>
          <w:spacing w:val="-4"/>
          <w:sz w:val="22"/>
          <w:szCs w:val="22"/>
        </w:rPr>
      </w:pPr>
      <w:bookmarkStart w:id="54" w:name="_Toc188601922"/>
      <w:r>
        <w:rPr>
          <w:rFonts w:hint="eastAsia" w:ascii="Times New Roman" w:hAnsi="Times New Roman" w:eastAsia="宋体"/>
          <w:bCs/>
          <w:spacing w:val="-4"/>
          <w:sz w:val="22"/>
          <w:szCs w:val="22"/>
        </w:rPr>
        <w:t>图7</w:t>
      </w:r>
      <w:r>
        <w:rPr>
          <w:rFonts w:ascii="Times New Roman" w:hAnsi="Times New Roman" w:eastAsia="宋体"/>
          <w:bCs/>
          <w:spacing w:val="-4"/>
          <w:sz w:val="22"/>
          <w:szCs w:val="22"/>
        </w:rPr>
        <w:t>-</w:t>
      </w:r>
      <w:r>
        <w:rPr>
          <w:rFonts w:ascii="Times New Roman" w:hAnsi="Times New Roman" w:eastAsia="宋体"/>
          <w:bCs/>
          <w:spacing w:val="-4"/>
          <w:sz w:val="22"/>
          <w:szCs w:val="22"/>
        </w:rPr>
        <w:fldChar w:fldCharType="begin"/>
      </w:r>
      <w:r>
        <w:rPr>
          <w:rFonts w:ascii="Times New Roman" w:hAnsi="Times New Roman" w:eastAsia="宋体"/>
          <w:bCs/>
          <w:spacing w:val="-4"/>
          <w:sz w:val="22"/>
          <w:szCs w:val="22"/>
        </w:rPr>
        <w:instrText xml:space="preserve"> SEQ </w:instrText>
      </w:r>
      <w:r>
        <w:rPr>
          <w:rFonts w:hint="eastAsia" w:ascii="Times New Roman" w:hAnsi="Times New Roman" w:eastAsia="宋体"/>
          <w:bCs/>
          <w:spacing w:val="-4"/>
          <w:sz w:val="22"/>
          <w:szCs w:val="22"/>
        </w:rPr>
        <w:instrText xml:space="preserve">图</w:instrText>
      </w:r>
      <w:r>
        <w:rPr>
          <w:rFonts w:ascii="Times New Roman" w:hAnsi="Times New Roman" w:eastAsia="宋体"/>
          <w:bCs/>
          <w:spacing w:val="-4"/>
          <w:sz w:val="22"/>
          <w:szCs w:val="22"/>
        </w:rPr>
        <w:instrText xml:space="preserve">6 \* ARABIC </w:instrText>
      </w:r>
      <w:r>
        <w:rPr>
          <w:rFonts w:ascii="Times New Roman" w:hAnsi="Times New Roman" w:eastAsia="宋体"/>
          <w:bCs/>
          <w:spacing w:val="-4"/>
          <w:sz w:val="22"/>
          <w:szCs w:val="22"/>
        </w:rPr>
        <w:fldChar w:fldCharType="separate"/>
      </w:r>
      <w:r>
        <w:rPr>
          <w:rFonts w:ascii="Times New Roman" w:hAnsi="Times New Roman" w:eastAsia="宋体"/>
          <w:bCs/>
          <w:spacing w:val="-4"/>
          <w:sz w:val="22"/>
          <w:szCs w:val="22"/>
        </w:rPr>
        <w:t>6</w:t>
      </w:r>
      <w:r>
        <w:rPr>
          <w:rFonts w:ascii="Times New Roman" w:hAnsi="Times New Roman" w:eastAsia="宋体"/>
          <w:bCs/>
          <w:spacing w:val="-4"/>
          <w:sz w:val="22"/>
          <w:szCs w:val="22"/>
        </w:rPr>
        <w:fldChar w:fldCharType="end"/>
      </w:r>
      <w:r>
        <w:rPr>
          <w:rFonts w:hint="eastAsia" w:ascii="Times New Roman" w:hAnsi="Times New Roman" w:eastAsia="宋体"/>
          <w:bCs/>
          <w:spacing w:val="-4"/>
          <w:sz w:val="22"/>
          <w:szCs w:val="22"/>
        </w:rPr>
        <w:t>数据汇聚速率</w:t>
      </w:r>
      <w:bookmarkEnd w:id="54"/>
    </w:p>
    <w:p w14:paraId="37E42B48">
      <w:pPr>
        <w:spacing w:line="360" w:lineRule="auto"/>
        <w:rPr>
          <w:bCs/>
          <w:sz w:val="28"/>
        </w:rPr>
      </w:pPr>
    </w:p>
    <w:p w14:paraId="475D35E2">
      <w:pPr>
        <w:pStyle w:val="239"/>
        <w:spacing w:line="360" w:lineRule="auto"/>
        <w:ind w:firstLine="0" w:firstLineChars="0"/>
        <w:rPr>
          <w:bCs/>
          <w:sz w:val="24"/>
          <w:szCs w:val="24"/>
        </w:rPr>
      </w:pPr>
      <w:r>
        <w:rPr>
          <w:bCs/>
          <w:szCs w:val="21"/>
        </w:rPr>
        <w:drawing>
          <wp:inline distT="0" distB="0" distL="114300" distR="114300">
            <wp:extent cx="5118100" cy="3067050"/>
            <wp:effectExtent l="0" t="0" r="0" b="6350"/>
            <wp:docPr id="41" name="图片 41" descr="34aa4fff40a61c767855bd5f90b11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34aa4fff40a61c767855bd5f90b11b6"/>
                    <pic:cNvPicPr>
                      <a:picLocks noChangeAspect="1"/>
                    </pic:cNvPicPr>
                  </pic:nvPicPr>
                  <pic:blipFill>
                    <a:blip r:embed="rId86"/>
                    <a:stretch>
                      <a:fillRect/>
                    </a:stretch>
                  </pic:blipFill>
                  <pic:spPr>
                    <a:xfrm>
                      <a:off x="0" y="0"/>
                      <a:ext cx="5118100" cy="3067050"/>
                    </a:xfrm>
                    <a:prstGeom prst="rect">
                      <a:avLst/>
                    </a:prstGeom>
                  </pic:spPr>
                </pic:pic>
              </a:graphicData>
            </a:graphic>
          </wp:inline>
        </w:drawing>
      </w:r>
    </w:p>
    <w:p w14:paraId="5DE8F8F0">
      <w:pPr>
        <w:pStyle w:val="22"/>
        <w:spacing w:line="360" w:lineRule="auto"/>
        <w:jc w:val="center"/>
        <w:rPr>
          <w:rFonts w:ascii="Times New Roman" w:hAnsi="Times New Roman" w:eastAsia="宋体"/>
          <w:bCs/>
          <w:spacing w:val="-4"/>
          <w:sz w:val="22"/>
          <w:szCs w:val="22"/>
        </w:rPr>
      </w:pPr>
      <w:bookmarkStart w:id="55" w:name="_Toc188601923"/>
      <w:r>
        <w:rPr>
          <w:rFonts w:hint="eastAsia" w:ascii="Times New Roman" w:hAnsi="Times New Roman" w:eastAsia="宋体"/>
          <w:bCs/>
          <w:sz w:val="22"/>
          <w:szCs w:val="22"/>
        </w:rPr>
        <w:t>图7</w:t>
      </w:r>
      <w:r>
        <w:rPr>
          <w:rFonts w:ascii="Times New Roman" w:hAnsi="Times New Roman" w:eastAsia="宋体"/>
          <w:bCs/>
          <w:sz w:val="22"/>
          <w:szCs w:val="22"/>
        </w:rPr>
        <w:t>-</w:t>
      </w:r>
      <w:r>
        <w:rPr>
          <w:rFonts w:ascii="Times New Roman" w:hAnsi="Times New Roman" w:eastAsia="宋体"/>
          <w:bCs/>
          <w:sz w:val="22"/>
          <w:szCs w:val="22"/>
        </w:rPr>
        <w:fldChar w:fldCharType="begin"/>
      </w:r>
      <w:r>
        <w:rPr>
          <w:rFonts w:ascii="Times New Roman" w:hAnsi="Times New Roman" w:eastAsia="宋体"/>
          <w:bCs/>
          <w:sz w:val="22"/>
          <w:szCs w:val="22"/>
        </w:rPr>
        <w:instrText xml:space="preserve"> SEQ </w:instrText>
      </w:r>
      <w:r>
        <w:rPr>
          <w:rFonts w:hint="eastAsia" w:ascii="Times New Roman" w:hAnsi="Times New Roman" w:eastAsia="宋体"/>
          <w:bCs/>
          <w:sz w:val="22"/>
          <w:szCs w:val="22"/>
        </w:rPr>
        <w:instrText xml:space="preserve">图</w:instrText>
      </w:r>
      <w:r>
        <w:rPr>
          <w:rFonts w:ascii="Times New Roman" w:hAnsi="Times New Roman" w:eastAsia="宋体"/>
          <w:bCs/>
          <w:sz w:val="22"/>
          <w:szCs w:val="22"/>
        </w:rPr>
        <w:instrText xml:space="preserve">6 \* ARABIC </w:instrText>
      </w:r>
      <w:r>
        <w:rPr>
          <w:rFonts w:ascii="Times New Roman" w:hAnsi="Times New Roman" w:eastAsia="宋体"/>
          <w:bCs/>
          <w:sz w:val="22"/>
          <w:szCs w:val="22"/>
        </w:rPr>
        <w:fldChar w:fldCharType="separate"/>
      </w:r>
      <w:r>
        <w:rPr>
          <w:rFonts w:ascii="Times New Roman" w:hAnsi="Times New Roman" w:eastAsia="宋体"/>
          <w:bCs/>
          <w:sz w:val="22"/>
          <w:szCs w:val="22"/>
        </w:rPr>
        <w:t>7</w:t>
      </w:r>
      <w:r>
        <w:rPr>
          <w:rFonts w:ascii="Times New Roman" w:hAnsi="Times New Roman" w:eastAsia="宋体"/>
          <w:bCs/>
          <w:sz w:val="22"/>
          <w:szCs w:val="22"/>
        </w:rPr>
        <w:fldChar w:fldCharType="end"/>
      </w:r>
      <w:r>
        <w:rPr>
          <w:rFonts w:hint="eastAsia" w:ascii="Times New Roman" w:hAnsi="Times New Roman" w:eastAsia="宋体"/>
          <w:bCs/>
          <w:spacing w:val="-4"/>
          <w:sz w:val="22"/>
          <w:szCs w:val="22"/>
        </w:rPr>
        <w:t>存储容量</w:t>
      </w:r>
      <w:bookmarkEnd w:id="55"/>
    </w:p>
    <w:p w14:paraId="4DA30739">
      <w:pPr>
        <w:pStyle w:val="239"/>
        <w:spacing w:line="360" w:lineRule="auto"/>
        <w:ind w:firstLine="0" w:firstLineChars="0"/>
        <w:jc w:val="center"/>
        <w:rPr>
          <w:bCs/>
          <w:sz w:val="24"/>
          <w:szCs w:val="24"/>
        </w:rPr>
      </w:pPr>
      <w:r>
        <w:rPr>
          <w:bCs/>
        </w:rPr>
        <w:drawing>
          <wp:inline distT="0" distB="0" distL="114300" distR="114300">
            <wp:extent cx="5366385" cy="2295525"/>
            <wp:effectExtent l="0" t="0" r="5715" b="3175"/>
            <wp:docPr id="63" name="图片 63" descr="微信截图_20250109105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微信截图_20250109105558"/>
                    <pic:cNvPicPr>
                      <a:picLocks noChangeAspect="1"/>
                    </pic:cNvPicPr>
                  </pic:nvPicPr>
                  <pic:blipFill>
                    <a:blip r:embed="rId87"/>
                    <a:stretch>
                      <a:fillRect/>
                    </a:stretch>
                  </pic:blipFill>
                  <pic:spPr>
                    <a:xfrm>
                      <a:off x="0" y="0"/>
                      <a:ext cx="5366385" cy="2295525"/>
                    </a:xfrm>
                    <a:prstGeom prst="rect">
                      <a:avLst/>
                    </a:prstGeom>
                  </pic:spPr>
                </pic:pic>
              </a:graphicData>
            </a:graphic>
          </wp:inline>
        </w:drawing>
      </w:r>
    </w:p>
    <w:p w14:paraId="0258EF1A">
      <w:pPr>
        <w:pStyle w:val="22"/>
        <w:spacing w:line="360" w:lineRule="auto"/>
        <w:jc w:val="center"/>
        <w:rPr>
          <w:rFonts w:ascii="Times New Roman" w:hAnsi="Times New Roman" w:eastAsia="宋体"/>
          <w:bCs/>
          <w:spacing w:val="-4"/>
          <w:sz w:val="22"/>
          <w:szCs w:val="22"/>
        </w:rPr>
      </w:pPr>
      <w:bookmarkStart w:id="56" w:name="_Toc188601924"/>
      <w:r>
        <w:rPr>
          <w:rFonts w:hint="eastAsia" w:ascii="Times New Roman" w:hAnsi="Times New Roman" w:eastAsia="宋体"/>
          <w:bCs/>
          <w:spacing w:val="-4"/>
          <w:sz w:val="22"/>
          <w:szCs w:val="22"/>
        </w:rPr>
        <w:t>图7</w:t>
      </w:r>
      <w:r>
        <w:rPr>
          <w:rFonts w:ascii="Times New Roman" w:hAnsi="Times New Roman" w:eastAsia="宋体"/>
          <w:bCs/>
          <w:spacing w:val="-4"/>
          <w:sz w:val="22"/>
          <w:szCs w:val="22"/>
        </w:rPr>
        <w:t>-</w:t>
      </w:r>
      <w:r>
        <w:rPr>
          <w:rFonts w:ascii="Times New Roman" w:hAnsi="Times New Roman" w:eastAsia="宋体"/>
          <w:bCs/>
          <w:spacing w:val="-4"/>
          <w:sz w:val="22"/>
          <w:szCs w:val="22"/>
        </w:rPr>
        <w:fldChar w:fldCharType="begin"/>
      </w:r>
      <w:r>
        <w:rPr>
          <w:rFonts w:ascii="Times New Roman" w:hAnsi="Times New Roman" w:eastAsia="宋体"/>
          <w:bCs/>
          <w:spacing w:val="-4"/>
          <w:sz w:val="22"/>
          <w:szCs w:val="22"/>
        </w:rPr>
        <w:instrText xml:space="preserve"> SEQ </w:instrText>
      </w:r>
      <w:r>
        <w:rPr>
          <w:rFonts w:hint="eastAsia" w:ascii="Times New Roman" w:hAnsi="Times New Roman" w:eastAsia="宋体"/>
          <w:bCs/>
          <w:spacing w:val="-4"/>
          <w:sz w:val="22"/>
          <w:szCs w:val="22"/>
        </w:rPr>
        <w:instrText xml:space="preserve">图</w:instrText>
      </w:r>
      <w:r>
        <w:rPr>
          <w:rFonts w:ascii="Times New Roman" w:hAnsi="Times New Roman" w:eastAsia="宋体"/>
          <w:bCs/>
          <w:spacing w:val="-4"/>
          <w:sz w:val="22"/>
          <w:szCs w:val="22"/>
        </w:rPr>
        <w:instrText xml:space="preserve">6 \* ARABIC </w:instrText>
      </w:r>
      <w:r>
        <w:rPr>
          <w:rFonts w:ascii="Times New Roman" w:hAnsi="Times New Roman" w:eastAsia="宋体"/>
          <w:bCs/>
          <w:spacing w:val="-4"/>
          <w:sz w:val="22"/>
          <w:szCs w:val="22"/>
        </w:rPr>
        <w:fldChar w:fldCharType="separate"/>
      </w:r>
      <w:r>
        <w:rPr>
          <w:rFonts w:ascii="Times New Roman" w:hAnsi="Times New Roman" w:eastAsia="宋体"/>
          <w:bCs/>
          <w:spacing w:val="-4"/>
          <w:sz w:val="22"/>
          <w:szCs w:val="22"/>
        </w:rPr>
        <w:t>8</w:t>
      </w:r>
      <w:r>
        <w:rPr>
          <w:rFonts w:ascii="Times New Roman" w:hAnsi="Times New Roman" w:eastAsia="宋体"/>
          <w:bCs/>
          <w:spacing w:val="-4"/>
          <w:sz w:val="22"/>
          <w:szCs w:val="22"/>
        </w:rPr>
        <w:fldChar w:fldCharType="end"/>
      </w:r>
      <w:r>
        <w:rPr>
          <w:rFonts w:hint="eastAsia" w:ascii="Times New Roman" w:hAnsi="Times New Roman" w:eastAsia="宋体"/>
          <w:bCs/>
          <w:spacing w:val="-4"/>
          <w:sz w:val="22"/>
          <w:szCs w:val="22"/>
        </w:rPr>
        <w:t>留存日志</w:t>
      </w:r>
      <w:bookmarkEnd w:id="56"/>
    </w:p>
    <w:p w14:paraId="28D9604F">
      <w:pPr>
        <w:spacing w:line="360" w:lineRule="auto"/>
        <w:outlineLvl w:val="1"/>
        <w:rPr>
          <w:b/>
          <w:sz w:val="28"/>
          <w:szCs w:val="28"/>
        </w:rPr>
      </w:pPr>
      <w:bookmarkStart w:id="57" w:name="_Toc8132"/>
      <w:bookmarkStart w:id="58" w:name="_Toc188548034"/>
      <w:bookmarkStart w:id="59" w:name="_Toc16679"/>
      <w:bookmarkStart w:id="60" w:name="_Toc4113"/>
      <w:bookmarkStart w:id="61" w:name="_Toc355"/>
      <w:r>
        <w:rPr>
          <w:rFonts w:hint="eastAsia"/>
          <w:b/>
          <w:sz w:val="28"/>
          <w:szCs w:val="28"/>
        </w:rPr>
        <w:t>7.14异常操作融合分析系统</w:t>
      </w:r>
      <w:bookmarkEnd w:id="57"/>
      <w:bookmarkEnd w:id="58"/>
      <w:bookmarkEnd w:id="59"/>
      <w:bookmarkEnd w:id="60"/>
      <w:bookmarkEnd w:id="61"/>
    </w:p>
    <w:p w14:paraId="36508274">
      <w:pPr>
        <w:widowControl/>
        <w:spacing w:line="360" w:lineRule="auto"/>
        <w:ind w:firstLine="480" w:firstLineChars="200"/>
        <w:rPr>
          <w:bCs/>
          <w:sz w:val="24"/>
        </w:rPr>
      </w:pPr>
      <w:r>
        <w:rPr>
          <w:rFonts w:hint="eastAsia"/>
          <w:bCs/>
          <w:sz w:val="24"/>
        </w:rPr>
        <w:t>为了实现针对异常操作的侵权行为判定，基于第</w:t>
      </w:r>
      <w:r>
        <w:rPr>
          <w:bCs/>
          <w:sz w:val="24"/>
        </w:rPr>
        <w:t>4</w:t>
      </w:r>
      <w:r>
        <w:rPr>
          <w:rFonts w:hint="eastAsia"/>
          <w:bCs/>
          <w:sz w:val="24"/>
        </w:rPr>
        <w:t>章所述的侵权行为特则会那个提取与表征、侵权行为联合建模、多源海量监管信息融合分析、监管规则最优化构建和实时匹配等技术，研发了异常操作融合分析系统。</w:t>
      </w:r>
    </w:p>
    <w:p w14:paraId="6D4889A9">
      <w:pPr>
        <w:widowControl/>
        <w:spacing w:line="360" w:lineRule="auto"/>
        <w:ind w:firstLine="480" w:firstLineChars="200"/>
        <w:rPr>
          <w:bCs/>
          <w:sz w:val="24"/>
        </w:rPr>
      </w:pPr>
      <w:r>
        <w:rPr>
          <w:rFonts w:hint="eastAsia"/>
          <w:bCs/>
          <w:sz w:val="24"/>
        </w:rPr>
        <w:t>1）系统架构</w:t>
      </w:r>
    </w:p>
    <w:p w14:paraId="067EA015">
      <w:pPr>
        <w:widowControl/>
        <w:spacing w:line="360" w:lineRule="auto"/>
        <w:rPr>
          <w:bCs/>
          <w:sz w:val="24"/>
        </w:rPr>
      </w:pPr>
      <w:r>
        <w:rPr>
          <w:bCs/>
          <w:sz w:val="24"/>
        </w:rPr>
        <w:object>
          <v:shape id="_x0000_i1054" o:spt="75" type="#_x0000_t75" style="height:270.25pt;width:415.15pt;" o:ole="t" filled="f" o:preferrelative="t" stroked="f" coordsize="21600,21600">
            <v:path/>
            <v:fill on="f" focussize="0,0"/>
            <v:stroke on="f" joinstyle="miter"/>
            <v:imagedata r:id="rId89" o:title=""/>
            <o:lock v:ext="edit" aspectratio="f"/>
            <w10:wrap type="none"/>
            <w10:anchorlock/>
          </v:shape>
          <o:OLEObject Type="Embed" ProgID="Visio.Drawing.15" ShapeID="_x0000_i1054" DrawAspect="Content" ObjectID="_1468075754" r:id="rId88">
            <o:LockedField>false</o:LockedField>
          </o:OLEObject>
        </w:object>
      </w:r>
    </w:p>
    <w:p w14:paraId="42CFF49C">
      <w:pPr>
        <w:pStyle w:val="22"/>
        <w:spacing w:line="360" w:lineRule="auto"/>
        <w:jc w:val="center"/>
        <w:rPr>
          <w:rFonts w:ascii="Times New Roman" w:hAnsi="Times New Roman" w:eastAsia="宋体"/>
          <w:bCs/>
          <w:spacing w:val="-4"/>
          <w:sz w:val="22"/>
          <w:szCs w:val="22"/>
        </w:rPr>
      </w:pPr>
      <w:bookmarkStart w:id="62" w:name="_Toc188601925"/>
      <w:r>
        <w:rPr>
          <w:rFonts w:hint="eastAsia" w:ascii="Times New Roman" w:hAnsi="Times New Roman" w:eastAsia="宋体"/>
          <w:bCs/>
          <w:spacing w:val="-4"/>
          <w:sz w:val="22"/>
          <w:szCs w:val="22"/>
        </w:rPr>
        <w:t>图</w:t>
      </w:r>
      <w:r>
        <w:rPr>
          <w:rFonts w:ascii="Times New Roman" w:hAnsi="Times New Roman" w:eastAsia="宋体"/>
          <w:bCs/>
          <w:spacing w:val="-4"/>
          <w:sz w:val="22"/>
          <w:szCs w:val="22"/>
        </w:rPr>
        <w:t>6-</w:t>
      </w:r>
      <w:r>
        <w:rPr>
          <w:rFonts w:ascii="Times New Roman" w:hAnsi="Times New Roman" w:eastAsia="宋体"/>
          <w:bCs/>
          <w:spacing w:val="-4"/>
          <w:sz w:val="22"/>
          <w:szCs w:val="22"/>
        </w:rPr>
        <w:fldChar w:fldCharType="begin"/>
      </w:r>
      <w:r>
        <w:rPr>
          <w:rFonts w:ascii="Times New Roman" w:hAnsi="Times New Roman" w:eastAsia="宋体"/>
          <w:bCs/>
          <w:spacing w:val="-4"/>
          <w:sz w:val="22"/>
          <w:szCs w:val="22"/>
        </w:rPr>
        <w:instrText xml:space="preserve"> SEQ </w:instrText>
      </w:r>
      <w:r>
        <w:rPr>
          <w:rFonts w:hint="eastAsia" w:ascii="Times New Roman" w:hAnsi="Times New Roman" w:eastAsia="宋体"/>
          <w:bCs/>
          <w:spacing w:val="-4"/>
          <w:sz w:val="22"/>
          <w:szCs w:val="22"/>
        </w:rPr>
        <w:instrText xml:space="preserve">图</w:instrText>
      </w:r>
      <w:r>
        <w:rPr>
          <w:rFonts w:ascii="Times New Roman" w:hAnsi="Times New Roman" w:eastAsia="宋体"/>
          <w:bCs/>
          <w:spacing w:val="-4"/>
          <w:sz w:val="22"/>
          <w:szCs w:val="22"/>
        </w:rPr>
        <w:instrText xml:space="preserve">6 \* ARABIC </w:instrText>
      </w:r>
      <w:r>
        <w:rPr>
          <w:rFonts w:ascii="Times New Roman" w:hAnsi="Times New Roman" w:eastAsia="宋体"/>
          <w:bCs/>
          <w:spacing w:val="-4"/>
          <w:sz w:val="22"/>
          <w:szCs w:val="22"/>
        </w:rPr>
        <w:fldChar w:fldCharType="separate"/>
      </w:r>
      <w:r>
        <w:rPr>
          <w:rFonts w:ascii="Times New Roman" w:hAnsi="Times New Roman" w:eastAsia="宋体"/>
          <w:bCs/>
          <w:spacing w:val="-4"/>
          <w:sz w:val="22"/>
          <w:szCs w:val="22"/>
        </w:rPr>
        <w:t>9</w:t>
      </w:r>
      <w:r>
        <w:rPr>
          <w:rFonts w:ascii="Times New Roman" w:hAnsi="Times New Roman" w:eastAsia="宋体"/>
          <w:bCs/>
          <w:spacing w:val="-4"/>
          <w:sz w:val="22"/>
          <w:szCs w:val="22"/>
        </w:rPr>
        <w:fldChar w:fldCharType="end"/>
      </w:r>
      <w:r>
        <w:rPr>
          <w:rFonts w:hint="eastAsia" w:ascii="Times New Roman" w:hAnsi="Times New Roman" w:eastAsia="宋体"/>
          <w:bCs/>
          <w:spacing w:val="-4"/>
          <w:sz w:val="22"/>
          <w:szCs w:val="22"/>
        </w:rPr>
        <w:t>异常操作融合分析系统架构图</w:t>
      </w:r>
      <w:bookmarkEnd w:id="62"/>
    </w:p>
    <w:p w14:paraId="3EE7DA3E">
      <w:pPr>
        <w:widowControl/>
        <w:spacing w:line="360" w:lineRule="auto"/>
        <w:ind w:firstLine="480" w:firstLineChars="200"/>
        <w:rPr>
          <w:bCs/>
          <w:sz w:val="24"/>
        </w:rPr>
      </w:pPr>
      <w:r>
        <w:rPr>
          <w:rFonts w:hint="eastAsia"/>
          <w:bCs/>
          <w:sz w:val="24"/>
        </w:rPr>
        <w:t>如图6-9所示，异常操作融合分析系统由六层组成：</w:t>
      </w:r>
    </w:p>
    <w:p w14:paraId="5FAC40A2">
      <w:pPr>
        <w:widowControl/>
        <w:spacing w:line="360" w:lineRule="auto"/>
        <w:ind w:firstLine="480" w:firstLineChars="200"/>
        <w:rPr>
          <w:bCs/>
          <w:sz w:val="24"/>
        </w:rPr>
      </w:pPr>
      <w:r>
        <w:rPr>
          <w:rFonts w:hint="eastAsia"/>
          <w:bCs/>
          <w:sz w:val="24"/>
        </w:rPr>
        <w:t>（</w:t>
      </w:r>
      <w:r>
        <w:rPr>
          <w:bCs/>
          <w:sz w:val="24"/>
        </w:rPr>
        <w:t>1</w:t>
      </w:r>
      <w:r>
        <w:rPr>
          <w:rFonts w:hint="eastAsia"/>
          <w:bCs/>
          <w:sz w:val="24"/>
        </w:rPr>
        <w:t>）异常操作采集：系统通过</w:t>
      </w:r>
      <w:r>
        <w:rPr>
          <w:bCs/>
          <w:sz w:val="24"/>
        </w:rPr>
        <w:t>FTP</w:t>
      </w:r>
      <w:r>
        <w:rPr>
          <w:rFonts w:hint="eastAsia"/>
          <w:bCs/>
          <w:sz w:val="24"/>
        </w:rPr>
        <w:t>接口获取异常操作汇聚存储系统的异常操作记录。</w:t>
      </w:r>
    </w:p>
    <w:p w14:paraId="6E3864F6">
      <w:pPr>
        <w:widowControl/>
        <w:spacing w:line="360" w:lineRule="auto"/>
        <w:ind w:firstLine="480" w:firstLineChars="200"/>
        <w:rPr>
          <w:bCs/>
          <w:sz w:val="24"/>
        </w:rPr>
      </w:pPr>
      <w:r>
        <w:rPr>
          <w:rFonts w:hint="eastAsia"/>
          <w:bCs/>
          <w:sz w:val="24"/>
        </w:rPr>
        <w:t>（</w:t>
      </w:r>
      <w:r>
        <w:rPr>
          <w:bCs/>
          <w:sz w:val="24"/>
        </w:rPr>
        <w:t>2</w:t>
      </w:r>
      <w:r>
        <w:rPr>
          <w:rFonts w:hint="eastAsia"/>
          <w:bCs/>
          <w:sz w:val="24"/>
        </w:rPr>
        <w:t>）异常操作标注：系统根据分析挖掘算法要求，统计异常事件控制转发次数，为侵权规则提供转发特征字段，标注异常等级。</w:t>
      </w:r>
    </w:p>
    <w:p w14:paraId="0486109B">
      <w:pPr>
        <w:widowControl/>
        <w:spacing w:line="360" w:lineRule="auto"/>
        <w:ind w:firstLine="480" w:firstLineChars="200"/>
        <w:rPr>
          <w:bCs/>
          <w:sz w:val="24"/>
        </w:rPr>
      </w:pPr>
      <w:r>
        <w:rPr>
          <w:rFonts w:hint="eastAsia"/>
          <w:bCs/>
          <w:sz w:val="24"/>
        </w:rPr>
        <w:t>（</w:t>
      </w:r>
      <w:r>
        <w:rPr>
          <w:bCs/>
          <w:sz w:val="24"/>
        </w:rPr>
        <w:t>3</w:t>
      </w:r>
      <w:r>
        <w:rPr>
          <w:rFonts w:hint="eastAsia"/>
          <w:bCs/>
          <w:sz w:val="24"/>
        </w:rPr>
        <w:t>）数据处理：实现标签识别，过滤无效数据，为分析挖掘算法提供样本数据。</w:t>
      </w:r>
    </w:p>
    <w:p w14:paraId="2637B8B1">
      <w:pPr>
        <w:widowControl/>
        <w:spacing w:line="360" w:lineRule="auto"/>
        <w:ind w:firstLine="480" w:firstLineChars="200"/>
        <w:rPr>
          <w:bCs/>
          <w:sz w:val="24"/>
        </w:rPr>
      </w:pPr>
      <w:r>
        <w:rPr>
          <w:rFonts w:hint="eastAsia"/>
          <w:bCs/>
          <w:sz w:val="24"/>
        </w:rPr>
        <w:t>（</w:t>
      </w:r>
      <w:r>
        <w:rPr>
          <w:bCs/>
          <w:sz w:val="24"/>
        </w:rPr>
        <w:t>4</w:t>
      </w:r>
      <w:r>
        <w:rPr>
          <w:rFonts w:hint="eastAsia"/>
          <w:bCs/>
          <w:sz w:val="24"/>
        </w:rPr>
        <w:t>）核心引擎：管理标签规则和侵权规则，运行级联分析、并联分析、单点分析、多点分析挖掘算法，执行</w:t>
      </w:r>
      <w:r>
        <w:rPr>
          <w:bCs/>
          <w:sz w:val="24"/>
        </w:rPr>
        <w:t>AE</w:t>
      </w:r>
      <w:r>
        <w:rPr>
          <w:rFonts w:hint="eastAsia"/>
          <w:bCs/>
          <w:sz w:val="24"/>
        </w:rPr>
        <w:t>模型、孤立森林模型分析，综合评估异常操作影响程度。</w:t>
      </w:r>
    </w:p>
    <w:p w14:paraId="42B5227C">
      <w:pPr>
        <w:widowControl/>
        <w:spacing w:line="360" w:lineRule="auto"/>
        <w:ind w:firstLine="480" w:firstLineChars="200"/>
        <w:rPr>
          <w:bCs/>
          <w:sz w:val="24"/>
        </w:rPr>
      </w:pPr>
      <w:r>
        <w:rPr>
          <w:rFonts w:hint="eastAsia"/>
          <w:bCs/>
          <w:sz w:val="24"/>
        </w:rPr>
        <w:t>（</w:t>
      </w:r>
      <w:r>
        <w:rPr>
          <w:bCs/>
          <w:sz w:val="24"/>
        </w:rPr>
        <w:t>5</w:t>
      </w:r>
      <w:r>
        <w:rPr>
          <w:rFonts w:hint="eastAsia"/>
          <w:bCs/>
          <w:sz w:val="24"/>
        </w:rPr>
        <w:t>）业务：依据数据类型：分类分级、脱敏、删除、控制转发，分场景进行融合分析，使用</w:t>
      </w:r>
      <w:r>
        <w:rPr>
          <w:bCs/>
          <w:sz w:val="24"/>
        </w:rPr>
        <w:t>SOCKET</w:t>
      </w:r>
      <w:r>
        <w:rPr>
          <w:rFonts w:hint="eastAsia"/>
          <w:bCs/>
          <w:sz w:val="24"/>
        </w:rPr>
        <w:t>接口给侵权事件溯源系统转发侵权分析结果。</w:t>
      </w:r>
    </w:p>
    <w:p w14:paraId="39F8D420">
      <w:pPr>
        <w:spacing w:line="360" w:lineRule="auto"/>
        <w:ind w:firstLine="480" w:firstLineChars="200"/>
        <w:rPr>
          <w:bCs/>
          <w:szCs w:val="21"/>
        </w:rPr>
      </w:pPr>
      <w:r>
        <w:rPr>
          <w:rFonts w:hint="eastAsia"/>
          <w:bCs/>
          <w:sz w:val="24"/>
        </w:rPr>
        <w:t>（</w:t>
      </w:r>
      <w:r>
        <w:rPr>
          <w:bCs/>
          <w:sz w:val="24"/>
        </w:rPr>
        <w:t>6</w:t>
      </w:r>
      <w:r>
        <w:rPr>
          <w:rFonts w:hint="eastAsia"/>
          <w:bCs/>
          <w:sz w:val="24"/>
        </w:rPr>
        <w:t>）可视化：展示侵权风险态势分析列表查询功能，显示态势分析趋势图，显示态势分析统计图，根据异常操作统计数据显示异常操作事件总数、侵权分析结果，提供分析结果导出功能。</w:t>
      </w:r>
      <w:r>
        <w:rPr>
          <w:bCs/>
          <w:szCs w:val="21"/>
        </w:rPr>
        <w:t xml:space="preserve">    </w:t>
      </w:r>
    </w:p>
    <w:p w14:paraId="19EEAABE">
      <w:pPr>
        <w:widowControl/>
        <w:spacing w:line="360" w:lineRule="auto"/>
        <w:ind w:firstLine="480" w:firstLineChars="200"/>
        <w:rPr>
          <w:bCs/>
          <w:sz w:val="24"/>
        </w:rPr>
      </w:pPr>
      <w:r>
        <w:rPr>
          <w:rFonts w:hint="eastAsia"/>
          <w:bCs/>
          <w:sz w:val="24"/>
        </w:rPr>
        <w:t>2）系统功能</w:t>
      </w:r>
    </w:p>
    <w:p w14:paraId="45280ADF">
      <w:pPr>
        <w:widowControl/>
        <w:spacing w:line="360" w:lineRule="auto"/>
        <w:ind w:firstLine="480" w:firstLineChars="200"/>
        <w:rPr>
          <w:bCs/>
          <w:sz w:val="24"/>
        </w:rPr>
      </w:pPr>
      <w:r>
        <w:rPr>
          <w:rFonts w:hint="eastAsia"/>
          <w:bCs/>
          <w:sz w:val="24"/>
        </w:rPr>
        <w:t>如下图7-10所示。</w:t>
      </w:r>
    </w:p>
    <w:p w14:paraId="7418E9B3">
      <w:pPr>
        <w:widowControl/>
        <w:spacing w:line="360" w:lineRule="auto"/>
        <w:rPr>
          <w:bCs/>
        </w:rPr>
      </w:pPr>
      <w:r>
        <w:rPr>
          <w:bCs/>
        </w:rPr>
        <w:drawing>
          <wp:inline distT="0" distB="0" distL="114300" distR="114300">
            <wp:extent cx="5266690" cy="2590800"/>
            <wp:effectExtent l="0" t="0" r="3810" b="0"/>
            <wp:docPr id="1"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40"/>
                    <pic:cNvPicPr>
                      <a:picLocks noChangeAspect="1"/>
                    </pic:cNvPicPr>
                  </pic:nvPicPr>
                  <pic:blipFill>
                    <a:blip r:embed="rId90"/>
                    <a:stretch>
                      <a:fillRect/>
                    </a:stretch>
                  </pic:blipFill>
                  <pic:spPr>
                    <a:xfrm>
                      <a:off x="0" y="0"/>
                      <a:ext cx="5266690" cy="2590800"/>
                    </a:xfrm>
                    <a:prstGeom prst="rect">
                      <a:avLst/>
                    </a:prstGeom>
                    <a:noFill/>
                    <a:ln>
                      <a:noFill/>
                    </a:ln>
                  </pic:spPr>
                </pic:pic>
              </a:graphicData>
            </a:graphic>
          </wp:inline>
        </w:drawing>
      </w:r>
    </w:p>
    <w:p w14:paraId="7ACA7E72">
      <w:pPr>
        <w:pStyle w:val="22"/>
        <w:spacing w:line="360" w:lineRule="auto"/>
        <w:jc w:val="center"/>
        <w:rPr>
          <w:rFonts w:ascii="Times New Roman" w:hAnsi="Times New Roman" w:eastAsia="宋体"/>
          <w:bCs/>
          <w:spacing w:val="-4"/>
          <w:sz w:val="22"/>
          <w:szCs w:val="22"/>
        </w:rPr>
      </w:pPr>
      <w:bookmarkStart w:id="63" w:name="_Toc188601926"/>
      <w:r>
        <w:rPr>
          <w:rFonts w:hint="eastAsia" w:ascii="Times New Roman" w:hAnsi="Times New Roman" w:eastAsia="宋体"/>
          <w:bCs/>
          <w:spacing w:val="-4"/>
          <w:sz w:val="22"/>
          <w:szCs w:val="22"/>
        </w:rPr>
        <w:t>图7</w:t>
      </w:r>
      <w:r>
        <w:rPr>
          <w:rFonts w:ascii="Times New Roman" w:hAnsi="Times New Roman" w:eastAsia="宋体"/>
          <w:bCs/>
          <w:spacing w:val="-4"/>
          <w:sz w:val="22"/>
          <w:szCs w:val="22"/>
        </w:rPr>
        <w:t>-</w:t>
      </w:r>
      <w:r>
        <w:rPr>
          <w:rFonts w:ascii="Times New Roman" w:hAnsi="Times New Roman" w:eastAsia="宋体"/>
          <w:bCs/>
          <w:spacing w:val="-4"/>
          <w:sz w:val="22"/>
          <w:szCs w:val="22"/>
        </w:rPr>
        <w:fldChar w:fldCharType="begin"/>
      </w:r>
      <w:r>
        <w:rPr>
          <w:rFonts w:ascii="Times New Roman" w:hAnsi="Times New Roman" w:eastAsia="宋体"/>
          <w:bCs/>
          <w:spacing w:val="-4"/>
          <w:sz w:val="22"/>
          <w:szCs w:val="22"/>
        </w:rPr>
        <w:instrText xml:space="preserve"> SEQ </w:instrText>
      </w:r>
      <w:r>
        <w:rPr>
          <w:rFonts w:hint="eastAsia" w:ascii="Times New Roman" w:hAnsi="Times New Roman" w:eastAsia="宋体"/>
          <w:bCs/>
          <w:spacing w:val="-4"/>
          <w:sz w:val="22"/>
          <w:szCs w:val="22"/>
        </w:rPr>
        <w:instrText xml:space="preserve">图</w:instrText>
      </w:r>
      <w:r>
        <w:rPr>
          <w:rFonts w:ascii="Times New Roman" w:hAnsi="Times New Roman" w:eastAsia="宋体"/>
          <w:bCs/>
          <w:spacing w:val="-4"/>
          <w:sz w:val="22"/>
          <w:szCs w:val="22"/>
        </w:rPr>
        <w:instrText xml:space="preserve">6 \* ARABIC </w:instrText>
      </w:r>
      <w:r>
        <w:rPr>
          <w:rFonts w:ascii="Times New Roman" w:hAnsi="Times New Roman" w:eastAsia="宋体"/>
          <w:bCs/>
          <w:spacing w:val="-4"/>
          <w:sz w:val="22"/>
          <w:szCs w:val="22"/>
        </w:rPr>
        <w:fldChar w:fldCharType="separate"/>
      </w:r>
      <w:r>
        <w:rPr>
          <w:rFonts w:ascii="Times New Roman" w:hAnsi="Times New Roman" w:eastAsia="宋体"/>
          <w:bCs/>
          <w:spacing w:val="-4"/>
          <w:sz w:val="22"/>
          <w:szCs w:val="22"/>
        </w:rPr>
        <w:t>10</w:t>
      </w:r>
      <w:r>
        <w:rPr>
          <w:rFonts w:ascii="Times New Roman" w:hAnsi="Times New Roman" w:eastAsia="宋体"/>
          <w:bCs/>
          <w:spacing w:val="-4"/>
          <w:sz w:val="22"/>
          <w:szCs w:val="22"/>
        </w:rPr>
        <w:fldChar w:fldCharType="end"/>
      </w:r>
      <w:r>
        <w:rPr>
          <w:rFonts w:hint="eastAsia" w:ascii="Times New Roman" w:hAnsi="Times New Roman" w:eastAsia="宋体"/>
          <w:bCs/>
          <w:spacing w:val="-4"/>
          <w:sz w:val="22"/>
          <w:szCs w:val="22"/>
        </w:rPr>
        <w:t>异常操作融合分析系统功能模块</w:t>
      </w:r>
      <w:bookmarkEnd w:id="63"/>
    </w:p>
    <w:p w14:paraId="4561D685">
      <w:pPr>
        <w:widowControl/>
        <w:spacing w:line="360" w:lineRule="auto"/>
        <w:ind w:firstLine="480" w:firstLineChars="200"/>
        <w:rPr>
          <w:bCs/>
          <w:sz w:val="24"/>
        </w:rPr>
      </w:pPr>
      <w:r>
        <w:rPr>
          <w:rFonts w:hint="eastAsia"/>
          <w:bCs/>
          <w:sz w:val="24"/>
        </w:rPr>
        <w:t>异常操作融合分析系统的功能分为</w:t>
      </w:r>
      <w:r>
        <w:rPr>
          <w:bCs/>
          <w:sz w:val="24"/>
        </w:rPr>
        <w:t>FTP</w:t>
      </w:r>
      <w:r>
        <w:rPr>
          <w:rFonts w:hint="eastAsia"/>
          <w:bCs/>
          <w:sz w:val="24"/>
        </w:rPr>
        <w:t>异常操作记录获取接口、融合分析结果</w:t>
      </w:r>
      <w:r>
        <w:rPr>
          <w:bCs/>
          <w:sz w:val="24"/>
        </w:rPr>
        <w:t>SOCKET</w:t>
      </w:r>
      <w:r>
        <w:rPr>
          <w:rFonts w:hint="eastAsia"/>
          <w:bCs/>
          <w:sz w:val="24"/>
        </w:rPr>
        <w:t>转发接口、分类分级融合分析、脱敏融合分析、删除融合分析、控制传递融合分析、敏感标签、侵权规则、单点分析、多点分析、级联分析、并联分析、</w:t>
      </w:r>
      <w:r>
        <w:rPr>
          <w:bCs/>
          <w:sz w:val="24"/>
        </w:rPr>
        <w:t>AE</w:t>
      </w:r>
      <w:r>
        <w:rPr>
          <w:rFonts w:hint="eastAsia"/>
          <w:bCs/>
          <w:sz w:val="24"/>
        </w:rPr>
        <w:t>模型、孤立森林模型、风险分析统计、七天风险分布、态势分析视图、侵权事件列表展示功能。</w:t>
      </w:r>
    </w:p>
    <w:p w14:paraId="556F96F0">
      <w:pPr>
        <w:widowControl/>
        <w:spacing w:line="360" w:lineRule="auto"/>
        <w:ind w:firstLine="480" w:firstLineChars="200"/>
        <w:rPr>
          <w:bCs/>
          <w:sz w:val="24"/>
        </w:rPr>
      </w:pPr>
      <w:r>
        <w:rPr>
          <w:rFonts w:hint="eastAsia"/>
          <w:bCs/>
          <w:sz w:val="24"/>
        </w:rPr>
        <w:t>（</w:t>
      </w:r>
      <w:r>
        <w:rPr>
          <w:bCs/>
          <w:sz w:val="24"/>
        </w:rPr>
        <w:t>1</w:t>
      </w:r>
      <w:r>
        <w:rPr>
          <w:rFonts w:hint="eastAsia"/>
          <w:bCs/>
          <w:sz w:val="24"/>
        </w:rPr>
        <w:t>）</w:t>
      </w:r>
      <w:r>
        <w:rPr>
          <w:bCs/>
          <w:sz w:val="24"/>
        </w:rPr>
        <w:t>FTP</w:t>
      </w:r>
      <w:r>
        <w:rPr>
          <w:rFonts w:hint="eastAsia"/>
          <w:bCs/>
          <w:sz w:val="24"/>
        </w:rPr>
        <w:t>异常操作记录获取接口：通过异常操作汇聚存储系统提供的</w:t>
      </w:r>
      <w:r>
        <w:rPr>
          <w:bCs/>
          <w:sz w:val="24"/>
        </w:rPr>
        <w:t>FTP</w:t>
      </w:r>
      <w:r>
        <w:rPr>
          <w:rFonts w:hint="eastAsia"/>
          <w:bCs/>
          <w:sz w:val="24"/>
        </w:rPr>
        <w:t>接口，获取异常操作记录。</w:t>
      </w:r>
    </w:p>
    <w:p w14:paraId="34FE613C">
      <w:pPr>
        <w:widowControl/>
        <w:spacing w:line="360" w:lineRule="auto"/>
        <w:ind w:firstLine="480" w:firstLineChars="200"/>
        <w:rPr>
          <w:bCs/>
          <w:sz w:val="24"/>
        </w:rPr>
      </w:pPr>
      <w:r>
        <w:rPr>
          <w:rFonts w:hint="eastAsia"/>
          <w:bCs/>
          <w:sz w:val="24"/>
        </w:rPr>
        <w:t>（</w:t>
      </w:r>
      <w:r>
        <w:rPr>
          <w:bCs/>
          <w:sz w:val="24"/>
        </w:rPr>
        <w:t>2</w:t>
      </w:r>
      <w:r>
        <w:rPr>
          <w:rFonts w:hint="eastAsia"/>
          <w:bCs/>
          <w:sz w:val="24"/>
        </w:rPr>
        <w:t>）融合分析结果</w:t>
      </w:r>
      <w:r>
        <w:rPr>
          <w:bCs/>
          <w:sz w:val="24"/>
        </w:rPr>
        <w:t>SOCKET</w:t>
      </w:r>
      <w:r>
        <w:rPr>
          <w:rFonts w:hint="eastAsia"/>
          <w:bCs/>
          <w:sz w:val="24"/>
        </w:rPr>
        <w:t>转发接口：通过溯源系统提供的</w:t>
      </w:r>
      <w:r>
        <w:rPr>
          <w:bCs/>
          <w:sz w:val="24"/>
        </w:rPr>
        <w:t>SOCKET</w:t>
      </w:r>
      <w:r>
        <w:rPr>
          <w:rFonts w:hint="eastAsia"/>
          <w:bCs/>
          <w:sz w:val="24"/>
        </w:rPr>
        <w:t>接口，将融合分析结果转发给对方。</w:t>
      </w:r>
    </w:p>
    <w:p w14:paraId="1DE511CB">
      <w:pPr>
        <w:widowControl/>
        <w:spacing w:line="360" w:lineRule="auto"/>
        <w:ind w:firstLine="480" w:firstLineChars="200"/>
        <w:rPr>
          <w:bCs/>
          <w:sz w:val="24"/>
        </w:rPr>
      </w:pPr>
      <w:r>
        <w:rPr>
          <w:rFonts w:hint="eastAsia"/>
          <w:bCs/>
          <w:sz w:val="24"/>
        </w:rPr>
        <w:t>（</w:t>
      </w:r>
      <w:r>
        <w:rPr>
          <w:bCs/>
          <w:sz w:val="24"/>
        </w:rPr>
        <w:t>3</w:t>
      </w:r>
      <w:r>
        <w:rPr>
          <w:rFonts w:hint="eastAsia"/>
          <w:bCs/>
          <w:sz w:val="24"/>
        </w:rPr>
        <w:t>）分类分级融合分析：对分类分级监管异常操作进行融合分析。</w:t>
      </w:r>
    </w:p>
    <w:p w14:paraId="77E847CC">
      <w:pPr>
        <w:widowControl/>
        <w:spacing w:line="360" w:lineRule="auto"/>
        <w:ind w:firstLine="480" w:firstLineChars="200"/>
        <w:rPr>
          <w:bCs/>
          <w:sz w:val="24"/>
        </w:rPr>
      </w:pPr>
      <w:r>
        <w:rPr>
          <w:rFonts w:hint="eastAsia"/>
          <w:bCs/>
          <w:sz w:val="24"/>
        </w:rPr>
        <w:t>（</w:t>
      </w:r>
      <w:r>
        <w:rPr>
          <w:bCs/>
          <w:sz w:val="24"/>
        </w:rPr>
        <w:t>4</w:t>
      </w:r>
      <w:r>
        <w:rPr>
          <w:rFonts w:hint="eastAsia"/>
          <w:bCs/>
          <w:sz w:val="24"/>
        </w:rPr>
        <w:t>）脱敏融合分析：对脱敏监管异常操作进行融合分析。</w:t>
      </w:r>
    </w:p>
    <w:p w14:paraId="25176003">
      <w:pPr>
        <w:widowControl/>
        <w:spacing w:line="360" w:lineRule="auto"/>
        <w:ind w:firstLine="480" w:firstLineChars="200"/>
        <w:rPr>
          <w:bCs/>
          <w:sz w:val="24"/>
        </w:rPr>
      </w:pPr>
      <w:r>
        <w:rPr>
          <w:rFonts w:hint="eastAsia"/>
          <w:bCs/>
          <w:sz w:val="24"/>
        </w:rPr>
        <w:t>（</w:t>
      </w:r>
      <w:r>
        <w:rPr>
          <w:bCs/>
          <w:sz w:val="24"/>
        </w:rPr>
        <w:t>5</w:t>
      </w:r>
      <w:r>
        <w:rPr>
          <w:rFonts w:hint="eastAsia"/>
          <w:bCs/>
          <w:sz w:val="24"/>
        </w:rPr>
        <w:t>）删除融合分析：对删除监管异常操作进行融合分析。</w:t>
      </w:r>
    </w:p>
    <w:p w14:paraId="0CCB1328">
      <w:pPr>
        <w:widowControl/>
        <w:spacing w:line="360" w:lineRule="auto"/>
        <w:ind w:firstLine="480" w:firstLineChars="200"/>
        <w:rPr>
          <w:bCs/>
          <w:sz w:val="24"/>
        </w:rPr>
      </w:pPr>
      <w:r>
        <w:rPr>
          <w:rFonts w:hint="eastAsia"/>
          <w:bCs/>
          <w:sz w:val="24"/>
        </w:rPr>
        <w:t>（</w:t>
      </w:r>
      <w:r>
        <w:rPr>
          <w:bCs/>
          <w:sz w:val="24"/>
        </w:rPr>
        <w:t>6</w:t>
      </w:r>
      <w:r>
        <w:rPr>
          <w:rFonts w:hint="eastAsia"/>
          <w:bCs/>
          <w:sz w:val="24"/>
        </w:rPr>
        <w:t>）控制传递融合分析：对控制传递产生的监管异常操作进行融合分析。</w:t>
      </w:r>
    </w:p>
    <w:p w14:paraId="65AAA49E">
      <w:pPr>
        <w:widowControl/>
        <w:spacing w:line="360" w:lineRule="auto"/>
        <w:ind w:firstLine="480" w:firstLineChars="200"/>
        <w:rPr>
          <w:bCs/>
          <w:sz w:val="24"/>
        </w:rPr>
      </w:pPr>
      <w:r>
        <w:rPr>
          <w:rFonts w:hint="eastAsia"/>
          <w:bCs/>
          <w:sz w:val="24"/>
        </w:rPr>
        <w:t>（</w:t>
      </w:r>
      <w:r>
        <w:rPr>
          <w:bCs/>
          <w:sz w:val="24"/>
        </w:rPr>
        <w:t>7</w:t>
      </w:r>
      <w:r>
        <w:rPr>
          <w:rFonts w:hint="eastAsia"/>
          <w:bCs/>
          <w:sz w:val="24"/>
        </w:rPr>
        <w:t>）敏感标签规则：提供敏感标签规则的添加、修改、删除功能。</w:t>
      </w:r>
    </w:p>
    <w:p w14:paraId="5E7A3F5A">
      <w:pPr>
        <w:widowControl/>
        <w:spacing w:line="360" w:lineRule="auto"/>
        <w:ind w:firstLine="480" w:firstLineChars="200"/>
        <w:rPr>
          <w:bCs/>
          <w:sz w:val="24"/>
        </w:rPr>
      </w:pPr>
      <w:r>
        <w:rPr>
          <w:rFonts w:hint="eastAsia"/>
          <w:bCs/>
          <w:sz w:val="24"/>
        </w:rPr>
        <w:t>（</w:t>
      </w:r>
      <w:r>
        <w:rPr>
          <w:bCs/>
          <w:sz w:val="24"/>
        </w:rPr>
        <w:t>8</w:t>
      </w:r>
      <w:r>
        <w:rPr>
          <w:rFonts w:hint="eastAsia"/>
          <w:bCs/>
          <w:sz w:val="24"/>
        </w:rPr>
        <w:t>）侵权规则：提供侵权规则的添加、修改、删除功能。</w:t>
      </w:r>
    </w:p>
    <w:p w14:paraId="12DD4680">
      <w:pPr>
        <w:widowControl/>
        <w:spacing w:line="360" w:lineRule="auto"/>
        <w:ind w:firstLine="480" w:firstLineChars="200"/>
        <w:rPr>
          <w:bCs/>
          <w:sz w:val="24"/>
        </w:rPr>
      </w:pPr>
      <w:r>
        <w:rPr>
          <w:rFonts w:hint="eastAsia"/>
          <w:bCs/>
          <w:sz w:val="24"/>
        </w:rPr>
        <w:t>（</w:t>
      </w:r>
      <w:r>
        <w:rPr>
          <w:bCs/>
          <w:sz w:val="24"/>
        </w:rPr>
        <w:t>9</w:t>
      </w:r>
      <w:r>
        <w:rPr>
          <w:rFonts w:hint="eastAsia"/>
          <w:bCs/>
          <w:sz w:val="24"/>
        </w:rPr>
        <w:t>）单点分析：根据单个异常操作事件中包含的敏感标签数量，超过</w:t>
      </w:r>
      <w:r>
        <w:rPr>
          <w:bCs/>
          <w:sz w:val="24"/>
        </w:rPr>
        <w:t>3</w:t>
      </w:r>
      <w:r>
        <w:rPr>
          <w:rFonts w:hint="eastAsia"/>
          <w:bCs/>
          <w:sz w:val="24"/>
        </w:rPr>
        <w:t>类则标记为单点异常。</w:t>
      </w:r>
    </w:p>
    <w:p w14:paraId="4DE65811">
      <w:pPr>
        <w:widowControl/>
        <w:spacing w:line="360" w:lineRule="auto"/>
        <w:ind w:firstLine="480" w:firstLineChars="200"/>
        <w:rPr>
          <w:bCs/>
          <w:sz w:val="24"/>
        </w:rPr>
      </w:pPr>
      <w:r>
        <w:rPr>
          <w:rFonts w:hint="eastAsia"/>
          <w:bCs/>
          <w:sz w:val="24"/>
        </w:rPr>
        <w:t>（</w:t>
      </w:r>
      <w:r>
        <w:rPr>
          <w:bCs/>
          <w:sz w:val="24"/>
        </w:rPr>
        <w:t>10</w:t>
      </w:r>
      <w:r>
        <w:rPr>
          <w:rFonts w:hint="eastAsia"/>
          <w:bCs/>
          <w:sz w:val="24"/>
        </w:rPr>
        <w:t>）多点分析：根据异常操作记录中的用户或数据</w:t>
      </w:r>
      <w:r>
        <w:rPr>
          <w:bCs/>
          <w:sz w:val="24"/>
        </w:rPr>
        <w:t>ID</w:t>
      </w:r>
      <w:r>
        <w:rPr>
          <w:rFonts w:hint="eastAsia"/>
          <w:bCs/>
          <w:sz w:val="24"/>
        </w:rPr>
        <w:t>、异常类型、操作类型、操作时间四个特征，进行关联分析，从样本中挖掘发生频次和占比高的关联事件，标记为多点异常。</w:t>
      </w:r>
    </w:p>
    <w:p w14:paraId="18CD6D87">
      <w:pPr>
        <w:widowControl/>
        <w:spacing w:line="360" w:lineRule="auto"/>
        <w:ind w:firstLine="480" w:firstLineChars="200"/>
        <w:rPr>
          <w:bCs/>
          <w:sz w:val="24"/>
        </w:rPr>
      </w:pPr>
      <w:r>
        <w:rPr>
          <w:rFonts w:hint="eastAsia"/>
          <w:bCs/>
          <w:sz w:val="24"/>
        </w:rPr>
        <w:t>（</w:t>
      </w:r>
      <w:r>
        <w:rPr>
          <w:bCs/>
          <w:sz w:val="24"/>
        </w:rPr>
        <w:t>11</w:t>
      </w:r>
      <w:r>
        <w:rPr>
          <w:rFonts w:hint="eastAsia"/>
          <w:bCs/>
          <w:sz w:val="24"/>
        </w:rPr>
        <w:t>）级联分析：依据同一数据</w:t>
      </w:r>
      <w:r>
        <w:rPr>
          <w:bCs/>
          <w:sz w:val="24"/>
        </w:rPr>
        <w:t>ID</w:t>
      </w:r>
      <w:r>
        <w:rPr>
          <w:rFonts w:hint="eastAsia"/>
          <w:bCs/>
          <w:sz w:val="24"/>
        </w:rPr>
        <w:t>，采集样本信息的异常类型、操作时间，挖掘在预设置的时间容器内异常操作发生频次高的异常事件，标记为级联异常。</w:t>
      </w:r>
    </w:p>
    <w:p w14:paraId="1BEF965B">
      <w:pPr>
        <w:widowControl/>
        <w:spacing w:line="360" w:lineRule="auto"/>
        <w:ind w:firstLine="480" w:firstLineChars="200"/>
        <w:rPr>
          <w:bCs/>
          <w:sz w:val="24"/>
        </w:rPr>
      </w:pPr>
      <w:r>
        <w:rPr>
          <w:rFonts w:hint="eastAsia"/>
          <w:bCs/>
          <w:sz w:val="24"/>
        </w:rPr>
        <w:t>（</w:t>
      </w:r>
      <w:r>
        <w:rPr>
          <w:bCs/>
          <w:sz w:val="24"/>
        </w:rPr>
        <w:t>12</w:t>
      </w:r>
      <w:r>
        <w:rPr>
          <w:rFonts w:hint="eastAsia"/>
          <w:bCs/>
          <w:sz w:val="24"/>
        </w:rPr>
        <w:t>）并联分析：参考《考虑短板效应的一种度量模型及其在软件可信性中的应用》中介绍的算法，异常操作记录中的非侵权可信值为每个事件可信值的加权平均，如果异常操作的非侵权可信值小于预设阈值，认为异常操作记录中的多个异常操作触发并联异常短板模型，标记为并联异常。</w:t>
      </w:r>
    </w:p>
    <w:p w14:paraId="5167F162">
      <w:pPr>
        <w:widowControl/>
        <w:spacing w:line="360" w:lineRule="auto"/>
        <w:ind w:firstLine="480" w:firstLineChars="200"/>
        <w:rPr>
          <w:bCs/>
          <w:sz w:val="24"/>
        </w:rPr>
      </w:pPr>
      <w:r>
        <w:rPr>
          <w:rFonts w:hint="eastAsia"/>
          <w:bCs/>
          <w:sz w:val="24"/>
        </w:rPr>
        <w:t>（</w:t>
      </w:r>
      <w:r>
        <w:rPr>
          <w:bCs/>
          <w:sz w:val="24"/>
        </w:rPr>
        <w:t>13</w:t>
      </w:r>
      <w:r>
        <w:rPr>
          <w:rFonts w:hint="eastAsia"/>
          <w:bCs/>
          <w:sz w:val="24"/>
        </w:rPr>
        <w:t>）</w:t>
      </w:r>
      <w:r>
        <w:rPr>
          <w:bCs/>
          <w:sz w:val="24"/>
        </w:rPr>
        <w:t>AE</w:t>
      </w:r>
      <w:r>
        <w:rPr>
          <w:rFonts w:hint="eastAsia"/>
          <w:bCs/>
          <w:sz w:val="24"/>
        </w:rPr>
        <w:t>模型：基于正常的数据在潜在表示空间中应该具有较小的重构误差，而异常数据则可能导致较大的重构误差通过学习正常数据的表示，然后利用这种表示来检测异常操作记录数据集中的异常。</w:t>
      </w:r>
    </w:p>
    <w:p w14:paraId="1BA40BA7">
      <w:pPr>
        <w:widowControl/>
        <w:spacing w:line="360" w:lineRule="auto"/>
        <w:ind w:firstLine="480" w:firstLineChars="200"/>
        <w:rPr>
          <w:bCs/>
          <w:sz w:val="24"/>
        </w:rPr>
      </w:pPr>
      <w:r>
        <w:rPr>
          <w:rFonts w:hint="eastAsia"/>
          <w:bCs/>
          <w:sz w:val="24"/>
        </w:rPr>
        <w:t>（</w:t>
      </w:r>
      <w:r>
        <w:rPr>
          <w:bCs/>
          <w:sz w:val="24"/>
        </w:rPr>
        <w:t>14</w:t>
      </w:r>
      <w:r>
        <w:rPr>
          <w:rFonts w:hint="eastAsia"/>
          <w:bCs/>
          <w:sz w:val="24"/>
        </w:rPr>
        <w:t>）孤立森林模型：采用孤立森林算法对异常操作记录进行异常检测。孤立森林是一种适用于连续数据的无监督异常检测方法，不需要有标记的样本来训练。算法通过在特征上划分来对样本进行分类，并通过集成学习的方法检测出其中的异常样本。</w:t>
      </w:r>
    </w:p>
    <w:p w14:paraId="7F5FD158">
      <w:pPr>
        <w:widowControl/>
        <w:spacing w:line="360" w:lineRule="auto"/>
        <w:ind w:firstLine="480" w:firstLineChars="200"/>
        <w:rPr>
          <w:bCs/>
          <w:sz w:val="24"/>
        </w:rPr>
      </w:pPr>
      <w:r>
        <w:rPr>
          <w:rFonts w:hint="eastAsia"/>
          <w:bCs/>
          <w:sz w:val="24"/>
        </w:rPr>
        <w:t>（</w:t>
      </w:r>
      <w:r>
        <w:rPr>
          <w:bCs/>
          <w:sz w:val="24"/>
        </w:rPr>
        <w:t>15</w:t>
      </w:r>
      <w:r>
        <w:rPr>
          <w:rFonts w:hint="eastAsia"/>
          <w:bCs/>
          <w:sz w:val="24"/>
        </w:rPr>
        <w:t>）风险分析统计：展示异常操作数量、侵权事件数量。</w:t>
      </w:r>
    </w:p>
    <w:p w14:paraId="19EF0858">
      <w:pPr>
        <w:widowControl/>
        <w:spacing w:line="360" w:lineRule="auto"/>
        <w:ind w:firstLine="480" w:firstLineChars="200"/>
        <w:rPr>
          <w:bCs/>
          <w:sz w:val="24"/>
        </w:rPr>
      </w:pPr>
      <w:r>
        <w:rPr>
          <w:rFonts w:hint="eastAsia"/>
          <w:bCs/>
          <w:sz w:val="24"/>
        </w:rPr>
        <w:t>（</w:t>
      </w:r>
      <w:r>
        <w:rPr>
          <w:bCs/>
          <w:sz w:val="24"/>
        </w:rPr>
        <w:t>16</w:t>
      </w:r>
      <w:r>
        <w:rPr>
          <w:rFonts w:hint="eastAsia"/>
          <w:bCs/>
          <w:sz w:val="24"/>
        </w:rPr>
        <w:t>）七天风险分布：使用七天时间分布图展示融合分析结果，图表中包含最近七天每天侵权事件发生的数量。</w:t>
      </w:r>
    </w:p>
    <w:p w14:paraId="021FD6B0">
      <w:pPr>
        <w:widowControl/>
        <w:spacing w:line="360" w:lineRule="auto"/>
        <w:ind w:firstLine="480" w:firstLineChars="200"/>
        <w:rPr>
          <w:bCs/>
          <w:sz w:val="24"/>
        </w:rPr>
      </w:pPr>
      <w:r>
        <w:rPr>
          <w:rFonts w:hint="eastAsia"/>
          <w:bCs/>
          <w:sz w:val="24"/>
        </w:rPr>
        <w:t>（</w:t>
      </w:r>
      <w:r>
        <w:rPr>
          <w:bCs/>
          <w:sz w:val="24"/>
        </w:rPr>
        <w:t>17</w:t>
      </w:r>
      <w:r>
        <w:rPr>
          <w:rFonts w:hint="eastAsia"/>
          <w:bCs/>
          <w:sz w:val="24"/>
        </w:rPr>
        <w:t>）态势分析视图：实现态势分析可视化，展示侵权事件的发展趋势。</w:t>
      </w:r>
    </w:p>
    <w:p w14:paraId="1A7BD2B1">
      <w:pPr>
        <w:widowControl/>
        <w:spacing w:line="360" w:lineRule="auto"/>
        <w:ind w:firstLine="480" w:firstLineChars="200"/>
        <w:rPr>
          <w:bCs/>
          <w:sz w:val="24"/>
        </w:rPr>
      </w:pPr>
      <w:r>
        <w:rPr>
          <w:rFonts w:hint="eastAsia"/>
          <w:bCs/>
          <w:sz w:val="24"/>
        </w:rPr>
        <w:t>（</w:t>
      </w:r>
      <w:r>
        <w:rPr>
          <w:bCs/>
          <w:sz w:val="24"/>
        </w:rPr>
        <w:t>18</w:t>
      </w:r>
      <w:r>
        <w:rPr>
          <w:rFonts w:hint="eastAsia"/>
          <w:bCs/>
          <w:sz w:val="24"/>
        </w:rPr>
        <w:t>）侵权事件列表展示：展示侵权事件列表，可使用模糊查询功能筛选侵权事件。</w:t>
      </w:r>
    </w:p>
    <w:p w14:paraId="1B4E7EFC">
      <w:pPr>
        <w:widowControl/>
        <w:spacing w:line="360" w:lineRule="auto"/>
        <w:ind w:firstLine="480" w:firstLineChars="200"/>
        <w:rPr>
          <w:bCs/>
          <w:sz w:val="24"/>
        </w:rPr>
      </w:pPr>
      <w:r>
        <w:rPr>
          <w:bCs/>
          <w:sz w:val="24"/>
        </w:rPr>
        <w:t>3</w:t>
      </w:r>
      <w:r>
        <w:rPr>
          <w:rFonts w:hint="eastAsia"/>
          <w:bCs/>
          <w:sz w:val="24"/>
        </w:rPr>
        <w:t>）系统第三方测试结果</w:t>
      </w:r>
    </w:p>
    <w:p w14:paraId="2D6A5A3F">
      <w:pPr>
        <w:widowControl/>
        <w:spacing w:line="360" w:lineRule="auto"/>
        <w:ind w:firstLine="480" w:firstLineChars="200"/>
        <w:rPr>
          <w:bCs/>
          <w:sz w:val="24"/>
        </w:rPr>
      </w:pPr>
      <w:r>
        <w:rPr>
          <w:rFonts w:hint="eastAsia"/>
          <w:bCs/>
          <w:sz w:val="24"/>
        </w:rPr>
        <w:t>第三方测试结论如下：</w:t>
      </w:r>
    </w:p>
    <w:p w14:paraId="6414EE6A">
      <w:pPr>
        <w:widowControl/>
        <w:spacing w:line="360" w:lineRule="auto"/>
        <w:ind w:firstLine="480" w:firstLineChars="200"/>
        <w:rPr>
          <w:bCs/>
          <w:sz w:val="24"/>
        </w:rPr>
      </w:pPr>
      <w:r>
        <w:rPr>
          <w:rFonts w:hint="eastAsia"/>
          <w:bCs/>
          <w:sz w:val="24"/>
        </w:rPr>
        <w:t>测试结果均符合任务书相关考核指标的要求。具体如下：</w:t>
      </w:r>
    </w:p>
    <w:p w14:paraId="120B35F2">
      <w:pPr>
        <w:widowControl/>
        <w:spacing w:line="360" w:lineRule="auto"/>
        <w:ind w:firstLine="480" w:firstLineChars="200"/>
        <w:rPr>
          <w:bCs/>
          <w:sz w:val="24"/>
        </w:rPr>
      </w:pPr>
      <w:r>
        <w:rPr>
          <w:rFonts w:hint="eastAsia"/>
          <w:bCs/>
          <w:sz w:val="24"/>
        </w:rPr>
        <w:t>功能性方面，异常操作融合分析系统能够实现</w:t>
      </w:r>
      <w:bookmarkStart w:id="64" w:name="_Hlk188446890"/>
      <w:r>
        <w:rPr>
          <w:rFonts w:hint="eastAsia"/>
          <w:bCs/>
          <w:sz w:val="24"/>
        </w:rPr>
        <w:t>异常数据标注、异常级联效应建模、并联异常短板效应建模、单点侵权事件判定、多点异常行为关联分析、分类分级异常融合分析、脱敏操作异常融合分析、脱敏控制异常融合分析、控制传递异常融合分析、删除异常融合分析、异常操作</w:t>
      </w:r>
      <w:r>
        <w:rPr>
          <w:bCs/>
          <w:sz w:val="24"/>
        </w:rPr>
        <w:t>AE</w:t>
      </w:r>
      <w:r>
        <w:rPr>
          <w:rFonts w:hint="eastAsia"/>
          <w:bCs/>
          <w:sz w:val="24"/>
        </w:rPr>
        <w:t>模型分析、侵权风险态势分析与预警、态势可视化、分析结果导出、信息交换接口等功能</w:t>
      </w:r>
      <w:bookmarkEnd w:id="64"/>
      <w:r>
        <w:rPr>
          <w:rFonts w:hint="eastAsia"/>
          <w:bCs/>
          <w:sz w:val="24"/>
        </w:rPr>
        <w:t>。</w:t>
      </w:r>
    </w:p>
    <w:p w14:paraId="53214BCC">
      <w:pPr>
        <w:widowControl/>
        <w:spacing w:line="360" w:lineRule="auto"/>
        <w:ind w:firstLine="480" w:firstLineChars="200"/>
        <w:rPr>
          <w:bCs/>
          <w:sz w:val="24"/>
        </w:rPr>
      </w:pPr>
      <w:r>
        <w:rPr>
          <w:rFonts w:hint="eastAsia"/>
          <w:bCs/>
          <w:sz w:val="24"/>
        </w:rPr>
        <w:t>性能效率方面，通过采用并发测试方法，异常操作融合分析系统：</w:t>
      </w:r>
    </w:p>
    <w:p w14:paraId="3F65A481">
      <w:pPr>
        <w:widowControl/>
        <w:spacing w:line="360" w:lineRule="auto"/>
        <w:ind w:firstLine="480" w:firstLineChars="200"/>
        <w:rPr>
          <w:bCs/>
          <w:sz w:val="24"/>
        </w:rPr>
      </w:pPr>
      <w:bookmarkStart w:id="65" w:name="_Hlk188446944"/>
      <w:r>
        <w:rPr>
          <w:rFonts w:hint="eastAsia"/>
          <w:bCs/>
          <w:sz w:val="24"/>
        </w:rPr>
        <w:t>（</w:t>
      </w:r>
      <w:r>
        <w:rPr>
          <w:bCs/>
          <w:sz w:val="24"/>
        </w:rPr>
        <w:t>1</w:t>
      </w:r>
      <w:r>
        <w:rPr>
          <w:rFonts w:hint="eastAsia"/>
          <w:bCs/>
          <w:sz w:val="24"/>
        </w:rPr>
        <w:t>）系统可支持</w:t>
      </w:r>
      <w:r>
        <w:rPr>
          <w:bCs/>
          <w:sz w:val="24"/>
        </w:rPr>
        <w:t>10201</w:t>
      </w:r>
      <w:r>
        <w:rPr>
          <w:rFonts w:hint="eastAsia"/>
          <w:bCs/>
          <w:sz w:val="24"/>
        </w:rPr>
        <w:t>条侵权事件的并发处理，分析挖掘响应时间为分钟级。</w:t>
      </w:r>
    </w:p>
    <w:p w14:paraId="3964C912">
      <w:pPr>
        <w:widowControl/>
        <w:spacing w:line="360" w:lineRule="auto"/>
        <w:ind w:firstLine="480" w:firstLineChars="200"/>
        <w:rPr>
          <w:bCs/>
          <w:sz w:val="24"/>
        </w:rPr>
      </w:pPr>
      <w:r>
        <w:rPr>
          <w:rFonts w:hint="eastAsia"/>
          <w:bCs/>
          <w:sz w:val="24"/>
        </w:rPr>
        <w:t>（</w:t>
      </w:r>
      <w:r>
        <w:rPr>
          <w:bCs/>
          <w:sz w:val="24"/>
        </w:rPr>
        <w:t>2</w:t>
      </w:r>
      <w:r>
        <w:rPr>
          <w:rFonts w:hint="eastAsia"/>
          <w:bCs/>
          <w:sz w:val="24"/>
        </w:rPr>
        <w:t>）监管规则支持</w:t>
      </w:r>
      <w:r>
        <w:rPr>
          <w:bCs/>
          <w:sz w:val="24"/>
        </w:rPr>
        <w:t>0.95</w:t>
      </w:r>
      <w:r>
        <w:rPr>
          <w:rFonts w:hint="eastAsia"/>
          <w:bCs/>
          <w:sz w:val="24"/>
        </w:rPr>
        <w:t>秒匹配</w:t>
      </w:r>
      <w:r>
        <w:rPr>
          <w:bCs/>
          <w:sz w:val="24"/>
        </w:rPr>
        <w:t>80076</w:t>
      </w:r>
      <w:r>
        <w:rPr>
          <w:rFonts w:hint="eastAsia"/>
          <w:bCs/>
          <w:sz w:val="24"/>
        </w:rPr>
        <w:t>条异常操作记录，监管规则数目为</w:t>
      </w:r>
      <w:r>
        <w:rPr>
          <w:bCs/>
          <w:sz w:val="24"/>
        </w:rPr>
        <w:t>10032</w:t>
      </w:r>
      <w:r>
        <w:rPr>
          <w:rFonts w:hint="eastAsia"/>
          <w:bCs/>
          <w:sz w:val="24"/>
        </w:rPr>
        <w:t>。</w:t>
      </w:r>
    </w:p>
    <w:p w14:paraId="6A829A11">
      <w:pPr>
        <w:widowControl/>
        <w:spacing w:line="360" w:lineRule="auto"/>
        <w:ind w:firstLine="480" w:firstLineChars="200"/>
        <w:rPr>
          <w:bCs/>
          <w:sz w:val="24"/>
        </w:rPr>
      </w:pPr>
      <w:r>
        <w:rPr>
          <w:rFonts w:hint="eastAsia"/>
          <w:bCs/>
          <w:sz w:val="24"/>
        </w:rPr>
        <w:t>（</w:t>
      </w:r>
      <w:r>
        <w:rPr>
          <w:bCs/>
          <w:sz w:val="24"/>
        </w:rPr>
        <w:t>3</w:t>
      </w:r>
      <w:r>
        <w:rPr>
          <w:rFonts w:hint="eastAsia"/>
          <w:bCs/>
          <w:sz w:val="24"/>
        </w:rPr>
        <w:t>）态势感知支持</w:t>
      </w:r>
      <w:r>
        <w:rPr>
          <w:bCs/>
          <w:sz w:val="24"/>
        </w:rPr>
        <w:t>3</w:t>
      </w:r>
      <w:r>
        <w:rPr>
          <w:rFonts w:hint="eastAsia"/>
          <w:bCs/>
          <w:sz w:val="24"/>
        </w:rPr>
        <w:t>种展示模式。</w:t>
      </w:r>
    </w:p>
    <w:bookmarkEnd w:id="65"/>
    <w:p w14:paraId="2F5D78E9">
      <w:pPr>
        <w:widowControl/>
        <w:spacing w:line="360" w:lineRule="auto"/>
        <w:ind w:firstLine="480" w:firstLineChars="200"/>
        <w:rPr>
          <w:bCs/>
          <w:sz w:val="24"/>
        </w:rPr>
      </w:pPr>
      <w:r>
        <w:rPr>
          <w:bCs/>
          <w:sz w:val="24"/>
        </w:rPr>
        <w:t>4</w:t>
      </w:r>
      <w:r>
        <w:rPr>
          <w:rFonts w:hint="eastAsia"/>
          <w:bCs/>
          <w:sz w:val="24"/>
        </w:rPr>
        <w:t>）系统的功能和性能界面展示</w:t>
      </w:r>
    </w:p>
    <w:p w14:paraId="2FF44A5A">
      <w:pPr>
        <w:widowControl/>
        <w:spacing w:line="360" w:lineRule="auto"/>
        <w:ind w:firstLine="480" w:firstLineChars="200"/>
        <w:rPr>
          <w:bCs/>
          <w:sz w:val="28"/>
        </w:rPr>
      </w:pPr>
      <w:r>
        <w:rPr>
          <w:rFonts w:hint="eastAsia"/>
          <w:bCs/>
          <w:sz w:val="24"/>
        </w:rPr>
        <w:t>系统的主要功能性能界面如图7</w:t>
      </w:r>
      <w:r>
        <w:rPr>
          <w:bCs/>
          <w:sz w:val="24"/>
        </w:rPr>
        <w:t>-11</w:t>
      </w:r>
      <w:r>
        <w:rPr>
          <w:rFonts w:hint="eastAsia"/>
          <w:bCs/>
          <w:sz w:val="24"/>
        </w:rPr>
        <w:t>到7</w:t>
      </w:r>
      <w:r>
        <w:rPr>
          <w:bCs/>
          <w:sz w:val="24"/>
        </w:rPr>
        <w:t>-31</w:t>
      </w:r>
      <w:r>
        <w:rPr>
          <w:rFonts w:hint="eastAsia"/>
          <w:bCs/>
          <w:sz w:val="24"/>
        </w:rPr>
        <w:t>所示。</w:t>
      </w:r>
    </w:p>
    <w:p w14:paraId="49D53204">
      <w:pPr>
        <w:spacing w:line="360" w:lineRule="auto"/>
        <w:rPr>
          <w:bCs/>
        </w:rPr>
      </w:pPr>
      <w:r>
        <w:rPr>
          <w:bCs/>
        </w:rPr>
        <w:drawing>
          <wp:inline distT="0" distB="0" distL="114300" distR="114300">
            <wp:extent cx="5306060" cy="1852295"/>
            <wp:effectExtent l="0" t="0" r="254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91"/>
                    <a:stretch>
                      <a:fillRect/>
                    </a:stretch>
                  </pic:blipFill>
                  <pic:spPr>
                    <a:xfrm>
                      <a:off x="0" y="0"/>
                      <a:ext cx="5306060" cy="1855185"/>
                    </a:xfrm>
                    <a:prstGeom prst="rect">
                      <a:avLst/>
                    </a:prstGeom>
                    <a:noFill/>
                    <a:ln>
                      <a:noFill/>
                    </a:ln>
                  </pic:spPr>
                </pic:pic>
              </a:graphicData>
            </a:graphic>
          </wp:inline>
        </w:drawing>
      </w:r>
    </w:p>
    <w:p w14:paraId="12EC9CB2">
      <w:pPr>
        <w:pStyle w:val="22"/>
        <w:spacing w:line="360" w:lineRule="auto"/>
        <w:jc w:val="center"/>
        <w:rPr>
          <w:rFonts w:ascii="Times New Roman" w:hAnsi="Times New Roman" w:eastAsia="宋体"/>
          <w:bCs/>
          <w:spacing w:val="-4"/>
          <w:sz w:val="22"/>
          <w:szCs w:val="22"/>
        </w:rPr>
      </w:pPr>
      <w:bookmarkStart w:id="66" w:name="_Toc188601927"/>
      <w:r>
        <w:rPr>
          <w:rFonts w:hint="eastAsia" w:ascii="Times New Roman" w:hAnsi="Times New Roman" w:eastAsia="宋体"/>
          <w:bCs/>
          <w:spacing w:val="-4"/>
          <w:sz w:val="22"/>
          <w:szCs w:val="22"/>
        </w:rPr>
        <w:t>图7</w:t>
      </w:r>
      <w:r>
        <w:rPr>
          <w:rFonts w:ascii="Times New Roman" w:hAnsi="Times New Roman" w:eastAsia="宋体"/>
          <w:bCs/>
          <w:spacing w:val="-4"/>
          <w:sz w:val="22"/>
          <w:szCs w:val="22"/>
        </w:rPr>
        <w:t>-</w:t>
      </w:r>
      <w:r>
        <w:rPr>
          <w:rFonts w:ascii="Times New Roman" w:hAnsi="Times New Roman" w:eastAsia="宋体"/>
          <w:bCs/>
          <w:spacing w:val="-4"/>
          <w:sz w:val="22"/>
          <w:szCs w:val="22"/>
        </w:rPr>
        <w:fldChar w:fldCharType="begin"/>
      </w:r>
      <w:r>
        <w:rPr>
          <w:rFonts w:ascii="Times New Roman" w:hAnsi="Times New Roman" w:eastAsia="宋体"/>
          <w:bCs/>
          <w:spacing w:val="-4"/>
          <w:sz w:val="22"/>
          <w:szCs w:val="22"/>
        </w:rPr>
        <w:instrText xml:space="preserve"> SEQ </w:instrText>
      </w:r>
      <w:r>
        <w:rPr>
          <w:rFonts w:hint="eastAsia" w:ascii="Times New Roman" w:hAnsi="Times New Roman" w:eastAsia="宋体"/>
          <w:bCs/>
          <w:spacing w:val="-4"/>
          <w:sz w:val="22"/>
          <w:szCs w:val="22"/>
        </w:rPr>
        <w:instrText xml:space="preserve">图</w:instrText>
      </w:r>
      <w:r>
        <w:rPr>
          <w:rFonts w:ascii="Times New Roman" w:hAnsi="Times New Roman" w:eastAsia="宋体"/>
          <w:bCs/>
          <w:spacing w:val="-4"/>
          <w:sz w:val="22"/>
          <w:szCs w:val="22"/>
        </w:rPr>
        <w:instrText xml:space="preserve">6 \* ARABIC </w:instrText>
      </w:r>
      <w:r>
        <w:rPr>
          <w:rFonts w:ascii="Times New Roman" w:hAnsi="Times New Roman" w:eastAsia="宋体"/>
          <w:bCs/>
          <w:spacing w:val="-4"/>
          <w:sz w:val="22"/>
          <w:szCs w:val="22"/>
        </w:rPr>
        <w:fldChar w:fldCharType="separate"/>
      </w:r>
      <w:r>
        <w:rPr>
          <w:rFonts w:ascii="Times New Roman" w:hAnsi="Times New Roman" w:eastAsia="宋体"/>
          <w:bCs/>
          <w:spacing w:val="-4"/>
          <w:sz w:val="22"/>
          <w:szCs w:val="22"/>
        </w:rPr>
        <w:t>11</w:t>
      </w:r>
      <w:r>
        <w:rPr>
          <w:rFonts w:ascii="Times New Roman" w:hAnsi="Times New Roman" w:eastAsia="宋体"/>
          <w:bCs/>
          <w:spacing w:val="-4"/>
          <w:sz w:val="22"/>
          <w:szCs w:val="22"/>
        </w:rPr>
        <w:fldChar w:fldCharType="end"/>
      </w:r>
      <w:r>
        <w:rPr>
          <w:rFonts w:ascii="Times New Roman" w:hAnsi="Times New Roman" w:eastAsia="宋体"/>
          <w:bCs/>
          <w:spacing w:val="-4"/>
          <w:sz w:val="22"/>
          <w:szCs w:val="22"/>
        </w:rPr>
        <w:t xml:space="preserve"> </w:t>
      </w:r>
      <w:r>
        <w:rPr>
          <w:rFonts w:hint="eastAsia" w:ascii="Times New Roman" w:hAnsi="Times New Roman" w:eastAsia="宋体"/>
          <w:bCs/>
          <w:spacing w:val="-4"/>
          <w:sz w:val="22"/>
          <w:szCs w:val="22"/>
        </w:rPr>
        <w:t>异常操作数据标注</w:t>
      </w:r>
      <w:bookmarkEnd w:id="66"/>
    </w:p>
    <w:p w14:paraId="1A4418F5">
      <w:pPr>
        <w:spacing w:line="360" w:lineRule="auto"/>
        <w:rPr>
          <w:bCs/>
        </w:rPr>
      </w:pPr>
      <w:r>
        <w:rPr>
          <w:bCs/>
        </w:rPr>
        <w:drawing>
          <wp:inline distT="0" distB="0" distL="114300" distR="114300">
            <wp:extent cx="5316220" cy="1132840"/>
            <wp:effectExtent l="0" t="0" r="5080" b="10160"/>
            <wp:docPr id="1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6"/>
                    <pic:cNvPicPr>
                      <a:picLocks noChangeAspect="1"/>
                    </pic:cNvPicPr>
                  </pic:nvPicPr>
                  <pic:blipFill>
                    <a:blip r:embed="rId92"/>
                    <a:stretch>
                      <a:fillRect/>
                    </a:stretch>
                  </pic:blipFill>
                  <pic:spPr>
                    <a:xfrm>
                      <a:off x="0" y="0"/>
                      <a:ext cx="5316220" cy="1140568"/>
                    </a:xfrm>
                    <a:prstGeom prst="rect">
                      <a:avLst/>
                    </a:prstGeom>
                    <a:noFill/>
                    <a:ln>
                      <a:noFill/>
                    </a:ln>
                  </pic:spPr>
                </pic:pic>
              </a:graphicData>
            </a:graphic>
          </wp:inline>
        </w:drawing>
      </w:r>
    </w:p>
    <w:p w14:paraId="417E1CA3">
      <w:pPr>
        <w:pStyle w:val="22"/>
        <w:spacing w:line="360" w:lineRule="auto"/>
        <w:jc w:val="center"/>
        <w:rPr>
          <w:rFonts w:ascii="Times New Roman" w:hAnsi="Times New Roman" w:eastAsia="宋体"/>
          <w:bCs/>
          <w:spacing w:val="-4"/>
          <w:sz w:val="22"/>
          <w:szCs w:val="22"/>
        </w:rPr>
      </w:pPr>
      <w:bookmarkStart w:id="67" w:name="_Toc188601928"/>
      <w:r>
        <w:rPr>
          <w:rFonts w:hint="eastAsia" w:ascii="Times New Roman" w:hAnsi="Times New Roman" w:eastAsia="宋体"/>
          <w:bCs/>
          <w:spacing w:val="-4"/>
          <w:sz w:val="22"/>
          <w:szCs w:val="22"/>
        </w:rPr>
        <w:t>图7</w:t>
      </w:r>
      <w:r>
        <w:rPr>
          <w:rFonts w:ascii="Times New Roman" w:hAnsi="Times New Roman" w:eastAsia="宋体"/>
          <w:bCs/>
          <w:spacing w:val="-4"/>
          <w:sz w:val="22"/>
          <w:szCs w:val="22"/>
        </w:rPr>
        <w:t>-</w:t>
      </w:r>
      <w:r>
        <w:rPr>
          <w:rFonts w:ascii="Times New Roman" w:hAnsi="Times New Roman" w:eastAsia="宋体"/>
          <w:bCs/>
          <w:spacing w:val="-4"/>
          <w:sz w:val="22"/>
          <w:szCs w:val="22"/>
        </w:rPr>
        <w:fldChar w:fldCharType="begin"/>
      </w:r>
      <w:r>
        <w:rPr>
          <w:rFonts w:ascii="Times New Roman" w:hAnsi="Times New Roman" w:eastAsia="宋体"/>
          <w:bCs/>
          <w:spacing w:val="-4"/>
          <w:sz w:val="22"/>
          <w:szCs w:val="22"/>
        </w:rPr>
        <w:instrText xml:space="preserve"> SEQ </w:instrText>
      </w:r>
      <w:r>
        <w:rPr>
          <w:rFonts w:hint="eastAsia" w:ascii="Times New Roman" w:hAnsi="Times New Roman" w:eastAsia="宋体"/>
          <w:bCs/>
          <w:spacing w:val="-4"/>
          <w:sz w:val="22"/>
          <w:szCs w:val="22"/>
        </w:rPr>
        <w:instrText xml:space="preserve">图</w:instrText>
      </w:r>
      <w:r>
        <w:rPr>
          <w:rFonts w:ascii="Times New Roman" w:hAnsi="Times New Roman" w:eastAsia="宋体"/>
          <w:bCs/>
          <w:spacing w:val="-4"/>
          <w:sz w:val="22"/>
          <w:szCs w:val="22"/>
        </w:rPr>
        <w:instrText xml:space="preserve">6 \* ARABIC </w:instrText>
      </w:r>
      <w:r>
        <w:rPr>
          <w:rFonts w:ascii="Times New Roman" w:hAnsi="Times New Roman" w:eastAsia="宋体"/>
          <w:bCs/>
          <w:spacing w:val="-4"/>
          <w:sz w:val="22"/>
          <w:szCs w:val="22"/>
        </w:rPr>
        <w:fldChar w:fldCharType="separate"/>
      </w:r>
      <w:r>
        <w:rPr>
          <w:rFonts w:ascii="Times New Roman" w:hAnsi="Times New Roman" w:eastAsia="宋体"/>
          <w:bCs/>
          <w:spacing w:val="-4"/>
          <w:sz w:val="22"/>
          <w:szCs w:val="22"/>
        </w:rPr>
        <w:t>12</w:t>
      </w:r>
      <w:r>
        <w:rPr>
          <w:rFonts w:ascii="Times New Roman" w:hAnsi="Times New Roman" w:eastAsia="宋体"/>
          <w:bCs/>
          <w:spacing w:val="-4"/>
          <w:sz w:val="22"/>
          <w:szCs w:val="22"/>
        </w:rPr>
        <w:fldChar w:fldCharType="end"/>
      </w:r>
      <w:r>
        <w:rPr>
          <w:rFonts w:ascii="Times New Roman" w:hAnsi="Times New Roman" w:eastAsia="宋体"/>
          <w:bCs/>
          <w:spacing w:val="-4"/>
          <w:sz w:val="22"/>
          <w:szCs w:val="22"/>
        </w:rPr>
        <w:t xml:space="preserve"> </w:t>
      </w:r>
      <w:r>
        <w:rPr>
          <w:rFonts w:hint="eastAsia" w:ascii="Times New Roman" w:hAnsi="Times New Roman" w:eastAsia="宋体"/>
          <w:bCs/>
          <w:spacing w:val="-4"/>
          <w:sz w:val="22"/>
          <w:szCs w:val="22"/>
        </w:rPr>
        <w:t>级联效应建模</w:t>
      </w:r>
      <w:bookmarkEnd w:id="67"/>
    </w:p>
    <w:p w14:paraId="1E1D6472">
      <w:pPr>
        <w:spacing w:line="360" w:lineRule="auto"/>
        <w:rPr>
          <w:bCs/>
        </w:rPr>
      </w:pPr>
      <w:r>
        <w:rPr>
          <w:bCs/>
        </w:rPr>
        <w:drawing>
          <wp:inline distT="0" distB="0" distL="114300" distR="114300">
            <wp:extent cx="5337175" cy="2025015"/>
            <wp:effectExtent l="0" t="0" r="9525" b="69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93"/>
                    <a:stretch>
                      <a:fillRect/>
                    </a:stretch>
                  </pic:blipFill>
                  <pic:spPr>
                    <a:xfrm>
                      <a:off x="0" y="0"/>
                      <a:ext cx="5337175" cy="2029683"/>
                    </a:xfrm>
                    <a:prstGeom prst="rect">
                      <a:avLst/>
                    </a:prstGeom>
                    <a:noFill/>
                    <a:ln>
                      <a:noFill/>
                    </a:ln>
                  </pic:spPr>
                </pic:pic>
              </a:graphicData>
            </a:graphic>
          </wp:inline>
        </w:drawing>
      </w:r>
    </w:p>
    <w:p w14:paraId="68A32AF9">
      <w:pPr>
        <w:pStyle w:val="22"/>
        <w:spacing w:line="360" w:lineRule="auto"/>
        <w:jc w:val="center"/>
        <w:rPr>
          <w:rFonts w:ascii="Times New Roman" w:hAnsi="Times New Roman" w:eastAsia="宋体"/>
          <w:bCs/>
          <w:spacing w:val="-4"/>
          <w:sz w:val="22"/>
          <w:szCs w:val="22"/>
        </w:rPr>
      </w:pPr>
      <w:bookmarkStart w:id="68" w:name="_Toc188601929"/>
      <w:r>
        <w:rPr>
          <w:rFonts w:hint="eastAsia" w:ascii="Times New Roman" w:hAnsi="Times New Roman" w:eastAsia="宋体"/>
          <w:bCs/>
          <w:spacing w:val="-4"/>
          <w:sz w:val="22"/>
          <w:szCs w:val="22"/>
        </w:rPr>
        <w:t>图7</w:t>
      </w:r>
      <w:r>
        <w:rPr>
          <w:rFonts w:ascii="Times New Roman" w:hAnsi="Times New Roman" w:eastAsia="宋体"/>
          <w:bCs/>
          <w:spacing w:val="-4"/>
          <w:sz w:val="22"/>
          <w:szCs w:val="22"/>
        </w:rPr>
        <w:t>-</w:t>
      </w:r>
      <w:r>
        <w:rPr>
          <w:rFonts w:ascii="Times New Roman" w:hAnsi="Times New Roman" w:eastAsia="宋体"/>
          <w:bCs/>
          <w:spacing w:val="-4"/>
          <w:sz w:val="22"/>
          <w:szCs w:val="22"/>
        </w:rPr>
        <w:fldChar w:fldCharType="begin"/>
      </w:r>
      <w:r>
        <w:rPr>
          <w:rFonts w:ascii="Times New Roman" w:hAnsi="Times New Roman" w:eastAsia="宋体"/>
          <w:bCs/>
          <w:spacing w:val="-4"/>
          <w:sz w:val="22"/>
          <w:szCs w:val="22"/>
        </w:rPr>
        <w:instrText xml:space="preserve"> SEQ </w:instrText>
      </w:r>
      <w:r>
        <w:rPr>
          <w:rFonts w:hint="eastAsia" w:ascii="Times New Roman" w:hAnsi="Times New Roman" w:eastAsia="宋体"/>
          <w:bCs/>
          <w:spacing w:val="-4"/>
          <w:sz w:val="22"/>
          <w:szCs w:val="22"/>
        </w:rPr>
        <w:instrText xml:space="preserve">图</w:instrText>
      </w:r>
      <w:r>
        <w:rPr>
          <w:rFonts w:ascii="Times New Roman" w:hAnsi="Times New Roman" w:eastAsia="宋体"/>
          <w:bCs/>
          <w:spacing w:val="-4"/>
          <w:sz w:val="22"/>
          <w:szCs w:val="22"/>
        </w:rPr>
        <w:instrText xml:space="preserve">6 \* ARABIC </w:instrText>
      </w:r>
      <w:r>
        <w:rPr>
          <w:rFonts w:ascii="Times New Roman" w:hAnsi="Times New Roman" w:eastAsia="宋体"/>
          <w:bCs/>
          <w:spacing w:val="-4"/>
          <w:sz w:val="22"/>
          <w:szCs w:val="22"/>
        </w:rPr>
        <w:fldChar w:fldCharType="separate"/>
      </w:r>
      <w:r>
        <w:rPr>
          <w:rFonts w:ascii="Times New Roman" w:hAnsi="Times New Roman" w:eastAsia="宋体"/>
          <w:bCs/>
          <w:spacing w:val="-4"/>
          <w:sz w:val="22"/>
          <w:szCs w:val="22"/>
        </w:rPr>
        <w:t>13</w:t>
      </w:r>
      <w:r>
        <w:rPr>
          <w:rFonts w:ascii="Times New Roman" w:hAnsi="Times New Roman" w:eastAsia="宋体"/>
          <w:bCs/>
          <w:spacing w:val="-4"/>
          <w:sz w:val="22"/>
          <w:szCs w:val="22"/>
        </w:rPr>
        <w:fldChar w:fldCharType="end"/>
      </w:r>
      <w:r>
        <w:rPr>
          <w:rFonts w:hint="eastAsia" w:ascii="Times New Roman" w:hAnsi="Times New Roman" w:eastAsia="宋体"/>
          <w:bCs/>
          <w:spacing w:val="-4"/>
          <w:sz w:val="22"/>
          <w:szCs w:val="22"/>
        </w:rPr>
        <w:t>并联效应建模</w:t>
      </w:r>
      <w:bookmarkEnd w:id="68"/>
    </w:p>
    <w:p w14:paraId="56B49030">
      <w:pPr>
        <w:spacing w:line="360" w:lineRule="auto"/>
        <w:rPr>
          <w:bCs/>
        </w:rPr>
      </w:pPr>
      <w:r>
        <w:rPr>
          <w:bCs/>
        </w:rPr>
        <w:drawing>
          <wp:inline distT="0" distB="0" distL="114300" distR="114300">
            <wp:extent cx="5351780" cy="1440815"/>
            <wp:effectExtent l="0" t="0" r="7620" b="6985"/>
            <wp:docPr id="277289123" name="图片 277289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89123" name="图片 277289123"/>
                    <pic:cNvPicPr>
                      <a:picLocks noChangeAspect="1"/>
                    </pic:cNvPicPr>
                  </pic:nvPicPr>
                  <pic:blipFill>
                    <a:blip r:embed="rId94"/>
                    <a:stretch>
                      <a:fillRect/>
                    </a:stretch>
                  </pic:blipFill>
                  <pic:spPr>
                    <a:xfrm>
                      <a:off x="0" y="0"/>
                      <a:ext cx="5351780" cy="1444886"/>
                    </a:xfrm>
                    <a:prstGeom prst="rect">
                      <a:avLst/>
                    </a:prstGeom>
                    <a:noFill/>
                    <a:ln>
                      <a:noFill/>
                    </a:ln>
                  </pic:spPr>
                </pic:pic>
              </a:graphicData>
            </a:graphic>
          </wp:inline>
        </w:drawing>
      </w:r>
    </w:p>
    <w:p w14:paraId="680C5355">
      <w:pPr>
        <w:pStyle w:val="22"/>
        <w:spacing w:line="360" w:lineRule="auto"/>
        <w:jc w:val="center"/>
        <w:rPr>
          <w:rFonts w:ascii="Times New Roman" w:hAnsi="Times New Roman" w:eastAsia="宋体"/>
          <w:bCs/>
          <w:spacing w:val="-4"/>
          <w:sz w:val="22"/>
          <w:szCs w:val="22"/>
        </w:rPr>
      </w:pPr>
      <w:bookmarkStart w:id="69" w:name="_Toc188601930"/>
      <w:r>
        <w:rPr>
          <w:rFonts w:hint="eastAsia" w:ascii="Times New Roman" w:hAnsi="Times New Roman" w:eastAsia="宋体"/>
          <w:bCs/>
          <w:spacing w:val="-4"/>
          <w:sz w:val="22"/>
          <w:szCs w:val="22"/>
        </w:rPr>
        <w:t>图7</w:t>
      </w:r>
      <w:r>
        <w:rPr>
          <w:rFonts w:ascii="Times New Roman" w:hAnsi="Times New Roman" w:eastAsia="宋体"/>
          <w:bCs/>
          <w:spacing w:val="-4"/>
          <w:sz w:val="22"/>
          <w:szCs w:val="22"/>
        </w:rPr>
        <w:t>-</w:t>
      </w:r>
      <w:r>
        <w:rPr>
          <w:rFonts w:ascii="Times New Roman" w:hAnsi="Times New Roman" w:eastAsia="宋体"/>
          <w:bCs/>
          <w:spacing w:val="-4"/>
          <w:sz w:val="22"/>
          <w:szCs w:val="22"/>
        </w:rPr>
        <w:fldChar w:fldCharType="begin"/>
      </w:r>
      <w:r>
        <w:rPr>
          <w:rFonts w:ascii="Times New Roman" w:hAnsi="Times New Roman" w:eastAsia="宋体"/>
          <w:bCs/>
          <w:spacing w:val="-4"/>
          <w:sz w:val="22"/>
          <w:szCs w:val="22"/>
        </w:rPr>
        <w:instrText xml:space="preserve"> SEQ </w:instrText>
      </w:r>
      <w:r>
        <w:rPr>
          <w:rFonts w:hint="eastAsia" w:ascii="Times New Roman" w:hAnsi="Times New Roman" w:eastAsia="宋体"/>
          <w:bCs/>
          <w:spacing w:val="-4"/>
          <w:sz w:val="22"/>
          <w:szCs w:val="22"/>
        </w:rPr>
        <w:instrText xml:space="preserve">图</w:instrText>
      </w:r>
      <w:r>
        <w:rPr>
          <w:rFonts w:ascii="Times New Roman" w:hAnsi="Times New Roman" w:eastAsia="宋体"/>
          <w:bCs/>
          <w:spacing w:val="-4"/>
          <w:sz w:val="22"/>
          <w:szCs w:val="22"/>
        </w:rPr>
        <w:instrText xml:space="preserve">6 \* ARABIC </w:instrText>
      </w:r>
      <w:r>
        <w:rPr>
          <w:rFonts w:ascii="Times New Roman" w:hAnsi="Times New Roman" w:eastAsia="宋体"/>
          <w:bCs/>
          <w:spacing w:val="-4"/>
          <w:sz w:val="22"/>
          <w:szCs w:val="22"/>
        </w:rPr>
        <w:fldChar w:fldCharType="separate"/>
      </w:r>
      <w:r>
        <w:rPr>
          <w:rFonts w:ascii="Times New Roman" w:hAnsi="Times New Roman" w:eastAsia="宋体"/>
          <w:bCs/>
          <w:spacing w:val="-4"/>
          <w:sz w:val="22"/>
          <w:szCs w:val="22"/>
        </w:rPr>
        <w:t>14</w:t>
      </w:r>
      <w:r>
        <w:rPr>
          <w:rFonts w:ascii="Times New Roman" w:hAnsi="Times New Roman" w:eastAsia="宋体"/>
          <w:bCs/>
          <w:spacing w:val="-4"/>
          <w:sz w:val="22"/>
          <w:szCs w:val="22"/>
        </w:rPr>
        <w:fldChar w:fldCharType="end"/>
      </w:r>
      <w:r>
        <w:rPr>
          <w:rFonts w:hint="eastAsia" w:ascii="Times New Roman" w:hAnsi="Times New Roman" w:eastAsia="宋体"/>
          <w:bCs/>
          <w:spacing w:val="-4"/>
          <w:sz w:val="22"/>
          <w:szCs w:val="22"/>
        </w:rPr>
        <w:t>单点侵权事件判定</w:t>
      </w:r>
      <w:bookmarkEnd w:id="69"/>
    </w:p>
    <w:p w14:paraId="3BE5D22D">
      <w:pPr>
        <w:spacing w:line="360" w:lineRule="auto"/>
        <w:rPr>
          <w:bCs/>
        </w:rPr>
      </w:pPr>
      <w:r>
        <w:rPr>
          <w:bCs/>
        </w:rPr>
        <w:drawing>
          <wp:inline distT="0" distB="0" distL="114300" distR="114300">
            <wp:extent cx="5355590" cy="1703705"/>
            <wp:effectExtent l="0" t="0" r="3810" b="1079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95"/>
                    <a:srcRect r="5765"/>
                    <a:stretch>
                      <a:fillRect/>
                    </a:stretch>
                  </pic:blipFill>
                  <pic:spPr>
                    <a:xfrm>
                      <a:off x="0" y="0"/>
                      <a:ext cx="5355590" cy="1707059"/>
                    </a:xfrm>
                    <a:prstGeom prst="rect">
                      <a:avLst/>
                    </a:prstGeom>
                    <a:noFill/>
                    <a:ln>
                      <a:noFill/>
                    </a:ln>
                  </pic:spPr>
                </pic:pic>
              </a:graphicData>
            </a:graphic>
          </wp:inline>
        </w:drawing>
      </w:r>
    </w:p>
    <w:p w14:paraId="7ABCCA35">
      <w:pPr>
        <w:pStyle w:val="22"/>
        <w:spacing w:line="360" w:lineRule="auto"/>
        <w:jc w:val="center"/>
        <w:rPr>
          <w:rFonts w:ascii="Times New Roman" w:hAnsi="Times New Roman" w:eastAsia="宋体"/>
          <w:bCs/>
          <w:spacing w:val="-4"/>
          <w:sz w:val="22"/>
          <w:szCs w:val="22"/>
        </w:rPr>
      </w:pPr>
      <w:bookmarkStart w:id="70" w:name="_Toc188601931"/>
      <w:r>
        <w:rPr>
          <w:rFonts w:hint="eastAsia" w:ascii="Times New Roman" w:hAnsi="Times New Roman" w:eastAsia="宋体"/>
          <w:bCs/>
          <w:spacing w:val="-4"/>
          <w:sz w:val="22"/>
          <w:szCs w:val="22"/>
        </w:rPr>
        <w:t>图7</w:t>
      </w:r>
      <w:r>
        <w:rPr>
          <w:rFonts w:ascii="Times New Roman" w:hAnsi="Times New Roman" w:eastAsia="宋体"/>
          <w:bCs/>
          <w:spacing w:val="-4"/>
          <w:sz w:val="22"/>
          <w:szCs w:val="22"/>
        </w:rPr>
        <w:t>-</w:t>
      </w:r>
      <w:r>
        <w:rPr>
          <w:rFonts w:ascii="Times New Roman" w:hAnsi="Times New Roman" w:eastAsia="宋体"/>
          <w:bCs/>
          <w:spacing w:val="-4"/>
          <w:sz w:val="22"/>
          <w:szCs w:val="22"/>
        </w:rPr>
        <w:fldChar w:fldCharType="begin"/>
      </w:r>
      <w:r>
        <w:rPr>
          <w:rFonts w:ascii="Times New Roman" w:hAnsi="Times New Roman" w:eastAsia="宋体"/>
          <w:bCs/>
          <w:spacing w:val="-4"/>
          <w:sz w:val="22"/>
          <w:szCs w:val="22"/>
        </w:rPr>
        <w:instrText xml:space="preserve"> SEQ </w:instrText>
      </w:r>
      <w:r>
        <w:rPr>
          <w:rFonts w:hint="eastAsia" w:ascii="Times New Roman" w:hAnsi="Times New Roman" w:eastAsia="宋体"/>
          <w:bCs/>
          <w:spacing w:val="-4"/>
          <w:sz w:val="22"/>
          <w:szCs w:val="22"/>
        </w:rPr>
        <w:instrText xml:space="preserve">图</w:instrText>
      </w:r>
      <w:r>
        <w:rPr>
          <w:rFonts w:ascii="Times New Roman" w:hAnsi="Times New Roman" w:eastAsia="宋体"/>
          <w:bCs/>
          <w:spacing w:val="-4"/>
          <w:sz w:val="22"/>
          <w:szCs w:val="22"/>
        </w:rPr>
        <w:instrText xml:space="preserve">6 \* ARABIC </w:instrText>
      </w:r>
      <w:r>
        <w:rPr>
          <w:rFonts w:ascii="Times New Roman" w:hAnsi="Times New Roman" w:eastAsia="宋体"/>
          <w:bCs/>
          <w:spacing w:val="-4"/>
          <w:sz w:val="22"/>
          <w:szCs w:val="22"/>
        </w:rPr>
        <w:fldChar w:fldCharType="separate"/>
      </w:r>
      <w:r>
        <w:rPr>
          <w:rFonts w:ascii="Times New Roman" w:hAnsi="Times New Roman" w:eastAsia="宋体"/>
          <w:bCs/>
          <w:spacing w:val="-4"/>
          <w:sz w:val="22"/>
          <w:szCs w:val="22"/>
        </w:rPr>
        <w:t>15</w:t>
      </w:r>
      <w:r>
        <w:rPr>
          <w:rFonts w:ascii="Times New Roman" w:hAnsi="Times New Roman" w:eastAsia="宋体"/>
          <w:bCs/>
          <w:spacing w:val="-4"/>
          <w:sz w:val="22"/>
          <w:szCs w:val="22"/>
        </w:rPr>
        <w:fldChar w:fldCharType="end"/>
      </w:r>
      <w:r>
        <w:rPr>
          <w:rFonts w:hint="eastAsia" w:ascii="Times New Roman" w:hAnsi="Times New Roman" w:eastAsia="宋体"/>
          <w:bCs/>
          <w:spacing w:val="-4"/>
          <w:sz w:val="22"/>
          <w:szCs w:val="22"/>
        </w:rPr>
        <w:t>多点异常行为关联分析</w:t>
      </w:r>
      <w:bookmarkEnd w:id="70"/>
    </w:p>
    <w:p w14:paraId="37A6467F">
      <w:pPr>
        <w:spacing w:line="360" w:lineRule="auto"/>
        <w:rPr>
          <w:bCs/>
        </w:rPr>
      </w:pPr>
      <w:r>
        <w:rPr>
          <w:bCs/>
        </w:rPr>
        <w:drawing>
          <wp:inline distT="0" distB="0" distL="114300" distR="114300">
            <wp:extent cx="5525770" cy="6146800"/>
            <wp:effectExtent l="0" t="0" r="11430" b="0"/>
            <wp:docPr id="1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3"/>
                    <pic:cNvPicPr>
                      <a:picLocks noChangeAspect="1"/>
                    </pic:cNvPicPr>
                  </pic:nvPicPr>
                  <pic:blipFill>
                    <a:blip r:embed="rId96"/>
                    <a:stretch>
                      <a:fillRect/>
                    </a:stretch>
                  </pic:blipFill>
                  <pic:spPr>
                    <a:xfrm>
                      <a:off x="0" y="0"/>
                      <a:ext cx="5525770" cy="6146800"/>
                    </a:xfrm>
                    <a:prstGeom prst="rect">
                      <a:avLst/>
                    </a:prstGeom>
                    <a:noFill/>
                    <a:ln>
                      <a:noFill/>
                    </a:ln>
                  </pic:spPr>
                </pic:pic>
              </a:graphicData>
            </a:graphic>
          </wp:inline>
        </w:drawing>
      </w:r>
    </w:p>
    <w:p w14:paraId="00EB37B4">
      <w:pPr>
        <w:pStyle w:val="22"/>
        <w:spacing w:line="360" w:lineRule="auto"/>
        <w:jc w:val="center"/>
        <w:rPr>
          <w:rFonts w:ascii="Times New Roman" w:hAnsi="Times New Roman" w:eastAsia="宋体"/>
          <w:bCs/>
          <w:spacing w:val="-4"/>
          <w:sz w:val="22"/>
          <w:szCs w:val="22"/>
        </w:rPr>
      </w:pPr>
      <w:bookmarkStart w:id="71" w:name="_Toc188601932"/>
      <w:r>
        <w:rPr>
          <w:rFonts w:hint="eastAsia" w:ascii="Times New Roman" w:hAnsi="Times New Roman" w:eastAsia="宋体"/>
          <w:bCs/>
          <w:spacing w:val="-4"/>
          <w:sz w:val="22"/>
          <w:szCs w:val="22"/>
        </w:rPr>
        <w:t>图7</w:t>
      </w:r>
      <w:r>
        <w:rPr>
          <w:rFonts w:ascii="Times New Roman" w:hAnsi="Times New Roman" w:eastAsia="宋体"/>
          <w:bCs/>
          <w:spacing w:val="-4"/>
          <w:sz w:val="22"/>
          <w:szCs w:val="22"/>
        </w:rPr>
        <w:t>-</w:t>
      </w:r>
      <w:r>
        <w:rPr>
          <w:rFonts w:ascii="Times New Roman" w:hAnsi="Times New Roman" w:eastAsia="宋体"/>
          <w:bCs/>
          <w:spacing w:val="-4"/>
          <w:sz w:val="22"/>
          <w:szCs w:val="22"/>
        </w:rPr>
        <w:fldChar w:fldCharType="begin"/>
      </w:r>
      <w:r>
        <w:rPr>
          <w:rFonts w:ascii="Times New Roman" w:hAnsi="Times New Roman" w:eastAsia="宋体"/>
          <w:bCs/>
          <w:spacing w:val="-4"/>
          <w:sz w:val="22"/>
          <w:szCs w:val="22"/>
        </w:rPr>
        <w:instrText xml:space="preserve"> SEQ </w:instrText>
      </w:r>
      <w:r>
        <w:rPr>
          <w:rFonts w:hint="eastAsia" w:ascii="Times New Roman" w:hAnsi="Times New Roman" w:eastAsia="宋体"/>
          <w:bCs/>
          <w:spacing w:val="-4"/>
          <w:sz w:val="22"/>
          <w:szCs w:val="22"/>
        </w:rPr>
        <w:instrText xml:space="preserve">图</w:instrText>
      </w:r>
      <w:r>
        <w:rPr>
          <w:rFonts w:ascii="Times New Roman" w:hAnsi="Times New Roman" w:eastAsia="宋体"/>
          <w:bCs/>
          <w:spacing w:val="-4"/>
          <w:sz w:val="22"/>
          <w:szCs w:val="22"/>
        </w:rPr>
        <w:instrText xml:space="preserve">6 \* ARABIC </w:instrText>
      </w:r>
      <w:r>
        <w:rPr>
          <w:rFonts w:ascii="Times New Roman" w:hAnsi="Times New Roman" w:eastAsia="宋体"/>
          <w:bCs/>
          <w:spacing w:val="-4"/>
          <w:sz w:val="22"/>
          <w:szCs w:val="22"/>
        </w:rPr>
        <w:fldChar w:fldCharType="separate"/>
      </w:r>
      <w:r>
        <w:rPr>
          <w:rFonts w:ascii="Times New Roman" w:hAnsi="Times New Roman" w:eastAsia="宋体"/>
          <w:bCs/>
          <w:spacing w:val="-4"/>
          <w:sz w:val="22"/>
          <w:szCs w:val="22"/>
        </w:rPr>
        <w:t>16</w:t>
      </w:r>
      <w:r>
        <w:rPr>
          <w:rFonts w:ascii="Times New Roman" w:hAnsi="Times New Roman" w:eastAsia="宋体"/>
          <w:bCs/>
          <w:spacing w:val="-4"/>
          <w:sz w:val="22"/>
          <w:szCs w:val="22"/>
        </w:rPr>
        <w:fldChar w:fldCharType="end"/>
      </w:r>
      <w:r>
        <w:rPr>
          <w:rFonts w:hint="eastAsia" w:ascii="Times New Roman" w:hAnsi="Times New Roman" w:eastAsia="宋体"/>
          <w:bCs/>
          <w:spacing w:val="-4"/>
          <w:sz w:val="22"/>
          <w:szCs w:val="22"/>
        </w:rPr>
        <w:t>侵权风险态势分析与预警</w:t>
      </w:r>
      <w:bookmarkEnd w:id="71"/>
    </w:p>
    <w:p w14:paraId="5AC4A564">
      <w:pPr>
        <w:spacing w:line="360" w:lineRule="auto"/>
        <w:rPr>
          <w:bCs/>
        </w:rPr>
      </w:pPr>
      <w:r>
        <w:rPr>
          <w:bCs/>
        </w:rPr>
        <w:drawing>
          <wp:inline distT="0" distB="0" distL="0" distR="0">
            <wp:extent cx="5641975" cy="2951480"/>
            <wp:effectExtent l="0" t="0" r="9525" b="7620"/>
            <wp:docPr id="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
                    <pic:cNvPicPr>
                      <a:picLocks noChangeAspect="1"/>
                    </pic:cNvPicPr>
                  </pic:nvPicPr>
                  <pic:blipFill>
                    <a:blip r:embed="rId97"/>
                    <a:stretch>
                      <a:fillRect/>
                    </a:stretch>
                  </pic:blipFill>
                  <pic:spPr>
                    <a:xfrm>
                      <a:off x="0" y="0"/>
                      <a:ext cx="5641975" cy="2951480"/>
                    </a:xfrm>
                    <a:prstGeom prst="rect">
                      <a:avLst/>
                    </a:prstGeom>
                  </pic:spPr>
                </pic:pic>
              </a:graphicData>
            </a:graphic>
          </wp:inline>
        </w:drawing>
      </w:r>
    </w:p>
    <w:p w14:paraId="4509E597">
      <w:pPr>
        <w:pStyle w:val="22"/>
        <w:spacing w:line="360" w:lineRule="auto"/>
        <w:jc w:val="center"/>
        <w:rPr>
          <w:rFonts w:ascii="Times New Roman" w:hAnsi="Times New Roman" w:eastAsia="宋体"/>
          <w:bCs/>
          <w:spacing w:val="-4"/>
          <w:sz w:val="22"/>
          <w:szCs w:val="22"/>
        </w:rPr>
      </w:pPr>
      <w:bookmarkStart w:id="72" w:name="_Toc188601933"/>
      <w:r>
        <w:rPr>
          <w:rFonts w:hint="eastAsia" w:ascii="Times New Roman" w:hAnsi="Times New Roman" w:eastAsia="宋体"/>
          <w:bCs/>
          <w:spacing w:val="-4"/>
          <w:sz w:val="22"/>
          <w:szCs w:val="22"/>
        </w:rPr>
        <w:t>图7</w:t>
      </w:r>
      <w:r>
        <w:rPr>
          <w:rFonts w:ascii="Times New Roman" w:hAnsi="Times New Roman" w:eastAsia="宋体"/>
          <w:bCs/>
          <w:spacing w:val="-4"/>
          <w:sz w:val="22"/>
          <w:szCs w:val="22"/>
        </w:rPr>
        <w:t>-</w:t>
      </w:r>
      <w:r>
        <w:rPr>
          <w:rFonts w:ascii="Times New Roman" w:hAnsi="Times New Roman" w:eastAsia="宋体"/>
          <w:bCs/>
          <w:spacing w:val="-4"/>
          <w:sz w:val="22"/>
          <w:szCs w:val="22"/>
        </w:rPr>
        <w:fldChar w:fldCharType="begin"/>
      </w:r>
      <w:r>
        <w:rPr>
          <w:rFonts w:ascii="Times New Roman" w:hAnsi="Times New Roman" w:eastAsia="宋体"/>
          <w:bCs/>
          <w:spacing w:val="-4"/>
          <w:sz w:val="22"/>
          <w:szCs w:val="22"/>
        </w:rPr>
        <w:instrText xml:space="preserve"> SEQ </w:instrText>
      </w:r>
      <w:r>
        <w:rPr>
          <w:rFonts w:hint="eastAsia" w:ascii="Times New Roman" w:hAnsi="Times New Roman" w:eastAsia="宋体"/>
          <w:bCs/>
          <w:spacing w:val="-4"/>
          <w:sz w:val="22"/>
          <w:szCs w:val="22"/>
        </w:rPr>
        <w:instrText xml:space="preserve">图</w:instrText>
      </w:r>
      <w:r>
        <w:rPr>
          <w:rFonts w:ascii="Times New Roman" w:hAnsi="Times New Roman" w:eastAsia="宋体"/>
          <w:bCs/>
          <w:spacing w:val="-4"/>
          <w:sz w:val="22"/>
          <w:szCs w:val="22"/>
        </w:rPr>
        <w:instrText xml:space="preserve">6 \* ARABIC </w:instrText>
      </w:r>
      <w:r>
        <w:rPr>
          <w:rFonts w:ascii="Times New Roman" w:hAnsi="Times New Roman" w:eastAsia="宋体"/>
          <w:bCs/>
          <w:spacing w:val="-4"/>
          <w:sz w:val="22"/>
          <w:szCs w:val="22"/>
        </w:rPr>
        <w:fldChar w:fldCharType="separate"/>
      </w:r>
      <w:r>
        <w:rPr>
          <w:rFonts w:ascii="Times New Roman" w:hAnsi="Times New Roman" w:eastAsia="宋体"/>
          <w:bCs/>
          <w:spacing w:val="-4"/>
          <w:sz w:val="22"/>
          <w:szCs w:val="22"/>
        </w:rPr>
        <w:t>17</w:t>
      </w:r>
      <w:r>
        <w:rPr>
          <w:rFonts w:ascii="Times New Roman" w:hAnsi="Times New Roman" w:eastAsia="宋体"/>
          <w:bCs/>
          <w:spacing w:val="-4"/>
          <w:sz w:val="22"/>
          <w:szCs w:val="22"/>
        </w:rPr>
        <w:fldChar w:fldCharType="end"/>
      </w:r>
      <w:r>
        <w:rPr>
          <w:rFonts w:hint="eastAsia" w:ascii="Times New Roman" w:hAnsi="Times New Roman" w:eastAsia="宋体"/>
          <w:bCs/>
          <w:spacing w:val="-4"/>
          <w:sz w:val="22"/>
          <w:szCs w:val="22"/>
        </w:rPr>
        <w:t>分析结果导出</w:t>
      </w:r>
      <w:bookmarkEnd w:id="72"/>
    </w:p>
    <w:p w14:paraId="27B9A541">
      <w:pPr>
        <w:spacing w:line="360" w:lineRule="auto"/>
        <w:rPr>
          <w:bCs/>
        </w:rPr>
      </w:pPr>
      <w:r>
        <w:rPr>
          <w:bCs/>
        </w:rPr>
        <w:drawing>
          <wp:inline distT="0" distB="0" distL="114300" distR="114300">
            <wp:extent cx="5648325" cy="576580"/>
            <wp:effectExtent l="0" t="0" r="3175" b="7620"/>
            <wp:docPr id="2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6"/>
                    <pic:cNvPicPr>
                      <a:picLocks noChangeAspect="1"/>
                    </pic:cNvPicPr>
                  </pic:nvPicPr>
                  <pic:blipFill>
                    <a:blip r:embed="rId98"/>
                    <a:srcRect r="33110"/>
                    <a:stretch>
                      <a:fillRect/>
                    </a:stretch>
                  </pic:blipFill>
                  <pic:spPr>
                    <a:xfrm>
                      <a:off x="0" y="0"/>
                      <a:ext cx="5648325" cy="577427"/>
                    </a:xfrm>
                    <a:prstGeom prst="rect">
                      <a:avLst/>
                    </a:prstGeom>
                    <a:noFill/>
                    <a:ln>
                      <a:noFill/>
                    </a:ln>
                  </pic:spPr>
                </pic:pic>
              </a:graphicData>
            </a:graphic>
          </wp:inline>
        </w:drawing>
      </w:r>
    </w:p>
    <w:p w14:paraId="18056876">
      <w:pPr>
        <w:pStyle w:val="22"/>
        <w:spacing w:line="360" w:lineRule="auto"/>
        <w:jc w:val="center"/>
        <w:rPr>
          <w:rFonts w:ascii="Times New Roman" w:hAnsi="Times New Roman" w:eastAsia="宋体"/>
          <w:bCs/>
          <w:spacing w:val="-4"/>
          <w:sz w:val="22"/>
          <w:szCs w:val="22"/>
        </w:rPr>
      </w:pPr>
      <w:bookmarkStart w:id="73" w:name="_Toc188601934"/>
      <w:r>
        <w:rPr>
          <w:rFonts w:hint="eastAsia" w:ascii="Times New Roman" w:hAnsi="Times New Roman" w:eastAsia="宋体"/>
          <w:bCs/>
          <w:spacing w:val="-4"/>
          <w:sz w:val="22"/>
          <w:szCs w:val="22"/>
        </w:rPr>
        <w:t>图7</w:t>
      </w:r>
      <w:r>
        <w:rPr>
          <w:rFonts w:ascii="Times New Roman" w:hAnsi="Times New Roman" w:eastAsia="宋体"/>
          <w:bCs/>
          <w:spacing w:val="-4"/>
          <w:sz w:val="22"/>
          <w:szCs w:val="22"/>
        </w:rPr>
        <w:t>-</w:t>
      </w:r>
      <w:r>
        <w:rPr>
          <w:rFonts w:ascii="Times New Roman" w:hAnsi="Times New Roman" w:eastAsia="宋体"/>
          <w:bCs/>
          <w:spacing w:val="-4"/>
          <w:sz w:val="22"/>
          <w:szCs w:val="22"/>
        </w:rPr>
        <w:fldChar w:fldCharType="begin"/>
      </w:r>
      <w:r>
        <w:rPr>
          <w:rFonts w:ascii="Times New Roman" w:hAnsi="Times New Roman" w:eastAsia="宋体"/>
          <w:bCs/>
          <w:spacing w:val="-4"/>
          <w:sz w:val="22"/>
          <w:szCs w:val="22"/>
        </w:rPr>
        <w:instrText xml:space="preserve"> SEQ </w:instrText>
      </w:r>
      <w:r>
        <w:rPr>
          <w:rFonts w:hint="eastAsia" w:ascii="Times New Roman" w:hAnsi="Times New Roman" w:eastAsia="宋体"/>
          <w:bCs/>
          <w:spacing w:val="-4"/>
          <w:sz w:val="22"/>
          <w:szCs w:val="22"/>
        </w:rPr>
        <w:instrText xml:space="preserve">图</w:instrText>
      </w:r>
      <w:r>
        <w:rPr>
          <w:rFonts w:ascii="Times New Roman" w:hAnsi="Times New Roman" w:eastAsia="宋体"/>
          <w:bCs/>
          <w:spacing w:val="-4"/>
          <w:sz w:val="22"/>
          <w:szCs w:val="22"/>
        </w:rPr>
        <w:instrText xml:space="preserve">6 \* ARABIC </w:instrText>
      </w:r>
      <w:r>
        <w:rPr>
          <w:rFonts w:ascii="Times New Roman" w:hAnsi="Times New Roman" w:eastAsia="宋体"/>
          <w:bCs/>
          <w:spacing w:val="-4"/>
          <w:sz w:val="22"/>
          <w:szCs w:val="22"/>
        </w:rPr>
        <w:fldChar w:fldCharType="separate"/>
      </w:r>
      <w:r>
        <w:rPr>
          <w:rFonts w:ascii="Times New Roman" w:hAnsi="Times New Roman" w:eastAsia="宋体"/>
          <w:bCs/>
          <w:spacing w:val="-4"/>
          <w:sz w:val="22"/>
          <w:szCs w:val="22"/>
        </w:rPr>
        <w:t>18</w:t>
      </w:r>
      <w:r>
        <w:rPr>
          <w:rFonts w:ascii="Times New Roman" w:hAnsi="Times New Roman" w:eastAsia="宋体"/>
          <w:bCs/>
          <w:spacing w:val="-4"/>
          <w:sz w:val="22"/>
          <w:szCs w:val="22"/>
        </w:rPr>
        <w:fldChar w:fldCharType="end"/>
      </w:r>
      <w:r>
        <w:rPr>
          <w:rFonts w:hint="eastAsia" w:ascii="Times New Roman" w:hAnsi="Times New Roman" w:eastAsia="宋体"/>
          <w:bCs/>
          <w:spacing w:val="-4"/>
          <w:sz w:val="22"/>
          <w:szCs w:val="22"/>
        </w:rPr>
        <w:t>信息交换接口</w:t>
      </w:r>
      <w:bookmarkEnd w:id="73"/>
    </w:p>
    <w:p w14:paraId="22853309">
      <w:pPr>
        <w:pStyle w:val="239"/>
        <w:spacing w:line="360" w:lineRule="auto"/>
        <w:ind w:firstLine="0" w:firstLineChars="0"/>
        <w:rPr>
          <w:bCs/>
        </w:rPr>
      </w:pPr>
      <w:r>
        <w:rPr>
          <w:bCs/>
        </w:rPr>
        <w:drawing>
          <wp:inline distT="0" distB="0" distL="114300" distR="114300">
            <wp:extent cx="5403850" cy="6837045"/>
            <wp:effectExtent l="0" t="0" r="6350" b="8255"/>
            <wp:docPr id="1413094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94237" name="图片 1"/>
                    <pic:cNvPicPr>
                      <a:picLocks noChangeAspect="1"/>
                    </pic:cNvPicPr>
                  </pic:nvPicPr>
                  <pic:blipFill>
                    <a:blip r:embed="rId99"/>
                    <a:stretch>
                      <a:fillRect/>
                    </a:stretch>
                  </pic:blipFill>
                  <pic:spPr>
                    <a:xfrm>
                      <a:off x="0" y="0"/>
                      <a:ext cx="5403850" cy="6837045"/>
                    </a:xfrm>
                    <a:prstGeom prst="rect">
                      <a:avLst/>
                    </a:prstGeom>
                    <a:noFill/>
                    <a:ln>
                      <a:noFill/>
                    </a:ln>
                  </pic:spPr>
                </pic:pic>
              </a:graphicData>
            </a:graphic>
          </wp:inline>
        </w:drawing>
      </w:r>
      <w:r>
        <w:rPr>
          <w:bCs/>
        </w:rPr>
        <w:drawing>
          <wp:inline distT="0" distB="0" distL="114300" distR="114300">
            <wp:extent cx="5410200" cy="2176780"/>
            <wp:effectExtent l="0" t="0" r="0" b="7620"/>
            <wp:docPr id="1930024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2480" name="图片 5"/>
                    <pic:cNvPicPr>
                      <a:picLocks noChangeAspect="1"/>
                    </pic:cNvPicPr>
                  </pic:nvPicPr>
                  <pic:blipFill>
                    <a:blip r:embed="rId100"/>
                    <a:stretch>
                      <a:fillRect/>
                    </a:stretch>
                  </pic:blipFill>
                  <pic:spPr>
                    <a:xfrm>
                      <a:off x="0" y="0"/>
                      <a:ext cx="5410200" cy="2176780"/>
                    </a:xfrm>
                    <a:prstGeom prst="rect">
                      <a:avLst/>
                    </a:prstGeom>
                    <a:noFill/>
                    <a:ln>
                      <a:noFill/>
                    </a:ln>
                  </pic:spPr>
                </pic:pic>
              </a:graphicData>
            </a:graphic>
          </wp:inline>
        </w:drawing>
      </w:r>
    </w:p>
    <w:p w14:paraId="6B03B4A3">
      <w:pPr>
        <w:pStyle w:val="22"/>
        <w:spacing w:line="360" w:lineRule="auto"/>
        <w:jc w:val="center"/>
        <w:rPr>
          <w:rFonts w:ascii="Times New Roman" w:hAnsi="Times New Roman" w:eastAsia="宋体"/>
          <w:bCs/>
          <w:spacing w:val="-4"/>
          <w:sz w:val="22"/>
          <w:szCs w:val="22"/>
        </w:rPr>
      </w:pPr>
      <w:bookmarkStart w:id="74" w:name="_Toc188601935"/>
      <w:r>
        <w:rPr>
          <w:rFonts w:hint="eastAsia" w:ascii="Times New Roman" w:hAnsi="Times New Roman" w:eastAsia="宋体"/>
          <w:bCs/>
          <w:spacing w:val="-4"/>
          <w:sz w:val="22"/>
          <w:szCs w:val="22"/>
        </w:rPr>
        <w:t>图7</w:t>
      </w:r>
      <w:r>
        <w:rPr>
          <w:rFonts w:ascii="Times New Roman" w:hAnsi="Times New Roman" w:eastAsia="宋体"/>
          <w:bCs/>
          <w:spacing w:val="-4"/>
          <w:sz w:val="22"/>
          <w:szCs w:val="22"/>
        </w:rPr>
        <w:t>-</w:t>
      </w:r>
      <w:r>
        <w:rPr>
          <w:rFonts w:ascii="Times New Roman" w:hAnsi="Times New Roman" w:eastAsia="宋体"/>
          <w:bCs/>
          <w:spacing w:val="-4"/>
          <w:sz w:val="22"/>
          <w:szCs w:val="22"/>
        </w:rPr>
        <w:fldChar w:fldCharType="begin"/>
      </w:r>
      <w:r>
        <w:rPr>
          <w:rFonts w:ascii="Times New Roman" w:hAnsi="Times New Roman" w:eastAsia="宋体"/>
          <w:bCs/>
          <w:spacing w:val="-4"/>
          <w:sz w:val="22"/>
          <w:szCs w:val="22"/>
        </w:rPr>
        <w:instrText xml:space="preserve"> SEQ </w:instrText>
      </w:r>
      <w:r>
        <w:rPr>
          <w:rFonts w:hint="eastAsia" w:ascii="Times New Roman" w:hAnsi="Times New Roman" w:eastAsia="宋体"/>
          <w:bCs/>
          <w:spacing w:val="-4"/>
          <w:sz w:val="22"/>
          <w:szCs w:val="22"/>
        </w:rPr>
        <w:instrText xml:space="preserve">图</w:instrText>
      </w:r>
      <w:r>
        <w:rPr>
          <w:rFonts w:ascii="Times New Roman" w:hAnsi="Times New Roman" w:eastAsia="宋体"/>
          <w:bCs/>
          <w:spacing w:val="-4"/>
          <w:sz w:val="22"/>
          <w:szCs w:val="22"/>
        </w:rPr>
        <w:instrText xml:space="preserve">6 \* ARABIC </w:instrText>
      </w:r>
      <w:r>
        <w:rPr>
          <w:rFonts w:ascii="Times New Roman" w:hAnsi="Times New Roman" w:eastAsia="宋体"/>
          <w:bCs/>
          <w:spacing w:val="-4"/>
          <w:sz w:val="22"/>
          <w:szCs w:val="22"/>
        </w:rPr>
        <w:fldChar w:fldCharType="separate"/>
      </w:r>
      <w:r>
        <w:rPr>
          <w:rFonts w:ascii="Times New Roman" w:hAnsi="Times New Roman" w:eastAsia="宋体"/>
          <w:bCs/>
          <w:spacing w:val="-4"/>
          <w:sz w:val="22"/>
          <w:szCs w:val="22"/>
        </w:rPr>
        <w:t>19</w:t>
      </w:r>
      <w:r>
        <w:rPr>
          <w:rFonts w:ascii="Times New Roman" w:hAnsi="Times New Roman" w:eastAsia="宋体"/>
          <w:bCs/>
          <w:spacing w:val="-4"/>
          <w:sz w:val="22"/>
          <w:szCs w:val="22"/>
        </w:rPr>
        <w:fldChar w:fldCharType="end"/>
      </w:r>
      <w:r>
        <w:rPr>
          <w:rFonts w:hint="eastAsia" w:ascii="Times New Roman" w:hAnsi="Times New Roman" w:eastAsia="宋体"/>
          <w:bCs/>
          <w:spacing w:val="-4"/>
          <w:sz w:val="22"/>
          <w:szCs w:val="22"/>
        </w:rPr>
        <w:t>异常操作</w:t>
      </w:r>
      <w:r>
        <w:rPr>
          <w:rFonts w:ascii="Times New Roman" w:hAnsi="Times New Roman" w:eastAsia="宋体"/>
          <w:bCs/>
          <w:spacing w:val="-4"/>
          <w:sz w:val="22"/>
          <w:szCs w:val="22"/>
        </w:rPr>
        <w:t>AE</w:t>
      </w:r>
      <w:r>
        <w:rPr>
          <w:rFonts w:hint="eastAsia" w:ascii="Times New Roman" w:hAnsi="Times New Roman" w:eastAsia="宋体"/>
          <w:bCs/>
          <w:spacing w:val="-4"/>
          <w:sz w:val="22"/>
          <w:szCs w:val="22"/>
        </w:rPr>
        <w:t>模型分析</w:t>
      </w:r>
      <w:bookmarkEnd w:id="74"/>
    </w:p>
    <w:p w14:paraId="0835BF4A">
      <w:pPr>
        <w:spacing w:line="360" w:lineRule="auto"/>
        <w:rPr>
          <w:bCs/>
        </w:rPr>
      </w:pPr>
    </w:p>
    <w:p w14:paraId="10F826EB">
      <w:pPr>
        <w:spacing w:line="360" w:lineRule="auto"/>
        <w:rPr>
          <w:bCs/>
        </w:rPr>
      </w:pPr>
      <w:r>
        <w:rPr>
          <w:bCs/>
        </w:rPr>
        <w:drawing>
          <wp:inline distT="0" distB="0" distL="114300" distR="114300">
            <wp:extent cx="5233035" cy="1724025"/>
            <wp:effectExtent l="0" t="0" r="12065" b="3175"/>
            <wp:docPr id="1041207704" name="图片 104120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07704" name="图片 1041207704"/>
                    <pic:cNvPicPr>
                      <a:picLocks noChangeAspect="1"/>
                    </pic:cNvPicPr>
                  </pic:nvPicPr>
                  <pic:blipFill>
                    <a:blip r:embed="rId101"/>
                    <a:srcRect r="3951"/>
                    <a:stretch>
                      <a:fillRect/>
                    </a:stretch>
                  </pic:blipFill>
                  <pic:spPr>
                    <a:xfrm>
                      <a:off x="0" y="0"/>
                      <a:ext cx="5233035" cy="1724025"/>
                    </a:xfrm>
                    <a:prstGeom prst="rect">
                      <a:avLst/>
                    </a:prstGeom>
                    <a:noFill/>
                    <a:ln>
                      <a:noFill/>
                    </a:ln>
                  </pic:spPr>
                </pic:pic>
              </a:graphicData>
            </a:graphic>
          </wp:inline>
        </w:drawing>
      </w:r>
    </w:p>
    <w:p w14:paraId="1AF9BF38">
      <w:pPr>
        <w:pStyle w:val="22"/>
        <w:spacing w:line="360" w:lineRule="auto"/>
        <w:jc w:val="center"/>
        <w:rPr>
          <w:rFonts w:ascii="Times New Roman" w:hAnsi="Times New Roman" w:eastAsia="宋体"/>
          <w:bCs/>
          <w:spacing w:val="-4"/>
          <w:sz w:val="22"/>
          <w:szCs w:val="22"/>
        </w:rPr>
      </w:pPr>
      <w:bookmarkStart w:id="75" w:name="_Toc188601936"/>
      <w:r>
        <w:rPr>
          <w:rFonts w:hint="eastAsia" w:ascii="Times New Roman" w:hAnsi="Times New Roman" w:eastAsia="宋体"/>
          <w:bCs/>
          <w:spacing w:val="-4"/>
          <w:sz w:val="22"/>
          <w:szCs w:val="22"/>
        </w:rPr>
        <w:t>图7</w:t>
      </w:r>
      <w:r>
        <w:rPr>
          <w:rFonts w:ascii="Times New Roman" w:hAnsi="Times New Roman" w:eastAsia="宋体"/>
          <w:bCs/>
          <w:spacing w:val="-4"/>
          <w:sz w:val="22"/>
          <w:szCs w:val="22"/>
        </w:rPr>
        <w:t>-</w:t>
      </w:r>
      <w:r>
        <w:rPr>
          <w:rFonts w:ascii="Times New Roman" w:hAnsi="Times New Roman" w:eastAsia="宋体"/>
          <w:bCs/>
          <w:spacing w:val="-4"/>
          <w:sz w:val="22"/>
          <w:szCs w:val="22"/>
        </w:rPr>
        <w:fldChar w:fldCharType="begin"/>
      </w:r>
      <w:r>
        <w:rPr>
          <w:rFonts w:ascii="Times New Roman" w:hAnsi="Times New Roman" w:eastAsia="宋体"/>
          <w:bCs/>
          <w:spacing w:val="-4"/>
          <w:sz w:val="22"/>
          <w:szCs w:val="22"/>
        </w:rPr>
        <w:instrText xml:space="preserve"> SEQ </w:instrText>
      </w:r>
      <w:r>
        <w:rPr>
          <w:rFonts w:hint="eastAsia" w:ascii="Times New Roman" w:hAnsi="Times New Roman" w:eastAsia="宋体"/>
          <w:bCs/>
          <w:spacing w:val="-4"/>
          <w:sz w:val="22"/>
          <w:szCs w:val="22"/>
        </w:rPr>
        <w:instrText xml:space="preserve">图</w:instrText>
      </w:r>
      <w:r>
        <w:rPr>
          <w:rFonts w:ascii="Times New Roman" w:hAnsi="Times New Roman" w:eastAsia="宋体"/>
          <w:bCs/>
          <w:spacing w:val="-4"/>
          <w:sz w:val="22"/>
          <w:szCs w:val="22"/>
        </w:rPr>
        <w:instrText xml:space="preserve">6 \* ARABIC </w:instrText>
      </w:r>
      <w:r>
        <w:rPr>
          <w:rFonts w:ascii="Times New Roman" w:hAnsi="Times New Roman" w:eastAsia="宋体"/>
          <w:bCs/>
          <w:spacing w:val="-4"/>
          <w:sz w:val="22"/>
          <w:szCs w:val="22"/>
        </w:rPr>
        <w:fldChar w:fldCharType="separate"/>
      </w:r>
      <w:r>
        <w:rPr>
          <w:rFonts w:ascii="Times New Roman" w:hAnsi="Times New Roman" w:eastAsia="宋体"/>
          <w:bCs/>
          <w:spacing w:val="-4"/>
          <w:sz w:val="22"/>
          <w:szCs w:val="22"/>
        </w:rPr>
        <w:t>20</w:t>
      </w:r>
      <w:r>
        <w:rPr>
          <w:rFonts w:ascii="Times New Roman" w:hAnsi="Times New Roman" w:eastAsia="宋体"/>
          <w:bCs/>
          <w:spacing w:val="-4"/>
          <w:sz w:val="22"/>
          <w:szCs w:val="22"/>
        </w:rPr>
        <w:fldChar w:fldCharType="end"/>
      </w:r>
      <w:r>
        <w:rPr>
          <w:rFonts w:hint="eastAsia" w:ascii="Times New Roman" w:hAnsi="Times New Roman" w:eastAsia="宋体"/>
          <w:bCs/>
          <w:spacing w:val="-4"/>
          <w:sz w:val="22"/>
          <w:szCs w:val="22"/>
        </w:rPr>
        <w:t>侵权事件并发处理数量</w:t>
      </w:r>
      <w:bookmarkEnd w:id="75"/>
    </w:p>
    <w:p w14:paraId="7A298382">
      <w:pPr>
        <w:spacing w:line="360" w:lineRule="auto"/>
        <w:rPr>
          <w:bCs/>
        </w:rPr>
      </w:pPr>
      <w:r>
        <w:rPr>
          <w:bCs/>
        </w:rPr>
        <w:drawing>
          <wp:inline distT="0" distB="0" distL="0" distR="0">
            <wp:extent cx="5274310" cy="4591685"/>
            <wp:effectExtent l="0" t="0" r="8890" b="5715"/>
            <wp:docPr id="990301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301907" name="图片 1"/>
                    <pic:cNvPicPr>
                      <a:picLocks noChangeAspect="1"/>
                    </pic:cNvPicPr>
                  </pic:nvPicPr>
                  <pic:blipFill>
                    <a:blip r:embed="rId102"/>
                    <a:srcRect r="12364"/>
                    <a:stretch>
                      <a:fillRect/>
                    </a:stretch>
                  </pic:blipFill>
                  <pic:spPr>
                    <a:xfrm>
                      <a:off x="0" y="0"/>
                      <a:ext cx="5274310" cy="4591685"/>
                    </a:xfrm>
                    <a:prstGeom prst="rect">
                      <a:avLst/>
                    </a:prstGeom>
                  </pic:spPr>
                </pic:pic>
              </a:graphicData>
            </a:graphic>
          </wp:inline>
        </w:drawing>
      </w:r>
    </w:p>
    <w:p w14:paraId="25A70CF6">
      <w:pPr>
        <w:pStyle w:val="22"/>
        <w:spacing w:line="360" w:lineRule="auto"/>
        <w:jc w:val="center"/>
        <w:rPr>
          <w:rFonts w:ascii="Times New Roman" w:hAnsi="Times New Roman" w:eastAsia="宋体"/>
          <w:bCs/>
          <w:spacing w:val="-4"/>
          <w:sz w:val="22"/>
          <w:szCs w:val="22"/>
        </w:rPr>
      </w:pPr>
      <w:bookmarkStart w:id="76" w:name="_Toc188601937"/>
      <w:r>
        <w:rPr>
          <w:rFonts w:hint="eastAsia" w:ascii="Times New Roman" w:hAnsi="Times New Roman" w:eastAsia="宋体"/>
          <w:bCs/>
          <w:spacing w:val="-4"/>
          <w:sz w:val="22"/>
          <w:szCs w:val="22"/>
        </w:rPr>
        <w:t>图7</w:t>
      </w:r>
      <w:r>
        <w:rPr>
          <w:rFonts w:ascii="Times New Roman" w:hAnsi="Times New Roman" w:eastAsia="宋体"/>
          <w:bCs/>
          <w:spacing w:val="-4"/>
          <w:sz w:val="22"/>
          <w:szCs w:val="22"/>
        </w:rPr>
        <w:t>-</w:t>
      </w:r>
      <w:r>
        <w:rPr>
          <w:rFonts w:ascii="Times New Roman" w:hAnsi="Times New Roman" w:eastAsia="宋体"/>
          <w:bCs/>
          <w:spacing w:val="-4"/>
          <w:sz w:val="22"/>
          <w:szCs w:val="22"/>
        </w:rPr>
        <w:fldChar w:fldCharType="begin"/>
      </w:r>
      <w:r>
        <w:rPr>
          <w:rFonts w:ascii="Times New Roman" w:hAnsi="Times New Roman" w:eastAsia="宋体"/>
          <w:bCs/>
          <w:spacing w:val="-4"/>
          <w:sz w:val="22"/>
          <w:szCs w:val="22"/>
        </w:rPr>
        <w:instrText xml:space="preserve"> SEQ </w:instrText>
      </w:r>
      <w:r>
        <w:rPr>
          <w:rFonts w:hint="eastAsia" w:ascii="Times New Roman" w:hAnsi="Times New Roman" w:eastAsia="宋体"/>
          <w:bCs/>
          <w:spacing w:val="-4"/>
          <w:sz w:val="22"/>
          <w:szCs w:val="22"/>
        </w:rPr>
        <w:instrText xml:space="preserve">图</w:instrText>
      </w:r>
      <w:r>
        <w:rPr>
          <w:rFonts w:ascii="Times New Roman" w:hAnsi="Times New Roman" w:eastAsia="宋体"/>
          <w:bCs/>
          <w:spacing w:val="-4"/>
          <w:sz w:val="22"/>
          <w:szCs w:val="22"/>
        </w:rPr>
        <w:instrText xml:space="preserve">6 \* ARABIC </w:instrText>
      </w:r>
      <w:r>
        <w:rPr>
          <w:rFonts w:ascii="Times New Roman" w:hAnsi="Times New Roman" w:eastAsia="宋体"/>
          <w:bCs/>
          <w:spacing w:val="-4"/>
          <w:sz w:val="22"/>
          <w:szCs w:val="22"/>
        </w:rPr>
        <w:fldChar w:fldCharType="separate"/>
      </w:r>
      <w:r>
        <w:rPr>
          <w:rFonts w:ascii="Times New Roman" w:hAnsi="Times New Roman" w:eastAsia="宋体"/>
          <w:bCs/>
          <w:spacing w:val="-4"/>
          <w:sz w:val="22"/>
          <w:szCs w:val="22"/>
        </w:rPr>
        <w:t>21</w:t>
      </w:r>
      <w:r>
        <w:rPr>
          <w:rFonts w:ascii="Times New Roman" w:hAnsi="Times New Roman" w:eastAsia="宋体"/>
          <w:bCs/>
          <w:spacing w:val="-4"/>
          <w:sz w:val="22"/>
          <w:szCs w:val="22"/>
        </w:rPr>
        <w:fldChar w:fldCharType="end"/>
      </w:r>
      <w:r>
        <w:rPr>
          <w:rFonts w:hint="eastAsia" w:ascii="Times New Roman" w:hAnsi="Times New Roman" w:eastAsia="宋体"/>
          <w:bCs/>
          <w:spacing w:val="-4"/>
          <w:sz w:val="22"/>
          <w:szCs w:val="22"/>
        </w:rPr>
        <w:t>异常操作数量</w:t>
      </w:r>
      <w:bookmarkEnd w:id="76"/>
    </w:p>
    <w:p w14:paraId="14A9013A">
      <w:pPr>
        <w:spacing w:line="360" w:lineRule="auto"/>
        <w:rPr>
          <w:bCs/>
        </w:rPr>
      </w:pPr>
      <w:r>
        <w:rPr>
          <w:bCs/>
        </w:rPr>
        <w:drawing>
          <wp:inline distT="0" distB="0" distL="0" distR="0">
            <wp:extent cx="5291455" cy="1682750"/>
            <wp:effectExtent l="0" t="0" r="4445" b="6350"/>
            <wp:docPr id="16555015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01535" name="图片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291455" cy="1682750"/>
                    </a:xfrm>
                    <a:prstGeom prst="rect">
                      <a:avLst/>
                    </a:prstGeom>
                    <a:noFill/>
                    <a:ln>
                      <a:noFill/>
                    </a:ln>
                  </pic:spPr>
                </pic:pic>
              </a:graphicData>
            </a:graphic>
          </wp:inline>
        </w:drawing>
      </w:r>
    </w:p>
    <w:p w14:paraId="32A0C8F7">
      <w:pPr>
        <w:pStyle w:val="22"/>
        <w:spacing w:line="360" w:lineRule="auto"/>
        <w:jc w:val="center"/>
        <w:rPr>
          <w:rFonts w:ascii="Times New Roman" w:hAnsi="Times New Roman" w:eastAsia="宋体"/>
          <w:bCs/>
          <w:spacing w:val="-4"/>
          <w:sz w:val="22"/>
          <w:szCs w:val="22"/>
        </w:rPr>
      </w:pPr>
      <w:bookmarkStart w:id="77" w:name="_Toc188601938"/>
      <w:r>
        <w:rPr>
          <w:rFonts w:hint="eastAsia" w:ascii="Times New Roman" w:hAnsi="Times New Roman" w:eastAsia="宋体"/>
          <w:bCs/>
          <w:spacing w:val="-4"/>
          <w:sz w:val="22"/>
          <w:szCs w:val="22"/>
        </w:rPr>
        <w:t>图7</w:t>
      </w:r>
      <w:r>
        <w:rPr>
          <w:rFonts w:ascii="Times New Roman" w:hAnsi="Times New Roman" w:eastAsia="宋体"/>
          <w:bCs/>
          <w:spacing w:val="-4"/>
          <w:sz w:val="22"/>
          <w:szCs w:val="22"/>
        </w:rPr>
        <w:t>-</w:t>
      </w:r>
      <w:r>
        <w:rPr>
          <w:rFonts w:ascii="Times New Roman" w:hAnsi="Times New Roman" w:eastAsia="宋体"/>
          <w:bCs/>
          <w:spacing w:val="-4"/>
          <w:sz w:val="22"/>
          <w:szCs w:val="22"/>
        </w:rPr>
        <w:fldChar w:fldCharType="begin"/>
      </w:r>
      <w:r>
        <w:rPr>
          <w:rFonts w:ascii="Times New Roman" w:hAnsi="Times New Roman" w:eastAsia="宋体"/>
          <w:bCs/>
          <w:spacing w:val="-4"/>
          <w:sz w:val="22"/>
          <w:szCs w:val="22"/>
        </w:rPr>
        <w:instrText xml:space="preserve"> SEQ </w:instrText>
      </w:r>
      <w:r>
        <w:rPr>
          <w:rFonts w:hint="eastAsia" w:ascii="Times New Roman" w:hAnsi="Times New Roman" w:eastAsia="宋体"/>
          <w:bCs/>
          <w:spacing w:val="-4"/>
          <w:sz w:val="22"/>
          <w:szCs w:val="22"/>
        </w:rPr>
        <w:instrText xml:space="preserve">图</w:instrText>
      </w:r>
      <w:r>
        <w:rPr>
          <w:rFonts w:ascii="Times New Roman" w:hAnsi="Times New Roman" w:eastAsia="宋体"/>
          <w:bCs/>
          <w:spacing w:val="-4"/>
          <w:sz w:val="22"/>
          <w:szCs w:val="22"/>
        </w:rPr>
        <w:instrText xml:space="preserve">6 \* ARABIC </w:instrText>
      </w:r>
      <w:r>
        <w:rPr>
          <w:rFonts w:ascii="Times New Roman" w:hAnsi="Times New Roman" w:eastAsia="宋体"/>
          <w:bCs/>
          <w:spacing w:val="-4"/>
          <w:sz w:val="22"/>
          <w:szCs w:val="22"/>
        </w:rPr>
        <w:fldChar w:fldCharType="separate"/>
      </w:r>
      <w:r>
        <w:rPr>
          <w:rFonts w:ascii="Times New Roman" w:hAnsi="Times New Roman" w:eastAsia="宋体"/>
          <w:bCs/>
          <w:spacing w:val="-4"/>
          <w:sz w:val="22"/>
          <w:szCs w:val="22"/>
        </w:rPr>
        <w:t>22</w:t>
      </w:r>
      <w:r>
        <w:rPr>
          <w:rFonts w:ascii="Times New Roman" w:hAnsi="Times New Roman" w:eastAsia="宋体"/>
          <w:bCs/>
          <w:spacing w:val="-4"/>
          <w:sz w:val="22"/>
          <w:szCs w:val="22"/>
        </w:rPr>
        <w:fldChar w:fldCharType="end"/>
      </w:r>
      <w:r>
        <w:rPr>
          <w:rFonts w:hint="eastAsia" w:ascii="Times New Roman" w:hAnsi="Times New Roman" w:eastAsia="宋体"/>
          <w:bCs/>
          <w:spacing w:val="-4"/>
          <w:sz w:val="22"/>
          <w:szCs w:val="22"/>
        </w:rPr>
        <w:t>匹配的侵权规则数量</w:t>
      </w:r>
      <w:bookmarkEnd w:id="77"/>
    </w:p>
    <w:p w14:paraId="5D4A7CBA">
      <w:pPr>
        <w:spacing w:line="360" w:lineRule="auto"/>
        <w:rPr>
          <w:bCs/>
        </w:rPr>
      </w:pPr>
      <w:r>
        <w:rPr>
          <w:bCs/>
        </w:rPr>
        <w:drawing>
          <wp:inline distT="0" distB="0" distL="114300" distR="114300">
            <wp:extent cx="5293995" cy="1587500"/>
            <wp:effectExtent l="0" t="0" r="1905" b="0"/>
            <wp:docPr id="2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0"/>
                    <pic:cNvPicPr>
                      <a:picLocks noChangeAspect="1"/>
                    </pic:cNvPicPr>
                  </pic:nvPicPr>
                  <pic:blipFill>
                    <a:blip r:embed="rId104"/>
                    <a:srcRect r="11119" b="52317"/>
                    <a:stretch>
                      <a:fillRect/>
                    </a:stretch>
                  </pic:blipFill>
                  <pic:spPr>
                    <a:xfrm>
                      <a:off x="0" y="0"/>
                      <a:ext cx="5293995" cy="1587500"/>
                    </a:xfrm>
                    <a:prstGeom prst="rect">
                      <a:avLst/>
                    </a:prstGeom>
                    <a:noFill/>
                    <a:ln>
                      <a:noFill/>
                    </a:ln>
                  </pic:spPr>
                </pic:pic>
              </a:graphicData>
            </a:graphic>
          </wp:inline>
        </w:drawing>
      </w:r>
    </w:p>
    <w:p w14:paraId="0D9FD2FA">
      <w:pPr>
        <w:pStyle w:val="22"/>
        <w:spacing w:line="360" w:lineRule="auto"/>
        <w:jc w:val="center"/>
        <w:rPr>
          <w:rFonts w:ascii="Times New Roman" w:hAnsi="Times New Roman" w:eastAsia="宋体"/>
          <w:bCs/>
          <w:spacing w:val="-4"/>
          <w:sz w:val="22"/>
          <w:szCs w:val="22"/>
        </w:rPr>
      </w:pPr>
      <w:bookmarkStart w:id="78" w:name="_Toc188601939"/>
      <w:r>
        <w:rPr>
          <w:rFonts w:hint="eastAsia" w:ascii="Times New Roman" w:hAnsi="Times New Roman" w:eastAsia="宋体"/>
          <w:bCs/>
          <w:spacing w:val="-4"/>
          <w:sz w:val="22"/>
          <w:szCs w:val="22"/>
        </w:rPr>
        <w:t>图7</w:t>
      </w:r>
      <w:r>
        <w:rPr>
          <w:rFonts w:ascii="Times New Roman" w:hAnsi="Times New Roman" w:eastAsia="宋体"/>
          <w:bCs/>
          <w:spacing w:val="-4"/>
          <w:sz w:val="22"/>
          <w:szCs w:val="22"/>
        </w:rPr>
        <w:t>-</w:t>
      </w:r>
      <w:r>
        <w:rPr>
          <w:rFonts w:ascii="Times New Roman" w:hAnsi="Times New Roman" w:eastAsia="宋体"/>
          <w:bCs/>
          <w:spacing w:val="-4"/>
          <w:sz w:val="22"/>
          <w:szCs w:val="22"/>
        </w:rPr>
        <w:fldChar w:fldCharType="begin"/>
      </w:r>
      <w:r>
        <w:rPr>
          <w:rFonts w:ascii="Times New Roman" w:hAnsi="Times New Roman" w:eastAsia="宋体"/>
          <w:bCs/>
          <w:spacing w:val="-4"/>
          <w:sz w:val="22"/>
          <w:szCs w:val="22"/>
        </w:rPr>
        <w:instrText xml:space="preserve"> SEQ </w:instrText>
      </w:r>
      <w:r>
        <w:rPr>
          <w:rFonts w:hint="eastAsia" w:ascii="Times New Roman" w:hAnsi="Times New Roman" w:eastAsia="宋体"/>
          <w:bCs/>
          <w:spacing w:val="-4"/>
          <w:sz w:val="22"/>
          <w:szCs w:val="22"/>
        </w:rPr>
        <w:instrText xml:space="preserve">图</w:instrText>
      </w:r>
      <w:r>
        <w:rPr>
          <w:rFonts w:ascii="Times New Roman" w:hAnsi="Times New Roman" w:eastAsia="宋体"/>
          <w:bCs/>
          <w:spacing w:val="-4"/>
          <w:sz w:val="22"/>
          <w:szCs w:val="22"/>
        </w:rPr>
        <w:instrText xml:space="preserve">6 \* ARABIC </w:instrText>
      </w:r>
      <w:r>
        <w:rPr>
          <w:rFonts w:ascii="Times New Roman" w:hAnsi="Times New Roman" w:eastAsia="宋体"/>
          <w:bCs/>
          <w:spacing w:val="-4"/>
          <w:sz w:val="22"/>
          <w:szCs w:val="22"/>
        </w:rPr>
        <w:fldChar w:fldCharType="separate"/>
      </w:r>
      <w:r>
        <w:rPr>
          <w:rFonts w:ascii="Times New Roman" w:hAnsi="Times New Roman" w:eastAsia="宋体"/>
          <w:bCs/>
          <w:spacing w:val="-4"/>
          <w:sz w:val="22"/>
          <w:szCs w:val="22"/>
        </w:rPr>
        <w:t>23</w:t>
      </w:r>
      <w:r>
        <w:rPr>
          <w:rFonts w:ascii="Times New Roman" w:hAnsi="Times New Roman" w:eastAsia="宋体"/>
          <w:bCs/>
          <w:spacing w:val="-4"/>
          <w:sz w:val="22"/>
          <w:szCs w:val="22"/>
        </w:rPr>
        <w:fldChar w:fldCharType="end"/>
      </w:r>
      <w:r>
        <w:rPr>
          <w:rFonts w:hint="eastAsia" w:ascii="Times New Roman" w:hAnsi="Times New Roman" w:eastAsia="宋体"/>
          <w:bCs/>
          <w:spacing w:val="-4"/>
          <w:sz w:val="22"/>
          <w:szCs w:val="22"/>
        </w:rPr>
        <w:t>侵权规则匹配完成时间</w:t>
      </w:r>
      <w:bookmarkEnd w:id="78"/>
    </w:p>
    <w:p w14:paraId="476D6769">
      <w:pPr>
        <w:spacing w:line="360" w:lineRule="auto"/>
        <w:rPr>
          <w:bCs/>
        </w:rPr>
      </w:pPr>
      <w:r>
        <w:rPr>
          <w:bCs/>
        </w:rPr>
        <w:drawing>
          <wp:inline distT="0" distB="0" distL="114300" distR="114300">
            <wp:extent cx="5253355" cy="2116455"/>
            <wp:effectExtent l="0" t="0" r="4445" b="4445"/>
            <wp:docPr id="2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7"/>
                    <pic:cNvPicPr>
                      <a:picLocks noChangeAspect="1"/>
                    </pic:cNvPicPr>
                  </pic:nvPicPr>
                  <pic:blipFill>
                    <a:blip r:embed="rId105"/>
                    <a:srcRect r="15062"/>
                    <a:stretch>
                      <a:fillRect/>
                    </a:stretch>
                  </pic:blipFill>
                  <pic:spPr>
                    <a:xfrm>
                      <a:off x="0" y="0"/>
                      <a:ext cx="5253355" cy="2116455"/>
                    </a:xfrm>
                    <a:prstGeom prst="rect">
                      <a:avLst/>
                    </a:prstGeom>
                    <a:noFill/>
                    <a:ln>
                      <a:noFill/>
                    </a:ln>
                  </pic:spPr>
                </pic:pic>
              </a:graphicData>
            </a:graphic>
          </wp:inline>
        </w:drawing>
      </w:r>
    </w:p>
    <w:p w14:paraId="4B24EF86">
      <w:pPr>
        <w:pStyle w:val="22"/>
        <w:spacing w:line="360" w:lineRule="auto"/>
        <w:jc w:val="center"/>
        <w:rPr>
          <w:rFonts w:ascii="Times New Roman" w:hAnsi="Times New Roman" w:eastAsia="宋体"/>
          <w:bCs/>
          <w:spacing w:val="-4"/>
          <w:sz w:val="22"/>
          <w:szCs w:val="22"/>
        </w:rPr>
      </w:pPr>
      <w:bookmarkStart w:id="79" w:name="_Toc188601940"/>
      <w:r>
        <w:rPr>
          <w:rFonts w:hint="eastAsia" w:ascii="Times New Roman" w:hAnsi="Times New Roman" w:eastAsia="宋体"/>
          <w:bCs/>
          <w:spacing w:val="-4"/>
          <w:sz w:val="22"/>
          <w:szCs w:val="22"/>
        </w:rPr>
        <w:t>图7</w:t>
      </w:r>
      <w:r>
        <w:rPr>
          <w:rFonts w:ascii="Times New Roman" w:hAnsi="Times New Roman" w:eastAsia="宋体"/>
          <w:bCs/>
          <w:spacing w:val="-4"/>
          <w:sz w:val="22"/>
          <w:szCs w:val="22"/>
        </w:rPr>
        <w:t>-</w:t>
      </w:r>
      <w:r>
        <w:rPr>
          <w:rFonts w:ascii="Times New Roman" w:hAnsi="Times New Roman" w:eastAsia="宋体"/>
          <w:bCs/>
          <w:spacing w:val="-4"/>
          <w:sz w:val="22"/>
          <w:szCs w:val="22"/>
        </w:rPr>
        <w:fldChar w:fldCharType="begin"/>
      </w:r>
      <w:r>
        <w:rPr>
          <w:rFonts w:ascii="Times New Roman" w:hAnsi="Times New Roman" w:eastAsia="宋体"/>
          <w:bCs/>
          <w:spacing w:val="-4"/>
          <w:sz w:val="22"/>
          <w:szCs w:val="22"/>
        </w:rPr>
        <w:instrText xml:space="preserve"> SEQ </w:instrText>
      </w:r>
      <w:r>
        <w:rPr>
          <w:rFonts w:hint="eastAsia" w:ascii="Times New Roman" w:hAnsi="Times New Roman" w:eastAsia="宋体"/>
          <w:bCs/>
          <w:spacing w:val="-4"/>
          <w:sz w:val="22"/>
          <w:szCs w:val="22"/>
        </w:rPr>
        <w:instrText xml:space="preserve">图</w:instrText>
      </w:r>
      <w:r>
        <w:rPr>
          <w:rFonts w:ascii="Times New Roman" w:hAnsi="Times New Roman" w:eastAsia="宋体"/>
          <w:bCs/>
          <w:spacing w:val="-4"/>
          <w:sz w:val="22"/>
          <w:szCs w:val="22"/>
        </w:rPr>
        <w:instrText xml:space="preserve">6 \* ARABIC </w:instrText>
      </w:r>
      <w:r>
        <w:rPr>
          <w:rFonts w:ascii="Times New Roman" w:hAnsi="Times New Roman" w:eastAsia="宋体"/>
          <w:bCs/>
          <w:spacing w:val="-4"/>
          <w:sz w:val="22"/>
          <w:szCs w:val="22"/>
        </w:rPr>
        <w:fldChar w:fldCharType="separate"/>
      </w:r>
      <w:r>
        <w:rPr>
          <w:rFonts w:ascii="Times New Roman" w:hAnsi="Times New Roman" w:eastAsia="宋体"/>
          <w:bCs/>
          <w:spacing w:val="-4"/>
          <w:sz w:val="22"/>
          <w:szCs w:val="22"/>
        </w:rPr>
        <w:t>24</w:t>
      </w:r>
      <w:r>
        <w:rPr>
          <w:rFonts w:ascii="Times New Roman" w:hAnsi="Times New Roman" w:eastAsia="宋体"/>
          <w:bCs/>
          <w:spacing w:val="-4"/>
          <w:sz w:val="22"/>
          <w:szCs w:val="22"/>
        </w:rPr>
        <w:fldChar w:fldCharType="end"/>
      </w:r>
      <w:r>
        <w:rPr>
          <w:rFonts w:hint="eastAsia" w:ascii="Times New Roman" w:hAnsi="Times New Roman" w:eastAsia="宋体"/>
          <w:bCs/>
          <w:spacing w:val="-4"/>
          <w:sz w:val="22"/>
          <w:szCs w:val="22"/>
        </w:rPr>
        <w:t>分析挖掘响应时间</w:t>
      </w:r>
      <w:bookmarkEnd w:id="79"/>
    </w:p>
    <w:p w14:paraId="6305D35A">
      <w:pPr>
        <w:spacing w:line="360" w:lineRule="auto"/>
        <w:rPr>
          <w:bCs/>
        </w:rPr>
      </w:pPr>
    </w:p>
    <w:p w14:paraId="7189FE35">
      <w:pPr>
        <w:spacing w:line="360" w:lineRule="auto"/>
        <w:rPr>
          <w:bCs/>
        </w:rPr>
      </w:pPr>
      <w:r>
        <w:rPr>
          <w:bCs/>
        </w:rPr>
        <w:drawing>
          <wp:inline distT="0" distB="0" distL="114300" distR="114300">
            <wp:extent cx="5267325" cy="1965325"/>
            <wp:effectExtent l="0" t="0" r="3175" b="3175"/>
            <wp:docPr id="2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8"/>
                    <pic:cNvPicPr>
                      <a:picLocks noChangeAspect="1"/>
                    </pic:cNvPicPr>
                  </pic:nvPicPr>
                  <pic:blipFill>
                    <a:blip r:embed="rId106"/>
                    <a:srcRect r="14809"/>
                    <a:stretch>
                      <a:fillRect/>
                    </a:stretch>
                  </pic:blipFill>
                  <pic:spPr>
                    <a:xfrm>
                      <a:off x="0" y="0"/>
                      <a:ext cx="5267325" cy="1965325"/>
                    </a:xfrm>
                    <a:prstGeom prst="rect">
                      <a:avLst/>
                    </a:prstGeom>
                    <a:noFill/>
                    <a:ln>
                      <a:noFill/>
                    </a:ln>
                  </pic:spPr>
                </pic:pic>
              </a:graphicData>
            </a:graphic>
          </wp:inline>
        </w:drawing>
      </w:r>
    </w:p>
    <w:p w14:paraId="55EA2147">
      <w:pPr>
        <w:pStyle w:val="22"/>
        <w:spacing w:line="360" w:lineRule="auto"/>
        <w:jc w:val="center"/>
        <w:rPr>
          <w:rFonts w:ascii="Times New Roman" w:hAnsi="Times New Roman" w:eastAsia="宋体"/>
          <w:bCs/>
          <w:spacing w:val="-4"/>
          <w:sz w:val="22"/>
          <w:szCs w:val="22"/>
        </w:rPr>
      </w:pPr>
      <w:bookmarkStart w:id="80" w:name="_Toc188601941"/>
      <w:r>
        <w:rPr>
          <w:rFonts w:hint="eastAsia" w:ascii="Times New Roman" w:hAnsi="Times New Roman" w:eastAsia="宋体"/>
          <w:bCs/>
          <w:spacing w:val="-4"/>
          <w:sz w:val="22"/>
          <w:szCs w:val="22"/>
        </w:rPr>
        <w:t>图7</w:t>
      </w:r>
      <w:r>
        <w:rPr>
          <w:rFonts w:ascii="Times New Roman" w:hAnsi="Times New Roman" w:eastAsia="宋体"/>
          <w:bCs/>
          <w:spacing w:val="-4"/>
          <w:sz w:val="22"/>
          <w:szCs w:val="22"/>
        </w:rPr>
        <w:t>-</w:t>
      </w:r>
      <w:r>
        <w:rPr>
          <w:rFonts w:ascii="Times New Roman" w:hAnsi="Times New Roman" w:eastAsia="宋体"/>
          <w:bCs/>
          <w:spacing w:val="-4"/>
          <w:sz w:val="22"/>
          <w:szCs w:val="22"/>
        </w:rPr>
        <w:fldChar w:fldCharType="begin"/>
      </w:r>
      <w:r>
        <w:rPr>
          <w:rFonts w:ascii="Times New Roman" w:hAnsi="Times New Roman" w:eastAsia="宋体"/>
          <w:bCs/>
          <w:spacing w:val="-4"/>
          <w:sz w:val="22"/>
          <w:szCs w:val="22"/>
        </w:rPr>
        <w:instrText xml:space="preserve"> SEQ </w:instrText>
      </w:r>
      <w:r>
        <w:rPr>
          <w:rFonts w:hint="eastAsia" w:ascii="Times New Roman" w:hAnsi="Times New Roman" w:eastAsia="宋体"/>
          <w:bCs/>
          <w:spacing w:val="-4"/>
          <w:sz w:val="22"/>
          <w:szCs w:val="22"/>
        </w:rPr>
        <w:instrText xml:space="preserve">图</w:instrText>
      </w:r>
      <w:r>
        <w:rPr>
          <w:rFonts w:ascii="Times New Roman" w:hAnsi="Times New Roman" w:eastAsia="宋体"/>
          <w:bCs/>
          <w:spacing w:val="-4"/>
          <w:sz w:val="22"/>
          <w:szCs w:val="22"/>
        </w:rPr>
        <w:instrText xml:space="preserve">6 \* ARABIC </w:instrText>
      </w:r>
      <w:r>
        <w:rPr>
          <w:rFonts w:ascii="Times New Roman" w:hAnsi="Times New Roman" w:eastAsia="宋体"/>
          <w:bCs/>
          <w:spacing w:val="-4"/>
          <w:sz w:val="22"/>
          <w:szCs w:val="22"/>
        </w:rPr>
        <w:fldChar w:fldCharType="separate"/>
      </w:r>
      <w:r>
        <w:rPr>
          <w:rFonts w:ascii="Times New Roman" w:hAnsi="Times New Roman" w:eastAsia="宋体"/>
          <w:bCs/>
          <w:spacing w:val="-4"/>
          <w:sz w:val="22"/>
          <w:szCs w:val="22"/>
        </w:rPr>
        <w:t>25</w:t>
      </w:r>
      <w:r>
        <w:rPr>
          <w:rFonts w:ascii="Times New Roman" w:hAnsi="Times New Roman" w:eastAsia="宋体"/>
          <w:bCs/>
          <w:spacing w:val="-4"/>
          <w:sz w:val="22"/>
          <w:szCs w:val="22"/>
        </w:rPr>
        <w:fldChar w:fldCharType="end"/>
      </w:r>
      <w:r>
        <w:rPr>
          <w:rFonts w:hint="eastAsia" w:ascii="Times New Roman" w:hAnsi="Times New Roman" w:eastAsia="宋体"/>
          <w:bCs/>
          <w:spacing w:val="-4"/>
          <w:sz w:val="22"/>
          <w:szCs w:val="22"/>
        </w:rPr>
        <w:t>分析挖掘响应时间</w:t>
      </w:r>
      <w:bookmarkEnd w:id="80"/>
    </w:p>
    <w:p w14:paraId="120B7B89">
      <w:pPr>
        <w:spacing w:line="360" w:lineRule="auto"/>
        <w:rPr>
          <w:bCs/>
        </w:rPr>
      </w:pPr>
      <w:r>
        <w:rPr>
          <w:bCs/>
        </w:rPr>
        <w:drawing>
          <wp:inline distT="0" distB="0" distL="114300" distR="114300">
            <wp:extent cx="5287645" cy="2612390"/>
            <wp:effectExtent l="0" t="0" r="8255" b="3810"/>
            <wp:docPr id="2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9"/>
                    <pic:cNvPicPr>
                      <a:picLocks noChangeAspect="1"/>
                    </pic:cNvPicPr>
                  </pic:nvPicPr>
                  <pic:blipFill>
                    <a:blip r:embed="rId107"/>
                    <a:srcRect r="15204"/>
                    <a:stretch>
                      <a:fillRect/>
                    </a:stretch>
                  </pic:blipFill>
                  <pic:spPr>
                    <a:xfrm>
                      <a:off x="0" y="0"/>
                      <a:ext cx="5287645" cy="2613722"/>
                    </a:xfrm>
                    <a:prstGeom prst="rect">
                      <a:avLst/>
                    </a:prstGeom>
                    <a:noFill/>
                    <a:ln>
                      <a:noFill/>
                    </a:ln>
                  </pic:spPr>
                </pic:pic>
              </a:graphicData>
            </a:graphic>
          </wp:inline>
        </w:drawing>
      </w:r>
    </w:p>
    <w:p w14:paraId="5D8EE8F8">
      <w:pPr>
        <w:pStyle w:val="22"/>
        <w:spacing w:line="360" w:lineRule="auto"/>
        <w:jc w:val="center"/>
        <w:rPr>
          <w:rFonts w:ascii="Times New Roman" w:hAnsi="Times New Roman" w:eastAsia="宋体"/>
          <w:bCs/>
          <w:spacing w:val="-4"/>
          <w:sz w:val="22"/>
          <w:szCs w:val="22"/>
        </w:rPr>
      </w:pPr>
      <w:bookmarkStart w:id="81" w:name="_Toc188601942"/>
      <w:r>
        <w:rPr>
          <w:rFonts w:hint="eastAsia" w:ascii="Times New Roman" w:hAnsi="Times New Roman" w:eastAsia="宋体"/>
          <w:bCs/>
          <w:spacing w:val="-4"/>
          <w:sz w:val="22"/>
          <w:szCs w:val="22"/>
        </w:rPr>
        <w:t>图7</w:t>
      </w:r>
      <w:r>
        <w:rPr>
          <w:rFonts w:ascii="Times New Roman" w:hAnsi="Times New Roman" w:eastAsia="宋体"/>
          <w:bCs/>
          <w:spacing w:val="-4"/>
          <w:sz w:val="22"/>
          <w:szCs w:val="22"/>
        </w:rPr>
        <w:t>-</w:t>
      </w:r>
      <w:r>
        <w:rPr>
          <w:rFonts w:ascii="Times New Roman" w:hAnsi="Times New Roman" w:eastAsia="宋体"/>
          <w:bCs/>
          <w:spacing w:val="-4"/>
          <w:sz w:val="22"/>
          <w:szCs w:val="22"/>
        </w:rPr>
        <w:fldChar w:fldCharType="begin"/>
      </w:r>
      <w:r>
        <w:rPr>
          <w:rFonts w:ascii="Times New Roman" w:hAnsi="Times New Roman" w:eastAsia="宋体"/>
          <w:bCs/>
          <w:spacing w:val="-4"/>
          <w:sz w:val="22"/>
          <w:szCs w:val="22"/>
        </w:rPr>
        <w:instrText xml:space="preserve"> SEQ </w:instrText>
      </w:r>
      <w:r>
        <w:rPr>
          <w:rFonts w:hint="eastAsia" w:ascii="Times New Roman" w:hAnsi="Times New Roman" w:eastAsia="宋体"/>
          <w:bCs/>
          <w:spacing w:val="-4"/>
          <w:sz w:val="22"/>
          <w:szCs w:val="22"/>
        </w:rPr>
        <w:instrText xml:space="preserve">图</w:instrText>
      </w:r>
      <w:r>
        <w:rPr>
          <w:rFonts w:ascii="Times New Roman" w:hAnsi="Times New Roman" w:eastAsia="宋体"/>
          <w:bCs/>
          <w:spacing w:val="-4"/>
          <w:sz w:val="22"/>
          <w:szCs w:val="22"/>
        </w:rPr>
        <w:instrText xml:space="preserve">6 \* ARABIC </w:instrText>
      </w:r>
      <w:r>
        <w:rPr>
          <w:rFonts w:ascii="Times New Roman" w:hAnsi="Times New Roman" w:eastAsia="宋体"/>
          <w:bCs/>
          <w:spacing w:val="-4"/>
          <w:sz w:val="22"/>
          <w:szCs w:val="22"/>
        </w:rPr>
        <w:fldChar w:fldCharType="separate"/>
      </w:r>
      <w:r>
        <w:rPr>
          <w:rFonts w:ascii="Times New Roman" w:hAnsi="Times New Roman" w:eastAsia="宋体"/>
          <w:bCs/>
          <w:spacing w:val="-4"/>
          <w:sz w:val="22"/>
          <w:szCs w:val="22"/>
        </w:rPr>
        <w:t>26</w:t>
      </w:r>
      <w:r>
        <w:rPr>
          <w:rFonts w:ascii="Times New Roman" w:hAnsi="Times New Roman" w:eastAsia="宋体"/>
          <w:bCs/>
          <w:spacing w:val="-4"/>
          <w:sz w:val="22"/>
          <w:szCs w:val="22"/>
        </w:rPr>
        <w:fldChar w:fldCharType="end"/>
      </w:r>
      <w:r>
        <w:rPr>
          <w:rFonts w:hint="eastAsia" w:ascii="Times New Roman" w:hAnsi="Times New Roman" w:eastAsia="宋体"/>
          <w:bCs/>
          <w:spacing w:val="-4"/>
          <w:sz w:val="22"/>
          <w:szCs w:val="22"/>
        </w:rPr>
        <w:t>分析挖掘响应时间</w:t>
      </w:r>
      <w:bookmarkEnd w:id="81"/>
    </w:p>
    <w:p w14:paraId="4E8C66C2">
      <w:pPr>
        <w:spacing w:line="360" w:lineRule="auto"/>
        <w:rPr>
          <w:bCs/>
        </w:rPr>
      </w:pPr>
      <w:r>
        <w:rPr>
          <w:bCs/>
        </w:rPr>
        <w:drawing>
          <wp:inline distT="0" distB="0" distL="114300" distR="114300">
            <wp:extent cx="5293995" cy="1736090"/>
            <wp:effectExtent l="0" t="0" r="1905" b="3810"/>
            <wp:docPr id="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0"/>
                    <pic:cNvPicPr>
                      <a:picLocks noChangeAspect="1"/>
                    </pic:cNvPicPr>
                  </pic:nvPicPr>
                  <pic:blipFill>
                    <a:blip r:embed="rId104"/>
                    <a:srcRect t="47854" r="11119"/>
                    <a:stretch>
                      <a:fillRect/>
                    </a:stretch>
                  </pic:blipFill>
                  <pic:spPr>
                    <a:xfrm>
                      <a:off x="0" y="0"/>
                      <a:ext cx="5293995" cy="1736090"/>
                    </a:xfrm>
                    <a:prstGeom prst="rect">
                      <a:avLst/>
                    </a:prstGeom>
                    <a:noFill/>
                    <a:ln>
                      <a:noFill/>
                    </a:ln>
                  </pic:spPr>
                </pic:pic>
              </a:graphicData>
            </a:graphic>
          </wp:inline>
        </w:drawing>
      </w:r>
    </w:p>
    <w:p w14:paraId="7B4EF332">
      <w:pPr>
        <w:pStyle w:val="22"/>
        <w:spacing w:line="360" w:lineRule="auto"/>
        <w:jc w:val="center"/>
        <w:rPr>
          <w:rFonts w:ascii="Times New Roman" w:hAnsi="Times New Roman" w:eastAsia="宋体"/>
          <w:bCs/>
          <w:spacing w:val="-4"/>
          <w:sz w:val="22"/>
          <w:szCs w:val="22"/>
        </w:rPr>
      </w:pPr>
      <w:bookmarkStart w:id="82" w:name="_Toc188601943"/>
      <w:r>
        <w:rPr>
          <w:rFonts w:hint="eastAsia" w:ascii="Times New Roman" w:hAnsi="Times New Roman" w:eastAsia="宋体"/>
          <w:bCs/>
          <w:spacing w:val="-4"/>
          <w:sz w:val="22"/>
          <w:szCs w:val="22"/>
        </w:rPr>
        <w:t>图7</w:t>
      </w:r>
      <w:r>
        <w:rPr>
          <w:rFonts w:ascii="Times New Roman" w:hAnsi="Times New Roman" w:eastAsia="宋体"/>
          <w:bCs/>
          <w:spacing w:val="-4"/>
          <w:sz w:val="22"/>
          <w:szCs w:val="22"/>
        </w:rPr>
        <w:t>-</w:t>
      </w:r>
      <w:r>
        <w:rPr>
          <w:rFonts w:ascii="Times New Roman" w:hAnsi="Times New Roman" w:eastAsia="宋体"/>
          <w:bCs/>
          <w:spacing w:val="-4"/>
          <w:sz w:val="22"/>
          <w:szCs w:val="22"/>
        </w:rPr>
        <w:fldChar w:fldCharType="begin"/>
      </w:r>
      <w:r>
        <w:rPr>
          <w:rFonts w:ascii="Times New Roman" w:hAnsi="Times New Roman" w:eastAsia="宋体"/>
          <w:bCs/>
          <w:spacing w:val="-4"/>
          <w:sz w:val="22"/>
          <w:szCs w:val="22"/>
        </w:rPr>
        <w:instrText xml:space="preserve"> SEQ </w:instrText>
      </w:r>
      <w:r>
        <w:rPr>
          <w:rFonts w:hint="eastAsia" w:ascii="Times New Roman" w:hAnsi="Times New Roman" w:eastAsia="宋体"/>
          <w:bCs/>
          <w:spacing w:val="-4"/>
          <w:sz w:val="22"/>
          <w:szCs w:val="22"/>
        </w:rPr>
        <w:instrText xml:space="preserve">图</w:instrText>
      </w:r>
      <w:r>
        <w:rPr>
          <w:rFonts w:ascii="Times New Roman" w:hAnsi="Times New Roman" w:eastAsia="宋体"/>
          <w:bCs/>
          <w:spacing w:val="-4"/>
          <w:sz w:val="22"/>
          <w:szCs w:val="22"/>
        </w:rPr>
        <w:instrText xml:space="preserve">6 \* ARABIC </w:instrText>
      </w:r>
      <w:r>
        <w:rPr>
          <w:rFonts w:ascii="Times New Roman" w:hAnsi="Times New Roman" w:eastAsia="宋体"/>
          <w:bCs/>
          <w:spacing w:val="-4"/>
          <w:sz w:val="22"/>
          <w:szCs w:val="22"/>
        </w:rPr>
        <w:fldChar w:fldCharType="separate"/>
      </w:r>
      <w:r>
        <w:rPr>
          <w:rFonts w:ascii="Times New Roman" w:hAnsi="Times New Roman" w:eastAsia="宋体"/>
          <w:bCs/>
          <w:spacing w:val="-4"/>
          <w:sz w:val="22"/>
          <w:szCs w:val="22"/>
        </w:rPr>
        <w:t>27</w:t>
      </w:r>
      <w:r>
        <w:rPr>
          <w:rFonts w:ascii="Times New Roman" w:hAnsi="Times New Roman" w:eastAsia="宋体"/>
          <w:bCs/>
          <w:spacing w:val="-4"/>
          <w:sz w:val="22"/>
          <w:szCs w:val="22"/>
        </w:rPr>
        <w:fldChar w:fldCharType="end"/>
      </w:r>
      <w:r>
        <w:rPr>
          <w:rFonts w:hint="eastAsia" w:ascii="Times New Roman" w:hAnsi="Times New Roman" w:eastAsia="宋体"/>
          <w:bCs/>
          <w:spacing w:val="-4"/>
          <w:sz w:val="22"/>
          <w:szCs w:val="22"/>
        </w:rPr>
        <w:t>分析挖掘响应时间</w:t>
      </w:r>
      <w:bookmarkEnd w:id="82"/>
    </w:p>
    <w:p w14:paraId="1ED4B363">
      <w:pPr>
        <w:spacing w:line="360" w:lineRule="auto"/>
        <w:rPr>
          <w:bCs/>
          <w:highlight w:val="yellow"/>
        </w:rPr>
      </w:pPr>
      <w:r>
        <w:rPr>
          <w:bCs/>
          <w:highlight w:val="yellow"/>
        </w:rPr>
        <w:drawing>
          <wp:inline distT="0" distB="0" distL="114300" distR="114300">
            <wp:extent cx="5273675" cy="1162050"/>
            <wp:effectExtent l="0" t="0" r="9525" b="635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108"/>
                    <a:srcRect r="3205"/>
                    <a:stretch>
                      <a:fillRect/>
                    </a:stretch>
                  </pic:blipFill>
                  <pic:spPr>
                    <a:xfrm>
                      <a:off x="0" y="0"/>
                      <a:ext cx="5273675" cy="1162050"/>
                    </a:xfrm>
                    <a:prstGeom prst="rect">
                      <a:avLst/>
                    </a:prstGeom>
                    <a:noFill/>
                    <a:ln>
                      <a:noFill/>
                    </a:ln>
                  </pic:spPr>
                </pic:pic>
              </a:graphicData>
            </a:graphic>
          </wp:inline>
        </w:drawing>
      </w:r>
    </w:p>
    <w:p w14:paraId="60F297EF">
      <w:pPr>
        <w:pStyle w:val="22"/>
        <w:spacing w:line="360" w:lineRule="auto"/>
        <w:jc w:val="center"/>
        <w:rPr>
          <w:rFonts w:ascii="Times New Roman" w:hAnsi="Times New Roman" w:eastAsia="宋体"/>
          <w:bCs/>
          <w:spacing w:val="-4"/>
          <w:sz w:val="22"/>
          <w:szCs w:val="22"/>
        </w:rPr>
      </w:pPr>
      <w:bookmarkStart w:id="83" w:name="_Toc188601944"/>
      <w:r>
        <w:rPr>
          <w:rFonts w:hint="eastAsia" w:ascii="Times New Roman" w:hAnsi="Times New Roman" w:eastAsia="宋体"/>
          <w:bCs/>
          <w:spacing w:val="-4"/>
          <w:sz w:val="22"/>
          <w:szCs w:val="22"/>
        </w:rPr>
        <w:t>图7</w:t>
      </w:r>
      <w:r>
        <w:rPr>
          <w:rFonts w:ascii="Times New Roman" w:hAnsi="Times New Roman" w:eastAsia="宋体"/>
          <w:bCs/>
          <w:spacing w:val="-4"/>
          <w:sz w:val="22"/>
          <w:szCs w:val="22"/>
        </w:rPr>
        <w:t>-</w:t>
      </w:r>
      <w:r>
        <w:rPr>
          <w:rFonts w:ascii="Times New Roman" w:hAnsi="Times New Roman" w:eastAsia="宋体"/>
          <w:bCs/>
          <w:spacing w:val="-4"/>
          <w:sz w:val="22"/>
          <w:szCs w:val="22"/>
        </w:rPr>
        <w:fldChar w:fldCharType="begin"/>
      </w:r>
      <w:r>
        <w:rPr>
          <w:rFonts w:ascii="Times New Roman" w:hAnsi="Times New Roman" w:eastAsia="宋体"/>
          <w:bCs/>
          <w:spacing w:val="-4"/>
          <w:sz w:val="22"/>
          <w:szCs w:val="22"/>
        </w:rPr>
        <w:instrText xml:space="preserve"> SEQ </w:instrText>
      </w:r>
      <w:r>
        <w:rPr>
          <w:rFonts w:hint="eastAsia" w:ascii="Times New Roman" w:hAnsi="Times New Roman" w:eastAsia="宋体"/>
          <w:bCs/>
          <w:spacing w:val="-4"/>
          <w:sz w:val="22"/>
          <w:szCs w:val="22"/>
        </w:rPr>
        <w:instrText xml:space="preserve">图</w:instrText>
      </w:r>
      <w:r>
        <w:rPr>
          <w:rFonts w:ascii="Times New Roman" w:hAnsi="Times New Roman" w:eastAsia="宋体"/>
          <w:bCs/>
          <w:spacing w:val="-4"/>
          <w:sz w:val="22"/>
          <w:szCs w:val="22"/>
        </w:rPr>
        <w:instrText xml:space="preserve">6 \* ARABIC </w:instrText>
      </w:r>
      <w:r>
        <w:rPr>
          <w:rFonts w:ascii="Times New Roman" w:hAnsi="Times New Roman" w:eastAsia="宋体"/>
          <w:bCs/>
          <w:spacing w:val="-4"/>
          <w:sz w:val="22"/>
          <w:szCs w:val="22"/>
        </w:rPr>
        <w:fldChar w:fldCharType="separate"/>
      </w:r>
      <w:r>
        <w:rPr>
          <w:rFonts w:ascii="Times New Roman" w:hAnsi="Times New Roman" w:eastAsia="宋体"/>
          <w:bCs/>
          <w:spacing w:val="-4"/>
          <w:sz w:val="22"/>
          <w:szCs w:val="22"/>
        </w:rPr>
        <w:t>28</w:t>
      </w:r>
      <w:r>
        <w:rPr>
          <w:rFonts w:ascii="Times New Roman" w:hAnsi="Times New Roman" w:eastAsia="宋体"/>
          <w:bCs/>
          <w:spacing w:val="-4"/>
          <w:sz w:val="22"/>
          <w:szCs w:val="22"/>
        </w:rPr>
        <w:fldChar w:fldCharType="end"/>
      </w:r>
      <w:r>
        <w:rPr>
          <w:rFonts w:hint="eastAsia" w:ascii="Times New Roman" w:hAnsi="Times New Roman" w:eastAsia="宋体"/>
          <w:bCs/>
          <w:spacing w:val="-4"/>
          <w:sz w:val="22"/>
          <w:szCs w:val="22"/>
        </w:rPr>
        <w:t>侵权规则数量</w:t>
      </w:r>
      <w:bookmarkEnd w:id="83"/>
    </w:p>
    <w:p w14:paraId="55BB83CA">
      <w:pPr>
        <w:spacing w:line="360" w:lineRule="auto"/>
        <w:rPr>
          <w:bCs/>
        </w:rPr>
      </w:pPr>
      <w:r>
        <w:rPr>
          <w:bCs/>
        </w:rPr>
        <w:drawing>
          <wp:inline distT="0" distB="0" distL="0" distR="0">
            <wp:extent cx="5313680" cy="3023235"/>
            <wp:effectExtent l="0" t="0" r="7620" b="12065"/>
            <wp:docPr id="6015684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68463" name="图片 1"/>
                    <pic:cNvPicPr>
                      <a:picLocks noChangeAspect="1"/>
                    </pic:cNvPicPr>
                  </pic:nvPicPr>
                  <pic:blipFill>
                    <a:blip r:embed="rId109"/>
                    <a:srcRect l="6834" r="7306"/>
                    <a:stretch>
                      <a:fillRect/>
                    </a:stretch>
                  </pic:blipFill>
                  <pic:spPr>
                    <a:xfrm>
                      <a:off x="0" y="0"/>
                      <a:ext cx="5313680" cy="3023235"/>
                    </a:xfrm>
                    <a:prstGeom prst="rect">
                      <a:avLst/>
                    </a:prstGeom>
                  </pic:spPr>
                </pic:pic>
              </a:graphicData>
            </a:graphic>
          </wp:inline>
        </w:drawing>
      </w:r>
    </w:p>
    <w:p w14:paraId="15BBBFAA">
      <w:pPr>
        <w:pStyle w:val="22"/>
        <w:spacing w:line="360" w:lineRule="auto"/>
        <w:jc w:val="center"/>
        <w:rPr>
          <w:rFonts w:ascii="Times New Roman" w:hAnsi="Times New Roman" w:eastAsia="宋体"/>
          <w:bCs/>
          <w:spacing w:val="-4"/>
          <w:sz w:val="22"/>
          <w:szCs w:val="22"/>
        </w:rPr>
      </w:pPr>
      <w:bookmarkStart w:id="84" w:name="_Toc188601945"/>
      <w:r>
        <w:rPr>
          <w:rFonts w:hint="eastAsia" w:ascii="Times New Roman" w:hAnsi="Times New Roman" w:eastAsia="宋体"/>
          <w:bCs/>
          <w:spacing w:val="-4"/>
          <w:sz w:val="22"/>
          <w:szCs w:val="22"/>
        </w:rPr>
        <w:t>图7</w:t>
      </w:r>
      <w:r>
        <w:rPr>
          <w:rFonts w:ascii="Times New Roman" w:hAnsi="Times New Roman" w:eastAsia="宋体"/>
          <w:bCs/>
          <w:spacing w:val="-4"/>
          <w:sz w:val="22"/>
          <w:szCs w:val="22"/>
        </w:rPr>
        <w:t>-</w:t>
      </w:r>
      <w:r>
        <w:rPr>
          <w:rFonts w:ascii="Times New Roman" w:hAnsi="Times New Roman" w:eastAsia="宋体"/>
          <w:bCs/>
          <w:spacing w:val="-4"/>
          <w:sz w:val="22"/>
          <w:szCs w:val="22"/>
        </w:rPr>
        <w:fldChar w:fldCharType="begin"/>
      </w:r>
      <w:r>
        <w:rPr>
          <w:rFonts w:ascii="Times New Roman" w:hAnsi="Times New Roman" w:eastAsia="宋体"/>
          <w:bCs/>
          <w:spacing w:val="-4"/>
          <w:sz w:val="22"/>
          <w:szCs w:val="22"/>
        </w:rPr>
        <w:instrText xml:space="preserve"> SEQ </w:instrText>
      </w:r>
      <w:r>
        <w:rPr>
          <w:rFonts w:hint="eastAsia" w:ascii="Times New Roman" w:hAnsi="Times New Roman" w:eastAsia="宋体"/>
          <w:bCs/>
          <w:spacing w:val="-4"/>
          <w:sz w:val="22"/>
          <w:szCs w:val="22"/>
        </w:rPr>
        <w:instrText xml:space="preserve">图</w:instrText>
      </w:r>
      <w:r>
        <w:rPr>
          <w:rFonts w:ascii="Times New Roman" w:hAnsi="Times New Roman" w:eastAsia="宋体"/>
          <w:bCs/>
          <w:spacing w:val="-4"/>
          <w:sz w:val="22"/>
          <w:szCs w:val="22"/>
        </w:rPr>
        <w:instrText xml:space="preserve">6 \* ARABIC </w:instrText>
      </w:r>
      <w:r>
        <w:rPr>
          <w:rFonts w:ascii="Times New Roman" w:hAnsi="Times New Roman" w:eastAsia="宋体"/>
          <w:bCs/>
          <w:spacing w:val="-4"/>
          <w:sz w:val="22"/>
          <w:szCs w:val="22"/>
        </w:rPr>
        <w:fldChar w:fldCharType="separate"/>
      </w:r>
      <w:r>
        <w:rPr>
          <w:rFonts w:ascii="Times New Roman" w:hAnsi="Times New Roman" w:eastAsia="宋体"/>
          <w:bCs/>
          <w:spacing w:val="-4"/>
          <w:sz w:val="22"/>
          <w:szCs w:val="22"/>
        </w:rPr>
        <w:t>29</w:t>
      </w:r>
      <w:r>
        <w:rPr>
          <w:rFonts w:ascii="Times New Roman" w:hAnsi="Times New Roman" w:eastAsia="宋体"/>
          <w:bCs/>
          <w:spacing w:val="-4"/>
          <w:sz w:val="22"/>
          <w:szCs w:val="22"/>
        </w:rPr>
        <w:fldChar w:fldCharType="end"/>
      </w:r>
      <w:r>
        <w:rPr>
          <w:rFonts w:ascii="Times New Roman" w:hAnsi="Times New Roman" w:eastAsia="宋体"/>
          <w:bCs/>
          <w:spacing w:val="-4"/>
          <w:sz w:val="22"/>
          <w:szCs w:val="22"/>
        </w:rPr>
        <w:t xml:space="preserve"> </w:t>
      </w:r>
      <w:r>
        <w:rPr>
          <w:rFonts w:hint="eastAsia" w:ascii="Times New Roman" w:hAnsi="Times New Roman" w:eastAsia="宋体"/>
          <w:bCs/>
          <w:spacing w:val="-4"/>
          <w:sz w:val="22"/>
          <w:szCs w:val="22"/>
        </w:rPr>
        <w:t>态势感知列表查询模式</w:t>
      </w:r>
      <w:bookmarkEnd w:id="84"/>
    </w:p>
    <w:p w14:paraId="5EB4AA15">
      <w:pPr>
        <w:spacing w:line="360" w:lineRule="auto"/>
        <w:rPr>
          <w:bCs/>
        </w:rPr>
      </w:pPr>
      <w:r>
        <w:rPr>
          <w:bCs/>
        </w:rPr>
        <w:drawing>
          <wp:inline distT="0" distB="0" distL="114300" distR="114300">
            <wp:extent cx="5307330" cy="1964055"/>
            <wp:effectExtent l="0" t="0" r="1270" b="4445"/>
            <wp:docPr id="217" name="图片 217" descr="95bdd83f722ffc0eeae254f12210d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95bdd83f722ffc0eeae254f12210d36"/>
                    <pic:cNvPicPr>
                      <a:picLocks noChangeAspect="1"/>
                    </pic:cNvPicPr>
                  </pic:nvPicPr>
                  <pic:blipFill>
                    <a:blip r:embed="rId110"/>
                    <a:srcRect l="7055" t="34953" r="7116"/>
                    <a:stretch>
                      <a:fillRect/>
                    </a:stretch>
                  </pic:blipFill>
                  <pic:spPr>
                    <a:xfrm>
                      <a:off x="0" y="0"/>
                      <a:ext cx="5307330" cy="1964055"/>
                    </a:xfrm>
                    <a:prstGeom prst="rect">
                      <a:avLst/>
                    </a:prstGeom>
                  </pic:spPr>
                </pic:pic>
              </a:graphicData>
            </a:graphic>
          </wp:inline>
        </w:drawing>
      </w:r>
    </w:p>
    <w:p w14:paraId="53EDD2DA">
      <w:pPr>
        <w:pStyle w:val="22"/>
        <w:spacing w:line="360" w:lineRule="auto"/>
        <w:jc w:val="center"/>
        <w:rPr>
          <w:rFonts w:ascii="Times New Roman" w:hAnsi="Times New Roman" w:eastAsia="宋体"/>
          <w:bCs/>
          <w:spacing w:val="-4"/>
          <w:sz w:val="22"/>
          <w:szCs w:val="22"/>
        </w:rPr>
      </w:pPr>
      <w:bookmarkStart w:id="85" w:name="_Toc188601946"/>
      <w:r>
        <w:rPr>
          <w:rFonts w:hint="eastAsia" w:ascii="Times New Roman" w:hAnsi="Times New Roman" w:eastAsia="宋体"/>
          <w:bCs/>
          <w:spacing w:val="-4"/>
          <w:sz w:val="22"/>
          <w:szCs w:val="22"/>
        </w:rPr>
        <w:t>图7</w:t>
      </w:r>
      <w:r>
        <w:rPr>
          <w:rFonts w:ascii="Times New Roman" w:hAnsi="Times New Roman" w:eastAsia="宋体"/>
          <w:bCs/>
          <w:spacing w:val="-4"/>
          <w:sz w:val="22"/>
          <w:szCs w:val="22"/>
        </w:rPr>
        <w:t>-</w:t>
      </w:r>
      <w:r>
        <w:rPr>
          <w:rFonts w:ascii="Times New Roman" w:hAnsi="Times New Roman" w:eastAsia="宋体"/>
          <w:bCs/>
          <w:spacing w:val="-4"/>
          <w:sz w:val="22"/>
          <w:szCs w:val="22"/>
        </w:rPr>
        <w:fldChar w:fldCharType="begin"/>
      </w:r>
      <w:r>
        <w:rPr>
          <w:rFonts w:ascii="Times New Roman" w:hAnsi="Times New Roman" w:eastAsia="宋体"/>
          <w:bCs/>
          <w:spacing w:val="-4"/>
          <w:sz w:val="22"/>
          <w:szCs w:val="22"/>
        </w:rPr>
        <w:instrText xml:space="preserve"> SEQ </w:instrText>
      </w:r>
      <w:r>
        <w:rPr>
          <w:rFonts w:hint="eastAsia" w:ascii="Times New Roman" w:hAnsi="Times New Roman" w:eastAsia="宋体"/>
          <w:bCs/>
          <w:spacing w:val="-4"/>
          <w:sz w:val="22"/>
          <w:szCs w:val="22"/>
        </w:rPr>
        <w:instrText xml:space="preserve">图</w:instrText>
      </w:r>
      <w:r>
        <w:rPr>
          <w:rFonts w:ascii="Times New Roman" w:hAnsi="Times New Roman" w:eastAsia="宋体"/>
          <w:bCs/>
          <w:spacing w:val="-4"/>
          <w:sz w:val="22"/>
          <w:szCs w:val="22"/>
        </w:rPr>
        <w:instrText xml:space="preserve">6 \* ARABIC </w:instrText>
      </w:r>
      <w:r>
        <w:rPr>
          <w:rFonts w:ascii="Times New Roman" w:hAnsi="Times New Roman" w:eastAsia="宋体"/>
          <w:bCs/>
          <w:spacing w:val="-4"/>
          <w:sz w:val="22"/>
          <w:szCs w:val="22"/>
        </w:rPr>
        <w:fldChar w:fldCharType="separate"/>
      </w:r>
      <w:r>
        <w:rPr>
          <w:rFonts w:ascii="Times New Roman" w:hAnsi="Times New Roman" w:eastAsia="宋体"/>
          <w:bCs/>
          <w:spacing w:val="-4"/>
          <w:sz w:val="22"/>
          <w:szCs w:val="22"/>
        </w:rPr>
        <w:t>30</w:t>
      </w:r>
      <w:r>
        <w:rPr>
          <w:rFonts w:ascii="Times New Roman" w:hAnsi="Times New Roman" w:eastAsia="宋体"/>
          <w:bCs/>
          <w:spacing w:val="-4"/>
          <w:sz w:val="22"/>
          <w:szCs w:val="22"/>
        </w:rPr>
        <w:fldChar w:fldCharType="end"/>
      </w:r>
      <w:r>
        <w:rPr>
          <w:rFonts w:hint="eastAsia" w:ascii="Times New Roman" w:hAnsi="Times New Roman" w:eastAsia="宋体"/>
          <w:bCs/>
          <w:spacing w:val="-4"/>
          <w:sz w:val="22"/>
          <w:szCs w:val="22"/>
        </w:rPr>
        <w:t>态势感知统计模式</w:t>
      </w:r>
      <w:bookmarkEnd w:id="85"/>
    </w:p>
    <w:p w14:paraId="65BECC43">
      <w:pPr>
        <w:spacing w:line="360" w:lineRule="auto"/>
        <w:rPr>
          <w:bCs/>
        </w:rPr>
      </w:pPr>
      <w:r>
        <w:rPr>
          <w:bCs/>
        </w:rPr>
        <w:drawing>
          <wp:inline distT="0" distB="0" distL="114300" distR="114300">
            <wp:extent cx="5286375" cy="1876425"/>
            <wp:effectExtent l="0" t="0" r="9525" b="3175"/>
            <wp:docPr id="72421288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12882" name="图片 22"/>
                    <pic:cNvPicPr>
                      <a:picLocks noChangeAspect="1"/>
                    </pic:cNvPicPr>
                  </pic:nvPicPr>
                  <pic:blipFill>
                    <a:blip r:embed="rId111"/>
                    <a:srcRect l="7605" r="6949"/>
                    <a:stretch>
                      <a:fillRect/>
                    </a:stretch>
                  </pic:blipFill>
                  <pic:spPr>
                    <a:xfrm>
                      <a:off x="0" y="0"/>
                      <a:ext cx="5286375" cy="1876425"/>
                    </a:xfrm>
                    <a:prstGeom prst="rect">
                      <a:avLst/>
                    </a:prstGeom>
                    <a:noFill/>
                    <a:ln>
                      <a:noFill/>
                    </a:ln>
                  </pic:spPr>
                </pic:pic>
              </a:graphicData>
            </a:graphic>
          </wp:inline>
        </w:drawing>
      </w:r>
    </w:p>
    <w:p w14:paraId="63AF02B9">
      <w:pPr>
        <w:pStyle w:val="22"/>
        <w:spacing w:line="360" w:lineRule="auto"/>
        <w:jc w:val="center"/>
        <w:rPr>
          <w:rFonts w:ascii="Times New Roman" w:hAnsi="Times New Roman" w:eastAsia="宋体"/>
          <w:bCs/>
          <w:sz w:val="24"/>
        </w:rPr>
      </w:pPr>
      <w:bookmarkStart w:id="86" w:name="_Toc188601947"/>
      <w:r>
        <w:rPr>
          <w:rFonts w:hint="eastAsia" w:ascii="Times New Roman" w:hAnsi="Times New Roman" w:eastAsia="宋体"/>
          <w:bCs/>
          <w:spacing w:val="-4"/>
          <w:sz w:val="22"/>
          <w:szCs w:val="22"/>
        </w:rPr>
        <w:t>图7</w:t>
      </w:r>
      <w:r>
        <w:rPr>
          <w:rFonts w:ascii="Times New Roman" w:hAnsi="Times New Roman" w:eastAsia="宋体"/>
          <w:bCs/>
          <w:spacing w:val="-4"/>
          <w:sz w:val="22"/>
          <w:szCs w:val="22"/>
        </w:rPr>
        <w:t>-</w:t>
      </w:r>
      <w:r>
        <w:rPr>
          <w:rFonts w:ascii="Times New Roman" w:hAnsi="Times New Roman" w:eastAsia="宋体"/>
          <w:bCs/>
          <w:spacing w:val="-4"/>
          <w:sz w:val="22"/>
          <w:szCs w:val="22"/>
        </w:rPr>
        <w:fldChar w:fldCharType="begin"/>
      </w:r>
      <w:r>
        <w:rPr>
          <w:rFonts w:ascii="Times New Roman" w:hAnsi="Times New Roman" w:eastAsia="宋体"/>
          <w:bCs/>
          <w:spacing w:val="-4"/>
          <w:sz w:val="22"/>
          <w:szCs w:val="22"/>
        </w:rPr>
        <w:instrText xml:space="preserve"> SEQ </w:instrText>
      </w:r>
      <w:r>
        <w:rPr>
          <w:rFonts w:hint="eastAsia" w:ascii="Times New Roman" w:hAnsi="Times New Roman" w:eastAsia="宋体"/>
          <w:bCs/>
          <w:spacing w:val="-4"/>
          <w:sz w:val="22"/>
          <w:szCs w:val="22"/>
        </w:rPr>
        <w:instrText xml:space="preserve">图</w:instrText>
      </w:r>
      <w:r>
        <w:rPr>
          <w:rFonts w:ascii="Times New Roman" w:hAnsi="Times New Roman" w:eastAsia="宋体"/>
          <w:bCs/>
          <w:spacing w:val="-4"/>
          <w:sz w:val="22"/>
          <w:szCs w:val="22"/>
        </w:rPr>
        <w:instrText xml:space="preserve">6 \* ARABIC </w:instrText>
      </w:r>
      <w:r>
        <w:rPr>
          <w:rFonts w:ascii="Times New Roman" w:hAnsi="Times New Roman" w:eastAsia="宋体"/>
          <w:bCs/>
          <w:spacing w:val="-4"/>
          <w:sz w:val="22"/>
          <w:szCs w:val="22"/>
        </w:rPr>
        <w:fldChar w:fldCharType="separate"/>
      </w:r>
      <w:r>
        <w:rPr>
          <w:rFonts w:ascii="Times New Roman" w:hAnsi="Times New Roman" w:eastAsia="宋体"/>
          <w:bCs/>
          <w:spacing w:val="-4"/>
          <w:sz w:val="22"/>
          <w:szCs w:val="22"/>
        </w:rPr>
        <w:t>31</w:t>
      </w:r>
      <w:r>
        <w:rPr>
          <w:rFonts w:ascii="Times New Roman" w:hAnsi="Times New Roman" w:eastAsia="宋体"/>
          <w:bCs/>
          <w:spacing w:val="-4"/>
          <w:sz w:val="22"/>
          <w:szCs w:val="22"/>
        </w:rPr>
        <w:fldChar w:fldCharType="end"/>
      </w:r>
      <w:r>
        <w:rPr>
          <w:rFonts w:hint="eastAsia" w:ascii="Times New Roman" w:hAnsi="Times New Roman" w:eastAsia="宋体"/>
          <w:bCs/>
          <w:spacing w:val="-4"/>
          <w:sz w:val="22"/>
          <w:szCs w:val="22"/>
        </w:rPr>
        <w:t>态势感知趋势分析模式</w:t>
      </w:r>
      <w:bookmarkEnd w:id="86"/>
    </w:p>
    <w:p w14:paraId="4C0871FC">
      <w:pPr>
        <w:widowControl/>
        <w:spacing w:line="360" w:lineRule="auto"/>
        <w:ind w:firstLine="480" w:firstLineChars="200"/>
        <w:rPr>
          <w:bCs/>
          <w:sz w:val="24"/>
        </w:rPr>
      </w:pPr>
    </w:p>
    <w:p w14:paraId="7B09B745">
      <w:pPr>
        <w:spacing w:line="360" w:lineRule="auto"/>
        <w:outlineLvl w:val="1"/>
        <w:rPr>
          <w:b/>
          <w:sz w:val="28"/>
          <w:szCs w:val="28"/>
        </w:rPr>
      </w:pPr>
      <w:bookmarkStart w:id="87" w:name="_Toc188548035"/>
      <w:bookmarkStart w:id="88" w:name="_Toc17316"/>
      <w:bookmarkStart w:id="89" w:name="_Toc20820"/>
      <w:bookmarkStart w:id="90" w:name="_Toc11384"/>
      <w:bookmarkStart w:id="91" w:name="_Toc20724"/>
      <w:r>
        <w:rPr>
          <w:rFonts w:hint="eastAsia"/>
          <w:b/>
          <w:sz w:val="28"/>
          <w:szCs w:val="28"/>
        </w:rPr>
        <w:t>7.15侵权事件溯源系统</w:t>
      </w:r>
      <w:bookmarkEnd w:id="87"/>
      <w:bookmarkEnd w:id="88"/>
      <w:bookmarkEnd w:id="89"/>
      <w:bookmarkEnd w:id="90"/>
      <w:bookmarkEnd w:id="91"/>
    </w:p>
    <w:p w14:paraId="3EC8D365">
      <w:pPr>
        <w:widowControl/>
        <w:spacing w:line="360" w:lineRule="auto"/>
        <w:ind w:firstLine="480" w:firstLineChars="200"/>
        <w:rPr>
          <w:bCs/>
          <w:sz w:val="24"/>
          <w:szCs w:val="24"/>
        </w:rPr>
      </w:pPr>
      <w:ins w:id="343" w:author="surface" w:date="2025-02-23T20:19:00Z">
        <w:r>
          <w:rPr>
            <w:rFonts w:hint="eastAsia"/>
            <w:bCs/>
            <w:sz w:val="24"/>
            <w:szCs w:val="24"/>
          </w:rPr>
          <w:t>针对**的特点，</w:t>
        </w:r>
      </w:ins>
      <w:r>
        <w:rPr>
          <w:rFonts w:hint="eastAsia"/>
          <w:bCs/>
          <w:sz w:val="24"/>
          <w:szCs w:val="24"/>
        </w:rPr>
        <w:t>为</w:t>
      </w:r>
      <w:del w:id="344" w:author="surface" w:date="2025-02-23T20:19:00Z">
        <w:r>
          <w:rPr>
            <w:rFonts w:hint="eastAsia"/>
            <w:bCs/>
            <w:sz w:val="24"/>
            <w:szCs w:val="24"/>
          </w:rPr>
          <w:delText>了</w:delText>
        </w:r>
      </w:del>
      <w:ins w:id="345" w:author="surface" w:date="2025-02-23T20:19:00Z">
        <w:r>
          <w:rPr>
            <w:rFonts w:hint="eastAsia"/>
            <w:bCs/>
            <w:sz w:val="24"/>
            <w:szCs w:val="24"/>
          </w:rPr>
          <w:t>解决**</w:t>
        </w:r>
      </w:ins>
      <w:ins w:id="346" w:author="surface" w:date="2025-02-23T20:20:00Z">
        <w:r>
          <w:rPr>
            <w:rFonts w:hint="eastAsia"/>
            <w:bCs/>
            <w:sz w:val="24"/>
            <w:szCs w:val="24"/>
          </w:rPr>
          <w:t>等问题</w:t>
        </w:r>
      </w:ins>
      <w:del w:id="347" w:author="surface" w:date="2025-02-23T20:20:00Z">
        <w:r>
          <w:rPr>
            <w:rFonts w:hint="eastAsia"/>
            <w:bCs/>
            <w:sz w:val="24"/>
            <w:szCs w:val="24"/>
          </w:rPr>
          <w:delText>实现对侵权事件的溯源分析</w:delText>
        </w:r>
      </w:del>
      <w:r>
        <w:rPr>
          <w:rFonts w:hint="eastAsia"/>
          <w:bCs/>
          <w:sz w:val="24"/>
          <w:szCs w:val="24"/>
        </w:rPr>
        <w:t>，基于第</w:t>
      </w:r>
      <w:r>
        <w:rPr>
          <w:bCs/>
          <w:sz w:val="24"/>
          <w:szCs w:val="24"/>
        </w:rPr>
        <w:t>5</w:t>
      </w:r>
      <w:r>
        <w:rPr>
          <w:rFonts w:hint="eastAsia"/>
          <w:bCs/>
          <w:sz w:val="24"/>
          <w:szCs w:val="24"/>
        </w:rPr>
        <w:t>章所</w:t>
      </w:r>
      <w:del w:id="348" w:author="surface" w:date="2025-02-23T20:19:00Z">
        <w:r>
          <w:rPr>
            <w:rFonts w:hint="eastAsia"/>
            <w:bCs/>
            <w:sz w:val="24"/>
            <w:szCs w:val="24"/>
          </w:rPr>
          <w:delText>属</w:delText>
        </w:r>
      </w:del>
      <w:ins w:id="349" w:author="surface" w:date="2025-02-23T20:19:00Z">
        <w:r>
          <w:rPr>
            <w:rFonts w:hint="eastAsia"/>
            <w:bCs/>
            <w:sz w:val="24"/>
            <w:szCs w:val="24"/>
          </w:rPr>
          <w:t>述</w:t>
        </w:r>
      </w:ins>
      <w:r>
        <w:rPr>
          <w:rFonts w:hint="eastAsia"/>
          <w:bCs/>
          <w:sz w:val="24"/>
          <w:szCs w:val="24"/>
        </w:rPr>
        <w:t>的时空关联的证据链重构及侵权事件场景重构和侵权路径综合分析与还原等关键技术，研发了侵权事件溯源系统，对侵权事件发生的源头、侵权主体身份、侵权原因等侵权事件的关键信息进行溯源，并为处置系统提供相关信息。</w:t>
      </w:r>
    </w:p>
    <w:p w14:paraId="396290F3">
      <w:pPr>
        <w:pStyle w:val="239"/>
        <w:widowControl/>
        <w:numPr>
          <w:ilvl w:val="0"/>
          <w:numId w:val="20"/>
        </w:numPr>
        <w:spacing w:line="360" w:lineRule="auto"/>
        <w:ind w:firstLineChars="0"/>
        <w:rPr>
          <w:ins w:id="351" w:author="surface" w:date="2025-02-23T20:22:00Z"/>
          <w:bCs/>
          <w:sz w:val="24"/>
          <w:rPrChange w:id="352" w:author="surface" w:date="2025-02-23T20:22:00Z">
            <w:rPr>
              <w:ins w:id="353" w:author="surface" w:date="2025-02-23T20:22:00Z"/>
            </w:rPr>
          </w:rPrChange>
        </w:rPr>
        <w:pPrChange w:id="350" w:author="surface" w:date="2025-02-23T20:22:00Z">
          <w:pPr>
            <w:widowControl/>
            <w:spacing w:line="360" w:lineRule="auto"/>
            <w:ind w:firstLine="480" w:firstLineChars="200"/>
          </w:pPr>
        </w:pPrChange>
      </w:pPr>
      <w:del w:id="354" w:author="surface" w:date="2025-02-23T20:22:00Z">
        <w:r>
          <w:rPr>
            <w:bCs/>
            <w:sz w:val="24"/>
            <w:rPrChange w:id="355" w:author="surface" w:date="2025-02-23T20:22:00Z">
              <w:rPr/>
            </w:rPrChange>
          </w:rPr>
          <w:delText>1</w:delText>
        </w:r>
      </w:del>
      <w:del w:id="356" w:author="surface" w:date="2025-02-23T20:22:00Z">
        <w:r>
          <w:rPr>
            <w:rFonts w:hint="eastAsia"/>
            <w:bCs/>
            <w:sz w:val="24"/>
            <w:rPrChange w:id="357" w:author="surface" w:date="2025-02-23T20:22:00Z">
              <w:rPr>
                <w:rFonts w:hint="eastAsia"/>
              </w:rPr>
            </w:rPrChange>
          </w:rPr>
          <w:delText>）</w:delText>
        </w:r>
      </w:del>
      <w:r>
        <w:rPr>
          <w:rFonts w:hint="eastAsia"/>
          <w:bCs/>
          <w:sz w:val="24"/>
          <w:rPrChange w:id="358" w:author="surface" w:date="2025-02-23T20:22:00Z">
            <w:rPr>
              <w:rFonts w:hint="eastAsia"/>
            </w:rPr>
          </w:rPrChange>
        </w:rPr>
        <w:t>系统架构</w:t>
      </w:r>
    </w:p>
    <w:p w14:paraId="26761712">
      <w:pPr>
        <w:widowControl/>
        <w:spacing w:line="360" w:lineRule="auto"/>
        <w:ind w:firstLine="480" w:firstLineChars="200"/>
        <w:rPr>
          <w:bCs/>
          <w:sz w:val="24"/>
          <w:szCs w:val="24"/>
          <w:rPrChange w:id="359" w:author="surface" w:date="2025-02-23T20:24:00Z">
            <w:rPr/>
          </w:rPrChange>
        </w:rPr>
      </w:pPr>
      <w:ins w:id="360" w:author="surface" w:date="2025-02-23T20:22:00Z">
        <w:r>
          <w:rPr>
            <w:rFonts w:hint="eastAsia"/>
            <w:bCs/>
            <w:sz w:val="24"/>
            <w:szCs w:val="24"/>
          </w:rPr>
          <w:t>侵权事件溯源系统组成与部署如图7-32所示。主要包括***</w:t>
        </w:r>
      </w:ins>
      <w:ins w:id="361" w:author="surface" w:date="2025-02-23T20:23:00Z">
        <w:r>
          <w:rPr>
            <w:rFonts w:hint="eastAsia"/>
            <w:bCs/>
            <w:sz w:val="24"/>
            <w:szCs w:val="24"/>
          </w:rPr>
          <w:t>接口层、</w:t>
        </w:r>
      </w:ins>
      <w:ins w:id="362" w:author="surface" w:date="2025-02-23T20:24:00Z">
        <w:r>
          <w:rPr>
            <w:rFonts w:hint="eastAsia"/>
            <w:bCs/>
            <w:sz w:val="24"/>
            <w:szCs w:val="24"/>
          </w:rPr>
          <w:t>处理层和展示层。</w:t>
        </w:r>
      </w:ins>
    </w:p>
    <w:p w14:paraId="155F8A27">
      <w:pPr>
        <w:widowControl/>
        <w:spacing w:line="360" w:lineRule="auto"/>
        <w:ind w:firstLine="480" w:firstLineChars="200"/>
        <w:rPr>
          <w:bCs/>
          <w:sz w:val="24"/>
        </w:rPr>
      </w:pPr>
      <w:commentRangeStart w:id="8"/>
      <w:r>
        <w:rPr>
          <w:bCs/>
          <w:sz w:val="24"/>
        </w:rPr>
        <w:drawing>
          <wp:inline distT="0" distB="0" distL="0" distR="0">
            <wp:extent cx="5274310" cy="2372995"/>
            <wp:effectExtent l="0" t="0" r="8890" b="1905"/>
            <wp:docPr id="16903185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18522" name="图片 1"/>
                    <pic:cNvPicPr>
                      <a:picLocks noChangeAspect="1"/>
                    </pic:cNvPicPr>
                  </pic:nvPicPr>
                  <pic:blipFill>
                    <a:blip r:embed="rId112"/>
                    <a:stretch>
                      <a:fillRect/>
                    </a:stretch>
                  </pic:blipFill>
                  <pic:spPr>
                    <a:xfrm>
                      <a:off x="0" y="0"/>
                      <a:ext cx="5274310" cy="2372995"/>
                    </a:xfrm>
                    <a:prstGeom prst="rect">
                      <a:avLst/>
                    </a:prstGeom>
                  </pic:spPr>
                </pic:pic>
              </a:graphicData>
            </a:graphic>
          </wp:inline>
        </w:drawing>
      </w:r>
      <w:commentRangeEnd w:id="8"/>
      <w:r>
        <w:rPr>
          <w:rStyle w:val="153"/>
        </w:rPr>
        <w:commentReference w:id="8"/>
      </w:r>
    </w:p>
    <w:p w14:paraId="0D43C5C6">
      <w:pPr>
        <w:pStyle w:val="22"/>
        <w:spacing w:line="360" w:lineRule="auto"/>
        <w:jc w:val="center"/>
        <w:rPr>
          <w:rFonts w:ascii="Times New Roman" w:hAnsi="Times New Roman" w:eastAsia="宋体"/>
          <w:bCs/>
          <w:spacing w:val="-4"/>
          <w:sz w:val="22"/>
          <w:szCs w:val="22"/>
        </w:rPr>
      </w:pPr>
      <w:bookmarkStart w:id="92" w:name="_Toc188601948"/>
      <w:r>
        <w:rPr>
          <w:rFonts w:hint="eastAsia" w:ascii="Times New Roman" w:hAnsi="Times New Roman" w:eastAsia="宋体"/>
          <w:bCs/>
          <w:spacing w:val="-4"/>
          <w:sz w:val="22"/>
          <w:szCs w:val="22"/>
        </w:rPr>
        <w:t>图7</w:t>
      </w:r>
      <w:r>
        <w:rPr>
          <w:rFonts w:ascii="Times New Roman" w:hAnsi="Times New Roman" w:eastAsia="宋体"/>
          <w:bCs/>
          <w:spacing w:val="-4"/>
          <w:sz w:val="22"/>
          <w:szCs w:val="22"/>
        </w:rPr>
        <w:t>-</w:t>
      </w:r>
      <w:r>
        <w:rPr>
          <w:rFonts w:ascii="Times New Roman" w:hAnsi="Times New Roman" w:eastAsia="宋体"/>
          <w:bCs/>
          <w:spacing w:val="-4"/>
          <w:sz w:val="22"/>
          <w:szCs w:val="22"/>
        </w:rPr>
        <w:fldChar w:fldCharType="begin"/>
      </w:r>
      <w:r>
        <w:rPr>
          <w:rFonts w:ascii="Times New Roman" w:hAnsi="Times New Roman" w:eastAsia="宋体"/>
          <w:bCs/>
          <w:spacing w:val="-4"/>
          <w:sz w:val="22"/>
          <w:szCs w:val="22"/>
        </w:rPr>
        <w:instrText xml:space="preserve"> SEQ </w:instrText>
      </w:r>
      <w:r>
        <w:rPr>
          <w:rFonts w:hint="eastAsia" w:ascii="Times New Roman" w:hAnsi="Times New Roman" w:eastAsia="宋体"/>
          <w:bCs/>
          <w:spacing w:val="-4"/>
          <w:sz w:val="22"/>
          <w:szCs w:val="22"/>
        </w:rPr>
        <w:instrText xml:space="preserve">图</w:instrText>
      </w:r>
      <w:r>
        <w:rPr>
          <w:rFonts w:ascii="Times New Roman" w:hAnsi="Times New Roman" w:eastAsia="宋体"/>
          <w:bCs/>
          <w:spacing w:val="-4"/>
          <w:sz w:val="22"/>
          <w:szCs w:val="22"/>
        </w:rPr>
        <w:instrText xml:space="preserve">6 \* ARABIC </w:instrText>
      </w:r>
      <w:r>
        <w:rPr>
          <w:rFonts w:ascii="Times New Roman" w:hAnsi="Times New Roman" w:eastAsia="宋体"/>
          <w:bCs/>
          <w:spacing w:val="-4"/>
          <w:sz w:val="22"/>
          <w:szCs w:val="22"/>
        </w:rPr>
        <w:fldChar w:fldCharType="separate"/>
      </w:r>
      <w:r>
        <w:rPr>
          <w:rFonts w:ascii="Times New Roman" w:hAnsi="Times New Roman" w:eastAsia="宋体"/>
          <w:bCs/>
          <w:spacing w:val="-4"/>
          <w:sz w:val="22"/>
          <w:szCs w:val="22"/>
        </w:rPr>
        <w:t>32</w:t>
      </w:r>
      <w:r>
        <w:rPr>
          <w:rFonts w:ascii="Times New Roman" w:hAnsi="Times New Roman" w:eastAsia="宋体"/>
          <w:bCs/>
          <w:spacing w:val="-4"/>
          <w:sz w:val="22"/>
          <w:szCs w:val="22"/>
        </w:rPr>
        <w:fldChar w:fldCharType="end"/>
      </w:r>
      <w:r>
        <w:rPr>
          <w:rFonts w:hint="eastAsia" w:ascii="Times New Roman" w:hAnsi="Times New Roman" w:eastAsia="宋体"/>
          <w:bCs/>
          <w:spacing w:val="-4"/>
          <w:sz w:val="22"/>
          <w:szCs w:val="22"/>
        </w:rPr>
        <w:t>侵权事件溯源系统架构图</w:t>
      </w:r>
      <w:bookmarkEnd w:id="92"/>
    </w:p>
    <w:p w14:paraId="7C06FAF8">
      <w:pPr>
        <w:widowControl/>
        <w:spacing w:line="360" w:lineRule="auto"/>
        <w:ind w:firstLine="480" w:firstLineChars="200"/>
        <w:rPr>
          <w:bCs/>
          <w:sz w:val="24"/>
        </w:rPr>
      </w:pPr>
      <w:del w:id="363" w:author="surface" w:date="2025-02-23T20:21:00Z">
        <w:r>
          <w:rPr>
            <w:rFonts w:hint="eastAsia"/>
            <w:bCs/>
            <w:sz w:val="24"/>
          </w:rPr>
          <w:delText>如图7-32所示，侵权事件溯源系统由三层组成：</w:delText>
        </w:r>
      </w:del>
    </w:p>
    <w:p w14:paraId="32D6E538">
      <w:pPr>
        <w:widowControl/>
        <w:spacing w:line="360" w:lineRule="auto"/>
        <w:ind w:firstLine="480" w:firstLineChars="200"/>
        <w:rPr>
          <w:bCs/>
          <w:sz w:val="24"/>
        </w:rPr>
      </w:pPr>
      <w:r>
        <w:rPr>
          <w:rFonts w:hint="eastAsia"/>
          <w:bCs/>
          <w:sz w:val="24"/>
        </w:rPr>
        <w:t>（</w:t>
      </w:r>
      <w:r>
        <w:rPr>
          <w:bCs/>
          <w:sz w:val="24"/>
        </w:rPr>
        <w:t>1</w:t>
      </w:r>
      <w:r>
        <w:rPr>
          <w:rFonts w:hint="eastAsia"/>
          <w:bCs/>
          <w:sz w:val="24"/>
        </w:rPr>
        <w:t>）接口层：侵权事件溯源系统通过</w:t>
      </w:r>
      <w:r>
        <w:rPr>
          <w:bCs/>
          <w:sz w:val="24"/>
        </w:rPr>
        <w:t>Socket</w:t>
      </w:r>
      <w:r>
        <w:rPr>
          <w:rFonts w:hint="eastAsia"/>
          <w:bCs/>
          <w:sz w:val="24"/>
        </w:rPr>
        <w:t>接口接收来自“异常融合分析系统”推送的侵权事件，根据侵权事件中的唯一性标识，通过</w:t>
      </w:r>
      <w:r>
        <w:rPr>
          <w:bCs/>
          <w:sz w:val="24"/>
        </w:rPr>
        <w:t>Socket</w:t>
      </w:r>
      <w:r>
        <w:rPr>
          <w:rFonts w:hint="eastAsia"/>
          <w:bCs/>
          <w:sz w:val="24"/>
        </w:rPr>
        <w:t>接口向课题</w:t>
      </w:r>
      <w:r>
        <w:rPr>
          <w:bCs/>
          <w:sz w:val="24"/>
        </w:rPr>
        <w:t>1</w:t>
      </w:r>
      <w:r>
        <w:rPr>
          <w:rFonts w:hint="eastAsia"/>
          <w:bCs/>
          <w:sz w:val="24"/>
        </w:rPr>
        <w:t>“隐私数据流转状态管理与存证系统”发送查询请求，并接收返回的侵权线索。经过溯源分析，将相关的处置信息通过</w:t>
      </w:r>
      <w:r>
        <w:rPr>
          <w:bCs/>
          <w:sz w:val="24"/>
        </w:rPr>
        <w:t>HTTP Restful Api</w:t>
      </w:r>
      <w:r>
        <w:rPr>
          <w:rFonts w:hint="eastAsia"/>
          <w:bCs/>
          <w:sz w:val="24"/>
        </w:rPr>
        <w:t>接口发送给权益保障监管与处置系统。</w:t>
      </w:r>
    </w:p>
    <w:p w14:paraId="7924692F">
      <w:pPr>
        <w:widowControl/>
        <w:spacing w:line="360" w:lineRule="auto"/>
        <w:ind w:firstLine="480" w:firstLineChars="200"/>
        <w:rPr>
          <w:bCs/>
          <w:sz w:val="24"/>
        </w:rPr>
      </w:pPr>
      <w:r>
        <w:rPr>
          <w:rFonts w:hint="eastAsia"/>
          <w:bCs/>
          <w:sz w:val="24"/>
        </w:rPr>
        <w:t>（</w:t>
      </w:r>
      <w:r>
        <w:rPr>
          <w:bCs/>
          <w:sz w:val="24"/>
        </w:rPr>
        <w:t>2</w:t>
      </w:r>
      <w:r>
        <w:rPr>
          <w:rFonts w:hint="eastAsia"/>
          <w:bCs/>
          <w:sz w:val="24"/>
        </w:rPr>
        <w:t>）处理层：侵权事件溯源系统后台作为系统的处理层，对接收到的侵权事件和侵权线索进行溯源，分析得出侵权主体身份、侵权事件区域、侵权原因、侵权危害性等信息；对侵权证据进行证据链构建，并形成动态侵权场景图；进行多副本侵权界定，分析得出受到侵权影响的下游副本。结合溯源得到的信息，生成对于某条侵权事件的处置信息。</w:t>
      </w:r>
    </w:p>
    <w:p w14:paraId="04E43A19">
      <w:pPr>
        <w:widowControl/>
        <w:spacing w:line="360" w:lineRule="auto"/>
        <w:ind w:firstLine="480" w:firstLineChars="200"/>
        <w:rPr>
          <w:bCs/>
          <w:sz w:val="24"/>
        </w:rPr>
      </w:pPr>
      <w:r>
        <w:rPr>
          <w:rFonts w:hint="eastAsia"/>
          <w:bCs/>
          <w:sz w:val="24"/>
        </w:rPr>
        <w:t>（</w:t>
      </w:r>
      <w:r>
        <w:rPr>
          <w:bCs/>
          <w:sz w:val="24"/>
        </w:rPr>
        <w:t>3</w:t>
      </w:r>
      <w:r>
        <w:rPr>
          <w:rFonts w:hint="eastAsia"/>
          <w:bCs/>
          <w:sz w:val="24"/>
        </w:rPr>
        <w:t>）展示层：侵权事件溯源系统前台展示界面与用户进行交互，展现溯源得到的数据。用户在前台界面可以按照单点异常、级联异常、并联异常、多点异常对不同类型的报警信息及其溯源结果进行分类查看。对于每一条报警信息，可以设定时间段、主体、操作类型进行证据筛选，查看筛选后的侵权证据；对于每一条侵权信息，用户可以在前台进行处置信息发送。</w:t>
      </w:r>
    </w:p>
    <w:p w14:paraId="429574AC">
      <w:pPr>
        <w:widowControl/>
        <w:spacing w:line="360" w:lineRule="auto"/>
        <w:ind w:firstLine="480" w:firstLineChars="200"/>
        <w:rPr>
          <w:ins w:id="364" w:author="surface" w:date="2025-02-23T20:24:00Z"/>
          <w:bCs/>
          <w:sz w:val="24"/>
        </w:rPr>
      </w:pPr>
      <w:r>
        <w:rPr>
          <w:bCs/>
          <w:sz w:val="24"/>
        </w:rPr>
        <w:t>2</w:t>
      </w:r>
      <w:r>
        <w:rPr>
          <w:rFonts w:hint="eastAsia"/>
          <w:bCs/>
          <w:sz w:val="24"/>
        </w:rPr>
        <w:t>）系统功能</w:t>
      </w:r>
    </w:p>
    <w:p w14:paraId="5AC57787">
      <w:pPr>
        <w:widowControl/>
        <w:spacing w:line="360" w:lineRule="auto"/>
        <w:ind w:firstLine="480" w:firstLineChars="200"/>
        <w:rPr>
          <w:ins w:id="365" w:author="surface" w:date="2025-02-23T20:24:00Z"/>
          <w:del w:id="366" w:author="surface" w:date="2025-02-23T20:25:00Z"/>
          <w:bCs/>
          <w:sz w:val="24"/>
        </w:rPr>
      </w:pPr>
      <w:ins w:id="367" w:author="surface" w:date="2025-02-23T20:24:00Z">
        <w:r>
          <w:rPr>
            <w:rFonts w:hint="eastAsia"/>
            <w:bCs/>
            <w:sz w:val="24"/>
          </w:rPr>
          <w:t>侵权事件溯源系统的功能如图7-33所示，分为告警信息处理、侵权证据处理、侵权事件溯源分析、溯源结果输出四个模块，覆盖侵权事件线索收集、侵权线索关联分析、证据筛选、时空关联的证据链构建、侵权主体身份判定、侵权事件场景重现、侵权事件区域判定、侵权主体溯源、多副本侵权界定、侵权原因分析、侵权危害性评估等功能。</w:t>
        </w:r>
      </w:ins>
    </w:p>
    <w:p w14:paraId="2FBA00B6">
      <w:pPr>
        <w:widowControl/>
        <w:spacing w:line="360" w:lineRule="auto"/>
        <w:ind w:firstLine="480" w:firstLineChars="200"/>
        <w:rPr>
          <w:bCs/>
          <w:sz w:val="24"/>
        </w:rPr>
      </w:pPr>
    </w:p>
    <w:p w14:paraId="7AA9CF09">
      <w:pPr>
        <w:widowControl/>
        <w:spacing w:line="360" w:lineRule="auto"/>
        <w:ind w:firstLine="420" w:firstLineChars="200"/>
        <w:rPr>
          <w:bCs/>
        </w:rPr>
      </w:pPr>
      <w:r>
        <w:rPr>
          <w:bCs/>
        </w:rPr>
        <w:drawing>
          <wp:inline distT="0" distB="0" distL="0" distR="0">
            <wp:extent cx="5274310" cy="2786380"/>
            <wp:effectExtent l="0" t="0" r="8890" b="7620"/>
            <wp:docPr id="1200301881"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01881" name="图片 1" descr="图形用户界面&#10;&#10;描述已自动生成"/>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4310" cy="2786486"/>
                    </a:xfrm>
                    <a:prstGeom prst="rect">
                      <a:avLst/>
                    </a:prstGeom>
                  </pic:spPr>
                </pic:pic>
              </a:graphicData>
            </a:graphic>
          </wp:inline>
        </w:drawing>
      </w:r>
    </w:p>
    <w:p w14:paraId="5F788354">
      <w:pPr>
        <w:pStyle w:val="22"/>
        <w:spacing w:line="360" w:lineRule="auto"/>
        <w:jc w:val="center"/>
        <w:rPr>
          <w:rFonts w:ascii="Times New Roman" w:hAnsi="Times New Roman" w:eastAsia="宋体"/>
          <w:bCs/>
          <w:spacing w:val="-4"/>
          <w:sz w:val="22"/>
          <w:szCs w:val="22"/>
        </w:rPr>
      </w:pPr>
      <w:bookmarkStart w:id="93" w:name="_Toc188601949"/>
      <w:r>
        <w:rPr>
          <w:rFonts w:hint="eastAsia" w:ascii="Times New Roman" w:hAnsi="Times New Roman" w:eastAsia="宋体"/>
          <w:bCs/>
          <w:spacing w:val="-4"/>
          <w:sz w:val="22"/>
          <w:szCs w:val="22"/>
        </w:rPr>
        <w:t>图7</w:t>
      </w:r>
      <w:r>
        <w:rPr>
          <w:rFonts w:ascii="Times New Roman" w:hAnsi="Times New Roman" w:eastAsia="宋体"/>
          <w:bCs/>
          <w:spacing w:val="-4"/>
          <w:sz w:val="22"/>
          <w:szCs w:val="22"/>
        </w:rPr>
        <w:t>-</w:t>
      </w:r>
      <w:r>
        <w:rPr>
          <w:rFonts w:ascii="Times New Roman" w:hAnsi="Times New Roman" w:eastAsia="宋体"/>
          <w:bCs/>
          <w:spacing w:val="-4"/>
          <w:sz w:val="22"/>
          <w:szCs w:val="22"/>
        </w:rPr>
        <w:fldChar w:fldCharType="begin"/>
      </w:r>
      <w:r>
        <w:rPr>
          <w:rFonts w:ascii="Times New Roman" w:hAnsi="Times New Roman" w:eastAsia="宋体"/>
          <w:bCs/>
          <w:spacing w:val="-4"/>
          <w:sz w:val="22"/>
          <w:szCs w:val="22"/>
        </w:rPr>
        <w:instrText xml:space="preserve"> SEQ </w:instrText>
      </w:r>
      <w:r>
        <w:rPr>
          <w:rFonts w:hint="eastAsia" w:ascii="Times New Roman" w:hAnsi="Times New Roman" w:eastAsia="宋体"/>
          <w:bCs/>
          <w:spacing w:val="-4"/>
          <w:sz w:val="22"/>
          <w:szCs w:val="22"/>
        </w:rPr>
        <w:instrText xml:space="preserve">图</w:instrText>
      </w:r>
      <w:r>
        <w:rPr>
          <w:rFonts w:ascii="Times New Roman" w:hAnsi="Times New Roman" w:eastAsia="宋体"/>
          <w:bCs/>
          <w:spacing w:val="-4"/>
          <w:sz w:val="22"/>
          <w:szCs w:val="22"/>
        </w:rPr>
        <w:instrText xml:space="preserve">6 \* ARABIC </w:instrText>
      </w:r>
      <w:r>
        <w:rPr>
          <w:rFonts w:ascii="Times New Roman" w:hAnsi="Times New Roman" w:eastAsia="宋体"/>
          <w:bCs/>
          <w:spacing w:val="-4"/>
          <w:sz w:val="22"/>
          <w:szCs w:val="22"/>
        </w:rPr>
        <w:fldChar w:fldCharType="separate"/>
      </w:r>
      <w:r>
        <w:rPr>
          <w:rFonts w:ascii="Times New Roman" w:hAnsi="Times New Roman" w:eastAsia="宋体"/>
          <w:bCs/>
          <w:spacing w:val="-4"/>
          <w:sz w:val="22"/>
          <w:szCs w:val="22"/>
        </w:rPr>
        <w:t>33</w:t>
      </w:r>
      <w:r>
        <w:rPr>
          <w:rFonts w:ascii="Times New Roman" w:hAnsi="Times New Roman" w:eastAsia="宋体"/>
          <w:bCs/>
          <w:spacing w:val="-4"/>
          <w:sz w:val="22"/>
          <w:szCs w:val="22"/>
        </w:rPr>
        <w:fldChar w:fldCharType="end"/>
      </w:r>
      <w:r>
        <w:rPr>
          <w:rFonts w:hint="eastAsia" w:ascii="Times New Roman" w:hAnsi="Times New Roman" w:eastAsia="宋体"/>
          <w:bCs/>
          <w:spacing w:val="-4"/>
          <w:sz w:val="22"/>
          <w:szCs w:val="22"/>
        </w:rPr>
        <w:t>侵权事件溯源系统功能模块</w:t>
      </w:r>
      <w:bookmarkEnd w:id="93"/>
    </w:p>
    <w:p w14:paraId="2D531F7C">
      <w:pPr>
        <w:widowControl/>
        <w:spacing w:line="360" w:lineRule="auto"/>
        <w:ind w:firstLine="480" w:firstLineChars="200"/>
        <w:rPr>
          <w:del w:id="368" w:author="surface" w:date="2025-02-23T20:24:00Z"/>
          <w:bCs/>
          <w:sz w:val="24"/>
        </w:rPr>
      </w:pPr>
      <w:del w:id="369" w:author="surface" w:date="2025-02-23T20:24:00Z">
        <w:r>
          <w:rPr>
            <w:rFonts w:hint="eastAsia"/>
            <w:bCs/>
            <w:sz w:val="24"/>
          </w:rPr>
          <w:delText>侵权事件溯源系统的功能如图7-33所示，分为告警信息处理、侵权证据处理、侵权事件溯源分析、溯源结果输出四个模块，覆盖侵权事件线索收集、侵权线索关联分析、证据筛选、时空关联的证据链构建、侵权主体身份判定、侵权事件场景重现、侵权事件区域判定、侵权主体溯源、多副本侵权界定、侵权原因分析、侵权危害性评估等功能。</w:delText>
        </w:r>
      </w:del>
    </w:p>
    <w:p w14:paraId="7B86A79E">
      <w:pPr>
        <w:widowControl/>
        <w:spacing w:line="360" w:lineRule="auto"/>
        <w:ind w:firstLine="480" w:firstLineChars="200"/>
        <w:rPr>
          <w:ins w:id="370" w:author="surface" w:date="2025-02-23T20:27:00Z"/>
          <w:bCs/>
          <w:sz w:val="24"/>
        </w:rPr>
      </w:pPr>
      <w:r>
        <w:rPr>
          <w:rFonts w:hint="eastAsia"/>
          <w:bCs/>
          <w:sz w:val="24"/>
        </w:rPr>
        <w:t>（</w:t>
      </w:r>
      <w:r>
        <w:rPr>
          <w:bCs/>
          <w:sz w:val="24"/>
        </w:rPr>
        <w:t>1</w:t>
      </w:r>
      <w:r>
        <w:rPr>
          <w:rFonts w:hint="eastAsia"/>
          <w:bCs/>
          <w:sz w:val="24"/>
        </w:rPr>
        <w:t>）告警信息处理：</w:t>
      </w:r>
      <w:del w:id="371" w:author="surface" w:date="2025-02-23T20:25:00Z">
        <w:r>
          <w:rPr>
            <w:rFonts w:hint="eastAsia"/>
            <w:bCs/>
            <w:sz w:val="24"/>
          </w:rPr>
          <w:delText>告警信息处理模块包含</w:delText>
        </w:r>
      </w:del>
      <w:ins w:id="372" w:author="surface" w:date="2025-02-23T20:25:00Z">
        <w:r>
          <w:rPr>
            <w:rFonts w:hint="eastAsia"/>
            <w:bCs/>
            <w:sz w:val="24"/>
          </w:rPr>
          <w:t>包括</w:t>
        </w:r>
      </w:ins>
      <w:r>
        <w:rPr>
          <w:rFonts w:hint="eastAsia"/>
          <w:bCs/>
          <w:sz w:val="24"/>
        </w:rPr>
        <w:t>异常事件解析、异常事件分类、侵权规则匹配、关联信息获取功能。</w:t>
      </w:r>
      <w:ins w:id="373" w:author="surface" w:date="2025-02-23T20:28:00Z">
        <w:r>
          <w:rPr>
            <w:rFonts w:hint="eastAsia"/>
            <w:bCs/>
            <w:sz w:val="24"/>
          </w:rPr>
          <w:t>告警信息处理功能模块的业务流程说明：</w:t>
        </w:r>
      </w:ins>
    </w:p>
    <w:p w14:paraId="06C249D4">
      <w:pPr>
        <w:widowControl/>
        <w:spacing w:line="360" w:lineRule="auto"/>
        <w:ind w:firstLine="420" w:firstLineChars="200"/>
        <w:rPr>
          <w:ins w:id="374" w:author="surface" w:date="2025-02-23T21:00:00Z"/>
          <w:bCs/>
          <w:sz w:val="24"/>
        </w:rPr>
      </w:pPr>
      <w:ins w:id="375" w:author="surface" w:date="2025-02-23T21:00:00Z">
        <w:r>
          <w:rPr>
            <w:rFonts w:hint="eastAsia"/>
            <w:bCs/>
          </w:rPr>
          <w:t>a</w:t>
        </w:r>
      </w:ins>
      <w:ins w:id="376" w:author="surface" w:date="2025-02-23T20:28:00Z">
        <w:r>
          <w:rPr>
            <w:rFonts w:hint="eastAsia"/>
            <w:bCs/>
          </w:rPr>
          <w:t>）</w:t>
        </w:r>
      </w:ins>
      <w:r>
        <w:rPr>
          <w:rFonts w:hint="eastAsia"/>
          <w:bCs/>
          <w:sz w:val="24"/>
        </w:rPr>
        <w:t>告警信息处理模块接收异常操作融合分析系统推送的侵权事件，对收到的侵权事件进行解析</w:t>
      </w:r>
      <w:del w:id="377" w:author="surface" w:date="2025-02-23T21:00:00Z">
        <w:r>
          <w:rPr>
            <w:rFonts w:hint="eastAsia"/>
            <w:bCs/>
            <w:sz w:val="24"/>
          </w:rPr>
          <w:delText>，</w:delText>
        </w:r>
      </w:del>
    </w:p>
    <w:p w14:paraId="660EAEC3">
      <w:pPr>
        <w:widowControl/>
        <w:spacing w:line="360" w:lineRule="auto"/>
        <w:ind w:firstLine="480" w:firstLineChars="200"/>
        <w:rPr>
          <w:ins w:id="378" w:author="surface" w:date="2025-02-23T21:01:00Z"/>
          <w:bCs/>
          <w:sz w:val="24"/>
        </w:rPr>
      </w:pPr>
      <w:ins w:id="379" w:author="surface" w:date="2025-02-23T21:00:00Z">
        <w:r>
          <w:rPr>
            <w:rFonts w:hint="eastAsia"/>
            <w:bCs/>
            <w:sz w:val="24"/>
          </w:rPr>
          <w:t>b)</w:t>
        </w:r>
      </w:ins>
      <w:r>
        <w:rPr>
          <w:rFonts w:hint="eastAsia"/>
          <w:bCs/>
          <w:sz w:val="24"/>
        </w:rPr>
        <w:t>获取其中的关联信息，将其按照单点异常报警信息、级联异常报警信息、并联异常报警信息、多点异常报警信息进行分类</w:t>
      </w:r>
      <w:del w:id="380" w:author="surface" w:date="2025-02-23T21:01:00Z">
        <w:r>
          <w:rPr>
            <w:rFonts w:hint="eastAsia"/>
            <w:bCs/>
            <w:sz w:val="24"/>
          </w:rPr>
          <w:delText>，并</w:delText>
        </w:r>
      </w:del>
    </w:p>
    <w:p w14:paraId="68EB9616">
      <w:pPr>
        <w:widowControl/>
        <w:spacing w:line="360" w:lineRule="auto"/>
        <w:ind w:firstLine="480" w:firstLineChars="200"/>
        <w:rPr>
          <w:bCs/>
          <w:sz w:val="24"/>
        </w:rPr>
      </w:pPr>
      <w:ins w:id="381" w:author="surface" w:date="2025-02-23T21:01:00Z">
        <w:r>
          <w:rPr>
            <w:rFonts w:hint="eastAsia"/>
            <w:bCs/>
            <w:sz w:val="24"/>
          </w:rPr>
          <w:t>c）</w:t>
        </w:r>
      </w:ins>
      <w:r>
        <w:rPr>
          <w:rFonts w:hint="eastAsia"/>
          <w:bCs/>
          <w:sz w:val="24"/>
        </w:rPr>
        <w:t>根据关键字对每条侵权事件进行侵权规则匹配。</w:t>
      </w:r>
    </w:p>
    <w:p w14:paraId="30E9B31E">
      <w:pPr>
        <w:widowControl/>
        <w:spacing w:line="360" w:lineRule="auto"/>
        <w:ind w:firstLine="480" w:firstLineChars="200"/>
        <w:rPr>
          <w:bCs/>
          <w:sz w:val="24"/>
        </w:rPr>
      </w:pPr>
      <w:r>
        <w:rPr>
          <w:rFonts w:hint="eastAsia"/>
          <w:bCs/>
          <w:sz w:val="24"/>
        </w:rPr>
        <w:t>（</w:t>
      </w:r>
      <w:r>
        <w:rPr>
          <w:bCs/>
          <w:sz w:val="24"/>
        </w:rPr>
        <w:t>2</w:t>
      </w:r>
      <w:r>
        <w:rPr>
          <w:rFonts w:hint="eastAsia"/>
          <w:bCs/>
          <w:sz w:val="24"/>
        </w:rPr>
        <w:t>）</w:t>
      </w:r>
      <w:commentRangeStart w:id="9"/>
      <w:r>
        <w:rPr>
          <w:rFonts w:hint="eastAsia"/>
          <w:bCs/>
          <w:sz w:val="24"/>
        </w:rPr>
        <w:t>侵权证据处理</w:t>
      </w:r>
      <w:commentRangeEnd w:id="9"/>
      <w:r>
        <w:rPr>
          <w:rStyle w:val="153"/>
        </w:rPr>
        <w:commentReference w:id="9"/>
      </w:r>
      <w:r>
        <w:rPr>
          <w:rFonts w:hint="eastAsia"/>
          <w:bCs/>
          <w:sz w:val="24"/>
        </w:rPr>
        <w:t>：</w:t>
      </w:r>
      <w:del w:id="382" w:author="surface" w:date="2025-02-23T20:25:00Z">
        <w:r>
          <w:rPr>
            <w:rFonts w:hint="eastAsia"/>
            <w:bCs/>
            <w:sz w:val="24"/>
          </w:rPr>
          <w:delText>侵权证据处理模块包含</w:delText>
        </w:r>
      </w:del>
      <w:ins w:id="383" w:author="surface" w:date="2025-02-23T20:25:00Z">
        <w:r>
          <w:rPr>
            <w:rFonts w:hint="eastAsia"/>
            <w:bCs/>
            <w:sz w:val="24"/>
          </w:rPr>
          <w:t>包括</w:t>
        </w:r>
      </w:ins>
      <w:r>
        <w:rPr>
          <w:rFonts w:hint="eastAsia"/>
          <w:bCs/>
          <w:sz w:val="24"/>
        </w:rPr>
        <w:t>侵权证据全量查询和侵权证据收集解析功能。侵权证据处理模块根据报警信息中的关键字段，向隐私数据流转状态管理与存证系统发送全量查询请求，并对返回的侵权证据进行收集和解析。</w:t>
      </w:r>
    </w:p>
    <w:p w14:paraId="1364F358">
      <w:pPr>
        <w:widowControl/>
        <w:spacing w:line="360" w:lineRule="auto"/>
        <w:ind w:firstLine="480" w:firstLineChars="200"/>
        <w:rPr>
          <w:ins w:id="384" w:author="surface" w:date="2025-02-23T20:27:00Z"/>
          <w:bCs/>
          <w:sz w:val="24"/>
        </w:rPr>
      </w:pPr>
      <w:r>
        <w:rPr>
          <w:rFonts w:hint="eastAsia"/>
          <w:bCs/>
          <w:sz w:val="24"/>
        </w:rPr>
        <w:t>（</w:t>
      </w:r>
      <w:r>
        <w:rPr>
          <w:bCs/>
          <w:sz w:val="24"/>
        </w:rPr>
        <w:t>3</w:t>
      </w:r>
      <w:r>
        <w:rPr>
          <w:rFonts w:hint="eastAsia"/>
          <w:bCs/>
          <w:sz w:val="24"/>
        </w:rPr>
        <w:t>）</w:t>
      </w:r>
      <w:commentRangeStart w:id="10"/>
      <w:r>
        <w:rPr>
          <w:rFonts w:hint="eastAsia"/>
          <w:bCs/>
          <w:sz w:val="24"/>
        </w:rPr>
        <w:t>侵权事件溯源分析</w:t>
      </w:r>
      <w:commentRangeEnd w:id="10"/>
      <w:r>
        <w:rPr>
          <w:rStyle w:val="153"/>
        </w:rPr>
        <w:commentReference w:id="10"/>
      </w:r>
      <w:r>
        <w:rPr>
          <w:rFonts w:hint="eastAsia"/>
          <w:bCs/>
          <w:sz w:val="24"/>
        </w:rPr>
        <w:t>：</w:t>
      </w:r>
      <w:del w:id="385" w:author="surface" w:date="2025-02-23T20:26:00Z">
        <w:r>
          <w:rPr>
            <w:rFonts w:hint="eastAsia"/>
            <w:bCs/>
            <w:sz w:val="24"/>
          </w:rPr>
          <w:delText>侵权事件溯源分析模块包含</w:delText>
        </w:r>
      </w:del>
      <w:ins w:id="386" w:author="surface" w:date="2025-02-23T20:26:00Z">
        <w:r>
          <w:rPr>
            <w:rFonts w:hint="eastAsia"/>
            <w:bCs/>
            <w:sz w:val="24"/>
          </w:rPr>
          <w:t>包括</w:t>
        </w:r>
      </w:ins>
      <w:r>
        <w:rPr>
          <w:rFonts w:hint="eastAsia"/>
          <w:bCs/>
          <w:sz w:val="24"/>
        </w:rPr>
        <w:t>侵权证据关联分析、时空关联的证据链构建、侵权事件区域判定、侵权原因分析、侵权证据分类筛选、侵权主体溯源、多副本侵权界定、侵权危害性评估功能。</w:t>
      </w:r>
    </w:p>
    <w:p w14:paraId="108959AC">
      <w:pPr>
        <w:widowControl/>
        <w:spacing w:line="360" w:lineRule="auto"/>
        <w:ind w:firstLine="480" w:firstLineChars="200"/>
        <w:rPr>
          <w:bCs/>
          <w:sz w:val="24"/>
        </w:rPr>
      </w:pPr>
      <w:r>
        <w:rPr>
          <w:rFonts w:hint="eastAsia"/>
          <w:bCs/>
          <w:sz w:val="24"/>
        </w:rPr>
        <w:t>侵权事件溯源分析模块接收解析后的告警信息及对应的侵权证据，可按照时间段、主体、操作类型作为筛选条件对侵权证据进行筛选；在对侵权证据进行关联分析后，构建时空关联的证据链；通过分析告警信息及告警信息产生时流转过程中上下游的存证信息，定位侵权主体及侵权事件区域；通过对侵权事件下游副本进行追踪分析，进行多副本侵权界定；通过告警信息中的关键字段及匹配到的侵权规则，进行侵权原因分析和侵权危害性评估。</w:t>
      </w:r>
    </w:p>
    <w:p w14:paraId="0041D1D0">
      <w:pPr>
        <w:widowControl/>
        <w:spacing w:line="360" w:lineRule="auto"/>
        <w:ind w:firstLine="480" w:firstLineChars="200"/>
        <w:rPr>
          <w:bCs/>
          <w:sz w:val="24"/>
        </w:rPr>
      </w:pPr>
      <w:r>
        <w:rPr>
          <w:rFonts w:hint="eastAsia"/>
          <w:bCs/>
          <w:sz w:val="24"/>
        </w:rPr>
        <w:t>（</w:t>
      </w:r>
      <w:r>
        <w:rPr>
          <w:bCs/>
          <w:sz w:val="24"/>
        </w:rPr>
        <w:t>4</w:t>
      </w:r>
      <w:r>
        <w:rPr>
          <w:rFonts w:hint="eastAsia"/>
          <w:bCs/>
          <w:sz w:val="24"/>
        </w:rPr>
        <w:t>）</w:t>
      </w:r>
      <w:commentRangeStart w:id="11"/>
      <w:r>
        <w:rPr>
          <w:rFonts w:hint="eastAsia"/>
          <w:bCs/>
          <w:sz w:val="24"/>
        </w:rPr>
        <w:t>溯源结果输出模块</w:t>
      </w:r>
      <w:commentRangeEnd w:id="11"/>
      <w:r>
        <w:rPr>
          <w:rStyle w:val="153"/>
        </w:rPr>
        <w:commentReference w:id="11"/>
      </w:r>
      <w:r>
        <w:rPr>
          <w:rFonts w:hint="eastAsia"/>
          <w:bCs/>
          <w:sz w:val="24"/>
        </w:rPr>
        <w:t>：</w:t>
      </w:r>
      <w:del w:id="387" w:author="surface" w:date="2025-02-23T20:26:00Z">
        <w:r>
          <w:rPr>
            <w:rFonts w:hint="eastAsia"/>
            <w:bCs/>
            <w:sz w:val="24"/>
          </w:rPr>
          <w:delText>溯源结果输出模块包含</w:delText>
        </w:r>
      </w:del>
      <w:ins w:id="388" w:author="surface" w:date="2025-02-23T20:26:00Z">
        <w:r>
          <w:rPr>
            <w:rFonts w:hint="eastAsia"/>
            <w:bCs/>
            <w:sz w:val="24"/>
          </w:rPr>
          <w:t>包括</w:t>
        </w:r>
      </w:ins>
      <w:r>
        <w:rPr>
          <w:rFonts w:hint="eastAsia"/>
          <w:bCs/>
          <w:sz w:val="24"/>
        </w:rPr>
        <w:t>侵权行为动态告警、动态侵权事件场景重现、溯源结果可视化、处置信息交付功能。溯源结果输出模块接收侵权事件溯源分析模块的分析结果，在系统的前台展示界面对分析结果进行展示。在收到告警事件并溯源后，系统将对侵权行为进行动态告警。对于每一条告警事件，将在前台可视化溯源结果，对侵权事件进行场景重现，同时用户可以选择对该条告警事件进行处置，从而向权益保障监管与处置系统下发处置信息。</w:t>
      </w:r>
    </w:p>
    <w:p w14:paraId="781AC01F">
      <w:pPr>
        <w:widowControl/>
        <w:spacing w:line="360" w:lineRule="auto"/>
        <w:ind w:firstLine="480" w:firstLineChars="200"/>
        <w:rPr>
          <w:bCs/>
          <w:sz w:val="24"/>
        </w:rPr>
      </w:pPr>
      <w:r>
        <w:rPr>
          <w:bCs/>
          <w:sz w:val="24"/>
        </w:rPr>
        <w:t>3</w:t>
      </w:r>
      <w:r>
        <w:rPr>
          <w:rFonts w:hint="eastAsia"/>
          <w:bCs/>
          <w:sz w:val="24"/>
        </w:rPr>
        <w:t>）系统第三方测试结果</w:t>
      </w:r>
    </w:p>
    <w:p w14:paraId="354961DF">
      <w:pPr>
        <w:widowControl/>
        <w:spacing w:line="360" w:lineRule="auto"/>
        <w:ind w:firstLine="480" w:firstLineChars="200"/>
        <w:rPr>
          <w:bCs/>
          <w:sz w:val="24"/>
        </w:rPr>
      </w:pPr>
      <w:r>
        <w:rPr>
          <w:rFonts w:hint="eastAsia"/>
          <w:bCs/>
          <w:sz w:val="24"/>
        </w:rPr>
        <w:t>第三方测试结论如下：</w:t>
      </w:r>
    </w:p>
    <w:p w14:paraId="5B3C6C92">
      <w:pPr>
        <w:widowControl/>
        <w:spacing w:line="360" w:lineRule="auto"/>
        <w:ind w:firstLine="480" w:firstLineChars="200"/>
        <w:rPr>
          <w:bCs/>
          <w:sz w:val="24"/>
        </w:rPr>
      </w:pPr>
      <w:r>
        <w:rPr>
          <w:rFonts w:hint="eastAsia"/>
          <w:bCs/>
          <w:sz w:val="24"/>
        </w:rPr>
        <w:t>测试结果均符合任务书相关考核指标的要求。具体如下：</w:t>
      </w:r>
    </w:p>
    <w:p w14:paraId="381DFE99">
      <w:pPr>
        <w:widowControl/>
        <w:spacing w:line="360" w:lineRule="auto"/>
        <w:ind w:firstLine="480" w:firstLineChars="200"/>
        <w:rPr>
          <w:bCs/>
          <w:sz w:val="24"/>
        </w:rPr>
      </w:pPr>
      <w:r>
        <w:rPr>
          <w:rFonts w:hint="eastAsia"/>
          <w:bCs/>
          <w:sz w:val="24"/>
        </w:rPr>
        <w:t>功能性方面，侵权事件溯源系统能够实现</w:t>
      </w:r>
      <w:bookmarkStart w:id="94" w:name="_Hlk188446996"/>
      <w:r>
        <w:rPr>
          <w:rFonts w:hint="eastAsia"/>
          <w:bCs/>
          <w:sz w:val="24"/>
        </w:rPr>
        <w:t>侵权事件线索收集、侵权线索关联分析、证据筛选、时空关联的证据链构建、侵权主体溯源、侵权事件场景重现、侵权事件区域判定、侵权主体身份判定、多副本侵权界定、侵权原因分析、侵权危害性评估、监管信息交付的功能</w:t>
      </w:r>
      <w:bookmarkEnd w:id="94"/>
      <w:r>
        <w:rPr>
          <w:rFonts w:hint="eastAsia"/>
          <w:bCs/>
          <w:sz w:val="24"/>
        </w:rPr>
        <w:t>。</w:t>
      </w:r>
    </w:p>
    <w:p w14:paraId="71BCFA16">
      <w:pPr>
        <w:widowControl/>
        <w:spacing w:line="360" w:lineRule="auto"/>
        <w:ind w:firstLine="480" w:firstLineChars="200"/>
        <w:rPr>
          <w:bCs/>
          <w:sz w:val="24"/>
        </w:rPr>
      </w:pPr>
      <w:r>
        <w:rPr>
          <w:rFonts w:hint="eastAsia"/>
          <w:bCs/>
          <w:sz w:val="24"/>
        </w:rPr>
        <w:t>性能效率方面，通过采用并发测试和容量测试的方法，侵权事件溯源系统：</w:t>
      </w:r>
    </w:p>
    <w:p w14:paraId="79D31B45">
      <w:pPr>
        <w:widowControl/>
        <w:spacing w:line="360" w:lineRule="auto"/>
        <w:ind w:firstLine="480" w:firstLineChars="200"/>
        <w:rPr>
          <w:bCs/>
          <w:sz w:val="24"/>
        </w:rPr>
      </w:pPr>
      <w:bookmarkStart w:id="95" w:name="_Hlk188447016"/>
      <w:r>
        <w:rPr>
          <w:rFonts w:hint="eastAsia"/>
          <w:bCs/>
          <w:sz w:val="24"/>
        </w:rPr>
        <w:t>（</w:t>
      </w:r>
      <w:r>
        <w:rPr>
          <w:bCs/>
          <w:sz w:val="24"/>
        </w:rPr>
        <w:t>1</w:t>
      </w:r>
      <w:r>
        <w:rPr>
          <w:rFonts w:hint="eastAsia"/>
          <w:bCs/>
          <w:sz w:val="24"/>
        </w:rPr>
        <w:t>）系统支持</w:t>
      </w:r>
      <w:r>
        <w:rPr>
          <w:bCs/>
          <w:sz w:val="24"/>
        </w:rPr>
        <w:t>6000</w:t>
      </w:r>
      <w:r>
        <w:rPr>
          <w:rFonts w:hint="eastAsia"/>
          <w:bCs/>
          <w:sz w:val="24"/>
        </w:rPr>
        <w:t>万人的个人的侵权事件分析。</w:t>
      </w:r>
    </w:p>
    <w:p w14:paraId="32CA1AE1">
      <w:pPr>
        <w:widowControl/>
        <w:spacing w:line="360" w:lineRule="auto"/>
        <w:ind w:firstLine="480" w:firstLineChars="200"/>
        <w:rPr>
          <w:bCs/>
          <w:sz w:val="24"/>
        </w:rPr>
      </w:pPr>
      <w:r>
        <w:rPr>
          <w:rFonts w:hint="eastAsia"/>
          <w:bCs/>
          <w:sz w:val="24"/>
        </w:rPr>
        <w:t>（</w:t>
      </w:r>
      <w:r>
        <w:rPr>
          <w:bCs/>
          <w:sz w:val="24"/>
        </w:rPr>
        <w:t>2</w:t>
      </w:r>
      <w:r>
        <w:rPr>
          <w:rFonts w:hint="eastAsia"/>
          <w:bCs/>
          <w:sz w:val="24"/>
        </w:rPr>
        <w:t>）系统溯源准确率</w:t>
      </w:r>
      <w:r>
        <w:rPr>
          <w:bCs/>
          <w:sz w:val="24"/>
        </w:rPr>
        <w:t>98%</w:t>
      </w:r>
      <w:r>
        <w:rPr>
          <w:rFonts w:hint="eastAsia"/>
          <w:bCs/>
          <w:sz w:val="24"/>
        </w:rPr>
        <w:t>。</w:t>
      </w:r>
    </w:p>
    <w:bookmarkEnd w:id="95"/>
    <w:p w14:paraId="0E760A79">
      <w:pPr>
        <w:widowControl/>
        <w:spacing w:line="360" w:lineRule="auto"/>
        <w:ind w:firstLine="480" w:firstLineChars="200"/>
        <w:rPr>
          <w:bCs/>
          <w:sz w:val="24"/>
        </w:rPr>
      </w:pPr>
      <w:r>
        <w:rPr>
          <w:bCs/>
          <w:sz w:val="24"/>
        </w:rPr>
        <w:t>4</w:t>
      </w:r>
      <w:r>
        <w:rPr>
          <w:rFonts w:hint="eastAsia"/>
          <w:bCs/>
          <w:sz w:val="24"/>
        </w:rPr>
        <w:t>）系统的功能和性能界面展示</w:t>
      </w:r>
    </w:p>
    <w:p w14:paraId="617C8A8A">
      <w:pPr>
        <w:widowControl/>
        <w:spacing w:line="360" w:lineRule="auto"/>
        <w:ind w:left="350" w:firstLine="50"/>
        <w:rPr>
          <w:bCs/>
        </w:rPr>
      </w:pPr>
      <w:r>
        <w:rPr>
          <w:rFonts w:hint="eastAsia"/>
          <w:bCs/>
          <w:sz w:val="24"/>
        </w:rPr>
        <w:t>系统的主要功能性能界面如图7</w:t>
      </w:r>
      <w:r>
        <w:rPr>
          <w:bCs/>
          <w:sz w:val="24"/>
        </w:rPr>
        <w:t>-34</w:t>
      </w:r>
      <w:r>
        <w:rPr>
          <w:rFonts w:hint="eastAsia"/>
          <w:bCs/>
          <w:sz w:val="24"/>
        </w:rPr>
        <w:t>到7</w:t>
      </w:r>
      <w:r>
        <w:rPr>
          <w:bCs/>
          <w:sz w:val="24"/>
        </w:rPr>
        <w:t>-46</w:t>
      </w:r>
      <w:r>
        <w:rPr>
          <w:rFonts w:hint="eastAsia"/>
          <w:bCs/>
          <w:sz w:val="24"/>
        </w:rPr>
        <w:t>所示。</w:t>
      </w:r>
    </w:p>
    <w:p w14:paraId="01DBAE06">
      <w:pPr>
        <w:widowControl/>
        <w:spacing w:line="360" w:lineRule="auto"/>
        <w:ind w:left="350" w:firstLine="50"/>
        <w:rPr>
          <w:bCs/>
        </w:rPr>
      </w:pPr>
      <w:r>
        <w:rPr>
          <w:bCs/>
        </w:rPr>
        <w:drawing>
          <wp:inline distT="0" distB="0" distL="114300" distR="114300">
            <wp:extent cx="4959985" cy="1619250"/>
            <wp:effectExtent l="0" t="0" r="5715" b="6350"/>
            <wp:docPr id="187" name="图片 187"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图片2"/>
                    <pic:cNvPicPr>
                      <a:picLocks noChangeAspect="1"/>
                    </pic:cNvPicPr>
                  </pic:nvPicPr>
                  <pic:blipFill>
                    <a:blip r:embed="rId114"/>
                    <a:stretch>
                      <a:fillRect/>
                    </a:stretch>
                  </pic:blipFill>
                  <pic:spPr>
                    <a:xfrm>
                      <a:off x="0" y="0"/>
                      <a:ext cx="4959985" cy="1619250"/>
                    </a:xfrm>
                    <a:prstGeom prst="rect">
                      <a:avLst/>
                    </a:prstGeom>
                  </pic:spPr>
                </pic:pic>
              </a:graphicData>
            </a:graphic>
          </wp:inline>
        </w:drawing>
      </w:r>
    </w:p>
    <w:p w14:paraId="63AFC025">
      <w:pPr>
        <w:pStyle w:val="22"/>
        <w:spacing w:line="360" w:lineRule="auto"/>
        <w:jc w:val="center"/>
        <w:rPr>
          <w:rFonts w:ascii="Times New Roman" w:hAnsi="Times New Roman" w:eastAsia="宋体"/>
          <w:bCs/>
          <w:spacing w:val="-4"/>
          <w:sz w:val="22"/>
          <w:szCs w:val="22"/>
        </w:rPr>
      </w:pPr>
      <w:bookmarkStart w:id="96" w:name="_Toc188601950"/>
      <w:r>
        <w:rPr>
          <w:rFonts w:hint="eastAsia" w:ascii="Times New Roman" w:hAnsi="Times New Roman" w:eastAsia="宋体"/>
          <w:bCs/>
          <w:spacing w:val="-4"/>
          <w:sz w:val="22"/>
          <w:szCs w:val="22"/>
        </w:rPr>
        <w:t>图7</w:t>
      </w:r>
      <w:r>
        <w:rPr>
          <w:rFonts w:ascii="Times New Roman" w:hAnsi="Times New Roman" w:eastAsia="宋体"/>
          <w:bCs/>
          <w:spacing w:val="-4"/>
          <w:sz w:val="22"/>
          <w:szCs w:val="22"/>
        </w:rPr>
        <w:t>-</w:t>
      </w:r>
      <w:r>
        <w:rPr>
          <w:rFonts w:ascii="Times New Roman" w:hAnsi="Times New Roman" w:eastAsia="宋体"/>
          <w:bCs/>
          <w:spacing w:val="-4"/>
          <w:sz w:val="22"/>
          <w:szCs w:val="22"/>
        </w:rPr>
        <w:fldChar w:fldCharType="begin"/>
      </w:r>
      <w:r>
        <w:rPr>
          <w:rFonts w:ascii="Times New Roman" w:hAnsi="Times New Roman" w:eastAsia="宋体"/>
          <w:bCs/>
          <w:spacing w:val="-4"/>
          <w:sz w:val="22"/>
          <w:szCs w:val="22"/>
        </w:rPr>
        <w:instrText xml:space="preserve"> SEQ </w:instrText>
      </w:r>
      <w:r>
        <w:rPr>
          <w:rFonts w:hint="eastAsia" w:ascii="Times New Roman" w:hAnsi="Times New Roman" w:eastAsia="宋体"/>
          <w:bCs/>
          <w:spacing w:val="-4"/>
          <w:sz w:val="22"/>
          <w:szCs w:val="22"/>
        </w:rPr>
        <w:instrText xml:space="preserve">图</w:instrText>
      </w:r>
      <w:r>
        <w:rPr>
          <w:rFonts w:ascii="Times New Roman" w:hAnsi="Times New Roman" w:eastAsia="宋体"/>
          <w:bCs/>
          <w:spacing w:val="-4"/>
          <w:sz w:val="22"/>
          <w:szCs w:val="22"/>
        </w:rPr>
        <w:instrText xml:space="preserve">6 \* ARABIC </w:instrText>
      </w:r>
      <w:r>
        <w:rPr>
          <w:rFonts w:ascii="Times New Roman" w:hAnsi="Times New Roman" w:eastAsia="宋体"/>
          <w:bCs/>
          <w:spacing w:val="-4"/>
          <w:sz w:val="22"/>
          <w:szCs w:val="22"/>
        </w:rPr>
        <w:fldChar w:fldCharType="separate"/>
      </w:r>
      <w:r>
        <w:rPr>
          <w:rFonts w:ascii="Times New Roman" w:hAnsi="Times New Roman" w:eastAsia="宋体"/>
          <w:bCs/>
          <w:spacing w:val="-4"/>
          <w:sz w:val="22"/>
          <w:szCs w:val="22"/>
        </w:rPr>
        <w:t>34</w:t>
      </w:r>
      <w:r>
        <w:rPr>
          <w:rFonts w:ascii="Times New Roman" w:hAnsi="Times New Roman" w:eastAsia="宋体"/>
          <w:bCs/>
          <w:spacing w:val="-4"/>
          <w:sz w:val="22"/>
          <w:szCs w:val="22"/>
        </w:rPr>
        <w:fldChar w:fldCharType="end"/>
      </w:r>
      <w:r>
        <w:rPr>
          <w:rFonts w:hint="eastAsia" w:ascii="Times New Roman" w:hAnsi="Times New Roman" w:eastAsia="宋体"/>
          <w:bCs/>
          <w:spacing w:val="-4"/>
          <w:sz w:val="22"/>
          <w:szCs w:val="22"/>
        </w:rPr>
        <w:t>侵权事件线索收集</w:t>
      </w:r>
      <w:bookmarkEnd w:id="96"/>
    </w:p>
    <w:p w14:paraId="686B2C79">
      <w:pPr>
        <w:spacing w:line="360" w:lineRule="auto"/>
        <w:jc w:val="center"/>
        <w:rPr>
          <w:bCs/>
        </w:rPr>
      </w:pPr>
      <w:r>
        <w:rPr>
          <w:bCs/>
        </w:rPr>
        <w:drawing>
          <wp:inline distT="0" distB="0" distL="114300" distR="114300">
            <wp:extent cx="5204460" cy="3019425"/>
            <wp:effectExtent l="0" t="0" r="2540" b="3175"/>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115"/>
                    <a:stretch>
                      <a:fillRect/>
                    </a:stretch>
                  </pic:blipFill>
                  <pic:spPr>
                    <a:xfrm>
                      <a:off x="0" y="0"/>
                      <a:ext cx="5204460" cy="3019425"/>
                    </a:xfrm>
                    <a:prstGeom prst="rect">
                      <a:avLst/>
                    </a:prstGeom>
                    <a:noFill/>
                    <a:ln>
                      <a:noFill/>
                    </a:ln>
                  </pic:spPr>
                </pic:pic>
              </a:graphicData>
            </a:graphic>
          </wp:inline>
        </w:drawing>
      </w:r>
    </w:p>
    <w:p w14:paraId="7296176A">
      <w:pPr>
        <w:pStyle w:val="22"/>
        <w:spacing w:line="360" w:lineRule="auto"/>
        <w:jc w:val="center"/>
        <w:rPr>
          <w:rFonts w:ascii="Times New Roman" w:hAnsi="Times New Roman" w:eastAsia="宋体"/>
          <w:bCs/>
          <w:spacing w:val="-4"/>
          <w:sz w:val="22"/>
          <w:szCs w:val="22"/>
        </w:rPr>
      </w:pPr>
      <w:bookmarkStart w:id="97" w:name="_Toc188601951"/>
      <w:r>
        <w:rPr>
          <w:rFonts w:hint="eastAsia" w:ascii="Times New Roman" w:hAnsi="Times New Roman" w:eastAsia="宋体"/>
          <w:bCs/>
          <w:spacing w:val="-4"/>
          <w:sz w:val="22"/>
          <w:szCs w:val="22"/>
        </w:rPr>
        <w:t>图7</w:t>
      </w:r>
      <w:r>
        <w:rPr>
          <w:rFonts w:ascii="Times New Roman" w:hAnsi="Times New Roman" w:eastAsia="宋体"/>
          <w:bCs/>
          <w:spacing w:val="-4"/>
          <w:sz w:val="22"/>
          <w:szCs w:val="22"/>
        </w:rPr>
        <w:t>-</w:t>
      </w:r>
      <w:r>
        <w:rPr>
          <w:rFonts w:ascii="Times New Roman" w:hAnsi="Times New Roman" w:eastAsia="宋体"/>
          <w:bCs/>
          <w:spacing w:val="-4"/>
          <w:sz w:val="22"/>
          <w:szCs w:val="22"/>
        </w:rPr>
        <w:fldChar w:fldCharType="begin"/>
      </w:r>
      <w:r>
        <w:rPr>
          <w:rFonts w:ascii="Times New Roman" w:hAnsi="Times New Roman" w:eastAsia="宋体"/>
          <w:bCs/>
          <w:spacing w:val="-4"/>
          <w:sz w:val="22"/>
          <w:szCs w:val="22"/>
        </w:rPr>
        <w:instrText xml:space="preserve"> SEQ </w:instrText>
      </w:r>
      <w:r>
        <w:rPr>
          <w:rFonts w:hint="eastAsia" w:ascii="Times New Roman" w:hAnsi="Times New Roman" w:eastAsia="宋体"/>
          <w:bCs/>
          <w:spacing w:val="-4"/>
          <w:sz w:val="22"/>
          <w:szCs w:val="22"/>
        </w:rPr>
        <w:instrText xml:space="preserve">图</w:instrText>
      </w:r>
      <w:r>
        <w:rPr>
          <w:rFonts w:ascii="Times New Roman" w:hAnsi="Times New Roman" w:eastAsia="宋体"/>
          <w:bCs/>
          <w:spacing w:val="-4"/>
          <w:sz w:val="22"/>
          <w:szCs w:val="22"/>
        </w:rPr>
        <w:instrText xml:space="preserve">6 \* ARABIC </w:instrText>
      </w:r>
      <w:r>
        <w:rPr>
          <w:rFonts w:ascii="Times New Roman" w:hAnsi="Times New Roman" w:eastAsia="宋体"/>
          <w:bCs/>
          <w:spacing w:val="-4"/>
          <w:sz w:val="22"/>
          <w:szCs w:val="22"/>
        </w:rPr>
        <w:fldChar w:fldCharType="separate"/>
      </w:r>
      <w:r>
        <w:rPr>
          <w:rFonts w:ascii="Times New Roman" w:hAnsi="Times New Roman" w:eastAsia="宋体"/>
          <w:bCs/>
          <w:spacing w:val="-4"/>
          <w:sz w:val="22"/>
          <w:szCs w:val="22"/>
        </w:rPr>
        <w:t>35</w:t>
      </w:r>
      <w:r>
        <w:rPr>
          <w:rFonts w:ascii="Times New Roman" w:hAnsi="Times New Roman" w:eastAsia="宋体"/>
          <w:bCs/>
          <w:spacing w:val="-4"/>
          <w:sz w:val="22"/>
          <w:szCs w:val="22"/>
        </w:rPr>
        <w:fldChar w:fldCharType="end"/>
      </w:r>
      <w:r>
        <w:rPr>
          <w:rFonts w:ascii="Times New Roman" w:hAnsi="Times New Roman" w:eastAsia="宋体"/>
          <w:bCs/>
          <w:spacing w:val="-4"/>
          <w:sz w:val="22"/>
          <w:szCs w:val="22"/>
        </w:rPr>
        <w:t xml:space="preserve"> </w:t>
      </w:r>
      <w:r>
        <w:rPr>
          <w:rFonts w:hint="eastAsia" w:ascii="Times New Roman" w:hAnsi="Times New Roman" w:eastAsia="宋体"/>
          <w:bCs/>
          <w:spacing w:val="-4"/>
          <w:sz w:val="22"/>
          <w:szCs w:val="22"/>
        </w:rPr>
        <w:t>侵权线索关联分析</w:t>
      </w:r>
      <w:bookmarkEnd w:id="97"/>
    </w:p>
    <w:p w14:paraId="030D2836">
      <w:pPr>
        <w:spacing w:line="360" w:lineRule="auto"/>
        <w:jc w:val="center"/>
        <w:rPr>
          <w:bCs/>
        </w:rPr>
      </w:pPr>
      <w:r>
        <w:rPr>
          <w:bCs/>
        </w:rPr>
        <w:drawing>
          <wp:inline distT="0" distB="0" distL="114300" distR="114300">
            <wp:extent cx="4926965" cy="2800350"/>
            <wp:effectExtent l="0" t="0" r="635" b="635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116"/>
                    <a:stretch>
                      <a:fillRect/>
                    </a:stretch>
                  </pic:blipFill>
                  <pic:spPr>
                    <a:xfrm>
                      <a:off x="0" y="0"/>
                      <a:ext cx="4926965" cy="2800350"/>
                    </a:xfrm>
                    <a:prstGeom prst="rect">
                      <a:avLst/>
                    </a:prstGeom>
                    <a:noFill/>
                    <a:ln>
                      <a:noFill/>
                    </a:ln>
                  </pic:spPr>
                </pic:pic>
              </a:graphicData>
            </a:graphic>
          </wp:inline>
        </w:drawing>
      </w:r>
    </w:p>
    <w:p w14:paraId="2ACC45E8">
      <w:pPr>
        <w:pStyle w:val="22"/>
        <w:spacing w:line="360" w:lineRule="auto"/>
        <w:jc w:val="center"/>
        <w:rPr>
          <w:rFonts w:ascii="Times New Roman" w:hAnsi="Times New Roman" w:eastAsia="宋体"/>
          <w:bCs/>
          <w:spacing w:val="-4"/>
          <w:sz w:val="22"/>
          <w:szCs w:val="22"/>
        </w:rPr>
      </w:pPr>
      <w:bookmarkStart w:id="98" w:name="_Toc188601952"/>
      <w:r>
        <w:rPr>
          <w:rFonts w:hint="eastAsia" w:ascii="Times New Roman" w:hAnsi="Times New Roman" w:eastAsia="宋体"/>
          <w:bCs/>
          <w:spacing w:val="-4"/>
          <w:sz w:val="22"/>
          <w:szCs w:val="22"/>
        </w:rPr>
        <w:t>图7</w:t>
      </w:r>
      <w:r>
        <w:rPr>
          <w:rFonts w:ascii="Times New Roman" w:hAnsi="Times New Roman" w:eastAsia="宋体"/>
          <w:bCs/>
          <w:spacing w:val="-4"/>
          <w:sz w:val="22"/>
          <w:szCs w:val="22"/>
        </w:rPr>
        <w:t>-</w:t>
      </w:r>
      <w:r>
        <w:rPr>
          <w:rFonts w:ascii="Times New Roman" w:hAnsi="Times New Roman" w:eastAsia="宋体"/>
          <w:bCs/>
          <w:spacing w:val="-4"/>
          <w:sz w:val="22"/>
          <w:szCs w:val="22"/>
        </w:rPr>
        <w:fldChar w:fldCharType="begin"/>
      </w:r>
      <w:r>
        <w:rPr>
          <w:rFonts w:ascii="Times New Roman" w:hAnsi="Times New Roman" w:eastAsia="宋体"/>
          <w:bCs/>
          <w:spacing w:val="-4"/>
          <w:sz w:val="22"/>
          <w:szCs w:val="22"/>
        </w:rPr>
        <w:instrText xml:space="preserve"> SEQ </w:instrText>
      </w:r>
      <w:r>
        <w:rPr>
          <w:rFonts w:hint="eastAsia" w:ascii="Times New Roman" w:hAnsi="Times New Roman" w:eastAsia="宋体"/>
          <w:bCs/>
          <w:spacing w:val="-4"/>
          <w:sz w:val="22"/>
          <w:szCs w:val="22"/>
        </w:rPr>
        <w:instrText xml:space="preserve">图</w:instrText>
      </w:r>
      <w:r>
        <w:rPr>
          <w:rFonts w:ascii="Times New Roman" w:hAnsi="Times New Roman" w:eastAsia="宋体"/>
          <w:bCs/>
          <w:spacing w:val="-4"/>
          <w:sz w:val="22"/>
          <w:szCs w:val="22"/>
        </w:rPr>
        <w:instrText xml:space="preserve">6 \* ARABIC </w:instrText>
      </w:r>
      <w:r>
        <w:rPr>
          <w:rFonts w:ascii="Times New Roman" w:hAnsi="Times New Roman" w:eastAsia="宋体"/>
          <w:bCs/>
          <w:spacing w:val="-4"/>
          <w:sz w:val="22"/>
          <w:szCs w:val="22"/>
        </w:rPr>
        <w:fldChar w:fldCharType="separate"/>
      </w:r>
      <w:r>
        <w:rPr>
          <w:rFonts w:ascii="Times New Roman" w:hAnsi="Times New Roman" w:eastAsia="宋体"/>
          <w:bCs/>
          <w:spacing w:val="-4"/>
          <w:sz w:val="22"/>
          <w:szCs w:val="22"/>
        </w:rPr>
        <w:t>36</w:t>
      </w:r>
      <w:r>
        <w:rPr>
          <w:rFonts w:ascii="Times New Roman" w:hAnsi="Times New Roman" w:eastAsia="宋体"/>
          <w:bCs/>
          <w:spacing w:val="-4"/>
          <w:sz w:val="22"/>
          <w:szCs w:val="22"/>
        </w:rPr>
        <w:fldChar w:fldCharType="end"/>
      </w:r>
      <w:r>
        <w:rPr>
          <w:rFonts w:hint="eastAsia" w:ascii="Times New Roman" w:hAnsi="Times New Roman" w:eastAsia="宋体"/>
          <w:bCs/>
          <w:spacing w:val="-4"/>
          <w:sz w:val="22"/>
          <w:szCs w:val="22"/>
        </w:rPr>
        <w:t>证据筛选</w:t>
      </w:r>
      <w:bookmarkEnd w:id="98"/>
    </w:p>
    <w:p w14:paraId="79A2A827">
      <w:pPr>
        <w:spacing w:line="360" w:lineRule="auto"/>
        <w:jc w:val="center"/>
        <w:rPr>
          <w:bCs/>
        </w:rPr>
      </w:pPr>
      <w:r>
        <w:rPr>
          <w:bCs/>
        </w:rPr>
        <w:drawing>
          <wp:inline distT="0" distB="0" distL="114300" distR="114300">
            <wp:extent cx="5041265" cy="1535430"/>
            <wp:effectExtent l="0" t="0" r="635" b="1270"/>
            <wp:docPr id="205" name="图片 205"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图片3"/>
                    <pic:cNvPicPr>
                      <a:picLocks noChangeAspect="1"/>
                    </pic:cNvPicPr>
                  </pic:nvPicPr>
                  <pic:blipFill>
                    <a:blip r:embed="rId117"/>
                    <a:stretch>
                      <a:fillRect/>
                    </a:stretch>
                  </pic:blipFill>
                  <pic:spPr>
                    <a:xfrm>
                      <a:off x="0" y="0"/>
                      <a:ext cx="5041265" cy="1535430"/>
                    </a:xfrm>
                    <a:prstGeom prst="rect">
                      <a:avLst/>
                    </a:prstGeom>
                  </pic:spPr>
                </pic:pic>
              </a:graphicData>
            </a:graphic>
          </wp:inline>
        </w:drawing>
      </w:r>
    </w:p>
    <w:p w14:paraId="7019CCF6">
      <w:pPr>
        <w:pStyle w:val="22"/>
        <w:spacing w:line="360" w:lineRule="auto"/>
        <w:jc w:val="center"/>
        <w:rPr>
          <w:rFonts w:ascii="Times New Roman" w:hAnsi="Times New Roman" w:eastAsia="宋体"/>
          <w:bCs/>
          <w:spacing w:val="-4"/>
          <w:sz w:val="22"/>
          <w:szCs w:val="22"/>
        </w:rPr>
      </w:pPr>
      <w:bookmarkStart w:id="99" w:name="_Toc188601953"/>
      <w:r>
        <w:rPr>
          <w:rFonts w:hint="eastAsia" w:ascii="Times New Roman" w:hAnsi="Times New Roman" w:eastAsia="宋体"/>
          <w:bCs/>
          <w:spacing w:val="-4"/>
          <w:sz w:val="22"/>
          <w:szCs w:val="22"/>
        </w:rPr>
        <w:t>图7</w:t>
      </w:r>
      <w:r>
        <w:rPr>
          <w:rFonts w:ascii="Times New Roman" w:hAnsi="Times New Roman" w:eastAsia="宋体"/>
          <w:bCs/>
          <w:spacing w:val="-4"/>
          <w:sz w:val="22"/>
          <w:szCs w:val="22"/>
        </w:rPr>
        <w:t>-</w:t>
      </w:r>
      <w:r>
        <w:rPr>
          <w:rFonts w:ascii="Times New Roman" w:hAnsi="Times New Roman" w:eastAsia="宋体"/>
          <w:bCs/>
          <w:spacing w:val="-4"/>
          <w:sz w:val="22"/>
          <w:szCs w:val="22"/>
        </w:rPr>
        <w:fldChar w:fldCharType="begin"/>
      </w:r>
      <w:r>
        <w:rPr>
          <w:rFonts w:ascii="Times New Roman" w:hAnsi="Times New Roman" w:eastAsia="宋体"/>
          <w:bCs/>
          <w:spacing w:val="-4"/>
          <w:sz w:val="22"/>
          <w:szCs w:val="22"/>
        </w:rPr>
        <w:instrText xml:space="preserve"> SEQ </w:instrText>
      </w:r>
      <w:r>
        <w:rPr>
          <w:rFonts w:hint="eastAsia" w:ascii="Times New Roman" w:hAnsi="Times New Roman" w:eastAsia="宋体"/>
          <w:bCs/>
          <w:spacing w:val="-4"/>
          <w:sz w:val="22"/>
          <w:szCs w:val="22"/>
        </w:rPr>
        <w:instrText xml:space="preserve">图</w:instrText>
      </w:r>
      <w:r>
        <w:rPr>
          <w:rFonts w:ascii="Times New Roman" w:hAnsi="Times New Roman" w:eastAsia="宋体"/>
          <w:bCs/>
          <w:spacing w:val="-4"/>
          <w:sz w:val="22"/>
          <w:szCs w:val="22"/>
        </w:rPr>
        <w:instrText xml:space="preserve">6 \* ARABIC </w:instrText>
      </w:r>
      <w:r>
        <w:rPr>
          <w:rFonts w:ascii="Times New Roman" w:hAnsi="Times New Roman" w:eastAsia="宋体"/>
          <w:bCs/>
          <w:spacing w:val="-4"/>
          <w:sz w:val="22"/>
          <w:szCs w:val="22"/>
        </w:rPr>
        <w:fldChar w:fldCharType="separate"/>
      </w:r>
      <w:r>
        <w:rPr>
          <w:rFonts w:ascii="Times New Roman" w:hAnsi="Times New Roman" w:eastAsia="宋体"/>
          <w:bCs/>
          <w:spacing w:val="-4"/>
          <w:sz w:val="22"/>
          <w:szCs w:val="22"/>
        </w:rPr>
        <w:t>37</w:t>
      </w:r>
      <w:r>
        <w:rPr>
          <w:rFonts w:ascii="Times New Roman" w:hAnsi="Times New Roman" w:eastAsia="宋体"/>
          <w:bCs/>
          <w:spacing w:val="-4"/>
          <w:sz w:val="22"/>
          <w:szCs w:val="22"/>
        </w:rPr>
        <w:fldChar w:fldCharType="end"/>
      </w:r>
      <w:r>
        <w:rPr>
          <w:rFonts w:ascii="Times New Roman" w:hAnsi="Times New Roman" w:eastAsia="宋体"/>
          <w:bCs/>
          <w:spacing w:val="-4"/>
          <w:sz w:val="22"/>
          <w:szCs w:val="22"/>
        </w:rPr>
        <w:t xml:space="preserve"> </w:t>
      </w:r>
      <w:r>
        <w:rPr>
          <w:rFonts w:hint="eastAsia" w:ascii="Times New Roman" w:hAnsi="Times New Roman" w:eastAsia="宋体"/>
          <w:bCs/>
          <w:spacing w:val="-4"/>
          <w:sz w:val="22"/>
          <w:szCs w:val="22"/>
        </w:rPr>
        <w:t>时空关联的证据链构建</w:t>
      </w:r>
      <w:bookmarkEnd w:id="99"/>
    </w:p>
    <w:p w14:paraId="28D8EFAE">
      <w:pPr>
        <w:spacing w:line="360" w:lineRule="auto"/>
        <w:jc w:val="center"/>
        <w:rPr>
          <w:bCs/>
          <w:szCs w:val="21"/>
        </w:rPr>
      </w:pPr>
      <w:r>
        <w:rPr>
          <w:bCs/>
          <w:szCs w:val="21"/>
        </w:rPr>
        <w:drawing>
          <wp:inline distT="0" distB="0" distL="114300" distR="114300">
            <wp:extent cx="5080635" cy="3593465"/>
            <wp:effectExtent l="0" t="0" r="12065" b="635"/>
            <wp:docPr id="206" name="图片 206"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图片4"/>
                    <pic:cNvPicPr>
                      <a:picLocks noChangeAspect="1"/>
                    </pic:cNvPicPr>
                  </pic:nvPicPr>
                  <pic:blipFill>
                    <a:blip r:embed="rId118"/>
                    <a:stretch>
                      <a:fillRect/>
                    </a:stretch>
                  </pic:blipFill>
                  <pic:spPr>
                    <a:xfrm>
                      <a:off x="0" y="0"/>
                      <a:ext cx="5080635" cy="3593465"/>
                    </a:xfrm>
                    <a:prstGeom prst="rect">
                      <a:avLst/>
                    </a:prstGeom>
                  </pic:spPr>
                </pic:pic>
              </a:graphicData>
            </a:graphic>
          </wp:inline>
        </w:drawing>
      </w:r>
    </w:p>
    <w:p w14:paraId="256FB8DC">
      <w:pPr>
        <w:pStyle w:val="22"/>
        <w:spacing w:line="360" w:lineRule="auto"/>
        <w:jc w:val="center"/>
        <w:rPr>
          <w:rFonts w:ascii="Times New Roman" w:hAnsi="Times New Roman" w:eastAsia="宋体"/>
          <w:bCs/>
          <w:spacing w:val="-4"/>
          <w:sz w:val="22"/>
          <w:szCs w:val="22"/>
        </w:rPr>
      </w:pPr>
      <w:bookmarkStart w:id="100" w:name="_Toc188601954"/>
      <w:r>
        <w:rPr>
          <w:rFonts w:hint="eastAsia" w:ascii="Times New Roman" w:hAnsi="Times New Roman" w:eastAsia="宋体"/>
          <w:bCs/>
          <w:spacing w:val="-4"/>
          <w:sz w:val="22"/>
          <w:szCs w:val="22"/>
        </w:rPr>
        <w:t>图7</w:t>
      </w:r>
      <w:r>
        <w:rPr>
          <w:rFonts w:ascii="Times New Roman" w:hAnsi="Times New Roman" w:eastAsia="宋体"/>
          <w:bCs/>
          <w:spacing w:val="-4"/>
          <w:sz w:val="22"/>
          <w:szCs w:val="22"/>
        </w:rPr>
        <w:t>-</w:t>
      </w:r>
      <w:r>
        <w:rPr>
          <w:rFonts w:ascii="Times New Roman" w:hAnsi="Times New Roman" w:eastAsia="宋体"/>
          <w:bCs/>
          <w:spacing w:val="-4"/>
          <w:sz w:val="22"/>
          <w:szCs w:val="22"/>
        </w:rPr>
        <w:fldChar w:fldCharType="begin"/>
      </w:r>
      <w:r>
        <w:rPr>
          <w:rFonts w:ascii="Times New Roman" w:hAnsi="Times New Roman" w:eastAsia="宋体"/>
          <w:bCs/>
          <w:spacing w:val="-4"/>
          <w:sz w:val="22"/>
          <w:szCs w:val="22"/>
        </w:rPr>
        <w:instrText xml:space="preserve"> SEQ </w:instrText>
      </w:r>
      <w:r>
        <w:rPr>
          <w:rFonts w:hint="eastAsia" w:ascii="Times New Roman" w:hAnsi="Times New Roman" w:eastAsia="宋体"/>
          <w:bCs/>
          <w:spacing w:val="-4"/>
          <w:sz w:val="22"/>
          <w:szCs w:val="22"/>
        </w:rPr>
        <w:instrText xml:space="preserve">图</w:instrText>
      </w:r>
      <w:r>
        <w:rPr>
          <w:rFonts w:ascii="Times New Roman" w:hAnsi="Times New Roman" w:eastAsia="宋体"/>
          <w:bCs/>
          <w:spacing w:val="-4"/>
          <w:sz w:val="22"/>
          <w:szCs w:val="22"/>
        </w:rPr>
        <w:instrText xml:space="preserve">6 \* ARABIC </w:instrText>
      </w:r>
      <w:r>
        <w:rPr>
          <w:rFonts w:ascii="Times New Roman" w:hAnsi="Times New Roman" w:eastAsia="宋体"/>
          <w:bCs/>
          <w:spacing w:val="-4"/>
          <w:sz w:val="22"/>
          <w:szCs w:val="22"/>
        </w:rPr>
        <w:fldChar w:fldCharType="separate"/>
      </w:r>
      <w:r>
        <w:rPr>
          <w:rFonts w:ascii="Times New Roman" w:hAnsi="Times New Roman" w:eastAsia="宋体"/>
          <w:bCs/>
          <w:spacing w:val="-4"/>
          <w:sz w:val="22"/>
          <w:szCs w:val="22"/>
        </w:rPr>
        <w:t>38</w:t>
      </w:r>
      <w:r>
        <w:rPr>
          <w:rFonts w:ascii="Times New Roman" w:hAnsi="Times New Roman" w:eastAsia="宋体"/>
          <w:bCs/>
          <w:spacing w:val="-4"/>
          <w:sz w:val="22"/>
          <w:szCs w:val="22"/>
        </w:rPr>
        <w:fldChar w:fldCharType="end"/>
      </w:r>
      <w:r>
        <w:rPr>
          <w:rFonts w:hint="eastAsia" w:ascii="Times New Roman" w:hAnsi="Times New Roman" w:eastAsia="宋体"/>
          <w:bCs/>
          <w:spacing w:val="-4"/>
          <w:sz w:val="22"/>
          <w:szCs w:val="22"/>
        </w:rPr>
        <w:t>侵权主体溯源</w:t>
      </w:r>
      <w:bookmarkEnd w:id="100"/>
    </w:p>
    <w:p w14:paraId="4A1390CF">
      <w:pPr>
        <w:spacing w:line="360" w:lineRule="auto"/>
        <w:jc w:val="center"/>
        <w:rPr>
          <w:bCs/>
        </w:rPr>
      </w:pPr>
      <w:r>
        <w:rPr>
          <w:bCs/>
        </w:rPr>
        <w:drawing>
          <wp:inline distT="0" distB="0" distL="114300" distR="114300">
            <wp:extent cx="4777740" cy="1857375"/>
            <wp:effectExtent l="0" t="0" r="10160" b="9525"/>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119"/>
                    <a:stretch>
                      <a:fillRect/>
                    </a:stretch>
                  </pic:blipFill>
                  <pic:spPr>
                    <a:xfrm>
                      <a:off x="0" y="0"/>
                      <a:ext cx="4777740" cy="1857375"/>
                    </a:xfrm>
                    <a:prstGeom prst="rect">
                      <a:avLst/>
                    </a:prstGeom>
                    <a:noFill/>
                    <a:ln>
                      <a:noFill/>
                    </a:ln>
                  </pic:spPr>
                </pic:pic>
              </a:graphicData>
            </a:graphic>
          </wp:inline>
        </w:drawing>
      </w:r>
    </w:p>
    <w:p w14:paraId="6BA73A93">
      <w:pPr>
        <w:pStyle w:val="22"/>
        <w:spacing w:line="360" w:lineRule="auto"/>
        <w:jc w:val="center"/>
        <w:rPr>
          <w:rFonts w:ascii="Times New Roman" w:hAnsi="Times New Roman" w:eastAsia="宋体"/>
          <w:bCs/>
          <w:spacing w:val="-4"/>
          <w:sz w:val="22"/>
          <w:szCs w:val="22"/>
        </w:rPr>
      </w:pPr>
      <w:bookmarkStart w:id="101" w:name="_Toc188601955"/>
      <w:r>
        <w:rPr>
          <w:rFonts w:hint="eastAsia" w:ascii="Times New Roman" w:hAnsi="Times New Roman" w:eastAsia="宋体"/>
          <w:bCs/>
          <w:spacing w:val="-4"/>
          <w:sz w:val="22"/>
          <w:szCs w:val="22"/>
        </w:rPr>
        <w:t>图7</w:t>
      </w:r>
      <w:r>
        <w:rPr>
          <w:rFonts w:ascii="Times New Roman" w:hAnsi="Times New Roman" w:eastAsia="宋体"/>
          <w:bCs/>
          <w:spacing w:val="-4"/>
          <w:sz w:val="22"/>
          <w:szCs w:val="22"/>
        </w:rPr>
        <w:t>-</w:t>
      </w:r>
      <w:r>
        <w:rPr>
          <w:rFonts w:ascii="Times New Roman" w:hAnsi="Times New Roman" w:eastAsia="宋体"/>
          <w:bCs/>
          <w:spacing w:val="-4"/>
          <w:sz w:val="22"/>
          <w:szCs w:val="22"/>
        </w:rPr>
        <w:fldChar w:fldCharType="begin"/>
      </w:r>
      <w:r>
        <w:rPr>
          <w:rFonts w:ascii="Times New Roman" w:hAnsi="Times New Roman" w:eastAsia="宋体"/>
          <w:bCs/>
          <w:spacing w:val="-4"/>
          <w:sz w:val="22"/>
          <w:szCs w:val="22"/>
        </w:rPr>
        <w:instrText xml:space="preserve"> SEQ </w:instrText>
      </w:r>
      <w:r>
        <w:rPr>
          <w:rFonts w:hint="eastAsia" w:ascii="Times New Roman" w:hAnsi="Times New Roman" w:eastAsia="宋体"/>
          <w:bCs/>
          <w:spacing w:val="-4"/>
          <w:sz w:val="22"/>
          <w:szCs w:val="22"/>
        </w:rPr>
        <w:instrText xml:space="preserve">图</w:instrText>
      </w:r>
      <w:r>
        <w:rPr>
          <w:rFonts w:ascii="Times New Roman" w:hAnsi="Times New Roman" w:eastAsia="宋体"/>
          <w:bCs/>
          <w:spacing w:val="-4"/>
          <w:sz w:val="22"/>
          <w:szCs w:val="22"/>
        </w:rPr>
        <w:instrText xml:space="preserve">6 \* ARABIC </w:instrText>
      </w:r>
      <w:r>
        <w:rPr>
          <w:rFonts w:ascii="Times New Roman" w:hAnsi="Times New Roman" w:eastAsia="宋体"/>
          <w:bCs/>
          <w:spacing w:val="-4"/>
          <w:sz w:val="22"/>
          <w:szCs w:val="22"/>
        </w:rPr>
        <w:fldChar w:fldCharType="separate"/>
      </w:r>
      <w:r>
        <w:rPr>
          <w:rFonts w:ascii="Times New Roman" w:hAnsi="Times New Roman" w:eastAsia="宋体"/>
          <w:bCs/>
          <w:spacing w:val="-4"/>
          <w:sz w:val="22"/>
          <w:szCs w:val="22"/>
        </w:rPr>
        <w:t>39</w:t>
      </w:r>
      <w:r>
        <w:rPr>
          <w:rFonts w:ascii="Times New Roman" w:hAnsi="Times New Roman" w:eastAsia="宋体"/>
          <w:bCs/>
          <w:spacing w:val="-4"/>
          <w:sz w:val="22"/>
          <w:szCs w:val="22"/>
        </w:rPr>
        <w:fldChar w:fldCharType="end"/>
      </w:r>
      <w:r>
        <w:rPr>
          <w:rFonts w:hint="eastAsia" w:ascii="Times New Roman" w:hAnsi="Times New Roman" w:eastAsia="宋体"/>
          <w:bCs/>
          <w:spacing w:val="-4"/>
          <w:sz w:val="22"/>
          <w:szCs w:val="22"/>
        </w:rPr>
        <w:t>图侵权事件场景重现</w:t>
      </w:r>
      <w:bookmarkEnd w:id="101"/>
    </w:p>
    <w:p w14:paraId="097F1064">
      <w:pPr>
        <w:spacing w:line="360" w:lineRule="auto"/>
        <w:jc w:val="center"/>
        <w:rPr>
          <w:bCs/>
          <w:szCs w:val="21"/>
        </w:rPr>
      </w:pPr>
      <w:r>
        <w:rPr>
          <w:bCs/>
          <w:szCs w:val="21"/>
        </w:rPr>
        <w:drawing>
          <wp:inline distT="0" distB="0" distL="114300" distR="114300">
            <wp:extent cx="4985385" cy="3491865"/>
            <wp:effectExtent l="0" t="0" r="5715" b="635"/>
            <wp:docPr id="208" name="图片 208" descr="截屏2024-12-02 14.4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截屏2024-12-02 14.46.47"/>
                    <pic:cNvPicPr>
                      <a:picLocks noChangeAspect="1"/>
                    </pic:cNvPicPr>
                  </pic:nvPicPr>
                  <pic:blipFill>
                    <a:blip r:embed="rId120"/>
                    <a:stretch>
                      <a:fillRect/>
                    </a:stretch>
                  </pic:blipFill>
                  <pic:spPr>
                    <a:xfrm>
                      <a:off x="0" y="0"/>
                      <a:ext cx="4985385" cy="3491865"/>
                    </a:xfrm>
                    <a:prstGeom prst="rect">
                      <a:avLst/>
                    </a:prstGeom>
                  </pic:spPr>
                </pic:pic>
              </a:graphicData>
            </a:graphic>
          </wp:inline>
        </w:drawing>
      </w:r>
    </w:p>
    <w:p w14:paraId="6AA490E3">
      <w:pPr>
        <w:pStyle w:val="22"/>
        <w:spacing w:line="360" w:lineRule="auto"/>
        <w:jc w:val="center"/>
        <w:rPr>
          <w:rFonts w:ascii="Times New Roman" w:hAnsi="Times New Roman" w:eastAsia="宋体"/>
          <w:bCs/>
          <w:sz w:val="22"/>
          <w:szCs w:val="22"/>
        </w:rPr>
      </w:pPr>
      <w:bookmarkStart w:id="102" w:name="_Toc188601956"/>
      <w:r>
        <w:rPr>
          <w:rFonts w:hint="eastAsia" w:ascii="Times New Roman" w:hAnsi="Times New Roman" w:eastAsia="宋体"/>
          <w:bCs/>
          <w:sz w:val="22"/>
          <w:szCs w:val="22"/>
        </w:rPr>
        <w:t>图7</w:t>
      </w:r>
      <w:r>
        <w:rPr>
          <w:rFonts w:ascii="Times New Roman" w:hAnsi="Times New Roman" w:eastAsia="宋体"/>
          <w:bCs/>
          <w:sz w:val="22"/>
          <w:szCs w:val="22"/>
        </w:rPr>
        <w:t xml:space="preserve">- </w:t>
      </w:r>
      <w:r>
        <w:rPr>
          <w:rFonts w:ascii="Times New Roman" w:hAnsi="Times New Roman" w:eastAsia="宋体"/>
          <w:bCs/>
          <w:sz w:val="22"/>
          <w:szCs w:val="22"/>
        </w:rPr>
        <w:fldChar w:fldCharType="begin"/>
      </w:r>
      <w:r>
        <w:rPr>
          <w:rFonts w:ascii="Times New Roman" w:hAnsi="Times New Roman" w:eastAsia="宋体"/>
          <w:bCs/>
          <w:sz w:val="22"/>
          <w:szCs w:val="22"/>
        </w:rPr>
        <w:instrText xml:space="preserve"> SEQ </w:instrText>
      </w:r>
      <w:r>
        <w:rPr>
          <w:rFonts w:hint="eastAsia" w:ascii="Times New Roman" w:hAnsi="Times New Roman" w:eastAsia="宋体"/>
          <w:bCs/>
          <w:sz w:val="22"/>
          <w:szCs w:val="22"/>
        </w:rPr>
        <w:instrText xml:space="preserve">图</w:instrText>
      </w:r>
      <w:r>
        <w:rPr>
          <w:rFonts w:ascii="Times New Roman" w:hAnsi="Times New Roman" w:eastAsia="宋体"/>
          <w:bCs/>
          <w:sz w:val="22"/>
          <w:szCs w:val="22"/>
        </w:rPr>
        <w:instrText xml:space="preserve">6 \* ARABIC </w:instrText>
      </w:r>
      <w:r>
        <w:rPr>
          <w:rFonts w:ascii="Times New Roman" w:hAnsi="Times New Roman" w:eastAsia="宋体"/>
          <w:bCs/>
          <w:sz w:val="22"/>
          <w:szCs w:val="22"/>
        </w:rPr>
        <w:fldChar w:fldCharType="separate"/>
      </w:r>
      <w:r>
        <w:rPr>
          <w:rFonts w:ascii="Times New Roman" w:hAnsi="Times New Roman" w:eastAsia="宋体"/>
          <w:bCs/>
          <w:sz w:val="22"/>
          <w:szCs w:val="22"/>
        </w:rPr>
        <w:t>40</w:t>
      </w:r>
      <w:r>
        <w:rPr>
          <w:rFonts w:ascii="Times New Roman" w:hAnsi="Times New Roman" w:eastAsia="宋体"/>
          <w:bCs/>
          <w:sz w:val="22"/>
          <w:szCs w:val="22"/>
        </w:rPr>
        <w:fldChar w:fldCharType="end"/>
      </w:r>
      <w:r>
        <w:rPr>
          <w:rFonts w:hint="eastAsia" w:ascii="Times New Roman" w:hAnsi="Times New Roman" w:eastAsia="宋体"/>
          <w:bCs/>
          <w:sz w:val="22"/>
          <w:szCs w:val="22"/>
        </w:rPr>
        <w:t>侵权主体身份判定</w:t>
      </w:r>
      <w:bookmarkEnd w:id="102"/>
    </w:p>
    <w:p w14:paraId="46573605">
      <w:pPr>
        <w:spacing w:line="360" w:lineRule="auto"/>
        <w:jc w:val="center"/>
        <w:rPr>
          <w:bCs/>
          <w:szCs w:val="21"/>
        </w:rPr>
      </w:pPr>
      <w:r>
        <w:rPr>
          <w:bCs/>
          <w:szCs w:val="21"/>
        </w:rPr>
        <w:drawing>
          <wp:inline distT="0" distB="0" distL="114300" distR="114300">
            <wp:extent cx="4994275" cy="3496945"/>
            <wp:effectExtent l="0" t="0" r="9525" b="8255"/>
            <wp:docPr id="212" name="图片 212" descr="截屏2024-12-02 14.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截屏2024-12-02 14.48.29"/>
                    <pic:cNvPicPr>
                      <a:picLocks noChangeAspect="1"/>
                    </pic:cNvPicPr>
                  </pic:nvPicPr>
                  <pic:blipFill>
                    <a:blip r:embed="rId121"/>
                    <a:stretch>
                      <a:fillRect/>
                    </a:stretch>
                  </pic:blipFill>
                  <pic:spPr>
                    <a:xfrm>
                      <a:off x="0" y="0"/>
                      <a:ext cx="4994275" cy="3496945"/>
                    </a:xfrm>
                    <a:prstGeom prst="rect">
                      <a:avLst/>
                    </a:prstGeom>
                  </pic:spPr>
                </pic:pic>
              </a:graphicData>
            </a:graphic>
          </wp:inline>
        </w:drawing>
      </w:r>
    </w:p>
    <w:p w14:paraId="1AC04AB1">
      <w:pPr>
        <w:pStyle w:val="22"/>
        <w:spacing w:line="360" w:lineRule="auto"/>
        <w:jc w:val="center"/>
        <w:rPr>
          <w:rFonts w:ascii="Times New Roman" w:hAnsi="Times New Roman" w:eastAsia="宋体"/>
          <w:bCs/>
          <w:sz w:val="22"/>
          <w:szCs w:val="22"/>
        </w:rPr>
      </w:pPr>
      <w:bookmarkStart w:id="103" w:name="_Toc188601957"/>
      <w:r>
        <w:rPr>
          <w:rFonts w:hint="eastAsia" w:ascii="Times New Roman" w:hAnsi="Times New Roman" w:eastAsia="宋体"/>
          <w:bCs/>
          <w:sz w:val="22"/>
          <w:szCs w:val="22"/>
        </w:rPr>
        <w:t>图7</w:t>
      </w:r>
      <w:r>
        <w:rPr>
          <w:rFonts w:ascii="Times New Roman" w:hAnsi="Times New Roman" w:eastAsia="宋体"/>
          <w:bCs/>
          <w:sz w:val="22"/>
          <w:szCs w:val="22"/>
        </w:rPr>
        <w:t>-</w:t>
      </w:r>
      <w:r>
        <w:rPr>
          <w:rFonts w:ascii="Times New Roman" w:hAnsi="Times New Roman" w:eastAsia="宋体"/>
          <w:bCs/>
          <w:sz w:val="22"/>
          <w:szCs w:val="22"/>
        </w:rPr>
        <w:fldChar w:fldCharType="begin"/>
      </w:r>
      <w:r>
        <w:rPr>
          <w:rFonts w:ascii="Times New Roman" w:hAnsi="Times New Roman" w:eastAsia="宋体"/>
          <w:bCs/>
          <w:sz w:val="22"/>
          <w:szCs w:val="22"/>
        </w:rPr>
        <w:instrText xml:space="preserve"> SEQ </w:instrText>
      </w:r>
      <w:r>
        <w:rPr>
          <w:rFonts w:hint="eastAsia" w:ascii="Times New Roman" w:hAnsi="Times New Roman" w:eastAsia="宋体"/>
          <w:bCs/>
          <w:sz w:val="22"/>
          <w:szCs w:val="22"/>
        </w:rPr>
        <w:instrText xml:space="preserve">图</w:instrText>
      </w:r>
      <w:r>
        <w:rPr>
          <w:rFonts w:ascii="Times New Roman" w:hAnsi="Times New Roman" w:eastAsia="宋体"/>
          <w:bCs/>
          <w:sz w:val="22"/>
          <w:szCs w:val="22"/>
        </w:rPr>
        <w:instrText xml:space="preserve">6 \* ARABIC </w:instrText>
      </w:r>
      <w:r>
        <w:rPr>
          <w:rFonts w:ascii="Times New Roman" w:hAnsi="Times New Roman" w:eastAsia="宋体"/>
          <w:bCs/>
          <w:sz w:val="22"/>
          <w:szCs w:val="22"/>
        </w:rPr>
        <w:fldChar w:fldCharType="separate"/>
      </w:r>
      <w:r>
        <w:rPr>
          <w:rFonts w:ascii="Times New Roman" w:hAnsi="Times New Roman" w:eastAsia="宋体"/>
          <w:bCs/>
          <w:sz w:val="22"/>
          <w:szCs w:val="22"/>
        </w:rPr>
        <w:t>41</w:t>
      </w:r>
      <w:r>
        <w:rPr>
          <w:rFonts w:ascii="Times New Roman" w:hAnsi="Times New Roman" w:eastAsia="宋体"/>
          <w:bCs/>
          <w:sz w:val="22"/>
          <w:szCs w:val="22"/>
        </w:rPr>
        <w:fldChar w:fldCharType="end"/>
      </w:r>
      <w:r>
        <w:rPr>
          <w:rFonts w:ascii="Times New Roman" w:hAnsi="Times New Roman" w:eastAsia="宋体"/>
          <w:bCs/>
          <w:sz w:val="22"/>
          <w:szCs w:val="22"/>
        </w:rPr>
        <w:t xml:space="preserve"> </w:t>
      </w:r>
      <w:r>
        <w:rPr>
          <w:rFonts w:hint="eastAsia" w:ascii="Times New Roman" w:hAnsi="Times New Roman" w:eastAsia="宋体"/>
          <w:bCs/>
          <w:sz w:val="22"/>
          <w:szCs w:val="22"/>
        </w:rPr>
        <w:t>多副本侵权界定</w:t>
      </w:r>
      <w:bookmarkEnd w:id="103"/>
    </w:p>
    <w:p w14:paraId="5DFE18DA">
      <w:pPr>
        <w:spacing w:line="360" w:lineRule="auto"/>
        <w:jc w:val="center"/>
        <w:rPr>
          <w:bCs/>
          <w:szCs w:val="21"/>
        </w:rPr>
      </w:pPr>
      <w:r>
        <w:rPr>
          <w:bCs/>
          <w:szCs w:val="21"/>
        </w:rPr>
        <w:drawing>
          <wp:inline distT="0" distB="0" distL="114300" distR="114300">
            <wp:extent cx="5158105" cy="3627120"/>
            <wp:effectExtent l="0" t="0" r="10795" b="5080"/>
            <wp:docPr id="213" name="图片 213" descr="截屏2024-12-02 14.5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截屏2024-12-02 14.59.51"/>
                    <pic:cNvPicPr>
                      <a:picLocks noChangeAspect="1"/>
                    </pic:cNvPicPr>
                  </pic:nvPicPr>
                  <pic:blipFill>
                    <a:blip r:embed="rId122"/>
                    <a:stretch>
                      <a:fillRect/>
                    </a:stretch>
                  </pic:blipFill>
                  <pic:spPr>
                    <a:xfrm>
                      <a:off x="0" y="0"/>
                      <a:ext cx="5158105" cy="3627120"/>
                    </a:xfrm>
                    <a:prstGeom prst="rect">
                      <a:avLst/>
                    </a:prstGeom>
                  </pic:spPr>
                </pic:pic>
              </a:graphicData>
            </a:graphic>
          </wp:inline>
        </w:drawing>
      </w:r>
    </w:p>
    <w:p w14:paraId="780C5801">
      <w:pPr>
        <w:pStyle w:val="22"/>
        <w:spacing w:line="360" w:lineRule="auto"/>
        <w:jc w:val="center"/>
        <w:rPr>
          <w:rFonts w:ascii="Times New Roman" w:hAnsi="Times New Roman" w:eastAsia="宋体"/>
          <w:bCs/>
          <w:sz w:val="22"/>
          <w:szCs w:val="22"/>
        </w:rPr>
      </w:pPr>
      <w:bookmarkStart w:id="104" w:name="_Toc188601958"/>
      <w:r>
        <w:rPr>
          <w:rFonts w:hint="eastAsia" w:ascii="Times New Roman" w:hAnsi="Times New Roman" w:eastAsia="宋体"/>
          <w:bCs/>
          <w:sz w:val="22"/>
          <w:szCs w:val="22"/>
        </w:rPr>
        <w:t>图7</w:t>
      </w:r>
      <w:r>
        <w:rPr>
          <w:rFonts w:ascii="Times New Roman" w:hAnsi="Times New Roman" w:eastAsia="宋体"/>
          <w:bCs/>
          <w:sz w:val="22"/>
          <w:szCs w:val="22"/>
        </w:rPr>
        <w:t>-</w:t>
      </w:r>
      <w:r>
        <w:rPr>
          <w:rFonts w:ascii="Times New Roman" w:hAnsi="Times New Roman" w:eastAsia="宋体"/>
          <w:bCs/>
          <w:sz w:val="22"/>
          <w:szCs w:val="22"/>
        </w:rPr>
        <w:fldChar w:fldCharType="begin"/>
      </w:r>
      <w:r>
        <w:rPr>
          <w:rFonts w:ascii="Times New Roman" w:hAnsi="Times New Roman" w:eastAsia="宋体"/>
          <w:bCs/>
          <w:sz w:val="22"/>
          <w:szCs w:val="22"/>
        </w:rPr>
        <w:instrText xml:space="preserve"> SEQ </w:instrText>
      </w:r>
      <w:r>
        <w:rPr>
          <w:rFonts w:hint="eastAsia" w:ascii="Times New Roman" w:hAnsi="Times New Roman" w:eastAsia="宋体"/>
          <w:bCs/>
          <w:sz w:val="22"/>
          <w:szCs w:val="22"/>
        </w:rPr>
        <w:instrText xml:space="preserve">图</w:instrText>
      </w:r>
      <w:r>
        <w:rPr>
          <w:rFonts w:ascii="Times New Roman" w:hAnsi="Times New Roman" w:eastAsia="宋体"/>
          <w:bCs/>
          <w:sz w:val="22"/>
          <w:szCs w:val="22"/>
        </w:rPr>
        <w:instrText xml:space="preserve">6 \* ARABIC </w:instrText>
      </w:r>
      <w:r>
        <w:rPr>
          <w:rFonts w:ascii="Times New Roman" w:hAnsi="Times New Roman" w:eastAsia="宋体"/>
          <w:bCs/>
          <w:sz w:val="22"/>
          <w:szCs w:val="22"/>
        </w:rPr>
        <w:fldChar w:fldCharType="separate"/>
      </w:r>
      <w:r>
        <w:rPr>
          <w:rFonts w:ascii="Times New Roman" w:hAnsi="Times New Roman" w:eastAsia="宋体"/>
          <w:bCs/>
          <w:sz w:val="22"/>
          <w:szCs w:val="22"/>
        </w:rPr>
        <w:t>42</w:t>
      </w:r>
      <w:r>
        <w:rPr>
          <w:rFonts w:ascii="Times New Roman" w:hAnsi="Times New Roman" w:eastAsia="宋体"/>
          <w:bCs/>
          <w:sz w:val="22"/>
          <w:szCs w:val="22"/>
        </w:rPr>
        <w:fldChar w:fldCharType="end"/>
      </w:r>
      <w:r>
        <w:rPr>
          <w:rFonts w:hint="eastAsia" w:ascii="Times New Roman" w:hAnsi="Times New Roman" w:eastAsia="宋体"/>
          <w:bCs/>
          <w:sz w:val="22"/>
          <w:szCs w:val="22"/>
        </w:rPr>
        <w:t>侵权原因分析</w:t>
      </w:r>
      <w:bookmarkEnd w:id="104"/>
    </w:p>
    <w:p w14:paraId="0C992563">
      <w:pPr>
        <w:spacing w:line="360" w:lineRule="auto"/>
        <w:jc w:val="center"/>
        <w:rPr>
          <w:bCs/>
          <w:szCs w:val="21"/>
        </w:rPr>
      </w:pPr>
      <w:r>
        <w:rPr>
          <w:bCs/>
          <w:szCs w:val="21"/>
        </w:rPr>
        <w:drawing>
          <wp:inline distT="0" distB="0" distL="114300" distR="114300">
            <wp:extent cx="5103495" cy="2481580"/>
            <wp:effectExtent l="0" t="0" r="1905" b="7620"/>
            <wp:docPr id="25" name="图片 25" descr="截屏2024-12-02 15.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4-12-02 15.02.00"/>
                    <pic:cNvPicPr>
                      <a:picLocks noChangeAspect="1"/>
                    </pic:cNvPicPr>
                  </pic:nvPicPr>
                  <pic:blipFill>
                    <a:blip r:embed="rId123"/>
                    <a:stretch>
                      <a:fillRect/>
                    </a:stretch>
                  </pic:blipFill>
                  <pic:spPr>
                    <a:xfrm>
                      <a:off x="0" y="0"/>
                      <a:ext cx="5103495" cy="2481580"/>
                    </a:xfrm>
                    <a:prstGeom prst="rect">
                      <a:avLst/>
                    </a:prstGeom>
                  </pic:spPr>
                </pic:pic>
              </a:graphicData>
            </a:graphic>
          </wp:inline>
        </w:drawing>
      </w:r>
    </w:p>
    <w:p w14:paraId="6A3C06BA">
      <w:pPr>
        <w:pStyle w:val="22"/>
        <w:spacing w:line="360" w:lineRule="auto"/>
        <w:jc w:val="center"/>
        <w:rPr>
          <w:rFonts w:ascii="Times New Roman" w:hAnsi="Times New Roman" w:eastAsia="宋体"/>
          <w:bCs/>
          <w:sz w:val="22"/>
          <w:szCs w:val="22"/>
        </w:rPr>
      </w:pPr>
      <w:bookmarkStart w:id="105" w:name="_Toc188601959"/>
      <w:r>
        <w:rPr>
          <w:rFonts w:hint="eastAsia" w:ascii="Times New Roman" w:hAnsi="Times New Roman" w:eastAsia="宋体"/>
          <w:bCs/>
          <w:sz w:val="22"/>
          <w:szCs w:val="22"/>
        </w:rPr>
        <w:t>图7</w:t>
      </w:r>
      <w:r>
        <w:rPr>
          <w:rFonts w:ascii="Times New Roman" w:hAnsi="Times New Roman" w:eastAsia="宋体"/>
          <w:bCs/>
          <w:sz w:val="22"/>
          <w:szCs w:val="22"/>
        </w:rPr>
        <w:t>-</w:t>
      </w:r>
      <w:r>
        <w:rPr>
          <w:rFonts w:ascii="Times New Roman" w:hAnsi="Times New Roman" w:eastAsia="宋体"/>
          <w:bCs/>
          <w:sz w:val="22"/>
          <w:szCs w:val="22"/>
        </w:rPr>
        <w:fldChar w:fldCharType="begin"/>
      </w:r>
      <w:r>
        <w:rPr>
          <w:rFonts w:ascii="Times New Roman" w:hAnsi="Times New Roman" w:eastAsia="宋体"/>
          <w:bCs/>
          <w:sz w:val="22"/>
          <w:szCs w:val="22"/>
        </w:rPr>
        <w:instrText xml:space="preserve"> SEQ </w:instrText>
      </w:r>
      <w:r>
        <w:rPr>
          <w:rFonts w:hint="eastAsia" w:ascii="Times New Roman" w:hAnsi="Times New Roman" w:eastAsia="宋体"/>
          <w:bCs/>
          <w:sz w:val="22"/>
          <w:szCs w:val="22"/>
        </w:rPr>
        <w:instrText xml:space="preserve">图</w:instrText>
      </w:r>
      <w:r>
        <w:rPr>
          <w:rFonts w:ascii="Times New Roman" w:hAnsi="Times New Roman" w:eastAsia="宋体"/>
          <w:bCs/>
          <w:sz w:val="22"/>
          <w:szCs w:val="22"/>
        </w:rPr>
        <w:instrText xml:space="preserve">6 \* ARABIC </w:instrText>
      </w:r>
      <w:r>
        <w:rPr>
          <w:rFonts w:ascii="Times New Roman" w:hAnsi="Times New Roman" w:eastAsia="宋体"/>
          <w:bCs/>
          <w:sz w:val="22"/>
          <w:szCs w:val="22"/>
        </w:rPr>
        <w:fldChar w:fldCharType="separate"/>
      </w:r>
      <w:r>
        <w:rPr>
          <w:rFonts w:ascii="Times New Roman" w:hAnsi="Times New Roman" w:eastAsia="宋体"/>
          <w:bCs/>
          <w:sz w:val="22"/>
          <w:szCs w:val="22"/>
        </w:rPr>
        <w:t>43</w:t>
      </w:r>
      <w:r>
        <w:rPr>
          <w:rFonts w:ascii="Times New Roman" w:hAnsi="Times New Roman" w:eastAsia="宋体"/>
          <w:bCs/>
          <w:sz w:val="22"/>
          <w:szCs w:val="22"/>
        </w:rPr>
        <w:fldChar w:fldCharType="end"/>
      </w:r>
      <w:r>
        <w:rPr>
          <w:rFonts w:hint="eastAsia" w:ascii="Times New Roman" w:hAnsi="Times New Roman" w:eastAsia="宋体"/>
          <w:bCs/>
          <w:sz w:val="22"/>
          <w:szCs w:val="22"/>
        </w:rPr>
        <w:t>侵权危害性评估</w:t>
      </w:r>
      <w:bookmarkEnd w:id="105"/>
    </w:p>
    <w:p w14:paraId="1BDAFD84">
      <w:pPr>
        <w:spacing w:line="360" w:lineRule="auto"/>
        <w:jc w:val="center"/>
        <w:rPr>
          <w:bCs/>
        </w:rPr>
      </w:pPr>
      <w:r>
        <w:rPr>
          <w:bCs/>
        </w:rPr>
        <w:drawing>
          <wp:inline distT="0" distB="0" distL="114300" distR="114300">
            <wp:extent cx="5015865" cy="4425950"/>
            <wp:effectExtent l="0" t="0" r="635" b="6350"/>
            <wp:docPr id="2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
                    <pic:cNvPicPr>
                      <a:picLocks noChangeAspect="1"/>
                    </pic:cNvPicPr>
                  </pic:nvPicPr>
                  <pic:blipFill>
                    <a:blip r:embed="rId124"/>
                    <a:stretch>
                      <a:fillRect/>
                    </a:stretch>
                  </pic:blipFill>
                  <pic:spPr>
                    <a:xfrm>
                      <a:off x="0" y="0"/>
                      <a:ext cx="5015865" cy="4425950"/>
                    </a:xfrm>
                    <a:prstGeom prst="rect">
                      <a:avLst/>
                    </a:prstGeom>
                    <a:noFill/>
                    <a:ln>
                      <a:noFill/>
                    </a:ln>
                  </pic:spPr>
                </pic:pic>
              </a:graphicData>
            </a:graphic>
          </wp:inline>
        </w:drawing>
      </w:r>
    </w:p>
    <w:p w14:paraId="3B3C72AA">
      <w:pPr>
        <w:pStyle w:val="22"/>
        <w:spacing w:line="360" w:lineRule="auto"/>
        <w:jc w:val="center"/>
        <w:rPr>
          <w:rFonts w:ascii="Times New Roman" w:hAnsi="Times New Roman" w:eastAsia="宋体"/>
          <w:bCs/>
          <w:sz w:val="22"/>
          <w:szCs w:val="22"/>
        </w:rPr>
      </w:pPr>
      <w:bookmarkStart w:id="106" w:name="_Toc188601960"/>
      <w:r>
        <w:rPr>
          <w:rFonts w:hint="eastAsia" w:ascii="Times New Roman" w:hAnsi="Times New Roman" w:eastAsia="宋体"/>
          <w:bCs/>
          <w:sz w:val="22"/>
          <w:szCs w:val="22"/>
        </w:rPr>
        <w:t>图</w:t>
      </w:r>
      <w:r>
        <w:rPr>
          <w:rFonts w:ascii="Times New Roman" w:hAnsi="Times New Roman" w:eastAsia="宋体"/>
          <w:bCs/>
          <w:sz w:val="22"/>
          <w:szCs w:val="22"/>
        </w:rPr>
        <w:t>6-</w:t>
      </w:r>
      <w:r>
        <w:rPr>
          <w:rFonts w:ascii="Times New Roman" w:hAnsi="Times New Roman" w:eastAsia="宋体"/>
          <w:bCs/>
          <w:sz w:val="22"/>
          <w:szCs w:val="22"/>
        </w:rPr>
        <w:fldChar w:fldCharType="begin"/>
      </w:r>
      <w:r>
        <w:rPr>
          <w:rFonts w:ascii="Times New Roman" w:hAnsi="Times New Roman" w:eastAsia="宋体"/>
          <w:bCs/>
          <w:sz w:val="22"/>
          <w:szCs w:val="22"/>
        </w:rPr>
        <w:instrText xml:space="preserve"> SEQ </w:instrText>
      </w:r>
      <w:r>
        <w:rPr>
          <w:rFonts w:hint="eastAsia" w:ascii="Times New Roman" w:hAnsi="Times New Roman" w:eastAsia="宋体"/>
          <w:bCs/>
          <w:sz w:val="22"/>
          <w:szCs w:val="22"/>
        </w:rPr>
        <w:instrText xml:space="preserve">图</w:instrText>
      </w:r>
      <w:r>
        <w:rPr>
          <w:rFonts w:ascii="Times New Roman" w:hAnsi="Times New Roman" w:eastAsia="宋体"/>
          <w:bCs/>
          <w:sz w:val="22"/>
          <w:szCs w:val="22"/>
        </w:rPr>
        <w:instrText xml:space="preserve">6 \* ARABIC </w:instrText>
      </w:r>
      <w:r>
        <w:rPr>
          <w:rFonts w:ascii="Times New Roman" w:hAnsi="Times New Roman" w:eastAsia="宋体"/>
          <w:bCs/>
          <w:sz w:val="22"/>
          <w:szCs w:val="22"/>
        </w:rPr>
        <w:fldChar w:fldCharType="separate"/>
      </w:r>
      <w:r>
        <w:rPr>
          <w:rFonts w:ascii="Times New Roman" w:hAnsi="Times New Roman" w:eastAsia="宋体"/>
          <w:bCs/>
          <w:sz w:val="22"/>
          <w:szCs w:val="22"/>
        </w:rPr>
        <w:t>44</w:t>
      </w:r>
      <w:r>
        <w:rPr>
          <w:rFonts w:ascii="Times New Roman" w:hAnsi="Times New Roman" w:eastAsia="宋体"/>
          <w:bCs/>
          <w:sz w:val="22"/>
          <w:szCs w:val="22"/>
        </w:rPr>
        <w:fldChar w:fldCharType="end"/>
      </w:r>
      <w:r>
        <w:rPr>
          <w:rFonts w:hint="eastAsia" w:ascii="Times New Roman" w:hAnsi="Times New Roman" w:eastAsia="宋体"/>
          <w:bCs/>
          <w:sz w:val="22"/>
          <w:szCs w:val="22"/>
        </w:rPr>
        <w:t>监管信息交付</w:t>
      </w:r>
      <w:bookmarkEnd w:id="106"/>
    </w:p>
    <w:p w14:paraId="1907C910">
      <w:pPr>
        <w:spacing w:line="360" w:lineRule="auto"/>
        <w:jc w:val="center"/>
        <w:rPr>
          <w:bCs/>
          <w:szCs w:val="21"/>
        </w:rPr>
      </w:pPr>
      <w:r>
        <w:rPr>
          <w:bCs/>
          <w:szCs w:val="21"/>
        </w:rPr>
        <w:drawing>
          <wp:inline distT="0" distB="0" distL="114300" distR="114300">
            <wp:extent cx="4734560" cy="1842135"/>
            <wp:effectExtent l="0" t="0" r="2540" b="12065"/>
            <wp:docPr id="70" name="图片 70" descr="截屏2025-01-10 16.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截屏2025-01-10 16.41.12"/>
                    <pic:cNvPicPr>
                      <a:picLocks noChangeAspect="1"/>
                    </pic:cNvPicPr>
                  </pic:nvPicPr>
                  <pic:blipFill>
                    <a:blip r:embed="rId125"/>
                    <a:stretch>
                      <a:fillRect/>
                    </a:stretch>
                  </pic:blipFill>
                  <pic:spPr>
                    <a:xfrm>
                      <a:off x="0" y="0"/>
                      <a:ext cx="4734560" cy="1842135"/>
                    </a:xfrm>
                    <a:prstGeom prst="rect">
                      <a:avLst/>
                    </a:prstGeom>
                  </pic:spPr>
                </pic:pic>
              </a:graphicData>
            </a:graphic>
          </wp:inline>
        </w:drawing>
      </w:r>
    </w:p>
    <w:p w14:paraId="5AB93477">
      <w:pPr>
        <w:pStyle w:val="22"/>
        <w:spacing w:line="360" w:lineRule="auto"/>
        <w:jc w:val="center"/>
        <w:rPr>
          <w:rFonts w:ascii="Times New Roman" w:hAnsi="Times New Roman" w:eastAsia="宋体"/>
          <w:bCs/>
          <w:sz w:val="22"/>
          <w:szCs w:val="22"/>
        </w:rPr>
      </w:pPr>
      <w:bookmarkStart w:id="107" w:name="_Toc188601961"/>
      <w:r>
        <w:rPr>
          <w:rFonts w:hint="eastAsia" w:ascii="Times New Roman" w:hAnsi="Times New Roman" w:eastAsia="宋体"/>
          <w:bCs/>
          <w:sz w:val="22"/>
          <w:szCs w:val="22"/>
        </w:rPr>
        <w:t>图</w:t>
      </w:r>
      <w:r>
        <w:rPr>
          <w:rFonts w:ascii="Times New Roman" w:hAnsi="Times New Roman" w:eastAsia="宋体"/>
          <w:bCs/>
          <w:sz w:val="22"/>
          <w:szCs w:val="22"/>
        </w:rPr>
        <w:t>6-</w:t>
      </w:r>
      <w:r>
        <w:rPr>
          <w:rFonts w:ascii="Times New Roman" w:hAnsi="Times New Roman" w:eastAsia="宋体"/>
          <w:bCs/>
          <w:sz w:val="22"/>
          <w:szCs w:val="22"/>
        </w:rPr>
        <w:fldChar w:fldCharType="begin"/>
      </w:r>
      <w:r>
        <w:rPr>
          <w:rFonts w:ascii="Times New Roman" w:hAnsi="Times New Roman" w:eastAsia="宋体"/>
          <w:bCs/>
          <w:sz w:val="22"/>
          <w:szCs w:val="22"/>
        </w:rPr>
        <w:instrText xml:space="preserve"> SEQ </w:instrText>
      </w:r>
      <w:r>
        <w:rPr>
          <w:rFonts w:hint="eastAsia" w:ascii="Times New Roman" w:hAnsi="Times New Roman" w:eastAsia="宋体"/>
          <w:bCs/>
          <w:sz w:val="22"/>
          <w:szCs w:val="22"/>
        </w:rPr>
        <w:instrText xml:space="preserve">图</w:instrText>
      </w:r>
      <w:r>
        <w:rPr>
          <w:rFonts w:ascii="Times New Roman" w:hAnsi="Times New Roman" w:eastAsia="宋体"/>
          <w:bCs/>
          <w:sz w:val="22"/>
          <w:szCs w:val="22"/>
        </w:rPr>
        <w:instrText xml:space="preserve">6 \* ARABIC </w:instrText>
      </w:r>
      <w:r>
        <w:rPr>
          <w:rFonts w:ascii="Times New Roman" w:hAnsi="Times New Roman" w:eastAsia="宋体"/>
          <w:bCs/>
          <w:sz w:val="22"/>
          <w:szCs w:val="22"/>
        </w:rPr>
        <w:fldChar w:fldCharType="separate"/>
      </w:r>
      <w:r>
        <w:rPr>
          <w:rFonts w:ascii="Times New Roman" w:hAnsi="Times New Roman" w:eastAsia="宋体"/>
          <w:bCs/>
          <w:sz w:val="22"/>
          <w:szCs w:val="22"/>
        </w:rPr>
        <w:t>45</w:t>
      </w:r>
      <w:r>
        <w:rPr>
          <w:rFonts w:ascii="Times New Roman" w:hAnsi="Times New Roman" w:eastAsia="宋体"/>
          <w:bCs/>
          <w:sz w:val="22"/>
          <w:szCs w:val="22"/>
        </w:rPr>
        <w:fldChar w:fldCharType="end"/>
      </w:r>
      <w:r>
        <w:rPr>
          <w:rFonts w:hint="eastAsia" w:ascii="Times New Roman" w:hAnsi="Times New Roman" w:eastAsia="宋体"/>
          <w:bCs/>
          <w:sz w:val="22"/>
          <w:szCs w:val="22"/>
        </w:rPr>
        <w:t>支持个人侵权事件分析数量</w:t>
      </w:r>
      <w:bookmarkEnd w:id="107"/>
    </w:p>
    <w:p w14:paraId="0E1EA847">
      <w:pPr>
        <w:pStyle w:val="22"/>
        <w:spacing w:line="360" w:lineRule="auto"/>
        <w:jc w:val="center"/>
        <w:rPr>
          <w:rFonts w:ascii="Times New Roman" w:hAnsi="Times New Roman" w:eastAsia="宋体"/>
          <w:bCs/>
          <w:sz w:val="22"/>
          <w:szCs w:val="22"/>
        </w:rPr>
      </w:pPr>
      <w:r>
        <w:rPr>
          <w:rFonts w:ascii="Times New Roman" w:hAnsi="Times New Roman" w:eastAsia="宋体"/>
          <w:bCs/>
          <w:sz w:val="22"/>
          <w:szCs w:val="22"/>
        </w:rPr>
        <w:drawing>
          <wp:inline distT="0" distB="0" distL="114300" distR="114300">
            <wp:extent cx="4852035" cy="1220470"/>
            <wp:effectExtent l="0" t="0" r="12065" b="11430"/>
            <wp:docPr id="10576856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85684" name="图片 11"/>
                    <pic:cNvPicPr>
                      <a:picLocks noChangeAspect="1"/>
                    </pic:cNvPicPr>
                  </pic:nvPicPr>
                  <pic:blipFill>
                    <a:blip r:embed="rId126"/>
                    <a:stretch>
                      <a:fillRect/>
                    </a:stretch>
                  </pic:blipFill>
                  <pic:spPr>
                    <a:xfrm>
                      <a:off x="0" y="0"/>
                      <a:ext cx="4852035" cy="1220470"/>
                    </a:xfrm>
                    <a:prstGeom prst="rect">
                      <a:avLst/>
                    </a:prstGeom>
                    <a:noFill/>
                    <a:ln>
                      <a:noFill/>
                    </a:ln>
                  </pic:spPr>
                </pic:pic>
              </a:graphicData>
            </a:graphic>
          </wp:inline>
        </w:drawing>
      </w:r>
    </w:p>
    <w:p w14:paraId="492A669D">
      <w:pPr>
        <w:pStyle w:val="22"/>
        <w:spacing w:line="360" w:lineRule="auto"/>
        <w:jc w:val="center"/>
        <w:rPr>
          <w:rFonts w:ascii="Times New Roman" w:hAnsi="Times New Roman" w:eastAsia="宋体"/>
          <w:bCs/>
          <w:sz w:val="22"/>
          <w:szCs w:val="22"/>
        </w:rPr>
      </w:pPr>
      <w:bookmarkStart w:id="108" w:name="_Toc188601962"/>
      <w:r>
        <w:rPr>
          <w:rFonts w:hint="eastAsia" w:ascii="Times New Roman" w:hAnsi="Times New Roman" w:eastAsia="宋体"/>
          <w:bCs/>
          <w:sz w:val="22"/>
          <w:szCs w:val="22"/>
        </w:rPr>
        <w:t>图7</w:t>
      </w:r>
      <w:r>
        <w:rPr>
          <w:rFonts w:ascii="Times New Roman" w:hAnsi="Times New Roman" w:eastAsia="宋体"/>
          <w:bCs/>
          <w:sz w:val="22"/>
          <w:szCs w:val="22"/>
        </w:rPr>
        <w:t>-</w:t>
      </w:r>
      <w:r>
        <w:rPr>
          <w:rFonts w:ascii="Times New Roman" w:hAnsi="Times New Roman" w:eastAsia="宋体"/>
          <w:bCs/>
          <w:sz w:val="22"/>
          <w:szCs w:val="22"/>
        </w:rPr>
        <w:fldChar w:fldCharType="begin"/>
      </w:r>
      <w:r>
        <w:rPr>
          <w:rFonts w:ascii="Times New Roman" w:hAnsi="Times New Roman" w:eastAsia="宋体"/>
          <w:bCs/>
          <w:sz w:val="22"/>
          <w:szCs w:val="22"/>
        </w:rPr>
        <w:instrText xml:space="preserve"> SEQ </w:instrText>
      </w:r>
      <w:r>
        <w:rPr>
          <w:rFonts w:hint="eastAsia" w:ascii="Times New Roman" w:hAnsi="Times New Roman" w:eastAsia="宋体"/>
          <w:bCs/>
          <w:sz w:val="22"/>
          <w:szCs w:val="22"/>
        </w:rPr>
        <w:instrText xml:space="preserve">图</w:instrText>
      </w:r>
      <w:r>
        <w:rPr>
          <w:rFonts w:ascii="Times New Roman" w:hAnsi="Times New Roman" w:eastAsia="宋体"/>
          <w:bCs/>
          <w:sz w:val="22"/>
          <w:szCs w:val="22"/>
        </w:rPr>
        <w:instrText xml:space="preserve">6 \* ARABIC </w:instrText>
      </w:r>
      <w:r>
        <w:rPr>
          <w:rFonts w:ascii="Times New Roman" w:hAnsi="Times New Roman" w:eastAsia="宋体"/>
          <w:bCs/>
          <w:sz w:val="22"/>
          <w:szCs w:val="22"/>
        </w:rPr>
        <w:fldChar w:fldCharType="separate"/>
      </w:r>
      <w:r>
        <w:rPr>
          <w:rFonts w:ascii="Times New Roman" w:hAnsi="Times New Roman" w:eastAsia="宋体"/>
          <w:bCs/>
          <w:sz w:val="22"/>
          <w:szCs w:val="22"/>
        </w:rPr>
        <w:t>46</w:t>
      </w:r>
      <w:r>
        <w:rPr>
          <w:rFonts w:ascii="Times New Roman" w:hAnsi="Times New Roman" w:eastAsia="宋体"/>
          <w:bCs/>
          <w:sz w:val="22"/>
          <w:szCs w:val="22"/>
        </w:rPr>
        <w:fldChar w:fldCharType="end"/>
      </w:r>
      <w:r>
        <w:rPr>
          <w:rFonts w:hint="eastAsia" w:ascii="Times New Roman" w:hAnsi="Times New Roman" w:eastAsia="宋体"/>
          <w:bCs/>
          <w:sz w:val="22"/>
          <w:szCs w:val="22"/>
        </w:rPr>
        <w:t>溯源准确率</w:t>
      </w:r>
      <w:bookmarkEnd w:id="108"/>
    </w:p>
    <w:p w14:paraId="7AAF5F10">
      <w:pPr>
        <w:spacing w:line="360" w:lineRule="auto"/>
        <w:jc w:val="center"/>
        <w:rPr>
          <w:bCs/>
          <w:szCs w:val="21"/>
        </w:rPr>
      </w:pPr>
    </w:p>
    <w:p w14:paraId="34DED456">
      <w:pPr>
        <w:spacing w:line="360" w:lineRule="auto"/>
        <w:outlineLvl w:val="1"/>
        <w:rPr>
          <w:b/>
          <w:sz w:val="28"/>
          <w:szCs w:val="28"/>
        </w:rPr>
      </w:pPr>
      <w:bookmarkStart w:id="109" w:name="_Toc13853"/>
      <w:bookmarkStart w:id="110" w:name="_Toc188548036"/>
      <w:bookmarkStart w:id="111" w:name="_Toc25981"/>
      <w:bookmarkStart w:id="112" w:name="_Toc9154"/>
      <w:bookmarkStart w:id="113" w:name="_Toc27726"/>
      <w:r>
        <w:rPr>
          <w:rFonts w:hint="eastAsia"/>
          <w:b/>
          <w:sz w:val="28"/>
          <w:szCs w:val="28"/>
        </w:rPr>
        <w:t>7.16权益保障监管与处置系统</w:t>
      </w:r>
      <w:bookmarkEnd w:id="109"/>
      <w:bookmarkEnd w:id="110"/>
      <w:bookmarkEnd w:id="111"/>
      <w:bookmarkEnd w:id="112"/>
      <w:bookmarkEnd w:id="113"/>
    </w:p>
    <w:p w14:paraId="6384B3E4">
      <w:pPr>
        <w:widowControl/>
        <w:spacing w:line="360" w:lineRule="auto"/>
        <w:ind w:firstLine="480" w:firstLineChars="200"/>
        <w:rPr>
          <w:bCs/>
          <w:sz w:val="24"/>
        </w:rPr>
      </w:pPr>
      <w:r>
        <w:rPr>
          <w:rFonts w:hint="eastAsia"/>
          <w:bCs/>
          <w:sz w:val="24"/>
        </w:rPr>
        <w:t>权益保障监管与处置系统需具备监管事件获取与通报、溯源结果交换、多系统联动指挥、跨域处置协作、处置预案管理、联动处置策略生成、处置指令解析、处置指令下发、处置指令响应、处置结果反馈、处置效果评估、处置过程可视化等功能。</w:t>
      </w:r>
    </w:p>
    <w:p w14:paraId="74F62B0F">
      <w:pPr>
        <w:widowControl/>
        <w:spacing w:line="360" w:lineRule="auto"/>
        <w:ind w:firstLine="480" w:firstLineChars="200"/>
        <w:rPr>
          <w:bCs/>
          <w:sz w:val="24"/>
        </w:rPr>
      </w:pPr>
      <w:r>
        <w:rPr>
          <w:rFonts w:hint="eastAsia"/>
          <w:bCs/>
          <w:sz w:val="24"/>
        </w:rPr>
        <w:t>为了实现对监管事件的有效处置，基于第</w:t>
      </w:r>
      <w:r>
        <w:rPr>
          <w:bCs/>
          <w:sz w:val="24"/>
        </w:rPr>
        <w:t>5</w:t>
      </w:r>
      <w:r>
        <w:rPr>
          <w:rFonts w:hint="eastAsia"/>
          <w:bCs/>
          <w:sz w:val="24"/>
        </w:rPr>
        <w:t>章所属的全流程隐私侵权事件协同处置模型和基于有界模型检测的处置策略冲突验证方法等关键技术，研发了权益保障监管与处置系统，对监管事件的处置策略、处置协同方式、处置流程等关键监管处置步骤进行管理和操作，并为存证系统提供监管处置记录。</w:t>
      </w:r>
    </w:p>
    <w:p w14:paraId="22DEDA9C">
      <w:pPr>
        <w:pStyle w:val="239"/>
        <w:spacing w:line="360" w:lineRule="auto"/>
        <w:ind w:firstLine="480"/>
        <w:rPr>
          <w:bCs/>
          <w:sz w:val="24"/>
        </w:rPr>
      </w:pPr>
      <w:r>
        <w:rPr>
          <w:bCs/>
          <w:sz w:val="24"/>
        </w:rPr>
        <w:t>1</w:t>
      </w:r>
      <w:r>
        <w:rPr>
          <w:rFonts w:hint="eastAsia"/>
          <w:bCs/>
          <w:sz w:val="24"/>
        </w:rPr>
        <w:t>）系统架构</w:t>
      </w:r>
    </w:p>
    <w:p w14:paraId="5A754566">
      <w:pPr>
        <w:spacing w:line="360" w:lineRule="auto"/>
        <w:rPr>
          <w:bCs/>
          <w:sz w:val="24"/>
        </w:rPr>
      </w:pPr>
      <w:r>
        <w:rPr>
          <w:bCs/>
          <w:sz w:val="24"/>
        </w:rPr>
        <w:drawing>
          <wp:inline distT="0" distB="0" distL="0" distR="0">
            <wp:extent cx="5086350" cy="264160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5091413" cy="2644109"/>
                    </a:xfrm>
                    <a:prstGeom prst="rect">
                      <a:avLst/>
                    </a:prstGeom>
                    <a:noFill/>
                  </pic:spPr>
                </pic:pic>
              </a:graphicData>
            </a:graphic>
          </wp:inline>
        </w:drawing>
      </w:r>
    </w:p>
    <w:p w14:paraId="5FF432C5">
      <w:pPr>
        <w:pStyle w:val="22"/>
        <w:spacing w:line="360" w:lineRule="auto"/>
        <w:jc w:val="center"/>
        <w:rPr>
          <w:rFonts w:ascii="Times New Roman" w:hAnsi="Times New Roman" w:eastAsia="宋体"/>
          <w:bCs/>
          <w:sz w:val="22"/>
          <w:szCs w:val="22"/>
        </w:rPr>
      </w:pPr>
      <w:bookmarkStart w:id="114" w:name="_Toc188601963"/>
      <w:r>
        <w:rPr>
          <w:rFonts w:hint="eastAsia" w:ascii="Times New Roman" w:hAnsi="Times New Roman" w:eastAsia="宋体"/>
          <w:bCs/>
          <w:sz w:val="22"/>
          <w:szCs w:val="22"/>
        </w:rPr>
        <w:t>图7</w:t>
      </w:r>
      <w:r>
        <w:rPr>
          <w:rFonts w:ascii="Times New Roman" w:hAnsi="Times New Roman" w:eastAsia="宋体"/>
          <w:bCs/>
          <w:sz w:val="22"/>
          <w:szCs w:val="22"/>
        </w:rPr>
        <w:t>-</w:t>
      </w:r>
      <w:r>
        <w:rPr>
          <w:rFonts w:ascii="Times New Roman" w:hAnsi="Times New Roman" w:eastAsia="宋体"/>
          <w:bCs/>
          <w:sz w:val="22"/>
          <w:szCs w:val="22"/>
        </w:rPr>
        <w:fldChar w:fldCharType="begin"/>
      </w:r>
      <w:r>
        <w:rPr>
          <w:rFonts w:ascii="Times New Roman" w:hAnsi="Times New Roman" w:eastAsia="宋体"/>
          <w:bCs/>
          <w:sz w:val="22"/>
          <w:szCs w:val="22"/>
        </w:rPr>
        <w:instrText xml:space="preserve"> SEQ </w:instrText>
      </w:r>
      <w:r>
        <w:rPr>
          <w:rFonts w:hint="eastAsia" w:ascii="Times New Roman" w:hAnsi="Times New Roman" w:eastAsia="宋体"/>
          <w:bCs/>
          <w:sz w:val="22"/>
          <w:szCs w:val="22"/>
        </w:rPr>
        <w:instrText xml:space="preserve">图</w:instrText>
      </w:r>
      <w:r>
        <w:rPr>
          <w:rFonts w:ascii="Times New Roman" w:hAnsi="Times New Roman" w:eastAsia="宋体"/>
          <w:bCs/>
          <w:sz w:val="22"/>
          <w:szCs w:val="22"/>
        </w:rPr>
        <w:instrText xml:space="preserve">6 \* ARABIC </w:instrText>
      </w:r>
      <w:r>
        <w:rPr>
          <w:rFonts w:ascii="Times New Roman" w:hAnsi="Times New Roman" w:eastAsia="宋体"/>
          <w:bCs/>
          <w:sz w:val="22"/>
          <w:szCs w:val="22"/>
        </w:rPr>
        <w:fldChar w:fldCharType="separate"/>
      </w:r>
      <w:r>
        <w:rPr>
          <w:rFonts w:ascii="Times New Roman" w:hAnsi="Times New Roman" w:eastAsia="宋体"/>
          <w:bCs/>
          <w:sz w:val="22"/>
          <w:szCs w:val="22"/>
        </w:rPr>
        <w:t>47</w:t>
      </w:r>
      <w:r>
        <w:rPr>
          <w:rFonts w:ascii="Times New Roman" w:hAnsi="Times New Roman" w:eastAsia="宋体"/>
          <w:bCs/>
          <w:sz w:val="22"/>
          <w:szCs w:val="22"/>
        </w:rPr>
        <w:fldChar w:fldCharType="end"/>
      </w:r>
      <w:r>
        <w:rPr>
          <w:rFonts w:hint="eastAsia" w:ascii="Times New Roman" w:hAnsi="Times New Roman" w:eastAsia="宋体"/>
          <w:bCs/>
          <w:sz w:val="22"/>
          <w:szCs w:val="22"/>
        </w:rPr>
        <w:t>权益保障监管与处置系统功能定位图</w:t>
      </w:r>
      <w:bookmarkEnd w:id="114"/>
    </w:p>
    <w:p w14:paraId="364C8BCE">
      <w:pPr>
        <w:widowControl/>
        <w:spacing w:line="360" w:lineRule="auto"/>
        <w:ind w:firstLine="480" w:firstLineChars="200"/>
        <w:rPr>
          <w:bCs/>
          <w:sz w:val="24"/>
        </w:rPr>
      </w:pPr>
      <w:r>
        <w:rPr>
          <w:rFonts w:hint="eastAsia"/>
          <w:bCs/>
          <w:sz w:val="24"/>
        </w:rPr>
        <w:t>权益保障监管与处置系统数据，如图7-47来自侵权事件溯源系统</w:t>
      </w:r>
      <w:r>
        <w:rPr>
          <w:bCs/>
          <w:sz w:val="24"/>
        </w:rPr>
        <w:t>的</w:t>
      </w:r>
      <w:r>
        <w:rPr>
          <w:rFonts w:hint="eastAsia"/>
          <w:bCs/>
          <w:sz w:val="24"/>
        </w:rPr>
        <w:t>监管事件处置管理</w:t>
      </w:r>
      <w:r>
        <w:rPr>
          <w:bCs/>
          <w:sz w:val="24"/>
        </w:rPr>
        <w:t>功能。</w:t>
      </w:r>
    </w:p>
    <w:p w14:paraId="319C2851">
      <w:pPr>
        <w:widowControl/>
        <w:spacing w:line="360" w:lineRule="auto"/>
        <w:ind w:firstLine="480" w:firstLineChars="200"/>
        <w:rPr>
          <w:bCs/>
          <w:sz w:val="24"/>
        </w:rPr>
      </w:pPr>
      <w:r>
        <w:rPr>
          <w:rFonts w:hint="eastAsia"/>
          <w:bCs/>
          <w:sz w:val="24"/>
        </w:rPr>
        <w:t>系统实现监管事件任务单</w:t>
      </w:r>
      <w:r>
        <w:rPr>
          <w:bCs/>
          <w:sz w:val="24"/>
        </w:rPr>
        <w:t>的</w:t>
      </w:r>
      <w:r>
        <w:rPr>
          <w:rFonts w:hint="eastAsia"/>
          <w:bCs/>
          <w:sz w:val="24"/>
        </w:rPr>
        <w:t>自动</w:t>
      </w:r>
      <w:r>
        <w:rPr>
          <w:bCs/>
          <w:sz w:val="24"/>
        </w:rPr>
        <w:t>接收</w:t>
      </w:r>
      <w:r>
        <w:rPr>
          <w:rFonts w:hint="eastAsia"/>
          <w:bCs/>
          <w:sz w:val="24"/>
        </w:rPr>
        <w:t>和</w:t>
      </w:r>
      <w:r>
        <w:rPr>
          <w:bCs/>
          <w:sz w:val="24"/>
        </w:rPr>
        <w:t>解析</w:t>
      </w:r>
      <w:r>
        <w:rPr>
          <w:rFonts w:hint="eastAsia"/>
          <w:bCs/>
          <w:sz w:val="24"/>
        </w:rPr>
        <w:t>，</w:t>
      </w:r>
      <w:r>
        <w:rPr>
          <w:bCs/>
          <w:sz w:val="24"/>
        </w:rPr>
        <w:t>针对</w:t>
      </w:r>
      <w:r>
        <w:rPr>
          <w:rFonts w:hint="eastAsia"/>
          <w:bCs/>
          <w:sz w:val="24"/>
        </w:rPr>
        <w:t>侵权事件进行调度、指令下达、效果验证等能力</w:t>
      </w:r>
      <w:r>
        <w:rPr>
          <w:bCs/>
          <w:sz w:val="24"/>
        </w:rPr>
        <w:t>提供</w:t>
      </w:r>
      <w:r>
        <w:rPr>
          <w:rFonts w:hint="eastAsia"/>
          <w:bCs/>
          <w:sz w:val="24"/>
        </w:rPr>
        <w:t>，统一、合理调动多业务域能力开展快速处置封堵。</w:t>
      </w:r>
    </w:p>
    <w:p w14:paraId="4EC37408">
      <w:pPr>
        <w:widowControl/>
        <w:spacing w:line="360" w:lineRule="auto"/>
        <w:rPr>
          <w:bCs/>
          <w:sz w:val="24"/>
        </w:rPr>
      </w:pPr>
      <w:r>
        <w:rPr>
          <w:bCs/>
          <w:sz w:val="24"/>
        </w:rPr>
        <w:drawing>
          <wp:inline distT="0" distB="0" distL="0" distR="0">
            <wp:extent cx="5245100" cy="2248535"/>
            <wp:effectExtent l="0" t="0" r="0" b="1206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5253500" cy="2252342"/>
                    </a:xfrm>
                    <a:prstGeom prst="rect">
                      <a:avLst/>
                    </a:prstGeom>
                    <a:noFill/>
                  </pic:spPr>
                </pic:pic>
              </a:graphicData>
            </a:graphic>
          </wp:inline>
        </w:drawing>
      </w:r>
    </w:p>
    <w:p w14:paraId="3B47311F">
      <w:pPr>
        <w:pStyle w:val="22"/>
        <w:spacing w:line="360" w:lineRule="auto"/>
        <w:jc w:val="center"/>
        <w:rPr>
          <w:rFonts w:ascii="Times New Roman" w:hAnsi="Times New Roman" w:eastAsia="宋体"/>
          <w:bCs/>
          <w:sz w:val="24"/>
        </w:rPr>
      </w:pPr>
      <w:bookmarkStart w:id="115" w:name="_Toc188601964"/>
      <w:r>
        <w:rPr>
          <w:rFonts w:hint="eastAsia" w:ascii="Times New Roman" w:hAnsi="Times New Roman" w:eastAsia="宋体"/>
          <w:bCs/>
          <w:sz w:val="22"/>
          <w:szCs w:val="22"/>
        </w:rPr>
        <w:t>图7</w:t>
      </w:r>
      <w:r>
        <w:rPr>
          <w:rFonts w:ascii="Times New Roman" w:hAnsi="Times New Roman" w:eastAsia="宋体"/>
          <w:bCs/>
          <w:sz w:val="22"/>
          <w:szCs w:val="22"/>
        </w:rPr>
        <w:t>-</w:t>
      </w:r>
      <w:r>
        <w:rPr>
          <w:rFonts w:ascii="Times New Roman" w:hAnsi="Times New Roman" w:eastAsia="宋体"/>
          <w:bCs/>
          <w:sz w:val="22"/>
          <w:szCs w:val="22"/>
        </w:rPr>
        <w:fldChar w:fldCharType="begin"/>
      </w:r>
      <w:r>
        <w:rPr>
          <w:rFonts w:ascii="Times New Roman" w:hAnsi="Times New Roman" w:eastAsia="宋体"/>
          <w:bCs/>
          <w:sz w:val="22"/>
          <w:szCs w:val="22"/>
        </w:rPr>
        <w:instrText xml:space="preserve"> SEQ </w:instrText>
      </w:r>
      <w:r>
        <w:rPr>
          <w:rFonts w:hint="eastAsia" w:ascii="Times New Roman" w:hAnsi="Times New Roman" w:eastAsia="宋体"/>
          <w:bCs/>
          <w:sz w:val="22"/>
          <w:szCs w:val="22"/>
        </w:rPr>
        <w:instrText xml:space="preserve">图</w:instrText>
      </w:r>
      <w:r>
        <w:rPr>
          <w:rFonts w:ascii="Times New Roman" w:hAnsi="Times New Roman" w:eastAsia="宋体"/>
          <w:bCs/>
          <w:sz w:val="22"/>
          <w:szCs w:val="22"/>
        </w:rPr>
        <w:instrText xml:space="preserve">6 \* ARABIC </w:instrText>
      </w:r>
      <w:r>
        <w:rPr>
          <w:rFonts w:ascii="Times New Roman" w:hAnsi="Times New Roman" w:eastAsia="宋体"/>
          <w:bCs/>
          <w:sz w:val="22"/>
          <w:szCs w:val="22"/>
        </w:rPr>
        <w:fldChar w:fldCharType="separate"/>
      </w:r>
      <w:r>
        <w:rPr>
          <w:rFonts w:ascii="Times New Roman" w:hAnsi="Times New Roman" w:eastAsia="宋体"/>
          <w:bCs/>
          <w:sz w:val="22"/>
          <w:szCs w:val="22"/>
        </w:rPr>
        <w:t>48</w:t>
      </w:r>
      <w:r>
        <w:rPr>
          <w:rFonts w:ascii="Times New Roman" w:hAnsi="Times New Roman" w:eastAsia="宋体"/>
          <w:bCs/>
          <w:sz w:val="22"/>
          <w:szCs w:val="22"/>
        </w:rPr>
        <w:fldChar w:fldCharType="end"/>
      </w:r>
      <w:r>
        <w:rPr>
          <w:rFonts w:hint="eastAsia" w:ascii="Times New Roman" w:hAnsi="Times New Roman" w:eastAsia="宋体"/>
          <w:bCs/>
          <w:sz w:val="22"/>
          <w:szCs w:val="22"/>
        </w:rPr>
        <w:t>权益保障监管与处置系统技术架构图</w:t>
      </w:r>
      <w:bookmarkEnd w:id="115"/>
    </w:p>
    <w:p w14:paraId="3534406A">
      <w:pPr>
        <w:widowControl/>
        <w:spacing w:line="360" w:lineRule="auto"/>
        <w:ind w:firstLine="480" w:firstLineChars="200"/>
        <w:rPr>
          <w:bCs/>
          <w:sz w:val="24"/>
          <w:szCs w:val="24"/>
        </w:rPr>
      </w:pPr>
      <w:r>
        <w:rPr>
          <w:rFonts w:hint="eastAsia"/>
          <w:bCs/>
          <w:sz w:val="24"/>
        </w:rPr>
        <w:t>系统</w:t>
      </w:r>
      <w:r>
        <w:rPr>
          <w:bCs/>
          <w:sz w:val="24"/>
        </w:rPr>
        <w:t>在技术上</w:t>
      </w:r>
      <w:r>
        <w:rPr>
          <w:rFonts w:hint="eastAsia"/>
          <w:bCs/>
          <w:sz w:val="24"/>
        </w:rPr>
        <w:t>如图7-48所示，</w:t>
      </w:r>
      <w:r>
        <w:rPr>
          <w:bCs/>
          <w:sz w:val="24"/>
        </w:rPr>
        <w:t>分为展示层、业务层、数据层、基础层</w:t>
      </w:r>
      <w:r>
        <w:rPr>
          <w:rFonts w:hint="eastAsia"/>
          <w:bCs/>
          <w:sz w:val="24"/>
        </w:rPr>
        <w:t>。</w:t>
      </w:r>
      <w:r>
        <w:rPr>
          <w:rFonts w:hint="eastAsia"/>
          <w:bCs/>
          <w:sz w:val="24"/>
          <w:szCs w:val="24"/>
        </w:rPr>
        <w:t>展示层</w:t>
      </w:r>
      <w:r>
        <w:rPr>
          <w:bCs/>
          <w:sz w:val="24"/>
          <w:szCs w:val="24"/>
        </w:rPr>
        <w:t>包括及时通讯应用、WEB应用、浏览器适配</w:t>
      </w:r>
      <w:r>
        <w:rPr>
          <w:rFonts w:hint="eastAsia"/>
          <w:bCs/>
          <w:sz w:val="24"/>
          <w:szCs w:val="24"/>
        </w:rPr>
        <w:t>。业务层</w:t>
      </w:r>
      <w:r>
        <w:rPr>
          <w:bCs/>
          <w:sz w:val="24"/>
          <w:szCs w:val="24"/>
        </w:rPr>
        <w:t>包括任务调度、任务逻辑组件、</w:t>
      </w:r>
      <w:r>
        <w:rPr>
          <w:rFonts w:hint="eastAsia"/>
          <w:bCs/>
          <w:sz w:val="24"/>
          <w:szCs w:val="24"/>
        </w:rPr>
        <w:t>流程</w:t>
      </w:r>
      <w:r>
        <w:rPr>
          <w:bCs/>
          <w:sz w:val="24"/>
          <w:szCs w:val="24"/>
        </w:rPr>
        <w:t>引擎、解析引擎</w:t>
      </w:r>
      <w:r>
        <w:rPr>
          <w:rFonts w:hint="eastAsia"/>
          <w:bCs/>
          <w:sz w:val="24"/>
          <w:szCs w:val="24"/>
        </w:rPr>
        <w:t>、</w:t>
      </w:r>
      <w:r>
        <w:rPr>
          <w:bCs/>
          <w:sz w:val="24"/>
          <w:szCs w:val="24"/>
        </w:rPr>
        <w:t>接口交互等</w:t>
      </w:r>
      <w:r>
        <w:rPr>
          <w:rFonts w:hint="eastAsia"/>
          <w:bCs/>
          <w:sz w:val="24"/>
          <w:szCs w:val="24"/>
        </w:rPr>
        <w:t>。数据</w:t>
      </w:r>
      <w:r>
        <w:rPr>
          <w:bCs/>
          <w:sz w:val="24"/>
          <w:szCs w:val="24"/>
        </w:rPr>
        <w:t>层包括关系型数据库、非关系型数据库、内存数据库。</w:t>
      </w:r>
      <w:r>
        <w:rPr>
          <w:rFonts w:hint="eastAsia"/>
          <w:bCs/>
          <w:sz w:val="24"/>
          <w:szCs w:val="24"/>
        </w:rPr>
        <w:t>基础层</w:t>
      </w:r>
      <w:r>
        <w:rPr>
          <w:bCs/>
          <w:sz w:val="24"/>
          <w:szCs w:val="24"/>
        </w:rPr>
        <w:t>主要是支持云资源池的系统部署</w:t>
      </w:r>
      <w:r>
        <w:rPr>
          <w:rFonts w:hint="eastAsia"/>
          <w:bCs/>
          <w:sz w:val="24"/>
          <w:szCs w:val="24"/>
        </w:rPr>
        <w:t>。</w:t>
      </w:r>
    </w:p>
    <w:p w14:paraId="3097E74B">
      <w:pPr>
        <w:widowControl/>
        <w:spacing w:line="360" w:lineRule="auto"/>
        <w:ind w:firstLine="480" w:firstLineChars="200"/>
        <w:rPr>
          <w:bCs/>
          <w:sz w:val="24"/>
        </w:rPr>
      </w:pPr>
      <w:r>
        <w:rPr>
          <w:bCs/>
          <w:sz w:val="24"/>
        </w:rPr>
        <w:t>2</w:t>
      </w:r>
      <w:r>
        <w:rPr>
          <w:rFonts w:hint="eastAsia"/>
          <w:bCs/>
          <w:sz w:val="24"/>
        </w:rPr>
        <w:t>）系统功能</w:t>
      </w:r>
    </w:p>
    <w:p w14:paraId="4E90F858">
      <w:pPr>
        <w:pStyle w:val="21"/>
        <w:spacing w:line="360" w:lineRule="auto"/>
        <w:ind w:firstLine="0"/>
        <w:rPr>
          <w:rFonts w:ascii="Times New Roman" w:hAnsi="Times New Roman"/>
          <w:bCs/>
          <w:sz w:val="24"/>
        </w:rPr>
      </w:pPr>
      <w:r>
        <w:rPr>
          <w:rFonts w:ascii="Times New Roman" w:hAnsi="Times New Roman"/>
          <w:bCs/>
          <w:sz w:val="24"/>
        </w:rPr>
        <w:drawing>
          <wp:inline distT="0" distB="0" distL="0" distR="0">
            <wp:extent cx="5218430" cy="2233295"/>
            <wp:effectExtent l="0" t="0" r="127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5240425" cy="2242577"/>
                    </a:xfrm>
                    <a:prstGeom prst="rect">
                      <a:avLst/>
                    </a:prstGeom>
                    <a:noFill/>
                  </pic:spPr>
                </pic:pic>
              </a:graphicData>
            </a:graphic>
          </wp:inline>
        </w:drawing>
      </w:r>
    </w:p>
    <w:p w14:paraId="2A94287A">
      <w:pPr>
        <w:pStyle w:val="22"/>
        <w:spacing w:line="360" w:lineRule="auto"/>
        <w:jc w:val="center"/>
        <w:rPr>
          <w:rFonts w:ascii="Times New Roman" w:hAnsi="Times New Roman" w:eastAsia="宋体"/>
          <w:bCs/>
          <w:sz w:val="22"/>
          <w:szCs w:val="22"/>
        </w:rPr>
      </w:pPr>
      <w:bookmarkStart w:id="116" w:name="_Toc188601965"/>
      <w:r>
        <w:rPr>
          <w:rFonts w:hint="eastAsia" w:ascii="Times New Roman" w:hAnsi="Times New Roman" w:eastAsia="宋体"/>
          <w:bCs/>
          <w:sz w:val="22"/>
          <w:szCs w:val="22"/>
        </w:rPr>
        <w:t>图7</w:t>
      </w:r>
      <w:r>
        <w:rPr>
          <w:rFonts w:ascii="Times New Roman" w:hAnsi="Times New Roman" w:eastAsia="宋体"/>
          <w:bCs/>
          <w:sz w:val="22"/>
          <w:szCs w:val="22"/>
        </w:rPr>
        <w:t>-</w:t>
      </w:r>
      <w:r>
        <w:rPr>
          <w:rFonts w:ascii="Times New Roman" w:hAnsi="Times New Roman" w:eastAsia="宋体"/>
          <w:bCs/>
          <w:sz w:val="22"/>
          <w:szCs w:val="22"/>
        </w:rPr>
        <w:fldChar w:fldCharType="begin"/>
      </w:r>
      <w:r>
        <w:rPr>
          <w:rFonts w:ascii="Times New Roman" w:hAnsi="Times New Roman" w:eastAsia="宋体"/>
          <w:bCs/>
          <w:sz w:val="22"/>
          <w:szCs w:val="22"/>
        </w:rPr>
        <w:instrText xml:space="preserve"> SEQ </w:instrText>
      </w:r>
      <w:r>
        <w:rPr>
          <w:rFonts w:hint="eastAsia" w:ascii="Times New Roman" w:hAnsi="Times New Roman" w:eastAsia="宋体"/>
          <w:bCs/>
          <w:sz w:val="22"/>
          <w:szCs w:val="22"/>
        </w:rPr>
        <w:instrText xml:space="preserve">图</w:instrText>
      </w:r>
      <w:r>
        <w:rPr>
          <w:rFonts w:ascii="Times New Roman" w:hAnsi="Times New Roman" w:eastAsia="宋体"/>
          <w:bCs/>
          <w:sz w:val="22"/>
          <w:szCs w:val="22"/>
        </w:rPr>
        <w:instrText xml:space="preserve">6 \* ARABIC </w:instrText>
      </w:r>
      <w:r>
        <w:rPr>
          <w:rFonts w:ascii="Times New Roman" w:hAnsi="Times New Roman" w:eastAsia="宋体"/>
          <w:bCs/>
          <w:sz w:val="22"/>
          <w:szCs w:val="22"/>
        </w:rPr>
        <w:fldChar w:fldCharType="separate"/>
      </w:r>
      <w:r>
        <w:rPr>
          <w:rFonts w:ascii="Times New Roman" w:hAnsi="Times New Roman" w:eastAsia="宋体"/>
          <w:bCs/>
          <w:sz w:val="22"/>
          <w:szCs w:val="22"/>
        </w:rPr>
        <w:t>49</w:t>
      </w:r>
      <w:r>
        <w:rPr>
          <w:rFonts w:ascii="Times New Roman" w:hAnsi="Times New Roman" w:eastAsia="宋体"/>
          <w:bCs/>
          <w:sz w:val="22"/>
          <w:szCs w:val="22"/>
        </w:rPr>
        <w:fldChar w:fldCharType="end"/>
      </w:r>
      <w:r>
        <w:rPr>
          <w:rFonts w:hint="eastAsia" w:ascii="Times New Roman" w:hAnsi="Times New Roman" w:eastAsia="宋体"/>
          <w:bCs/>
          <w:sz w:val="22"/>
          <w:szCs w:val="22"/>
        </w:rPr>
        <w:t>权益保障监管与处置系统功能模块</w:t>
      </w:r>
      <w:bookmarkEnd w:id="116"/>
    </w:p>
    <w:p w14:paraId="10E1A85D">
      <w:pPr>
        <w:widowControl/>
        <w:spacing w:line="360" w:lineRule="auto"/>
        <w:ind w:firstLine="480" w:firstLineChars="200"/>
        <w:rPr>
          <w:bCs/>
          <w:sz w:val="24"/>
        </w:rPr>
      </w:pPr>
      <w:r>
        <w:rPr>
          <w:rFonts w:hint="eastAsia"/>
          <w:bCs/>
          <w:sz w:val="24"/>
        </w:rPr>
        <w:t>系统</w:t>
      </w:r>
      <w:r>
        <w:rPr>
          <w:bCs/>
          <w:sz w:val="24"/>
        </w:rPr>
        <w:t>整体</w:t>
      </w:r>
      <w:r>
        <w:rPr>
          <w:rFonts w:hint="eastAsia"/>
          <w:bCs/>
          <w:sz w:val="24"/>
        </w:rPr>
        <w:t>功能如图7-49所示，分为展示层</w:t>
      </w:r>
      <w:r>
        <w:rPr>
          <w:bCs/>
          <w:sz w:val="24"/>
        </w:rPr>
        <w:t>、处理层、接口层3个层次。</w:t>
      </w:r>
    </w:p>
    <w:p w14:paraId="3C04BBAC">
      <w:pPr>
        <w:widowControl/>
        <w:spacing w:line="360" w:lineRule="auto"/>
        <w:ind w:firstLine="480" w:firstLineChars="200"/>
        <w:rPr>
          <w:bCs/>
          <w:sz w:val="24"/>
        </w:rPr>
      </w:pPr>
      <w:r>
        <w:rPr>
          <w:rFonts w:hint="eastAsia"/>
          <w:bCs/>
          <w:sz w:val="24"/>
        </w:rPr>
        <w:t>展示层</w:t>
      </w:r>
      <w:r>
        <w:rPr>
          <w:bCs/>
          <w:sz w:val="24"/>
        </w:rPr>
        <w:t>包括</w:t>
      </w:r>
      <w:r>
        <w:rPr>
          <w:rFonts w:hint="eastAsia"/>
          <w:bCs/>
          <w:sz w:val="24"/>
        </w:rPr>
        <w:t>系统</w:t>
      </w:r>
      <w:r>
        <w:rPr>
          <w:bCs/>
          <w:sz w:val="24"/>
        </w:rPr>
        <w:t>门户（WEB）</w:t>
      </w:r>
      <w:r>
        <w:rPr>
          <w:rFonts w:hint="eastAsia"/>
          <w:bCs/>
          <w:sz w:val="24"/>
        </w:rPr>
        <w:t>、即时</w:t>
      </w:r>
      <w:r>
        <w:rPr>
          <w:bCs/>
          <w:sz w:val="24"/>
        </w:rPr>
        <w:t>通讯应用</w:t>
      </w:r>
      <w:r>
        <w:rPr>
          <w:rFonts w:hint="eastAsia"/>
          <w:bCs/>
          <w:sz w:val="24"/>
        </w:rPr>
        <w:t>（可选）。处理</w:t>
      </w:r>
      <w:r>
        <w:rPr>
          <w:bCs/>
          <w:sz w:val="24"/>
        </w:rPr>
        <w:t>层包括任务管理</w:t>
      </w:r>
      <w:r>
        <w:rPr>
          <w:rFonts w:hint="eastAsia"/>
          <w:bCs/>
          <w:sz w:val="24"/>
        </w:rPr>
        <w:t>、</w:t>
      </w:r>
      <w:r>
        <w:rPr>
          <w:bCs/>
          <w:sz w:val="24"/>
        </w:rPr>
        <w:t>指令管理、接口管理、任务监控、</w:t>
      </w:r>
      <w:r>
        <w:rPr>
          <w:rFonts w:hint="eastAsia"/>
          <w:bCs/>
          <w:sz w:val="24"/>
        </w:rPr>
        <w:t>系统</w:t>
      </w:r>
      <w:r>
        <w:rPr>
          <w:bCs/>
          <w:sz w:val="24"/>
        </w:rPr>
        <w:t>管理、规则管理、检测管理</w:t>
      </w:r>
      <w:r>
        <w:rPr>
          <w:rFonts w:hint="eastAsia"/>
          <w:bCs/>
          <w:sz w:val="24"/>
        </w:rPr>
        <w:t>等</w:t>
      </w:r>
      <w:r>
        <w:rPr>
          <w:bCs/>
          <w:sz w:val="24"/>
        </w:rPr>
        <w:t>功能模块。</w:t>
      </w:r>
      <w:r>
        <w:rPr>
          <w:rFonts w:hint="eastAsia"/>
          <w:bCs/>
          <w:sz w:val="24"/>
        </w:rPr>
        <w:t>接口</w:t>
      </w:r>
      <w:r>
        <w:rPr>
          <w:bCs/>
          <w:sz w:val="24"/>
        </w:rPr>
        <w:t>层包括与</w:t>
      </w:r>
      <w:r>
        <w:rPr>
          <w:rFonts w:hint="eastAsia"/>
          <w:bCs/>
          <w:sz w:val="24"/>
        </w:rPr>
        <w:t>侵权事件溯源系统</w:t>
      </w:r>
      <w:r>
        <w:rPr>
          <w:bCs/>
          <w:sz w:val="24"/>
        </w:rPr>
        <w:t>的接口</w:t>
      </w:r>
      <w:r>
        <w:rPr>
          <w:rFonts w:hint="eastAsia"/>
          <w:bCs/>
          <w:sz w:val="24"/>
        </w:rPr>
        <w:t>，</w:t>
      </w:r>
      <w:r>
        <w:rPr>
          <w:bCs/>
          <w:sz w:val="24"/>
        </w:rPr>
        <w:t>与</w:t>
      </w:r>
      <w:r>
        <w:rPr>
          <w:rFonts w:hint="eastAsia"/>
          <w:bCs/>
          <w:sz w:val="24"/>
        </w:rPr>
        <w:t>隐私数据流转管理与存证系统</w:t>
      </w:r>
      <w:r>
        <w:rPr>
          <w:bCs/>
          <w:sz w:val="24"/>
        </w:rPr>
        <w:t>、API/</w:t>
      </w:r>
      <w:r>
        <w:rPr>
          <w:rFonts w:hint="eastAsia"/>
          <w:bCs/>
          <w:sz w:val="24"/>
        </w:rPr>
        <w:t>应用网关</w:t>
      </w:r>
      <w:r>
        <w:rPr>
          <w:bCs/>
          <w:sz w:val="24"/>
        </w:rPr>
        <w:t>、</w:t>
      </w:r>
      <w:r>
        <w:rPr>
          <w:rFonts w:hint="eastAsia"/>
          <w:bCs/>
          <w:sz w:val="24"/>
        </w:rPr>
        <w:t>业务管理系统</w:t>
      </w:r>
      <w:r>
        <w:rPr>
          <w:bCs/>
          <w:sz w:val="24"/>
        </w:rPr>
        <w:t>、</w:t>
      </w:r>
      <w:r>
        <w:rPr>
          <w:rFonts w:hint="eastAsia"/>
          <w:bCs/>
          <w:sz w:val="24"/>
        </w:rPr>
        <w:t>加密</w:t>
      </w:r>
      <w:r>
        <w:rPr>
          <w:bCs/>
          <w:sz w:val="24"/>
        </w:rPr>
        <w:t>/</w:t>
      </w:r>
      <w:r>
        <w:rPr>
          <w:rFonts w:hint="eastAsia"/>
          <w:bCs/>
          <w:sz w:val="24"/>
        </w:rPr>
        <w:t>脱敏</w:t>
      </w:r>
      <w:r>
        <w:rPr>
          <w:bCs/>
          <w:sz w:val="24"/>
        </w:rPr>
        <w:t>/</w:t>
      </w:r>
      <w:r>
        <w:rPr>
          <w:rFonts w:hint="eastAsia"/>
          <w:bCs/>
          <w:sz w:val="24"/>
        </w:rPr>
        <w:t>分级系统</w:t>
      </w:r>
      <w:r>
        <w:rPr>
          <w:bCs/>
          <w:sz w:val="24"/>
        </w:rPr>
        <w:t>等</w:t>
      </w:r>
      <w:r>
        <w:rPr>
          <w:rFonts w:hint="eastAsia"/>
          <w:bCs/>
          <w:sz w:val="24"/>
        </w:rPr>
        <w:t>处置</w:t>
      </w:r>
      <w:r>
        <w:rPr>
          <w:bCs/>
          <w:sz w:val="24"/>
        </w:rPr>
        <w:t>系统接口</w:t>
      </w:r>
      <w:r>
        <w:rPr>
          <w:rFonts w:hint="eastAsia"/>
          <w:bCs/>
          <w:sz w:val="24"/>
        </w:rPr>
        <w:t>，</w:t>
      </w:r>
      <w:r>
        <w:rPr>
          <w:bCs/>
          <w:sz w:val="24"/>
        </w:rPr>
        <w:t>与及时通讯应用的接口。</w:t>
      </w:r>
    </w:p>
    <w:p w14:paraId="1CA07EB1">
      <w:pPr>
        <w:widowControl/>
        <w:spacing w:line="360" w:lineRule="auto"/>
        <w:ind w:firstLine="480" w:firstLineChars="200"/>
        <w:rPr>
          <w:bCs/>
          <w:sz w:val="24"/>
        </w:rPr>
      </w:pPr>
      <w:r>
        <w:rPr>
          <w:rFonts w:hint="eastAsia"/>
          <w:bCs/>
          <w:sz w:val="24"/>
        </w:rPr>
        <w:t>任务管理功能包括：任务接收、任务解析、任务定位、任务处置、任务反馈评估、任务备案等功能。指令管理功能包括：指令配置、指令生成、指令执行等功能。任务监控功能包括：任务状态监控、指令执行状态监控、验证状态监控等功能。流程配置功能包括：流程模板管理、流程设计及管理等功能。接口管理功能包括：外部系统接口、内部处置系统接口等功能。系统管理功能包括：用户管理、日志管理等功能。</w:t>
      </w:r>
    </w:p>
    <w:p w14:paraId="54291189">
      <w:pPr>
        <w:widowControl/>
        <w:spacing w:line="360" w:lineRule="auto"/>
        <w:ind w:firstLine="480" w:firstLineChars="200"/>
        <w:rPr>
          <w:bCs/>
          <w:sz w:val="24"/>
        </w:rPr>
      </w:pPr>
      <w:r>
        <w:rPr>
          <w:bCs/>
          <w:sz w:val="24"/>
        </w:rPr>
        <w:t>3</w:t>
      </w:r>
      <w:r>
        <w:rPr>
          <w:rFonts w:hint="eastAsia"/>
          <w:bCs/>
          <w:sz w:val="24"/>
        </w:rPr>
        <w:t>）系统第三方测试结果</w:t>
      </w:r>
    </w:p>
    <w:p w14:paraId="46928851">
      <w:pPr>
        <w:widowControl/>
        <w:spacing w:line="360" w:lineRule="auto"/>
        <w:ind w:firstLine="480" w:firstLineChars="200"/>
        <w:rPr>
          <w:bCs/>
          <w:sz w:val="24"/>
        </w:rPr>
      </w:pPr>
      <w:r>
        <w:rPr>
          <w:rFonts w:hint="eastAsia"/>
          <w:bCs/>
          <w:sz w:val="24"/>
        </w:rPr>
        <w:t>第三方测试结论如下：</w:t>
      </w:r>
    </w:p>
    <w:p w14:paraId="7E845334">
      <w:pPr>
        <w:widowControl/>
        <w:spacing w:line="360" w:lineRule="auto"/>
        <w:ind w:firstLine="480" w:firstLineChars="200"/>
        <w:rPr>
          <w:bCs/>
          <w:sz w:val="24"/>
        </w:rPr>
      </w:pPr>
      <w:r>
        <w:rPr>
          <w:rFonts w:hint="eastAsia"/>
          <w:bCs/>
          <w:sz w:val="24"/>
        </w:rPr>
        <w:t>测试结果均符合任务书相关考核指标的要求。具体如下：</w:t>
      </w:r>
    </w:p>
    <w:p w14:paraId="3578F28B">
      <w:pPr>
        <w:widowControl/>
        <w:spacing w:line="360" w:lineRule="auto"/>
        <w:ind w:firstLine="480" w:firstLineChars="200"/>
        <w:rPr>
          <w:bCs/>
          <w:sz w:val="24"/>
        </w:rPr>
      </w:pPr>
      <w:r>
        <w:rPr>
          <w:rFonts w:hint="eastAsia"/>
          <w:bCs/>
          <w:sz w:val="24"/>
        </w:rPr>
        <w:t>功能性方面，权益保障监管与处置系统能够实现</w:t>
      </w:r>
      <w:bookmarkStart w:id="117" w:name="_Hlk188447064"/>
      <w:r>
        <w:rPr>
          <w:rFonts w:hint="eastAsia"/>
          <w:bCs/>
          <w:sz w:val="24"/>
        </w:rPr>
        <w:t>监管事件获取与通报、溯源结果交换、处置场景管理（处置预案管理）、处置流程管理（含多系统联动指挥、跨域处置协作）、处置任务中心（含联动处置策略生成、处置指令解析、处置指令下发、处置指令响应、处置结果反馈、处置效果评估、处置过程可视化）、系统管理、日志管理的功能</w:t>
      </w:r>
      <w:bookmarkEnd w:id="117"/>
    </w:p>
    <w:p w14:paraId="7BFD93B0">
      <w:pPr>
        <w:widowControl/>
        <w:spacing w:line="360" w:lineRule="auto"/>
        <w:ind w:firstLine="480" w:firstLineChars="200"/>
        <w:rPr>
          <w:bCs/>
          <w:sz w:val="24"/>
        </w:rPr>
      </w:pPr>
      <w:r>
        <w:rPr>
          <w:rFonts w:hint="eastAsia"/>
          <w:bCs/>
          <w:sz w:val="24"/>
        </w:rPr>
        <w:t>性能效率方面，通过采用并发测试和容量测试的方法，权益保障监管与处置系统：</w:t>
      </w:r>
    </w:p>
    <w:p w14:paraId="4A17B4EF">
      <w:pPr>
        <w:widowControl/>
        <w:spacing w:line="360" w:lineRule="auto"/>
        <w:ind w:firstLine="480" w:firstLineChars="200"/>
        <w:rPr>
          <w:bCs/>
          <w:sz w:val="24"/>
        </w:rPr>
      </w:pPr>
      <w:bookmarkStart w:id="118" w:name="_Hlk188447078"/>
      <w:r>
        <w:rPr>
          <w:rFonts w:hint="eastAsia"/>
          <w:bCs/>
          <w:sz w:val="24"/>
        </w:rPr>
        <w:t>（</w:t>
      </w:r>
      <w:r>
        <w:rPr>
          <w:bCs/>
          <w:sz w:val="24"/>
        </w:rPr>
        <w:t>1</w:t>
      </w:r>
      <w:r>
        <w:rPr>
          <w:rFonts w:hint="eastAsia"/>
          <w:bCs/>
          <w:sz w:val="24"/>
        </w:rPr>
        <w:t>）系统支持二级监管并发系统数</w:t>
      </w:r>
      <w:r>
        <w:rPr>
          <w:bCs/>
          <w:sz w:val="24"/>
        </w:rPr>
        <w:t>11000</w:t>
      </w:r>
      <w:r>
        <w:rPr>
          <w:rFonts w:hint="eastAsia"/>
          <w:bCs/>
          <w:sz w:val="24"/>
        </w:rPr>
        <w:t>；</w:t>
      </w:r>
    </w:p>
    <w:p w14:paraId="0A85012E">
      <w:pPr>
        <w:widowControl/>
        <w:spacing w:line="360" w:lineRule="auto"/>
        <w:ind w:firstLine="480" w:firstLineChars="200"/>
        <w:rPr>
          <w:bCs/>
          <w:sz w:val="24"/>
        </w:rPr>
      </w:pPr>
      <w:r>
        <w:rPr>
          <w:rFonts w:hint="eastAsia"/>
          <w:bCs/>
          <w:sz w:val="24"/>
        </w:rPr>
        <w:t>（</w:t>
      </w:r>
      <w:r>
        <w:rPr>
          <w:bCs/>
          <w:sz w:val="24"/>
        </w:rPr>
        <w:t>2</w:t>
      </w:r>
      <w:r>
        <w:rPr>
          <w:rFonts w:hint="eastAsia"/>
          <w:bCs/>
          <w:sz w:val="24"/>
        </w:rPr>
        <w:t>）支持</w:t>
      </w:r>
      <w:r>
        <w:rPr>
          <w:bCs/>
          <w:sz w:val="24"/>
        </w:rPr>
        <w:t xml:space="preserve"> 60840000</w:t>
      </w:r>
      <w:r>
        <w:rPr>
          <w:rFonts w:hint="eastAsia"/>
          <w:bCs/>
          <w:sz w:val="24"/>
        </w:rPr>
        <w:t>人以上的个人权益监管</w:t>
      </w:r>
    </w:p>
    <w:p w14:paraId="2B8AF8B6">
      <w:pPr>
        <w:widowControl/>
        <w:spacing w:line="360" w:lineRule="auto"/>
        <w:ind w:firstLine="480" w:firstLineChars="200"/>
        <w:rPr>
          <w:bCs/>
          <w:sz w:val="24"/>
        </w:rPr>
      </w:pPr>
      <w:r>
        <w:rPr>
          <w:rFonts w:hint="eastAsia"/>
          <w:bCs/>
          <w:sz w:val="24"/>
        </w:rPr>
        <w:t>（</w:t>
      </w:r>
      <w:r>
        <w:rPr>
          <w:bCs/>
          <w:sz w:val="24"/>
        </w:rPr>
        <w:t>3</w:t>
      </w:r>
      <w:r>
        <w:rPr>
          <w:rFonts w:hint="eastAsia"/>
          <w:bCs/>
          <w:sz w:val="24"/>
        </w:rPr>
        <w:t>）模拟产生</w:t>
      </w:r>
      <w:r>
        <w:rPr>
          <w:bCs/>
          <w:sz w:val="24"/>
        </w:rPr>
        <w:t>1</w:t>
      </w:r>
      <w:r>
        <w:rPr>
          <w:rFonts w:hint="eastAsia"/>
          <w:bCs/>
          <w:sz w:val="24"/>
        </w:rPr>
        <w:t>万个安全事件时，联动处置策略平均生成时间</w:t>
      </w:r>
      <w:r>
        <w:rPr>
          <w:bCs/>
          <w:sz w:val="24"/>
        </w:rPr>
        <w:t>361.67</w:t>
      </w:r>
      <w:r>
        <w:rPr>
          <w:rFonts w:hint="eastAsia"/>
          <w:bCs/>
          <w:sz w:val="24"/>
        </w:rPr>
        <w:t>毫秒。</w:t>
      </w:r>
    </w:p>
    <w:bookmarkEnd w:id="118"/>
    <w:p w14:paraId="0D741E09">
      <w:pPr>
        <w:widowControl/>
        <w:spacing w:line="360" w:lineRule="auto"/>
        <w:ind w:firstLine="480" w:firstLineChars="200"/>
        <w:rPr>
          <w:bCs/>
          <w:sz w:val="24"/>
        </w:rPr>
      </w:pPr>
      <w:r>
        <w:rPr>
          <w:bCs/>
          <w:sz w:val="24"/>
        </w:rPr>
        <w:t>4</w:t>
      </w:r>
      <w:r>
        <w:rPr>
          <w:rFonts w:hint="eastAsia"/>
          <w:bCs/>
          <w:sz w:val="24"/>
        </w:rPr>
        <w:t>）系统的功能和性能界面展示</w:t>
      </w:r>
    </w:p>
    <w:p w14:paraId="3AB0F06C">
      <w:pPr>
        <w:widowControl/>
        <w:spacing w:line="360" w:lineRule="auto"/>
        <w:ind w:left="350" w:firstLine="50"/>
        <w:rPr>
          <w:bCs/>
        </w:rPr>
      </w:pPr>
      <w:r>
        <w:rPr>
          <w:rFonts w:hint="eastAsia"/>
          <w:bCs/>
          <w:sz w:val="24"/>
        </w:rPr>
        <w:t>系统的主要功能性能界面如图7</w:t>
      </w:r>
      <w:r>
        <w:rPr>
          <w:bCs/>
          <w:sz w:val="24"/>
        </w:rPr>
        <w:t>-50</w:t>
      </w:r>
      <w:r>
        <w:rPr>
          <w:rFonts w:hint="eastAsia"/>
          <w:bCs/>
          <w:sz w:val="24"/>
        </w:rPr>
        <w:t>到7</w:t>
      </w:r>
      <w:r>
        <w:rPr>
          <w:bCs/>
          <w:sz w:val="24"/>
        </w:rPr>
        <w:t>-62</w:t>
      </w:r>
      <w:r>
        <w:rPr>
          <w:rFonts w:hint="eastAsia"/>
          <w:bCs/>
          <w:sz w:val="24"/>
        </w:rPr>
        <w:t>所示。</w:t>
      </w:r>
    </w:p>
    <w:p w14:paraId="31043F12">
      <w:pPr>
        <w:spacing w:line="360" w:lineRule="auto"/>
        <w:rPr>
          <w:bCs/>
          <w:sz w:val="28"/>
        </w:rPr>
      </w:pPr>
      <w:r>
        <w:rPr>
          <w:bCs/>
        </w:rPr>
        <w:drawing>
          <wp:inline distT="0" distB="0" distL="0" distR="0">
            <wp:extent cx="5472430" cy="2651760"/>
            <wp:effectExtent l="0" t="0" r="1270" b="2540"/>
            <wp:docPr id="1248659652" name="图片 1248659652" descr="C:\Users\Seffery\Documents\WeChat Files\wxid_zajmg5rpc4qg21\FileStorage\Temp\1736241967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59652" name="图片 1248659652" descr="C:\Users\Seffery\Documents\WeChat Files\wxid_zajmg5rpc4qg21\FileStorage\Temp\1736241967900.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a:xfrm>
                      <a:off x="0" y="0"/>
                      <a:ext cx="5472430" cy="2651760"/>
                    </a:xfrm>
                    <a:prstGeom prst="rect">
                      <a:avLst/>
                    </a:prstGeom>
                    <a:noFill/>
                    <a:ln>
                      <a:noFill/>
                    </a:ln>
                  </pic:spPr>
                </pic:pic>
              </a:graphicData>
            </a:graphic>
          </wp:inline>
        </w:drawing>
      </w:r>
    </w:p>
    <w:p w14:paraId="0AF4553B">
      <w:pPr>
        <w:pStyle w:val="22"/>
        <w:spacing w:line="360" w:lineRule="auto"/>
        <w:jc w:val="center"/>
        <w:rPr>
          <w:rFonts w:ascii="Times New Roman" w:hAnsi="Times New Roman" w:eastAsia="宋体"/>
          <w:bCs/>
          <w:sz w:val="22"/>
          <w:szCs w:val="22"/>
        </w:rPr>
      </w:pPr>
      <w:bookmarkStart w:id="119" w:name="_Toc188601966"/>
      <w:r>
        <w:rPr>
          <w:rFonts w:hint="eastAsia" w:ascii="Times New Roman" w:hAnsi="Times New Roman" w:eastAsia="宋体"/>
          <w:bCs/>
          <w:sz w:val="22"/>
          <w:szCs w:val="22"/>
        </w:rPr>
        <w:t>图7</w:t>
      </w:r>
      <w:r>
        <w:rPr>
          <w:rFonts w:ascii="Times New Roman" w:hAnsi="Times New Roman" w:eastAsia="宋体"/>
          <w:bCs/>
          <w:sz w:val="22"/>
          <w:szCs w:val="22"/>
        </w:rPr>
        <w:t>-</w:t>
      </w:r>
      <w:r>
        <w:rPr>
          <w:rFonts w:ascii="Times New Roman" w:hAnsi="Times New Roman" w:eastAsia="宋体"/>
          <w:bCs/>
          <w:sz w:val="22"/>
          <w:szCs w:val="22"/>
        </w:rPr>
        <w:fldChar w:fldCharType="begin"/>
      </w:r>
      <w:r>
        <w:rPr>
          <w:rFonts w:ascii="Times New Roman" w:hAnsi="Times New Roman" w:eastAsia="宋体"/>
          <w:bCs/>
          <w:sz w:val="22"/>
          <w:szCs w:val="22"/>
        </w:rPr>
        <w:instrText xml:space="preserve"> SEQ </w:instrText>
      </w:r>
      <w:r>
        <w:rPr>
          <w:rFonts w:hint="eastAsia" w:ascii="Times New Roman" w:hAnsi="Times New Roman" w:eastAsia="宋体"/>
          <w:bCs/>
          <w:sz w:val="22"/>
          <w:szCs w:val="22"/>
        </w:rPr>
        <w:instrText xml:space="preserve">图</w:instrText>
      </w:r>
      <w:r>
        <w:rPr>
          <w:rFonts w:ascii="Times New Roman" w:hAnsi="Times New Roman" w:eastAsia="宋体"/>
          <w:bCs/>
          <w:sz w:val="22"/>
          <w:szCs w:val="22"/>
        </w:rPr>
        <w:instrText xml:space="preserve">6 \* ARABIC </w:instrText>
      </w:r>
      <w:r>
        <w:rPr>
          <w:rFonts w:ascii="Times New Roman" w:hAnsi="Times New Roman" w:eastAsia="宋体"/>
          <w:bCs/>
          <w:sz w:val="22"/>
          <w:szCs w:val="22"/>
        </w:rPr>
        <w:fldChar w:fldCharType="separate"/>
      </w:r>
      <w:r>
        <w:rPr>
          <w:rFonts w:ascii="Times New Roman" w:hAnsi="Times New Roman" w:eastAsia="宋体"/>
          <w:bCs/>
          <w:sz w:val="22"/>
          <w:szCs w:val="22"/>
        </w:rPr>
        <w:t>50</w:t>
      </w:r>
      <w:r>
        <w:rPr>
          <w:rFonts w:ascii="Times New Roman" w:hAnsi="Times New Roman" w:eastAsia="宋体"/>
          <w:bCs/>
          <w:sz w:val="22"/>
          <w:szCs w:val="22"/>
        </w:rPr>
        <w:fldChar w:fldCharType="end"/>
      </w:r>
      <w:r>
        <w:rPr>
          <w:rFonts w:ascii="Times New Roman" w:hAnsi="Times New Roman" w:eastAsia="宋体"/>
          <w:bCs/>
          <w:sz w:val="22"/>
          <w:szCs w:val="22"/>
        </w:rPr>
        <w:t xml:space="preserve"> </w:t>
      </w:r>
      <w:r>
        <w:rPr>
          <w:rFonts w:hint="eastAsia" w:ascii="Times New Roman" w:hAnsi="Times New Roman" w:eastAsia="宋体"/>
          <w:bCs/>
          <w:sz w:val="22"/>
          <w:szCs w:val="22"/>
        </w:rPr>
        <w:t>监管事件获取</w:t>
      </w:r>
      <w:bookmarkEnd w:id="119"/>
    </w:p>
    <w:p w14:paraId="5A767B0B">
      <w:pPr>
        <w:spacing w:line="360" w:lineRule="auto"/>
        <w:rPr>
          <w:bCs/>
          <w:spacing w:val="-4"/>
          <w:sz w:val="22"/>
          <w:szCs w:val="22"/>
        </w:rPr>
      </w:pPr>
      <w:r>
        <w:rPr>
          <w:bCs/>
        </w:rPr>
        <w:drawing>
          <wp:inline distT="0" distB="0" distL="0" distR="0">
            <wp:extent cx="5274310" cy="2040255"/>
            <wp:effectExtent l="0" t="0" r="8890" b="4445"/>
            <wp:docPr id="1974983022" name="图片 1974983022" descr="C:\Users\Seffery\Documents\WeChat Files\wxid_zajmg5rpc4qg21\FileStorage\Temp\1736242099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83022" name="图片 1974983022" descr="C:\Users\Seffery\Documents\WeChat Files\wxid_zajmg5rpc4qg21\FileStorage\Temp\1736242099840.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a:xfrm>
                      <a:off x="0" y="0"/>
                      <a:ext cx="5274310" cy="2040444"/>
                    </a:xfrm>
                    <a:prstGeom prst="rect">
                      <a:avLst/>
                    </a:prstGeom>
                    <a:noFill/>
                    <a:ln>
                      <a:noFill/>
                    </a:ln>
                  </pic:spPr>
                </pic:pic>
              </a:graphicData>
            </a:graphic>
          </wp:inline>
        </w:drawing>
      </w:r>
    </w:p>
    <w:p w14:paraId="0E5B4132">
      <w:pPr>
        <w:pStyle w:val="22"/>
        <w:spacing w:line="360" w:lineRule="auto"/>
        <w:jc w:val="center"/>
        <w:rPr>
          <w:rFonts w:ascii="Times New Roman" w:hAnsi="Times New Roman" w:eastAsia="宋体"/>
          <w:bCs/>
          <w:sz w:val="22"/>
          <w:szCs w:val="22"/>
        </w:rPr>
      </w:pPr>
      <w:bookmarkStart w:id="120" w:name="_Toc188601967"/>
      <w:r>
        <w:rPr>
          <w:rFonts w:hint="eastAsia" w:ascii="Times New Roman" w:hAnsi="Times New Roman" w:eastAsia="宋体"/>
          <w:bCs/>
          <w:sz w:val="22"/>
          <w:szCs w:val="22"/>
        </w:rPr>
        <w:t>图7</w:t>
      </w:r>
      <w:r>
        <w:rPr>
          <w:rFonts w:ascii="Times New Roman" w:hAnsi="Times New Roman" w:eastAsia="宋体"/>
          <w:bCs/>
          <w:sz w:val="22"/>
          <w:szCs w:val="22"/>
        </w:rPr>
        <w:t>-</w:t>
      </w:r>
      <w:r>
        <w:rPr>
          <w:rFonts w:ascii="Times New Roman" w:hAnsi="Times New Roman" w:eastAsia="宋体"/>
          <w:bCs/>
          <w:sz w:val="22"/>
          <w:szCs w:val="22"/>
        </w:rPr>
        <w:fldChar w:fldCharType="begin"/>
      </w:r>
      <w:r>
        <w:rPr>
          <w:rFonts w:ascii="Times New Roman" w:hAnsi="Times New Roman" w:eastAsia="宋体"/>
          <w:bCs/>
          <w:sz w:val="22"/>
          <w:szCs w:val="22"/>
        </w:rPr>
        <w:instrText xml:space="preserve"> SEQ </w:instrText>
      </w:r>
      <w:r>
        <w:rPr>
          <w:rFonts w:hint="eastAsia" w:ascii="Times New Roman" w:hAnsi="Times New Roman" w:eastAsia="宋体"/>
          <w:bCs/>
          <w:sz w:val="22"/>
          <w:szCs w:val="22"/>
        </w:rPr>
        <w:instrText xml:space="preserve">图</w:instrText>
      </w:r>
      <w:r>
        <w:rPr>
          <w:rFonts w:ascii="Times New Roman" w:hAnsi="Times New Roman" w:eastAsia="宋体"/>
          <w:bCs/>
          <w:sz w:val="22"/>
          <w:szCs w:val="22"/>
        </w:rPr>
        <w:instrText xml:space="preserve">6 \* ARABIC </w:instrText>
      </w:r>
      <w:r>
        <w:rPr>
          <w:rFonts w:ascii="Times New Roman" w:hAnsi="Times New Roman" w:eastAsia="宋体"/>
          <w:bCs/>
          <w:sz w:val="22"/>
          <w:szCs w:val="22"/>
        </w:rPr>
        <w:fldChar w:fldCharType="separate"/>
      </w:r>
      <w:r>
        <w:rPr>
          <w:rFonts w:ascii="Times New Roman" w:hAnsi="Times New Roman" w:eastAsia="宋体"/>
          <w:bCs/>
          <w:sz w:val="22"/>
          <w:szCs w:val="22"/>
        </w:rPr>
        <w:t>51</w:t>
      </w:r>
      <w:r>
        <w:rPr>
          <w:rFonts w:ascii="Times New Roman" w:hAnsi="Times New Roman" w:eastAsia="宋体"/>
          <w:bCs/>
          <w:sz w:val="22"/>
          <w:szCs w:val="22"/>
        </w:rPr>
        <w:fldChar w:fldCharType="end"/>
      </w:r>
      <w:r>
        <w:rPr>
          <w:rFonts w:hint="eastAsia" w:ascii="Times New Roman" w:hAnsi="Times New Roman" w:eastAsia="宋体"/>
          <w:bCs/>
          <w:sz w:val="22"/>
          <w:szCs w:val="22"/>
        </w:rPr>
        <w:t>溯源结果交换查看</w:t>
      </w:r>
      <w:bookmarkEnd w:id="120"/>
    </w:p>
    <w:p w14:paraId="5DE0D9BA">
      <w:pPr>
        <w:spacing w:line="360" w:lineRule="auto"/>
        <w:rPr>
          <w:bCs/>
          <w:spacing w:val="-4"/>
          <w:sz w:val="22"/>
          <w:szCs w:val="22"/>
        </w:rPr>
      </w:pPr>
      <w:r>
        <w:rPr>
          <w:bCs/>
        </w:rPr>
        <w:drawing>
          <wp:inline distT="0" distB="0" distL="114300" distR="114300">
            <wp:extent cx="5274310" cy="2126615"/>
            <wp:effectExtent l="0" t="0" r="8890" b="6985"/>
            <wp:docPr id="245" name="图片 245" descr="173406875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1734068751059"/>
                    <pic:cNvPicPr>
                      <a:picLocks noChangeAspect="1"/>
                    </pic:cNvPicPr>
                  </pic:nvPicPr>
                  <pic:blipFill>
                    <a:blip r:embed="rId132"/>
                    <a:stretch>
                      <a:fillRect/>
                    </a:stretch>
                  </pic:blipFill>
                  <pic:spPr>
                    <a:xfrm>
                      <a:off x="0" y="0"/>
                      <a:ext cx="5274310" cy="2126615"/>
                    </a:xfrm>
                    <a:prstGeom prst="rect">
                      <a:avLst/>
                    </a:prstGeom>
                  </pic:spPr>
                </pic:pic>
              </a:graphicData>
            </a:graphic>
          </wp:inline>
        </w:drawing>
      </w:r>
    </w:p>
    <w:p w14:paraId="160DA81D">
      <w:pPr>
        <w:pStyle w:val="22"/>
        <w:spacing w:line="360" w:lineRule="auto"/>
        <w:jc w:val="center"/>
        <w:rPr>
          <w:rFonts w:ascii="Times New Roman" w:hAnsi="Times New Roman" w:eastAsia="宋体"/>
          <w:bCs/>
          <w:sz w:val="22"/>
          <w:szCs w:val="22"/>
        </w:rPr>
      </w:pPr>
      <w:bookmarkStart w:id="121" w:name="_Toc188601968"/>
      <w:r>
        <w:rPr>
          <w:rFonts w:hint="eastAsia" w:ascii="Times New Roman" w:hAnsi="Times New Roman" w:eastAsia="宋体"/>
          <w:bCs/>
          <w:sz w:val="22"/>
          <w:szCs w:val="22"/>
        </w:rPr>
        <w:t>图7</w:t>
      </w:r>
      <w:r>
        <w:rPr>
          <w:rFonts w:ascii="Times New Roman" w:hAnsi="Times New Roman" w:eastAsia="宋体"/>
          <w:bCs/>
          <w:sz w:val="22"/>
          <w:szCs w:val="22"/>
        </w:rPr>
        <w:t>-</w:t>
      </w:r>
      <w:r>
        <w:rPr>
          <w:rFonts w:ascii="Times New Roman" w:hAnsi="Times New Roman" w:eastAsia="宋体"/>
          <w:bCs/>
          <w:sz w:val="22"/>
          <w:szCs w:val="22"/>
        </w:rPr>
        <w:fldChar w:fldCharType="begin"/>
      </w:r>
      <w:r>
        <w:rPr>
          <w:rFonts w:ascii="Times New Roman" w:hAnsi="Times New Roman" w:eastAsia="宋体"/>
          <w:bCs/>
          <w:sz w:val="22"/>
          <w:szCs w:val="22"/>
        </w:rPr>
        <w:instrText xml:space="preserve"> SEQ </w:instrText>
      </w:r>
      <w:r>
        <w:rPr>
          <w:rFonts w:hint="eastAsia" w:ascii="Times New Roman" w:hAnsi="Times New Roman" w:eastAsia="宋体"/>
          <w:bCs/>
          <w:sz w:val="22"/>
          <w:szCs w:val="22"/>
        </w:rPr>
        <w:instrText xml:space="preserve">图</w:instrText>
      </w:r>
      <w:r>
        <w:rPr>
          <w:rFonts w:ascii="Times New Roman" w:hAnsi="Times New Roman" w:eastAsia="宋体"/>
          <w:bCs/>
          <w:sz w:val="22"/>
          <w:szCs w:val="22"/>
        </w:rPr>
        <w:instrText xml:space="preserve">6 \* ARABIC </w:instrText>
      </w:r>
      <w:r>
        <w:rPr>
          <w:rFonts w:ascii="Times New Roman" w:hAnsi="Times New Roman" w:eastAsia="宋体"/>
          <w:bCs/>
          <w:sz w:val="22"/>
          <w:szCs w:val="22"/>
        </w:rPr>
        <w:fldChar w:fldCharType="separate"/>
      </w:r>
      <w:r>
        <w:rPr>
          <w:rFonts w:ascii="Times New Roman" w:hAnsi="Times New Roman" w:eastAsia="宋体"/>
          <w:bCs/>
          <w:sz w:val="22"/>
          <w:szCs w:val="22"/>
        </w:rPr>
        <w:t>52</w:t>
      </w:r>
      <w:r>
        <w:rPr>
          <w:rFonts w:ascii="Times New Roman" w:hAnsi="Times New Roman" w:eastAsia="宋体"/>
          <w:bCs/>
          <w:sz w:val="22"/>
          <w:szCs w:val="22"/>
        </w:rPr>
        <w:fldChar w:fldCharType="end"/>
      </w:r>
      <w:r>
        <w:rPr>
          <w:rFonts w:hint="eastAsia" w:ascii="Times New Roman" w:hAnsi="Times New Roman" w:eastAsia="宋体"/>
          <w:bCs/>
          <w:sz w:val="22"/>
          <w:szCs w:val="22"/>
        </w:rPr>
        <w:t>处置场景管理</w:t>
      </w:r>
      <w:bookmarkEnd w:id="121"/>
    </w:p>
    <w:p w14:paraId="24F71776">
      <w:pPr>
        <w:spacing w:line="360" w:lineRule="auto"/>
        <w:rPr>
          <w:bCs/>
          <w:spacing w:val="-4"/>
          <w:sz w:val="22"/>
          <w:szCs w:val="22"/>
        </w:rPr>
      </w:pPr>
      <w:r>
        <w:rPr>
          <w:bCs/>
        </w:rPr>
        <w:drawing>
          <wp:inline distT="0" distB="0" distL="114300" distR="114300">
            <wp:extent cx="5274310" cy="2506345"/>
            <wp:effectExtent l="0" t="0" r="8890" b="8255"/>
            <wp:docPr id="1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5"/>
                    <pic:cNvPicPr>
                      <a:picLocks noChangeAspect="1"/>
                    </pic:cNvPicPr>
                  </pic:nvPicPr>
                  <pic:blipFill>
                    <a:blip r:embed="rId133"/>
                    <a:stretch>
                      <a:fillRect/>
                    </a:stretch>
                  </pic:blipFill>
                  <pic:spPr>
                    <a:xfrm>
                      <a:off x="0" y="0"/>
                      <a:ext cx="5274310" cy="2506345"/>
                    </a:xfrm>
                    <a:prstGeom prst="rect">
                      <a:avLst/>
                    </a:prstGeom>
                    <a:noFill/>
                    <a:ln>
                      <a:noFill/>
                    </a:ln>
                  </pic:spPr>
                </pic:pic>
              </a:graphicData>
            </a:graphic>
          </wp:inline>
        </w:drawing>
      </w:r>
    </w:p>
    <w:p w14:paraId="364BC2D0">
      <w:pPr>
        <w:pStyle w:val="22"/>
        <w:spacing w:line="360" w:lineRule="auto"/>
        <w:jc w:val="center"/>
        <w:rPr>
          <w:rFonts w:ascii="Times New Roman" w:hAnsi="Times New Roman" w:eastAsia="宋体"/>
          <w:bCs/>
          <w:sz w:val="22"/>
          <w:szCs w:val="22"/>
        </w:rPr>
      </w:pPr>
      <w:bookmarkStart w:id="122" w:name="_Toc188601969"/>
      <w:r>
        <w:rPr>
          <w:rFonts w:hint="eastAsia" w:ascii="Times New Roman" w:hAnsi="Times New Roman" w:eastAsia="宋体"/>
          <w:bCs/>
          <w:sz w:val="22"/>
          <w:szCs w:val="22"/>
        </w:rPr>
        <w:t>图7</w:t>
      </w:r>
      <w:r>
        <w:rPr>
          <w:rFonts w:ascii="Times New Roman" w:hAnsi="Times New Roman" w:eastAsia="宋体"/>
          <w:bCs/>
          <w:sz w:val="22"/>
          <w:szCs w:val="22"/>
        </w:rPr>
        <w:t>-</w:t>
      </w:r>
      <w:r>
        <w:rPr>
          <w:rFonts w:ascii="Times New Roman" w:hAnsi="Times New Roman" w:eastAsia="宋体"/>
          <w:bCs/>
          <w:sz w:val="22"/>
          <w:szCs w:val="22"/>
        </w:rPr>
        <w:fldChar w:fldCharType="begin"/>
      </w:r>
      <w:r>
        <w:rPr>
          <w:rFonts w:ascii="Times New Roman" w:hAnsi="Times New Roman" w:eastAsia="宋体"/>
          <w:bCs/>
          <w:sz w:val="22"/>
          <w:szCs w:val="22"/>
        </w:rPr>
        <w:instrText xml:space="preserve"> SEQ </w:instrText>
      </w:r>
      <w:r>
        <w:rPr>
          <w:rFonts w:hint="eastAsia" w:ascii="Times New Roman" w:hAnsi="Times New Roman" w:eastAsia="宋体"/>
          <w:bCs/>
          <w:sz w:val="22"/>
          <w:szCs w:val="22"/>
        </w:rPr>
        <w:instrText xml:space="preserve">图</w:instrText>
      </w:r>
      <w:r>
        <w:rPr>
          <w:rFonts w:ascii="Times New Roman" w:hAnsi="Times New Roman" w:eastAsia="宋体"/>
          <w:bCs/>
          <w:sz w:val="22"/>
          <w:szCs w:val="22"/>
        </w:rPr>
        <w:instrText xml:space="preserve">6 \* ARABIC </w:instrText>
      </w:r>
      <w:r>
        <w:rPr>
          <w:rFonts w:ascii="Times New Roman" w:hAnsi="Times New Roman" w:eastAsia="宋体"/>
          <w:bCs/>
          <w:sz w:val="22"/>
          <w:szCs w:val="22"/>
        </w:rPr>
        <w:fldChar w:fldCharType="separate"/>
      </w:r>
      <w:r>
        <w:rPr>
          <w:rFonts w:ascii="Times New Roman" w:hAnsi="Times New Roman" w:eastAsia="宋体"/>
          <w:bCs/>
          <w:sz w:val="22"/>
          <w:szCs w:val="22"/>
        </w:rPr>
        <w:t>53</w:t>
      </w:r>
      <w:r>
        <w:rPr>
          <w:rFonts w:ascii="Times New Roman" w:hAnsi="Times New Roman" w:eastAsia="宋体"/>
          <w:bCs/>
          <w:sz w:val="22"/>
          <w:szCs w:val="22"/>
        </w:rPr>
        <w:fldChar w:fldCharType="end"/>
      </w:r>
      <w:r>
        <w:rPr>
          <w:rFonts w:hint="eastAsia" w:ascii="Times New Roman" w:hAnsi="Times New Roman" w:eastAsia="宋体"/>
          <w:bCs/>
          <w:sz w:val="22"/>
          <w:szCs w:val="22"/>
        </w:rPr>
        <w:t>处置流程管理</w:t>
      </w:r>
      <w:bookmarkEnd w:id="122"/>
    </w:p>
    <w:p w14:paraId="137D8134">
      <w:pPr>
        <w:spacing w:line="360" w:lineRule="auto"/>
        <w:rPr>
          <w:bCs/>
          <w:spacing w:val="-4"/>
          <w:sz w:val="22"/>
          <w:szCs w:val="22"/>
        </w:rPr>
      </w:pPr>
      <w:r>
        <w:rPr>
          <w:bCs/>
        </w:rPr>
        <w:drawing>
          <wp:inline distT="0" distB="0" distL="114300" distR="114300">
            <wp:extent cx="5274310" cy="2532380"/>
            <wp:effectExtent l="0" t="0" r="8890" b="7620"/>
            <wp:docPr id="15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8"/>
                    <pic:cNvPicPr>
                      <a:picLocks noChangeAspect="1"/>
                    </pic:cNvPicPr>
                  </pic:nvPicPr>
                  <pic:blipFill>
                    <a:blip r:embed="rId134"/>
                    <a:stretch>
                      <a:fillRect/>
                    </a:stretch>
                  </pic:blipFill>
                  <pic:spPr>
                    <a:xfrm>
                      <a:off x="0" y="0"/>
                      <a:ext cx="5274310" cy="2532501"/>
                    </a:xfrm>
                    <a:prstGeom prst="rect">
                      <a:avLst/>
                    </a:prstGeom>
                    <a:noFill/>
                    <a:ln>
                      <a:noFill/>
                    </a:ln>
                  </pic:spPr>
                </pic:pic>
              </a:graphicData>
            </a:graphic>
          </wp:inline>
        </w:drawing>
      </w:r>
    </w:p>
    <w:p w14:paraId="50D260FC">
      <w:pPr>
        <w:pStyle w:val="22"/>
        <w:spacing w:line="360" w:lineRule="auto"/>
        <w:jc w:val="center"/>
        <w:rPr>
          <w:rFonts w:ascii="Times New Roman" w:hAnsi="Times New Roman" w:eastAsia="宋体"/>
          <w:bCs/>
          <w:sz w:val="22"/>
          <w:szCs w:val="22"/>
        </w:rPr>
      </w:pPr>
      <w:bookmarkStart w:id="123" w:name="_Toc188601970"/>
      <w:r>
        <w:rPr>
          <w:rFonts w:hint="eastAsia" w:ascii="Times New Roman" w:hAnsi="Times New Roman" w:eastAsia="宋体"/>
          <w:bCs/>
          <w:sz w:val="22"/>
          <w:szCs w:val="22"/>
        </w:rPr>
        <w:t>图7</w:t>
      </w:r>
      <w:r>
        <w:rPr>
          <w:rFonts w:ascii="Times New Roman" w:hAnsi="Times New Roman" w:eastAsia="宋体"/>
          <w:bCs/>
          <w:sz w:val="22"/>
          <w:szCs w:val="22"/>
        </w:rPr>
        <w:t>-</w:t>
      </w:r>
      <w:r>
        <w:rPr>
          <w:rFonts w:ascii="Times New Roman" w:hAnsi="Times New Roman" w:eastAsia="宋体"/>
          <w:bCs/>
          <w:sz w:val="22"/>
          <w:szCs w:val="22"/>
        </w:rPr>
        <w:fldChar w:fldCharType="begin"/>
      </w:r>
      <w:r>
        <w:rPr>
          <w:rFonts w:ascii="Times New Roman" w:hAnsi="Times New Roman" w:eastAsia="宋体"/>
          <w:bCs/>
          <w:sz w:val="22"/>
          <w:szCs w:val="22"/>
        </w:rPr>
        <w:instrText xml:space="preserve"> SEQ </w:instrText>
      </w:r>
      <w:r>
        <w:rPr>
          <w:rFonts w:hint="eastAsia" w:ascii="Times New Roman" w:hAnsi="Times New Roman" w:eastAsia="宋体"/>
          <w:bCs/>
          <w:sz w:val="22"/>
          <w:szCs w:val="22"/>
        </w:rPr>
        <w:instrText xml:space="preserve">图</w:instrText>
      </w:r>
      <w:r>
        <w:rPr>
          <w:rFonts w:ascii="Times New Roman" w:hAnsi="Times New Roman" w:eastAsia="宋体"/>
          <w:bCs/>
          <w:sz w:val="22"/>
          <w:szCs w:val="22"/>
        </w:rPr>
        <w:instrText xml:space="preserve">6 \* ARABIC </w:instrText>
      </w:r>
      <w:r>
        <w:rPr>
          <w:rFonts w:ascii="Times New Roman" w:hAnsi="Times New Roman" w:eastAsia="宋体"/>
          <w:bCs/>
          <w:sz w:val="22"/>
          <w:szCs w:val="22"/>
        </w:rPr>
        <w:fldChar w:fldCharType="separate"/>
      </w:r>
      <w:r>
        <w:rPr>
          <w:rFonts w:ascii="Times New Roman" w:hAnsi="Times New Roman" w:eastAsia="宋体"/>
          <w:bCs/>
          <w:sz w:val="22"/>
          <w:szCs w:val="22"/>
        </w:rPr>
        <w:t>54</w:t>
      </w:r>
      <w:r>
        <w:rPr>
          <w:rFonts w:ascii="Times New Roman" w:hAnsi="Times New Roman" w:eastAsia="宋体"/>
          <w:bCs/>
          <w:sz w:val="22"/>
          <w:szCs w:val="22"/>
        </w:rPr>
        <w:fldChar w:fldCharType="end"/>
      </w:r>
      <w:r>
        <w:rPr>
          <w:rFonts w:hint="eastAsia" w:ascii="Times New Roman" w:hAnsi="Times New Roman" w:eastAsia="宋体"/>
          <w:bCs/>
          <w:sz w:val="22"/>
          <w:szCs w:val="22"/>
        </w:rPr>
        <w:t>处置指令解析</w:t>
      </w:r>
      <w:bookmarkEnd w:id="123"/>
    </w:p>
    <w:p w14:paraId="31DF8D1F">
      <w:pPr>
        <w:spacing w:line="360" w:lineRule="auto"/>
        <w:rPr>
          <w:bCs/>
          <w:spacing w:val="-4"/>
          <w:sz w:val="22"/>
          <w:szCs w:val="22"/>
        </w:rPr>
      </w:pPr>
      <w:r>
        <w:rPr>
          <w:bCs/>
        </w:rPr>
        <w:drawing>
          <wp:inline distT="0" distB="0" distL="114300" distR="114300">
            <wp:extent cx="5274310" cy="2433320"/>
            <wp:effectExtent l="0" t="0" r="8890" b="5080"/>
            <wp:docPr id="16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3"/>
                    <pic:cNvPicPr>
                      <a:picLocks noChangeAspect="1"/>
                    </pic:cNvPicPr>
                  </pic:nvPicPr>
                  <pic:blipFill>
                    <a:blip r:embed="rId135"/>
                    <a:stretch>
                      <a:fillRect/>
                    </a:stretch>
                  </pic:blipFill>
                  <pic:spPr>
                    <a:xfrm>
                      <a:off x="0" y="0"/>
                      <a:ext cx="5274310" cy="2433355"/>
                    </a:xfrm>
                    <a:prstGeom prst="rect">
                      <a:avLst/>
                    </a:prstGeom>
                    <a:noFill/>
                    <a:ln>
                      <a:noFill/>
                    </a:ln>
                  </pic:spPr>
                </pic:pic>
              </a:graphicData>
            </a:graphic>
          </wp:inline>
        </w:drawing>
      </w:r>
    </w:p>
    <w:p w14:paraId="6835B57A">
      <w:pPr>
        <w:pStyle w:val="22"/>
        <w:spacing w:line="360" w:lineRule="auto"/>
        <w:jc w:val="center"/>
        <w:rPr>
          <w:rFonts w:ascii="Times New Roman" w:hAnsi="Times New Roman" w:eastAsia="宋体"/>
          <w:bCs/>
          <w:sz w:val="22"/>
          <w:szCs w:val="22"/>
        </w:rPr>
      </w:pPr>
      <w:bookmarkStart w:id="124" w:name="_Toc188601971"/>
      <w:r>
        <w:rPr>
          <w:rFonts w:hint="eastAsia" w:ascii="Times New Roman" w:hAnsi="Times New Roman" w:eastAsia="宋体"/>
          <w:bCs/>
          <w:sz w:val="22"/>
          <w:szCs w:val="22"/>
        </w:rPr>
        <w:t>图7</w:t>
      </w:r>
      <w:r>
        <w:rPr>
          <w:rFonts w:ascii="Times New Roman" w:hAnsi="Times New Roman" w:eastAsia="宋体"/>
          <w:bCs/>
          <w:sz w:val="22"/>
          <w:szCs w:val="22"/>
        </w:rPr>
        <w:t>-</w:t>
      </w:r>
      <w:r>
        <w:rPr>
          <w:rFonts w:ascii="Times New Roman" w:hAnsi="Times New Roman" w:eastAsia="宋体"/>
          <w:bCs/>
          <w:sz w:val="22"/>
          <w:szCs w:val="22"/>
        </w:rPr>
        <w:fldChar w:fldCharType="begin"/>
      </w:r>
      <w:r>
        <w:rPr>
          <w:rFonts w:ascii="Times New Roman" w:hAnsi="Times New Roman" w:eastAsia="宋体"/>
          <w:bCs/>
          <w:sz w:val="22"/>
          <w:szCs w:val="22"/>
        </w:rPr>
        <w:instrText xml:space="preserve"> SEQ </w:instrText>
      </w:r>
      <w:r>
        <w:rPr>
          <w:rFonts w:hint="eastAsia" w:ascii="Times New Roman" w:hAnsi="Times New Roman" w:eastAsia="宋体"/>
          <w:bCs/>
          <w:sz w:val="22"/>
          <w:szCs w:val="22"/>
        </w:rPr>
        <w:instrText xml:space="preserve">图</w:instrText>
      </w:r>
      <w:r>
        <w:rPr>
          <w:rFonts w:ascii="Times New Roman" w:hAnsi="Times New Roman" w:eastAsia="宋体"/>
          <w:bCs/>
          <w:sz w:val="22"/>
          <w:szCs w:val="22"/>
        </w:rPr>
        <w:instrText xml:space="preserve">6 \* ARABIC </w:instrText>
      </w:r>
      <w:r>
        <w:rPr>
          <w:rFonts w:ascii="Times New Roman" w:hAnsi="Times New Roman" w:eastAsia="宋体"/>
          <w:bCs/>
          <w:sz w:val="22"/>
          <w:szCs w:val="22"/>
        </w:rPr>
        <w:fldChar w:fldCharType="separate"/>
      </w:r>
      <w:r>
        <w:rPr>
          <w:rFonts w:ascii="Times New Roman" w:hAnsi="Times New Roman" w:eastAsia="宋体"/>
          <w:bCs/>
          <w:sz w:val="22"/>
          <w:szCs w:val="22"/>
        </w:rPr>
        <w:t>55</w:t>
      </w:r>
      <w:r>
        <w:rPr>
          <w:rFonts w:ascii="Times New Roman" w:hAnsi="Times New Roman" w:eastAsia="宋体"/>
          <w:bCs/>
          <w:sz w:val="22"/>
          <w:szCs w:val="22"/>
        </w:rPr>
        <w:fldChar w:fldCharType="end"/>
      </w:r>
      <w:r>
        <w:rPr>
          <w:rFonts w:hint="eastAsia" w:ascii="Times New Roman" w:hAnsi="Times New Roman" w:eastAsia="宋体"/>
          <w:bCs/>
          <w:sz w:val="22"/>
          <w:szCs w:val="22"/>
        </w:rPr>
        <w:t>处置流程可视化</w:t>
      </w:r>
      <w:bookmarkEnd w:id="124"/>
    </w:p>
    <w:p w14:paraId="6F7FF3A4">
      <w:pPr>
        <w:spacing w:line="360" w:lineRule="auto"/>
        <w:rPr>
          <w:bCs/>
          <w:spacing w:val="-4"/>
          <w:sz w:val="22"/>
          <w:szCs w:val="22"/>
        </w:rPr>
      </w:pPr>
      <w:r>
        <w:rPr>
          <w:bCs/>
        </w:rPr>
        <w:drawing>
          <wp:inline distT="0" distB="0" distL="0" distR="0">
            <wp:extent cx="5274310" cy="470535"/>
            <wp:effectExtent l="0" t="0" r="8890" b="12065"/>
            <wp:docPr id="386067304" name="图片 386067304" descr="C:\Users\Seffery\Documents\WeChat Files\wxid_zajmg5rpc4qg21\FileStorage\Temp\37772b58ecae5b659cb117c20ebbd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04" name="图片 386067304" descr="C:\Users\Seffery\Documents\WeChat Files\wxid_zajmg5rpc4qg21\FileStorage\Temp\37772b58ecae5b659cb117c20ebbd0a.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a:xfrm>
                      <a:off x="0" y="0"/>
                      <a:ext cx="5274310" cy="470636"/>
                    </a:xfrm>
                    <a:prstGeom prst="rect">
                      <a:avLst/>
                    </a:prstGeom>
                    <a:noFill/>
                    <a:ln>
                      <a:noFill/>
                    </a:ln>
                  </pic:spPr>
                </pic:pic>
              </a:graphicData>
            </a:graphic>
          </wp:inline>
        </w:drawing>
      </w:r>
    </w:p>
    <w:p w14:paraId="1AB2D11E">
      <w:pPr>
        <w:spacing w:line="360" w:lineRule="auto"/>
        <w:rPr>
          <w:bCs/>
          <w:spacing w:val="-4"/>
          <w:sz w:val="22"/>
          <w:szCs w:val="22"/>
        </w:rPr>
      </w:pPr>
      <w:r>
        <w:rPr>
          <w:bCs/>
        </w:rPr>
        <w:drawing>
          <wp:inline distT="0" distB="0" distL="0" distR="0">
            <wp:extent cx="5274310" cy="1044575"/>
            <wp:effectExtent l="0" t="0" r="8890" b="9525"/>
            <wp:docPr id="386067305" name="图片 386067305" descr="C:\Users\Seffery\Documents\WeChat Files\wxid_zajmg5rpc4qg21\FileStorage\Temp\51948c9b1e01b426b982867617c0c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05" name="图片 386067305" descr="C:\Users\Seffery\Documents\WeChat Files\wxid_zajmg5rpc4qg21\FileStorage\Temp\51948c9b1e01b426b982867617c0cfa.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a:xfrm>
                      <a:off x="0" y="0"/>
                      <a:ext cx="5274310" cy="1044575"/>
                    </a:xfrm>
                    <a:prstGeom prst="rect">
                      <a:avLst/>
                    </a:prstGeom>
                    <a:noFill/>
                    <a:ln>
                      <a:noFill/>
                    </a:ln>
                  </pic:spPr>
                </pic:pic>
              </a:graphicData>
            </a:graphic>
          </wp:inline>
        </w:drawing>
      </w:r>
    </w:p>
    <w:p w14:paraId="590D2D29">
      <w:pPr>
        <w:pStyle w:val="22"/>
        <w:spacing w:line="360" w:lineRule="auto"/>
        <w:jc w:val="center"/>
        <w:rPr>
          <w:rFonts w:ascii="Times New Roman" w:hAnsi="Times New Roman" w:eastAsia="宋体"/>
          <w:bCs/>
          <w:sz w:val="22"/>
          <w:szCs w:val="22"/>
        </w:rPr>
      </w:pPr>
      <w:bookmarkStart w:id="125" w:name="_Toc188601972"/>
      <w:r>
        <w:rPr>
          <w:rFonts w:hint="eastAsia" w:ascii="Times New Roman" w:hAnsi="Times New Roman" w:eastAsia="宋体"/>
          <w:bCs/>
          <w:sz w:val="22"/>
          <w:szCs w:val="22"/>
        </w:rPr>
        <w:t>图7</w:t>
      </w:r>
      <w:r>
        <w:rPr>
          <w:rFonts w:ascii="Times New Roman" w:hAnsi="Times New Roman" w:eastAsia="宋体"/>
          <w:bCs/>
          <w:sz w:val="22"/>
          <w:szCs w:val="22"/>
        </w:rPr>
        <w:t>-</w:t>
      </w:r>
      <w:r>
        <w:rPr>
          <w:rFonts w:ascii="Times New Roman" w:hAnsi="Times New Roman" w:eastAsia="宋体"/>
          <w:bCs/>
          <w:sz w:val="22"/>
          <w:szCs w:val="22"/>
        </w:rPr>
        <w:fldChar w:fldCharType="begin"/>
      </w:r>
      <w:r>
        <w:rPr>
          <w:rFonts w:ascii="Times New Roman" w:hAnsi="Times New Roman" w:eastAsia="宋体"/>
          <w:bCs/>
          <w:sz w:val="22"/>
          <w:szCs w:val="22"/>
        </w:rPr>
        <w:instrText xml:space="preserve"> SEQ </w:instrText>
      </w:r>
      <w:r>
        <w:rPr>
          <w:rFonts w:hint="eastAsia" w:ascii="Times New Roman" w:hAnsi="Times New Roman" w:eastAsia="宋体"/>
          <w:bCs/>
          <w:sz w:val="22"/>
          <w:szCs w:val="22"/>
        </w:rPr>
        <w:instrText xml:space="preserve">图</w:instrText>
      </w:r>
      <w:r>
        <w:rPr>
          <w:rFonts w:ascii="Times New Roman" w:hAnsi="Times New Roman" w:eastAsia="宋体"/>
          <w:bCs/>
          <w:sz w:val="22"/>
          <w:szCs w:val="22"/>
        </w:rPr>
        <w:instrText xml:space="preserve">6 \* ARABIC </w:instrText>
      </w:r>
      <w:r>
        <w:rPr>
          <w:rFonts w:ascii="Times New Roman" w:hAnsi="Times New Roman" w:eastAsia="宋体"/>
          <w:bCs/>
          <w:sz w:val="22"/>
          <w:szCs w:val="22"/>
        </w:rPr>
        <w:fldChar w:fldCharType="separate"/>
      </w:r>
      <w:r>
        <w:rPr>
          <w:rFonts w:ascii="Times New Roman" w:hAnsi="Times New Roman" w:eastAsia="宋体"/>
          <w:bCs/>
          <w:sz w:val="22"/>
          <w:szCs w:val="22"/>
        </w:rPr>
        <w:t>56</w:t>
      </w:r>
      <w:r>
        <w:rPr>
          <w:rFonts w:ascii="Times New Roman" w:hAnsi="Times New Roman" w:eastAsia="宋体"/>
          <w:bCs/>
          <w:sz w:val="22"/>
          <w:szCs w:val="22"/>
        </w:rPr>
        <w:fldChar w:fldCharType="end"/>
      </w:r>
      <w:r>
        <w:rPr>
          <w:rFonts w:hint="eastAsia" w:ascii="Times New Roman" w:hAnsi="Times New Roman" w:eastAsia="宋体"/>
          <w:bCs/>
          <w:sz w:val="22"/>
          <w:szCs w:val="22"/>
        </w:rPr>
        <w:t>处置指令交互（下发及响应）</w:t>
      </w:r>
      <w:bookmarkEnd w:id="125"/>
    </w:p>
    <w:p w14:paraId="698A5FC0">
      <w:pPr>
        <w:spacing w:line="360" w:lineRule="auto"/>
        <w:rPr>
          <w:bCs/>
          <w:spacing w:val="-4"/>
          <w:sz w:val="22"/>
          <w:szCs w:val="22"/>
        </w:rPr>
      </w:pPr>
      <w:r>
        <w:rPr>
          <w:bCs/>
        </w:rPr>
        <w:drawing>
          <wp:inline distT="0" distB="0" distL="0" distR="0">
            <wp:extent cx="5274310" cy="2422525"/>
            <wp:effectExtent l="0" t="0" r="8890" b="3175"/>
            <wp:docPr id="386067306" name="图片 386067306" descr="C:\Users\Seffery\Documents\WeChat Files\wxid_zajmg5rpc4qg21\FileStorage\Temp\17362444685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06" name="图片 386067306" descr="C:\Users\Seffery\Documents\WeChat Files\wxid_zajmg5rpc4qg21\FileStorage\Temp\1736244468549.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5274310" cy="2422951"/>
                    </a:xfrm>
                    <a:prstGeom prst="rect">
                      <a:avLst/>
                    </a:prstGeom>
                    <a:noFill/>
                    <a:ln>
                      <a:noFill/>
                    </a:ln>
                  </pic:spPr>
                </pic:pic>
              </a:graphicData>
            </a:graphic>
          </wp:inline>
        </w:drawing>
      </w:r>
    </w:p>
    <w:p w14:paraId="7C882B21">
      <w:pPr>
        <w:pStyle w:val="22"/>
        <w:spacing w:line="360" w:lineRule="auto"/>
        <w:jc w:val="center"/>
        <w:rPr>
          <w:rFonts w:ascii="Times New Roman" w:hAnsi="Times New Roman" w:eastAsia="宋体"/>
          <w:bCs/>
          <w:sz w:val="22"/>
          <w:szCs w:val="22"/>
        </w:rPr>
      </w:pPr>
      <w:bookmarkStart w:id="126" w:name="_Toc188601973"/>
      <w:r>
        <w:rPr>
          <w:rFonts w:hint="eastAsia" w:ascii="Times New Roman" w:hAnsi="Times New Roman" w:eastAsia="宋体"/>
          <w:bCs/>
          <w:sz w:val="22"/>
          <w:szCs w:val="22"/>
        </w:rPr>
        <w:t>图7</w:t>
      </w:r>
      <w:r>
        <w:rPr>
          <w:rFonts w:ascii="Times New Roman" w:hAnsi="Times New Roman" w:eastAsia="宋体"/>
          <w:bCs/>
          <w:sz w:val="22"/>
          <w:szCs w:val="22"/>
        </w:rPr>
        <w:t>-</w:t>
      </w:r>
      <w:r>
        <w:rPr>
          <w:rFonts w:ascii="Times New Roman" w:hAnsi="Times New Roman" w:eastAsia="宋体"/>
          <w:bCs/>
          <w:sz w:val="22"/>
          <w:szCs w:val="22"/>
        </w:rPr>
        <w:fldChar w:fldCharType="begin"/>
      </w:r>
      <w:r>
        <w:rPr>
          <w:rFonts w:ascii="Times New Roman" w:hAnsi="Times New Roman" w:eastAsia="宋体"/>
          <w:bCs/>
          <w:sz w:val="22"/>
          <w:szCs w:val="22"/>
        </w:rPr>
        <w:instrText xml:space="preserve"> SEQ </w:instrText>
      </w:r>
      <w:r>
        <w:rPr>
          <w:rFonts w:hint="eastAsia" w:ascii="Times New Roman" w:hAnsi="Times New Roman" w:eastAsia="宋体"/>
          <w:bCs/>
          <w:sz w:val="22"/>
          <w:szCs w:val="22"/>
        </w:rPr>
        <w:instrText xml:space="preserve">图</w:instrText>
      </w:r>
      <w:r>
        <w:rPr>
          <w:rFonts w:ascii="Times New Roman" w:hAnsi="Times New Roman" w:eastAsia="宋体"/>
          <w:bCs/>
          <w:sz w:val="22"/>
          <w:szCs w:val="22"/>
        </w:rPr>
        <w:instrText xml:space="preserve">6 \* ARABIC </w:instrText>
      </w:r>
      <w:r>
        <w:rPr>
          <w:rFonts w:ascii="Times New Roman" w:hAnsi="Times New Roman" w:eastAsia="宋体"/>
          <w:bCs/>
          <w:sz w:val="22"/>
          <w:szCs w:val="22"/>
        </w:rPr>
        <w:fldChar w:fldCharType="separate"/>
      </w:r>
      <w:r>
        <w:rPr>
          <w:rFonts w:ascii="Times New Roman" w:hAnsi="Times New Roman" w:eastAsia="宋体"/>
          <w:bCs/>
          <w:sz w:val="22"/>
          <w:szCs w:val="22"/>
        </w:rPr>
        <w:t>57</w:t>
      </w:r>
      <w:r>
        <w:rPr>
          <w:rFonts w:ascii="Times New Roman" w:hAnsi="Times New Roman" w:eastAsia="宋体"/>
          <w:bCs/>
          <w:sz w:val="22"/>
          <w:szCs w:val="22"/>
        </w:rPr>
        <w:fldChar w:fldCharType="end"/>
      </w:r>
      <w:r>
        <w:rPr>
          <w:rFonts w:hint="eastAsia" w:ascii="Times New Roman" w:hAnsi="Times New Roman" w:eastAsia="宋体"/>
          <w:bCs/>
          <w:sz w:val="22"/>
          <w:szCs w:val="22"/>
        </w:rPr>
        <w:t>处置评估</w:t>
      </w:r>
      <w:bookmarkEnd w:id="126"/>
    </w:p>
    <w:p w14:paraId="0EEB7DCA">
      <w:pPr>
        <w:spacing w:line="360" w:lineRule="auto"/>
        <w:rPr>
          <w:bCs/>
          <w:spacing w:val="-4"/>
          <w:sz w:val="22"/>
          <w:szCs w:val="22"/>
        </w:rPr>
      </w:pPr>
      <w:r>
        <w:rPr>
          <w:bCs/>
        </w:rPr>
        <w:drawing>
          <wp:inline distT="0" distB="0" distL="114300" distR="114300">
            <wp:extent cx="5274310" cy="2065020"/>
            <wp:effectExtent l="0" t="0" r="8890" b="5080"/>
            <wp:docPr id="17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0"/>
                    <pic:cNvPicPr>
                      <a:picLocks noChangeAspect="1"/>
                    </pic:cNvPicPr>
                  </pic:nvPicPr>
                  <pic:blipFill>
                    <a:blip r:embed="rId139"/>
                    <a:stretch>
                      <a:fillRect/>
                    </a:stretch>
                  </pic:blipFill>
                  <pic:spPr>
                    <a:xfrm>
                      <a:off x="0" y="0"/>
                      <a:ext cx="5274310" cy="2065537"/>
                    </a:xfrm>
                    <a:prstGeom prst="rect">
                      <a:avLst/>
                    </a:prstGeom>
                    <a:noFill/>
                    <a:ln>
                      <a:noFill/>
                    </a:ln>
                  </pic:spPr>
                </pic:pic>
              </a:graphicData>
            </a:graphic>
          </wp:inline>
        </w:drawing>
      </w:r>
    </w:p>
    <w:p w14:paraId="7B4557F7">
      <w:pPr>
        <w:pStyle w:val="22"/>
        <w:spacing w:line="360" w:lineRule="auto"/>
        <w:jc w:val="center"/>
        <w:rPr>
          <w:rFonts w:ascii="Times New Roman" w:hAnsi="Times New Roman" w:eastAsia="宋体"/>
          <w:bCs/>
          <w:sz w:val="22"/>
          <w:szCs w:val="22"/>
        </w:rPr>
      </w:pPr>
      <w:bookmarkStart w:id="127" w:name="_Toc188601974"/>
      <w:r>
        <w:rPr>
          <w:rFonts w:hint="eastAsia" w:ascii="Times New Roman" w:hAnsi="Times New Roman" w:eastAsia="宋体"/>
          <w:bCs/>
          <w:sz w:val="22"/>
          <w:szCs w:val="22"/>
        </w:rPr>
        <w:t>图7</w:t>
      </w:r>
      <w:r>
        <w:rPr>
          <w:rFonts w:ascii="Times New Roman" w:hAnsi="Times New Roman" w:eastAsia="宋体"/>
          <w:bCs/>
          <w:sz w:val="22"/>
          <w:szCs w:val="22"/>
        </w:rPr>
        <w:t>-</w:t>
      </w:r>
      <w:r>
        <w:rPr>
          <w:rFonts w:ascii="Times New Roman" w:hAnsi="Times New Roman" w:eastAsia="宋体"/>
          <w:bCs/>
          <w:sz w:val="22"/>
          <w:szCs w:val="22"/>
        </w:rPr>
        <w:fldChar w:fldCharType="begin"/>
      </w:r>
      <w:r>
        <w:rPr>
          <w:rFonts w:ascii="Times New Roman" w:hAnsi="Times New Roman" w:eastAsia="宋体"/>
          <w:bCs/>
          <w:sz w:val="22"/>
          <w:szCs w:val="22"/>
        </w:rPr>
        <w:instrText xml:space="preserve"> SEQ </w:instrText>
      </w:r>
      <w:r>
        <w:rPr>
          <w:rFonts w:hint="eastAsia" w:ascii="Times New Roman" w:hAnsi="Times New Roman" w:eastAsia="宋体"/>
          <w:bCs/>
          <w:sz w:val="22"/>
          <w:szCs w:val="22"/>
        </w:rPr>
        <w:instrText xml:space="preserve">图</w:instrText>
      </w:r>
      <w:r>
        <w:rPr>
          <w:rFonts w:ascii="Times New Roman" w:hAnsi="Times New Roman" w:eastAsia="宋体"/>
          <w:bCs/>
          <w:sz w:val="22"/>
          <w:szCs w:val="22"/>
        </w:rPr>
        <w:instrText xml:space="preserve">6 \* ARABIC </w:instrText>
      </w:r>
      <w:r>
        <w:rPr>
          <w:rFonts w:ascii="Times New Roman" w:hAnsi="Times New Roman" w:eastAsia="宋体"/>
          <w:bCs/>
          <w:sz w:val="22"/>
          <w:szCs w:val="22"/>
        </w:rPr>
        <w:fldChar w:fldCharType="separate"/>
      </w:r>
      <w:r>
        <w:rPr>
          <w:rFonts w:ascii="Times New Roman" w:hAnsi="Times New Roman" w:eastAsia="宋体"/>
          <w:bCs/>
          <w:sz w:val="22"/>
          <w:szCs w:val="22"/>
        </w:rPr>
        <w:t>58</w:t>
      </w:r>
      <w:r>
        <w:rPr>
          <w:rFonts w:ascii="Times New Roman" w:hAnsi="Times New Roman" w:eastAsia="宋体"/>
          <w:bCs/>
          <w:sz w:val="22"/>
          <w:szCs w:val="22"/>
        </w:rPr>
        <w:fldChar w:fldCharType="end"/>
      </w:r>
      <w:r>
        <w:rPr>
          <w:rFonts w:hint="eastAsia" w:ascii="Times New Roman" w:hAnsi="Times New Roman" w:eastAsia="宋体"/>
          <w:bCs/>
          <w:sz w:val="22"/>
          <w:szCs w:val="22"/>
        </w:rPr>
        <w:t>存证上报</w:t>
      </w:r>
      <w:bookmarkEnd w:id="127"/>
    </w:p>
    <w:p w14:paraId="2E4C97AB">
      <w:pPr>
        <w:spacing w:line="360" w:lineRule="auto"/>
        <w:rPr>
          <w:bCs/>
          <w:spacing w:val="-4"/>
          <w:sz w:val="22"/>
          <w:szCs w:val="22"/>
        </w:rPr>
      </w:pPr>
      <w:r>
        <w:rPr>
          <w:bCs/>
        </w:rPr>
        <w:drawing>
          <wp:inline distT="0" distB="0" distL="0" distR="0">
            <wp:extent cx="5274310" cy="2524125"/>
            <wp:effectExtent l="0" t="0" r="8890" b="3175"/>
            <wp:docPr id="386067314" name="图片 386067314" descr="C:\Users\Seffery\Documents\WeChat Files\wxid_zajmg5rpc4qg21\FileStorage\Temp\1736244734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14" name="图片 386067314" descr="C:\Users\Seffery\Documents\WeChat Files\wxid_zajmg5rpc4qg21\FileStorage\Temp\1736244734740.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a:xfrm>
                      <a:off x="0" y="0"/>
                      <a:ext cx="5274310" cy="2524125"/>
                    </a:xfrm>
                    <a:prstGeom prst="rect">
                      <a:avLst/>
                    </a:prstGeom>
                    <a:noFill/>
                    <a:ln>
                      <a:noFill/>
                    </a:ln>
                  </pic:spPr>
                </pic:pic>
              </a:graphicData>
            </a:graphic>
          </wp:inline>
        </w:drawing>
      </w:r>
    </w:p>
    <w:p w14:paraId="4B633531">
      <w:pPr>
        <w:pStyle w:val="22"/>
        <w:spacing w:line="360" w:lineRule="auto"/>
        <w:jc w:val="center"/>
        <w:rPr>
          <w:rFonts w:ascii="Times New Roman" w:hAnsi="Times New Roman" w:eastAsia="宋体"/>
          <w:bCs/>
          <w:sz w:val="22"/>
          <w:szCs w:val="22"/>
        </w:rPr>
      </w:pPr>
      <w:bookmarkStart w:id="128" w:name="_Toc188601975"/>
      <w:r>
        <w:rPr>
          <w:rFonts w:hint="eastAsia" w:ascii="Times New Roman" w:hAnsi="Times New Roman" w:eastAsia="宋体"/>
          <w:bCs/>
          <w:sz w:val="22"/>
          <w:szCs w:val="22"/>
        </w:rPr>
        <w:t>图7</w:t>
      </w:r>
      <w:r>
        <w:rPr>
          <w:rFonts w:ascii="Times New Roman" w:hAnsi="Times New Roman" w:eastAsia="宋体"/>
          <w:bCs/>
          <w:sz w:val="22"/>
          <w:szCs w:val="22"/>
        </w:rPr>
        <w:t>-</w:t>
      </w:r>
      <w:r>
        <w:rPr>
          <w:rFonts w:ascii="Times New Roman" w:hAnsi="Times New Roman" w:eastAsia="宋体"/>
          <w:bCs/>
          <w:sz w:val="22"/>
          <w:szCs w:val="22"/>
        </w:rPr>
        <w:fldChar w:fldCharType="begin"/>
      </w:r>
      <w:r>
        <w:rPr>
          <w:rFonts w:ascii="Times New Roman" w:hAnsi="Times New Roman" w:eastAsia="宋体"/>
          <w:bCs/>
          <w:sz w:val="22"/>
          <w:szCs w:val="22"/>
        </w:rPr>
        <w:instrText xml:space="preserve"> SEQ </w:instrText>
      </w:r>
      <w:r>
        <w:rPr>
          <w:rFonts w:hint="eastAsia" w:ascii="Times New Roman" w:hAnsi="Times New Roman" w:eastAsia="宋体"/>
          <w:bCs/>
          <w:sz w:val="22"/>
          <w:szCs w:val="22"/>
        </w:rPr>
        <w:instrText xml:space="preserve">图</w:instrText>
      </w:r>
      <w:r>
        <w:rPr>
          <w:rFonts w:ascii="Times New Roman" w:hAnsi="Times New Roman" w:eastAsia="宋体"/>
          <w:bCs/>
          <w:sz w:val="22"/>
          <w:szCs w:val="22"/>
        </w:rPr>
        <w:instrText xml:space="preserve">6 \* ARABIC </w:instrText>
      </w:r>
      <w:r>
        <w:rPr>
          <w:rFonts w:ascii="Times New Roman" w:hAnsi="Times New Roman" w:eastAsia="宋体"/>
          <w:bCs/>
          <w:sz w:val="22"/>
          <w:szCs w:val="22"/>
        </w:rPr>
        <w:fldChar w:fldCharType="separate"/>
      </w:r>
      <w:r>
        <w:rPr>
          <w:rFonts w:ascii="Times New Roman" w:hAnsi="Times New Roman" w:eastAsia="宋体"/>
          <w:bCs/>
          <w:sz w:val="22"/>
          <w:szCs w:val="22"/>
        </w:rPr>
        <w:t>59</w:t>
      </w:r>
      <w:r>
        <w:rPr>
          <w:rFonts w:ascii="Times New Roman" w:hAnsi="Times New Roman" w:eastAsia="宋体"/>
          <w:bCs/>
          <w:sz w:val="22"/>
          <w:szCs w:val="22"/>
        </w:rPr>
        <w:fldChar w:fldCharType="end"/>
      </w:r>
      <w:r>
        <w:rPr>
          <w:rFonts w:hint="eastAsia" w:ascii="Times New Roman" w:hAnsi="Times New Roman" w:eastAsia="宋体"/>
          <w:bCs/>
          <w:sz w:val="22"/>
          <w:szCs w:val="22"/>
        </w:rPr>
        <w:t>处置工单状态展示</w:t>
      </w:r>
      <w:bookmarkEnd w:id="128"/>
    </w:p>
    <w:p w14:paraId="37FC69E0">
      <w:pPr>
        <w:spacing w:line="360" w:lineRule="auto"/>
        <w:rPr>
          <w:bCs/>
          <w:spacing w:val="-4"/>
          <w:sz w:val="22"/>
          <w:szCs w:val="22"/>
        </w:rPr>
      </w:pPr>
      <w:r>
        <w:rPr>
          <w:bCs/>
        </w:rPr>
        <w:drawing>
          <wp:inline distT="0" distB="0" distL="0" distR="0">
            <wp:extent cx="5274310" cy="2898140"/>
            <wp:effectExtent l="0" t="0" r="8890" b="10160"/>
            <wp:docPr id="1888529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29685" name="图片 1"/>
                    <pic:cNvPicPr>
                      <a:picLocks noChangeAspect="1"/>
                    </pic:cNvPicPr>
                  </pic:nvPicPr>
                  <pic:blipFill>
                    <a:blip r:embed="rId141"/>
                    <a:stretch>
                      <a:fillRect/>
                    </a:stretch>
                  </pic:blipFill>
                  <pic:spPr>
                    <a:xfrm>
                      <a:off x="0" y="0"/>
                      <a:ext cx="5274310" cy="2898543"/>
                    </a:xfrm>
                    <a:prstGeom prst="rect">
                      <a:avLst/>
                    </a:prstGeom>
                  </pic:spPr>
                </pic:pic>
              </a:graphicData>
            </a:graphic>
          </wp:inline>
        </w:drawing>
      </w:r>
    </w:p>
    <w:p w14:paraId="69767E61">
      <w:pPr>
        <w:pStyle w:val="22"/>
        <w:spacing w:line="360" w:lineRule="auto"/>
        <w:jc w:val="center"/>
        <w:rPr>
          <w:rFonts w:ascii="Times New Roman" w:hAnsi="Times New Roman" w:eastAsia="宋体"/>
          <w:bCs/>
          <w:sz w:val="22"/>
          <w:szCs w:val="22"/>
        </w:rPr>
      </w:pPr>
      <w:bookmarkStart w:id="129" w:name="_Toc188601976"/>
      <w:r>
        <w:rPr>
          <w:rFonts w:hint="eastAsia" w:ascii="Times New Roman" w:hAnsi="Times New Roman" w:eastAsia="宋体"/>
          <w:bCs/>
          <w:sz w:val="22"/>
          <w:szCs w:val="22"/>
        </w:rPr>
        <w:t>图7</w:t>
      </w:r>
      <w:r>
        <w:rPr>
          <w:rFonts w:ascii="Times New Roman" w:hAnsi="Times New Roman" w:eastAsia="宋体"/>
          <w:bCs/>
          <w:sz w:val="22"/>
          <w:szCs w:val="22"/>
        </w:rPr>
        <w:t>-</w:t>
      </w:r>
      <w:r>
        <w:rPr>
          <w:rFonts w:ascii="Times New Roman" w:hAnsi="Times New Roman" w:eastAsia="宋体"/>
          <w:bCs/>
          <w:sz w:val="22"/>
          <w:szCs w:val="22"/>
        </w:rPr>
        <w:fldChar w:fldCharType="begin"/>
      </w:r>
      <w:r>
        <w:rPr>
          <w:rFonts w:ascii="Times New Roman" w:hAnsi="Times New Roman" w:eastAsia="宋体"/>
          <w:bCs/>
          <w:sz w:val="22"/>
          <w:szCs w:val="22"/>
        </w:rPr>
        <w:instrText xml:space="preserve"> SEQ </w:instrText>
      </w:r>
      <w:r>
        <w:rPr>
          <w:rFonts w:hint="eastAsia" w:ascii="Times New Roman" w:hAnsi="Times New Roman" w:eastAsia="宋体"/>
          <w:bCs/>
          <w:sz w:val="22"/>
          <w:szCs w:val="22"/>
        </w:rPr>
        <w:instrText xml:space="preserve">图</w:instrText>
      </w:r>
      <w:r>
        <w:rPr>
          <w:rFonts w:ascii="Times New Roman" w:hAnsi="Times New Roman" w:eastAsia="宋体"/>
          <w:bCs/>
          <w:sz w:val="22"/>
          <w:szCs w:val="22"/>
        </w:rPr>
        <w:instrText xml:space="preserve">6 \* ARABIC </w:instrText>
      </w:r>
      <w:r>
        <w:rPr>
          <w:rFonts w:ascii="Times New Roman" w:hAnsi="Times New Roman" w:eastAsia="宋体"/>
          <w:bCs/>
          <w:sz w:val="22"/>
          <w:szCs w:val="22"/>
        </w:rPr>
        <w:fldChar w:fldCharType="separate"/>
      </w:r>
      <w:r>
        <w:rPr>
          <w:rFonts w:ascii="Times New Roman" w:hAnsi="Times New Roman" w:eastAsia="宋体"/>
          <w:bCs/>
          <w:sz w:val="22"/>
          <w:szCs w:val="22"/>
        </w:rPr>
        <w:t>60</w:t>
      </w:r>
      <w:r>
        <w:rPr>
          <w:rFonts w:ascii="Times New Roman" w:hAnsi="Times New Roman" w:eastAsia="宋体"/>
          <w:bCs/>
          <w:sz w:val="22"/>
          <w:szCs w:val="22"/>
        </w:rPr>
        <w:fldChar w:fldCharType="end"/>
      </w:r>
      <w:r>
        <w:rPr>
          <w:rFonts w:hint="eastAsia" w:ascii="Times New Roman" w:hAnsi="Times New Roman" w:eastAsia="宋体"/>
          <w:bCs/>
          <w:sz w:val="22"/>
          <w:szCs w:val="22"/>
        </w:rPr>
        <w:t>系统支持二级监管并发系统数大于</w:t>
      </w:r>
      <w:r>
        <w:rPr>
          <w:rFonts w:ascii="Times New Roman" w:hAnsi="Times New Roman" w:eastAsia="宋体"/>
          <w:bCs/>
          <w:sz w:val="22"/>
          <w:szCs w:val="22"/>
        </w:rPr>
        <w:t>10000</w:t>
      </w:r>
      <w:r>
        <w:rPr>
          <w:rFonts w:hint="eastAsia" w:ascii="Times New Roman" w:hAnsi="Times New Roman" w:eastAsia="宋体"/>
          <w:bCs/>
          <w:sz w:val="22"/>
          <w:szCs w:val="22"/>
        </w:rPr>
        <w:t>个</w:t>
      </w:r>
      <w:bookmarkEnd w:id="129"/>
    </w:p>
    <w:p w14:paraId="01DB3E70">
      <w:pPr>
        <w:spacing w:line="360" w:lineRule="auto"/>
        <w:rPr>
          <w:bCs/>
          <w:spacing w:val="-4"/>
          <w:sz w:val="22"/>
          <w:szCs w:val="22"/>
        </w:rPr>
      </w:pPr>
      <w:r>
        <w:rPr>
          <w:bCs/>
        </w:rPr>
        <w:drawing>
          <wp:inline distT="0" distB="0" distL="0" distR="0">
            <wp:extent cx="5274310" cy="2170430"/>
            <wp:effectExtent l="0" t="0" r="8890" b="1270"/>
            <wp:docPr id="1617183680" name="图片 1617183680" descr="C:\Users\Seffery\Documents\WeChat Files\wxid_zajmg5rpc4qg21\FileStorage\Temp\87a5453e06431b1101511f5ba5ec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83680" name="图片 1617183680" descr="C:\Users\Seffery\Documents\WeChat Files\wxid_zajmg5rpc4qg21\FileStorage\Temp\87a5453e06431b1101511f5ba5ec614.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274310" cy="2170619"/>
                    </a:xfrm>
                    <a:prstGeom prst="rect">
                      <a:avLst/>
                    </a:prstGeom>
                    <a:noFill/>
                    <a:ln>
                      <a:noFill/>
                    </a:ln>
                  </pic:spPr>
                </pic:pic>
              </a:graphicData>
            </a:graphic>
          </wp:inline>
        </w:drawing>
      </w:r>
    </w:p>
    <w:p w14:paraId="52F6F114">
      <w:pPr>
        <w:pStyle w:val="22"/>
        <w:spacing w:line="360" w:lineRule="auto"/>
        <w:jc w:val="center"/>
        <w:rPr>
          <w:rFonts w:ascii="Times New Roman" w:hAnsi="Times New Roman" w:eastAsia="宋体"/>
          <w:bCs/>
          <w:spacing w:val="-4"/>
          <w:sz w:val="22"/>
          <w:szCs w:val="22"/>
        </w:rPr>
      </w:pPr>
      <w:bookmarkStart w:id="130" w:name="_Toc188601977"/>
      <w:r>
        <w:rPr>
          <w:rFonts w:hint="eastAsia" w:ascii="Times New Roman" w:hAnsi="Times New Roman" w:eastAsia="宋体"/>
          <w:bCs/>
          <w:sz w:val="22"/>
          <w:szCs w:val="22"/>
        </w:rPr>
        <w:t>图7</w:t>
      </w:r>
      <w:r>
        <w:rPr>
          <w:rFonts w:ascii="Times New Roman" w:hAnsi="Times New Roman" w:eastAsia="宋体"/>
          <w:bCs/>
          <w:sz w:val="22"/>
          <w:szCs w:val="22"/>
        </w:rPr>
        <w:t>-</w:t>
      </w:r>
      <w:r>
        <w:rPr>
          <w:rFonts w:ascii="Times New Roman" w:hAnsi="Times New Roman" w:eastAsia="宋体"/>
          <w:bCs/>
          <w:sz w:val="22"/>
          <w:szCs w:val="22"/>
        </w:rPr>
        <w:fldChar w:fldCharType="begin"/>
      </w:r>
      <w:r>
        <w:rPr>
          <w:rFonts w:ascii="Times New Roman" w:hAnsi="Times New Roman" w:eastAsia="宋体"/>
          <w:bCs/>
          <w:sz w:val="22"/>
          <w:szCs w:val="22"/>
        </w:rPr>
        <w:instrText xml:space="preserve"> SEQ </w:instrText>
      </w:r>
      <w:r>
        <w:rPr>
          <w:rFonts w:hint="eastAsia" w:ascii="Times New Roman" w:hAnsi="Times New Roman" w:eastAsia="宋体"/>
          <w:bCs/>
          <w:sz w:val="22"/>
          <w:szCs w:val="22"/>
        </w:rPr>
        <w:instrText xml:space="preserve">图</w:instrText>
      </w:r>
      <w:r>
        <w:rPr>
          <w:rFonts w:ascii="Times New Roman" w:hAnsi="Times New Roman" w:eastAsia="宋体"/>
          <w:bCs/>
          <w:sz w:val="22"/>
          <w:szCs w:val="22"/>
        </w:rPr>
        <w:instrText xml:space="preserve">6 \* ARABIC </w:instrText>
      </w:r>
      <w:r>
        <w:rPr>
          <w:rFonts w:ascii="Times New Roman" w:hAnsi="Times New Roman" w:eastAsia="宋体"/>
          <w:bCs/>
          <w:sz w:val="22"/>
          <w:szCs w:val="22"/>
        </w:rPr>
        <w:fldChar w:fldCharType="separate"/>
      </w:r>
      <w:r>
        <w:rPr>
          <w:rFonts w:ascii="Times New Roman" w:hAnsi="Times New Roman" w:eastAsia="宋体"/>
          <w:bCs/>
          <w:sz w:val="22"/>
          <w:szCs w:val="22"/>
        </w:rPr>
        <w:t>61</w:t>
      </w:r>
      <w:r>
        <w:rPr>
          <w:rFonts w:ascii="Times New Roman" w:hAnsi="Times New Roman" w:eastAsia="宋体"/>
          <w:bCs/>
          <w:sz w:val="22"/>
          <w:szCs w:val="22"/>
        </w:rPr>
        <w:fldChar w:fldCharType="end"/>
      </w:r>
      <w:r>
        <w:rPr>
          <w:rFonts w:hint="eastAsia" w:ascii="Times New Roman" w:hAnsi="Times New Roman" w:eastAsia="宋体"/>
          <w:bCs/>
          <w:sz w:val="22"/>
          <w:szCs w:val="22"/>
        </w:rPr>
        <w:t>系统支持个人权益监管数量大于</w:t>
      </w:r>
      <w:r>
        <w:rPr>
          <w:rFonts w:ascii="Times New Roman" w:hAnsi="Times New Roman" w:eastAsia="宋体"/>
          <w:bCs/>
          <w:sz w:val="22"/>
          <w:szCs w:val="22"/>
        </w:rPr>
        <w:t>5000</w:t>
      </w:r>
      <w:r>
        <w:rPr>
          <w:rFonts w:hint="eastAsia" w:ascii="Times New Roman" w:hAnsi="Times New Roman" w:eastAsia="宋体"/>
          <w:bCs/>
          <w:sz w:val="22"/>
          <w:szCs w:val="22"/>
        </w:rPr>
        <w:t>万</w:t>
      </w:r>
      <w:bookmarkEnd w:id="130"/>
    </w:p>
    <w:p w14:paraId="668B746B">
      <w:pPr>
        <w:spacing w:line="360" w:lineRule="auto"/>
        <w:rPr>
          <w:bCs/>
          <w:spacing w:val="-4"/>
          <w:sz w:val="22"/>
          <w:szCs w:val="22"/>
        </w:rPr>
      </w:pPr>
      <w:r>
        <w:rPr>
          <w:bCs/>
        </w:rPr>
        <w:drawing>
          <wp:inline distT="0" distB="0" distL="0" distR="0">
            <wp:extent cx="5274310" cy="1829435"/>
            <wp:effectExtent l="0" t="0" r="8890" b="12065"/>
            <wp:docPr id="9514741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74187" name="图片 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a:xfrm>
                      <a:off x="0" y="0"/>
                      <a:ext cx="5274310" cy="1829719"/>
                    </a:xfrm>
                    <a:prstGeom prst="rect">
                      <a:avLst/>
                    </a:prstGeom>
                    <a:noFill/>
                    <a:ln>
                      <a:noFill/>
                    </a:ln>
                  </pic:spPr>
                </pic:pic>
              </a:graphicData>
            </a:graphic>
          </wp:inline>
        </w:drawing>
      </w:r>
    </w:p>
    <w:p w14:paraId="0EFE09C9">
      <w:pPr>
        <w:pStyle w:val="22"/>
        <w:spacing w:line="360" w:lineRule="auto"/>
        <w:jc w:val="center"/>
        <w:rPr>
          <w:rFonts w:ascii="Times New Roman" w:hAnsi="Times New Roman"/>
          <w:b/>
          <w:sz w:val="28"/>
          <w:szCs w:val="28"/>
        </w:rPr>
      </w:pPr>
      <w:bookmarkStart w:id="131" w:name="_Toc188601978"/>
      <w:r>
        <w:rPr>
          <w:rFonts w:hint="eastAsia" w:ascii="Times New Roman" w:hAnsi="Times New Roman" w:eastAsia="宋体"/>
          <w:bCs/>
          <w:sz w:val="22"/>
          <w:szCs w:val="22"/>
        </w:rPr>
        <w:t>图7</w:t>
      </w:r>
      <w:r>
        <w:rPr>
          <w:rFonts w:ascii="Times New Roman" w:hAnsi="Times New Roman" w:eastAsia="宋体"/>
          <w:bCs/>
          <w:sz w:val="22"/>
          <w:szCs w:val="22"/>
        </w:rPr>
        <w:t>-</w:t>
      </w:r>
      <w:r>
        <w:rPr>
          <w:rFonts w:ascii="Times New Roman" w:hAnsi="Times New Roman" w:eastAsia="宋体"/>
          <w:bCs/>
          <w:sz w:val="22"/>
          <w:szCs w:val="22"/>
        </w:rPr>
        <w:fldChar w:fldCharType="begin"/>
      </w:r>
      <w:r>
        <w:rPr>
          <w:rFonts w:ascii="Times New Roman" w:hAnsi="Times New Roman" w:eastAsia="宋体"/>
          <w:bCs/>
          <w:sz w:val="22"/>
          <w:szCs w:val="22"/>
        </w:rPr>
        <w:instrText xml:space="preserve"> SEQ </w:instrText>
      </w:r>
      <w:r>
        <w:rPr>
          <w:rFonts w:hint="eastAsia" w:ascii="Times New Roman" w:hAnsi="Times New Roman" w:eastAsia="宋体"/>
          <w:bCs/>
          <w:sz w:val="22"/>
          <w:szCs w:val="22"/>
        </w:rPr>
        <w:instrText xml:space="preserve">图</w:instrText>
      </w:r>
      <w:r>
        <w:rPr>
          <w:rFonts w:ascii="Times New Roman" w:hAnsi="Times New Roman" w:eastAsia="宋体"/>
          <w:bCs/>
          <w:sz w:val="22"/>
          <w:szCs w:val="22"/>
        </w:rPr>
        <w:instrText xml:space="preserve">6 \* ARABIC </w:instrText>
      </w:r>
      <w:r>
        <w:rPr>
          <w:rFonts w:ascii="Times New Roman" w:hAnsi="Times New Roman" w:eastAsia="宋体"/>
          <w:bCs/>
          <w:sz w:val="22"/>
          <w:szCs w:val="22"/>
        </w:rPr>
        <w:fldChar w:fldCharType="separate"/>
      </w:r>
      <w:r>
        <w:rPr>
          <w:rFonts w:ascii="Times New Roman" w:hAnsi="Times New Roman" w:eastAsia="宋体"/>
          <w:bCs/>
          <w:sz w:val="22"/>
          <w:szCs w:val="22"/>
        </w:rPr>
        <w:t>62</w:t>
      </w:r>
      <w:r>
        <w:rPr>
          <w:rFonts w:ascii="Times New Roman" w:hAnsi="Times New Roman" w:eastAsia="宋体"/>
          <w:bCs/>
          <w:sz w:val="22"/>
          <w:szCs w:val="22"/>
        </w:rPr>
        <w:fldChar w:fldCharType="end"/>
      </w:r>
      <w:r>
        <w:rPr>
          <w:rFonts w:ascii="Times New Roman" w:hAnsi="Times New Roman" w:eastAsia="宋体"/>
          <w:bCs/>
          <w:sz w:val="22"/>
          <w:szCs w:val="22"/>
        </w:rPr>
        <w:t xml:space="preserve"> 10000</w:t>
      </w:r>
      <w:r>
        <w:rPr>
          <w:rFonts w:hint="eastAsia" w:ascii="Times New Roman" w:hAnsi="Times New Roman" w:eastAsia="宋体"/>
          <w:bCs/>
          <w:sz w:val="22"/>
          <w:szCs w:val="22"/>
        </w:rPr>
        <w:t>个安全事件并发时，策略生成响应时间小于</w:t>
      </w:r>
      <w:r>
        <w:rPr>
          <w:rFonts w:ascii="Times New Roman" w:hAnsi="Times New Roman" w:eastAsia="宋体"/>
          <w:bCs/>
          <w:sz w:val="22"/>
          <w:szCs w:val="22"/>
        </w:rPr>
        <w:t>5</w:t>
      </w:r>
      <w:r>
        <w:rPr>
          <w:rFonts w:hint="eastAsia" w:ascii="Times New Roman" w:hAnsi="Times New Roman" w:eastAsia="宋体"/>
          <w:bCs/>
          <w:sz w:val="22"/>
          <w:szCs w:val="22"/>
        </w:rPr>
        <w:t>秒</w:t>
      </w:r>
      <w:bookmarkEnd w:id="131"/>
    </w:p>
    <w:p w14:paraId="42CA207D">
      <w:pPr>
        <w:spacing w:line="360" w:lineRule="auto"/>
        <w:jc w:val="left"/>
        <w:outlineLvl w:val="0"/>
        <w:rPr>
          <w:b/>
          <w:sz w:val="32"/>
          <w:szCs w:val="32"/>
        </w:rPr>
      </w:pPr>
      <w:bookmarkStart w:id="132" w:name="_Toc188110248"/>
      <w:r>
        <w:rPr>
          <w:b/>
          <w:sz w:val="32"/>
          <w:szCs w:val="32"/>
        </w:rPr>
        <w:t>7</w:t>
      </w:r>
      <w:r>
        <w:rPr>
          <w:rFonts w:hint="eastAsia"/>
          <w:b/>
          <w:sz w:val="32"/>
          <w:szCs w:val="32"/>
        </w:rPr>
        <w:t xml:space="preserve"> 结论</w:t>
      </w:r>
      <w:bookmarkEnd w:id="132"/>
    </w:p>
    <w:p w14:paraId="5F4D254A">
      <w:pPr>
        <w:widowControl/>
        <w:spacing w:line="360" w:lineRule="auto"/>
        <w:ind w:firstLine="480" w:firstLineChars="200"/>
        <w:rPr>
          <w:sz w:val="24"/>
        </w:rPr>
      </w:pPr>
      <w:r>
        <w:rPr>
          <w:rFonts w:hint="eastAsia"/>
          <w:sz w:val="24"/>
        </w:rPr>
        <w:t>X</w:t>
      </w:r>
      <w:r>
        <w:rPr>
          <w:sz w:val="24"/>
        </w:rPr>
        <w:t>XXXX</w:t>
      </w:r>
    </w:p>
    <w:p w14:paraId="2D9C6578">
      <w:pPr>
        <w:widowControl/>
        <w:jc w:val="left"/>
        <w:rPr>
          <w:kern w:val="0"/>
          <w:sz w:val="24"/>
          <w:szCs w:val="24"/>
        </w:rPr>
      </w:pPr>
      <w:r>
        <w:rPr>
          <w:kern w:val="0"/>
          <w:sz w:val="24"/>
          <w:szCs w:val="24"/>
        </w:rPr>
        <w:br w:type="page"/>
      </w:r>
    </w:p>
    <w:p w14:paraId="63ED8169">
      <w:pPr>
        <w:spacing w:line="360" w:lineRule="auto"/>
        <w:jc w:val="left"/>
        <w:outlineLvl w:val="0"/>
        <w:rPr>
          <w:b/>
          <w:sz w:val="32"/>
          <w:szCs w:val="32"/>
          <w:highlight w:val="yellow"/>
        </w:rPr>
      </w:pPr>
      <w:bookmarkStart w:id="133" w:name="_Toc188110249"/>
      <w:r>
        <w:rPr>
          <w:rFonts w:hint="eastAsia"/>
          <w:b/>
          <w:sz w:val="32"/>
          <w:szCs w:val="32"/>
        </w:rPr>
        <w:t>附录A：论文、专利、标准和软著情况</w:t>
      </w:r>
      <w:r>
        <w:rPr>
          <w:rFonts w:hint="eastAsia"/>
          <w:b/>
          <w:sz w:val="32"/>
          <w:szCs w:val="32"/>
          <w:highlight w:val="yellow"/>
        </w:rPr>
        <w:t>【信工所统一准备】</w:t>
      </w:r>
      <w:bookmarkEnd w:id="133"/>
    </w:p>
    <w:p w14:paraId="298A8AAA">
      <w:pPr>
        <w:spacing w:line="360" w:lineRule="auto"/>
        <w:rPr>
          <w:rFonts w:eastAsiaTheme="majorEastAsia"/>
          <w:b/>
          <w:sz w:val="24"/>
          <w:szCs w:val="24"/>
        </w:rPr>
      </w:pPr>
      <w:r>
        <w:rPr>
          <w:rFonts w:hint="eastAsia" w:eastAsiaTheme="majorEastAsia"/>
          <w:b/>
          <w:sz w:val="24"/>
          <w:szCs w:val="24"/>
          <w:highlight w:val="yellow"/>
        </w:rPr>
        <w:t>一、论文</w:t>
      </w:r>
    </w:p>
    <w:p w14:paraId="42F6565A">
      <w:pPr>
        <w:numPr>
          <w:ilvl w:val="0"/>
          <w:numId w:val="21"/>
        </w:numPr>
        <w:spacing w:line="360" w:lineRule="auto"/>
        <w:rPr>
          <w:sz w:val="24"/>
          <w:szCs w:val="24"/>
        </w:rPr>
      </w:pPr>
      <w:r>
        <w:rPr>
          <w:sz w:val="24"/>
          <w:szCs w:val="24"/>
        </w:rPr>
        <w:t>Yuanyuan He, Xinyu Tan, Jianbing Ni, Laurence T.Yang, Xianjun Deng</w:t>
      </w:r>
      <w:r>
        <w:rPr>
          <w:rFonts w:hint="eastAsia"/>
          <w:sz w:val="24"/>
          <w:szCs w:val="24"/>
        </w:rPr>
        <w:t xml:space="preserve">. </w:t>
      </w:r>
      <w:r>
        <w:rPr>
          <w:sz w:val="24"/>
          <w:szCs w:val="24"/>
        </w:rPr>
        <w:t>Differentially Private Set Intersection for Asymmetrical ID Alignment</w:t>
      </w:r>
      <w:r>
        <w:rPr>
          <w:rFonts w:hint="eastAsia"/>
          <w:sz w:val="24"/>
          <w:szCs w:val="24"/>
        </w:rPr>
        <w:t>.</w:t>
      </w:r>
      <w:r>
        <w:rPr>
          <w:sz w:val="24"/>
          <w:szCs w:val="24"/>
        </w:rPr>
        <w:t xml:space="preserve"> IEEE Transactions on Information Forensics and Security, 2022, 17: 3479–3494. </w:t>
      </w:r>
    </w:p>
    <w:p w14:paraId="7F5B962E">
      <w:pPr>
        <w:numPr>
          <w:ilvl w:val="0"/>
          <w:numId w:val="21"/>
        </w:numPr>
        <w:spacing w:line="360" w:lineRule="auto"/>
        <w:rPr>
          <w:sz w:val="24"/>
          <w:szCs w:val="24"/>
        </w:rPr>
      </w:pPr>
      <w:r>
        <w:rPr>
          <w:sz w:val="24"/>
          <w:szCs w:val="24"/>
        </w:rPr>
        <w:t>尹沛捷，李凤华，牛犇，罗海洋，邝彬，张玲翠. 面向版式文档的细粒度隐私操作控制方法[J].通信学报，2023，5(44):94-109.</w:t>
      </w:r>
    </w:p>
    <w:p w14:paraId="779D5A98">
      <w:pPr>
        <w:widowControl/>
        <w:jc w:val="left"/>
        <w:rPr>
          <w:sz w:val="24"/>
          <w:szCs w:val="24"/>
        </w:rPr>
      </w:pPr>
      <w:r>
        <w:rPr>
          <w:sz w:val="24"/>
          <w:szCs w:val="24"/>
        </w:rPr>
        <w:br w:type="page"/>
      </w:r>
    </w:p>
    <w:p w14:paraId="6AA96B08">
      <w:pPr>
        <w:spacing w:line="360" w:lineRule="auto"/>
        <w:rPr>
          <w:rFonts w:eastAsiaTheme="majorEastAsia"/>
          <w:b/>
          <w:sz w:val="24"/>
          <w:szCs w:val="24"/>
        </w:rPr>
      </w:pPr>
      <w:r>
        <w:rPr>
          <w:rFonts w:hint="eastAsia" w:eastAsiaTheme="majorEastAsia"/>
          <w:b/>
          <w:sz w:val="24"/>
          <w:szCs w:val="24"/>
        </w:rPr>
        <w:t>二、专利</w:t>
      </w:r>
    </w:p>
    <w:p w14:paraId="007C0ED1">
      <w:pPr>
        <w:numPr>
          <w:ilvl w:val="0"/>
          <w:numId w:val="22"/>
        </w:numPr>
        <w:spacing w:line="360" w:lineRule="auto"/>
        <w:rPr>
          <w:sz w:val="24"/>
          <w:szCs w:val="24"/>
        </w:rPr>
      </w:pPr>
      <w:r>
        <w:rPr>
          <w:rFonts w:hint="eastAsia"/>
          <w:sz w:val="24"/>
          <w:szCs w:val="24"/>
        </w:rPr>
        <w:t>李凤华，李晖，谢绒娜，张玲翠，牛犇. 多方的数据安全计算方法、装置、电子设备和存储介质. 申请时间：202</w:t>
      </w:r>
      <w:r>
        <w:rPr>
          <w:sz w:val="24"/>
          <w:szCs w:val="24"/>
        </w:rPr>
        <w:t>2</w:t>
      </w:r>
      <w:r>
        <w:rPr>
          <w:rFonts w:hint="eastAsia"/>
          <w:sz w:val="24"/>
          <w:szCs w:val="24"/>
        </w:rPr>
        <w:t>.</w:t>
      </w:r>
      <w:r>
        <w:rPr>
          <w:sz w:val="24"/>
          <w:szCs w:val="24"/>
        </w:rPr>
        <w:t>04</w:t>
      </w:r>
      <w:r>
        <w:rPr>
          <w:rFonts w:hint="eastAsia"/>
          <w:sz w:val="24"/>
          <w:szCs w:val="24"/>
        </w:rPr>
        <w:t>.2</w:t>
      </w:r>
      <w:r>
        <w:rPr>
          <w:sz w:val="24"/>
          <w:szCs w:val="24"/>
        </w:rPr>
        <w:t>9</w:t>
      </w:r>
      <w:r>
        <w:rPr>
          <w:rFonts w:hint="eastAsia"/>
          <w:sz w:val="24"/>
          <w:szCs w:val="24"/>
        </w:rPr>
        <w:t>，申请号：</w:t>
      </w:r>
      <w:r>
        <w:rPr>
          <w:sz w:val="24"/>
          <w:szCs w:val="24"/>
        </w:rPr>
        <w:t>202210476486.0</w:t>
      </w:r>
      <w:r>
        <w:rPr>
          <w:rFonts w:hint="eastAsia"/>
          <w:sz w:val="24"/>
          <w:szCs w:val="24"/>
        </w:rPr>
        <w:t>，授权公告日：</w:t>
      </w:r>
      <w:r>
        <w:rPr>
          <w:sz w:val="24"/>
          <w:szCs w:val="24"/>
        </w:rPr>
        <w:t>2023.01.10</w:t>
      </w:r>
      <w:r>
        <w:rPr>
          <w:rFonts w:hint="eastAsia"/>
          <w:sz w:val="24"/>
          <w:szCs w:val="24"/>
        </w:rPr>
        <w:t>，专利号：Z</w:t>
      </w:r>
      <w:r>
        <w:rPr>
          <w:sz w:val="24"/>
          <w:szCs w:val="24"/>
        </w:rPr>
        <w:t>L202210476486.0</w:t>
      </w:r>
    </w:p>
    <w:p w14:paraId="32511389">
      <w:pPr>
        <w:widowControl/>
        <w:jc w:val="left"/>
        <w:rPr>
          <w:sz w:val="24"/>
          <w:szCs w:val="24"/>
        </w:rPr>
      </w:pPr>
      <w:r>
        <w:rPr>
          <w:sz w:val="24"/>
          <w:szCs w:val="24"/>
        </w:rPr>
        <w:br w:type="page"/>
      </w:r>
    </w:p>
    <w:p w14:paraId="6B673DAB">
      <w:pPr>
        <w:widowControl/>
        <w:spacing w:line="360" w:lineRule="auto"/>
        <w:rPr>
          <w:b/>
          <w:sz w:val="24"/>
          <w:szCs w:val="24"/>
        </w:rPr>
      </w:pPr>
      <w:r>
        <w:rPr>
          <w:rFonts w:hint="eastAsia"/>
          <w:b/>
          <w:sz w:val="24"/>
          <w:szCs w:val="24"/>
        </w:rPr>
        <w:t>三、标准</w:t>
      </w:r>
    </w:p>
    <w:p w14:paraId="72B5B8B9">
      <w:pPr>
        <w:spacing w:line="360" w:lineRule="auto"/>
        <w:ind w:firstLine="536"/>
        <w:rPr>
          <w:rFonts w:eastAsiaTheme="majorEastAsia"/>
          <w:sz w:val="24"/>
          <w:szCs w:val="24"/>
        </w:rPr>
      </w:pPr>
      <w:r>
        <w:rPr>
          <w:rFonts w:eastAsiaTheme="majorEastAsia"/>
          <w:sz w:val="24"/>
          <w:szCs w:val="24"/>
        </w:rPr>
        <w:t>Xxx</w:t>
      </w:r>
    </w:p>
    <w:p w14:paraId="407C9382">
      <w:pPr>
        <w:widowControl/>
        <w:jc w:val="left"/>
        <w:rPr>
          <w:rFonts w:eastAsiaTheme="majorEastAsia"/>
          <w:sz w:val="24"/>
          <w:szCs w:val="24"/>
        </w:rPr>
      </w:pPr>
      <w:r>
        <w:rPr>
          <w:rFonts w:eastAsiaTheme="majorEastAsia"/>
          <w:sz w:val="24"/>
          <w:szCs w:val="24"/>
        </w:rPr>
        <w:br w:type="page"/>
      </w:r>
    </w:p>
    <w:p w14:paraId="0633B746">
      <w:pPr>
        <w:spacing w:line="360" w:lineRule="auto"/>
        <w:rPr>
          <w:b/>
          <w:sz w:val="24"/>
          <w:szCs w:val="24"/>
        </w:rPr>
      </w:pPr>
      <w:r>
        <w:rPr>
          <w:rFonts w:hint="eastAsia"/>
          <w:b/>
          <w:sz w:val="24"/>
          <w:szCs w:val="24"/>
        </w:rPr>
        <w:t>四、软著</w:t>
      </w:r>
    </w:p>
    <w:p w14:paraId="090AB221">
      <w:pPr>
        <w:widowControl/>
        <w:jc w:val="left"/>
        <w:rPr>
          <w:rFonts w:eastAsiaTheme="majorEastAsia"/>
          <w:sz w:val="24"/>
          <w:szCs w:val="24"/>
        </w:rPr>
      </w:pPr>
      <w:r>
        <w:rPr>
          <w:rFonts w:eastAsiaTheme="majorEastAsia"/>
          <w:sz w:val="24"/>
          <w:szCs w:val="24"/>
        </w:rPr>
        <w:br w:type="page"/>
      </w:r>
    </w:p>
    <w:p w14:paraId="7A604A37">
      <w:pPr>
        <w:spacing w:line="360" w:lineRule="auto"/>
        <w:jc w:val="left"/>
        <w:outlineLvl w:val="0"/>
        <w:rPr>
          <w:b/>
          <w:sz w:val="32"/>
          <w:szCs w:val="32"/>
          <w:highlight w:val="yellow"/>
        </w:rPr>
      </w:pPr>
      <w:bookmarkStart w:id="134" w:name="_Toc188110250"/>
      <w:r>
        <w:rPr>
          <w:rFonts w:hint="eastAsia"/>
          <w:b/>
          <w:sz w:val="32"/>
          <w:szCs w:val="32"/>
          <w:highlight w:val="yellow"/>
        </w:rPr>
        <w:t>参考文献【需要合并文献】</w:t>
      </w:r>
      <w:bookmarkEnd w:id="134"/>
    </w:p>
    <w:p w14:paraId="5B0C22F4">
      <w:pPr>
        <w:pStyle w:val="239"/>
        <w:numPr>
          <w:ilvl w:val="0"/>
          <w:numId w:val="23"/>
        </w:numPr>
        <w:spacing w:line="360" w:lineRule="auto"/>
        <w:ind w:firstLineChars="0"/>
        <w:rPr>
          <w:szCs w:val="21"/>
          <w:highlight w:val="yellow"/>
        </w:rPr>
      </w:pPr>
      <w:bookmarkStart w:id="135" w:name="_Ref187911979"/>
      <w:r>
        <w:rPr>
          <w:rFonts w:hint="eastAsia"/>
          <w:szCs w:val="21"/>
          <w:highlight w:val="yellow"/>
        </w:rPr>
        <w:t>李凤华, 李晖, 贾焰, 等. 隐私计算研究范畴及发展趋势[J]. 通信学报, 2016, 37(04): 1-11.</w:t>
      </w:r>
      <w:bookmarkEnd w:id="135"/>
    </w:p>
    <w:p w14:paraId="7BA5D7F5">
      <w:pPr>
        <w:pStyle w:val="239"/>
        <w:numPr>
          <w:ilvl w:val="0"/>
          <w:numId w:val="23"/>
        </w:numPr>
        <w:spacing w:line="360" w:lineRule="auto"/>
        <w:ind w:firstLineChars="0"/>
        <w:rPr>
          <w:szCs w:val="21"/>
          <w:highlight w:val="yellow"/>
        </w:rPr>
      </w:pPr>
      <w:bookmarkStart w:id="136" w:name="_Ref187912042"/>
      <w:r>
        <w:rPr>
          <w:szCs w:val="21"/>
          <w:highlight w:val="yellow"/>
        </w:rPr>
        <w:t>Wilson E J. What is internet governance and where does it come from?[J]. Journal of Public Policy, 2005, 25(1): 29-50.</w:t>
      </w:r>
      <w:bookmarkEnd w:id="136"/>
    </w:p>
    <w:p w14:paraId="245AD2BC">
      <w:pPr>
        <w:rPr>
          <w:rFonts w:eastAsiaTheme="majorEastAsia"/>
          <w:sz w:val="24"/>
          <w:szCs w:val="24"/>
        </w:rPr>
      </w:pPr>
    </w:p>
    <w:p w14:paraId="4B2283BB">
      <w:pPr>
        <w:pStyle w:val="4"/>
        <w:spacing w:line="360" w:lineRule="auto"/>
        <w:rPr>
          <w:b/>
          <w:bCs/>
          <w:color w:val="333333"/>
          <w:shd w:val="clear" w:color="auto" w:fill="FFFFFF"/>
        </w:rPr>
      </w:pPr>
      <w:r>
        <w:t>参考文献</w:t>
      </w:r>
    </w:p>
    <w:p w14:paraId="062478E0">
      <w:pPr>
        <w:pStyle w:val="274"/>
        <w:widowControl/>
        <w:numPr>
          <w:ilvl w:val="0"/>
          <w:numId w:val="24"/>
        </w:numPr>
        <w:ind w:left="372" w:hanging="371" w:hangingChars="177"/>
        <w:rPr>
          <w:color w:val="000000"/>
          <w:sz w:val="21"/>
          <w:lang w:bidi="ar"/>
        </w:rPr>
      </w:pPr>
      <w:r>
        <w:rPr>
          <w:color w:val="000000"/>
          <w:sz w:val="21"/>
          <w:lang w:bidi="ar"/>
        </w:rPr>
        <w:t>Eline Chivot. What the Evidence Shows About the Impact of the GDPR After One Year. Center for Data Innovation. Working Paper. 2019.</w:t>
      </w:r>
    </w:p>
    <w:p w14:paraId="403DD7FB">
      <w:pPr>
        <w:pStyle w:val="274"/>
        <w:widowControl/>
        <w:numPr>
          <w:ilvl w:val="0"/>
          <w:numId w:val="24"/>
        </w:numPr>
        <w:ind w:left="372" w:hanging="371" w:hangingChars="177"/>
        <w:rPr>
          <w:color w:val="000000"/>
          <w:sz w:val="21"/>
          <w:lang w:bidi="ar"/>
        </w:rPr>
      </w:pPr>
      <w:r>
        <w:rPr>
          <w:color w:val="000000"/>
          <w:sz w:val="21"/>
          <w:lang w:bidi="ar"/>
        </w:rPr>
        <w:t>蔡培如.论个人信息保护中的人格保护与经济激励机制[J].比较法研究.2020.</w:t>
      </w:r>
    </w:p>
    <w:p w14:paraId="1F939147">
      <w:pPr>
        <w:pStyle w:val="274"/>
        <w:widowControl/>
        <w:numPr>
          <w:ilvl w:val="0"/>
          <w:numId w:val="24"/>
        </w:numPr>
        <w:ind w:left="372" w:hanging="371" w:hangingChars="177"/>
        <w:rPr>
          <w:color w:val="000000"/>
          <w:sz w:val="21"/>
          <w:lang w:bidi="ar"/>
        </w:rPr>
      </w:pPr>
      <w:r>
        <w:rPr>
          <w:color w:val="000000"/>
          <w:sz w:val="21"/>
          <w:lang w:bidi="ar"/>
        </w:rPr>
        <w:t xml:space="preserve">“Anthem Cyber attack.” http://abcnews.go.com/Business/anthem-cyber </w:t>
      </w:r>
      <w:r>
        <w:rPr>
          <w:color w:val="000000"/>
          <w:sz w:val="21"/>
          <w:lang w:bidi="ar"/>
        </w:rPr>
        <w:tab/>
      </w:r>
      <w:r>
        <w:rPr>
          <w:color w:val="000000"/>
          <w:sz w:val="21"/>
          <w:lang w:bidi="ar"/>
        </w:rPr>
        <w:t xml:space="preserve">attack-things-happen-personal-information/story?id=28747729. </w:t>
      </w:r>
    </w:p>
    <w:p w14:paraId="7B390324">
      <w:pPr>
        <w:pStyle w:val="274"/>
        <w:widowControl/>
        <w:numPr>
          <w:ilvl w:val="0"/>
          <w:numId w:val="24"/>
        </w:numPr>
        <w:ind w:left="372" w:hanging="371" w:hangingChars="177"/>
        <w:rPr>
          <w:color w:val="000000"/>
          <w:sz w:val="21"/>
          <w:lang w:bidi="ar"/>
        </w:rPr>
      </w:pPr>
      <w:r>
        <w:rPr>
          <w:color w:val="000000"/>
          <w:sz w:val="21"/>
          <w:lang w:bidi="ar"/>
        </w:rPr>
        <w:t xml:space="preserve">“Case study: The Home Depot data breach.” https://www.sans.org/reading-room/whitepapers/casestudies/case </w:t>
      </w:r>
      <w:r>
        <w:rPr>
          <w:color w:val="000000"/>
          <w:sz w:val="21"/>
          <w:lang w:bidi="ar"/>
        </w:rPr>
        <w:tab/>
      </w:r>
      <w:r>
        <w:rPr>
          <w:color w:val="000000"/>
          <w:sz w:val="21"/>
          <w:lang w:bidi="ar"/>
        </w:rPr>
        <w:t xml:space="preserve">study-home-depot-data-breach-36367. </w:t>
      </w:r>
    </w:p>
    <w:p w14:paraId="553A7EAD">
      <w:pPr>
        <w:pStyle w:val="274"/>
        <w:widowControl/>
        <w:numPr>
          <w:ilvl w:val="0"/>
          <w:numId w:val="24"/>
        </w:numPr>
        <w:ind w:left="372" w:hanging="371" w:hangingChars="177"/>
        <w:rPr>
          <w:color w:val="000000"/>
          <w:sz w:val="21"/>
          <w:lang w:bidi="ar"/>
        </w:rPr>
      </w:pPr>
      <w:r>
        <w:rPr>
          <w:color w:val="000000"/>
          <w:sz w:val="21"/>
          <w:lang w:bidi="ar"/>
        </w:rPr>
        <w:t>“Sony Reports 24.5 Million More Accounts Hacked.” https://www.darkreading.com/attacks-and-breaches/sony-reports-245-million-more-accounts-hacked/d/d-id/1097499.</w:t>
      </w:r>
    </w:p>
    <w:p w14:paraId="401AA3C4">
      <w:pPr>
        <w:pStyle w:val="274"/>
        <w:widowControl/>
        <w:numPr>
          <w:ilvl w:val="0"/>
          <w:numId w:val="24"/>
        </w:numPr>
        <w:ind w:left="372" w:hanging="371" w:hangingChars="177"/>
        <w:rPr>
          <w:color w:val="000000"/>
          <w:sz w:val="21"/>
          <w:lang w:bidi="ar"/>
        </w:rPr>
      </w:pPr>
      <w:r>
        <w:rPr>
          <w:color w:val="000000"/>
          <w:sz w:val="21"/>
          <w:lang w:bidi="ar"/>
        </w:rPr>
        <w:t xml:space="preserve">“Ebay inc. to ask Ebay users to change passwords.” https://www.ebayinc.com/stories/news/ebay-inc-ask-ebay-users-changepasswords/. </w:t>
      </w:r>
    </w:p>
    <w:p w14:paraId="590965C7">
      <w:pPr>
        <w:pStyle w:val="274"/>
        <w:widowControl/>
        <w:numPr>
          <w:ilvl w:val="0"/>
          <w:numId w:val="24"/>
        </w:numPr>
        <w:ind w:left="372" w:hanging="371" w:hangingChars="177"/>
        <w:rPr>
          <w:color w:val="000000"/>
          <w:sz w:val="21"/>
          <w:lang w:bidi="ar"/>
        </w:rPr>
      </w:pPr>
      <w:r>
        <w:rPr>
          <w:color w:val="000000"/>
          <w:sz w:val="21"/>
          <w:lang w:bidi="ar"/>
        </w:rPr>
        <w:t>“OPM government data breach impacted 21.5 million.” http://www.cnn.com/2015/07/09/politics/offifice-of-personnelmanagement-data-breach-20-million/.</w:t>
      </w:r>
    </w:p>
    <w:p w14:paraId="58925962">
      <w:pPr>
        <w:pStyle w:val="274"/>
        <w:widowControl/>
        <w:numPr>
          <w:ilvl w:val="0"/>
          <w:numId w:val="24"/>
        </w:numPr>
        <w:ind w:left="372" w:hanging="371" w:hangingChars="177"/>
        <w:rPr>
          <w:color w:val="000000"/>
          <w:sz w:val="21"/>
          <w:lang w:bidi="ar"/>
        </w:rPr>
      </w:pPr>
      <w:r>
        <w:rPr>
          <w:color w:val="000000"/>
          <w:sz w:val="21"/>
          <w:lang w:bidi="ar"/>
        </w:rPr>
        <w:t xml:space="preserve">Microsoft, “ETW events in the common language runtime,” 2017, https://msdn.microsoft.com/en-us/library/ff357719(v=vs.110).aspx. </w:t>
      </w:r>
    </w:p>
    <w:p w14:paraId="017BF97E">
      <w:pPr>
        <w:pStyle w:val="274"/>
        <w:widowControl/>
        <w:numPr>
          <w:ilvl w:val="0"/>
          <w:numId w:val="24"/>
        </w:numPr>
        <w:ind w:left="372" w:hanging="371" w:hangingChars="177"/>
        <w:rPr>
          <w:color w:val="000000"/>
          <w:sz w:val="21"/>
          <w:lang w:bidi="ar"/>
        </w:rPr>
      </w:pPr>
      <w:r>
        <w:rPr>
          <w:color w:val="000000"/>
          <w:sz w:val="21"/>
          <w:lang w:bidi="ar"/>
        </w:rPr>
        <w:t>Redhat, “The Linux audit framework,” 2017, https://github.com/linuxaudit/.</w:t>
      </w:r>
    </w:p>
    <w:p w14:paraId="0C1F180A">
      <w:pPr>
        <w:pStyle w:val="274"/>
        <w:widowControl/>
        <w:numPr>
          <w:ilvl w:val="0"/>
          <w:numId w:val="24"/>
        </w:numPr>
        <w:ind w:left="372" w:hanging="371" w:hangingChars="177"/>
        <w:rPr>
          <w:color w:val="000000"/>
          <w:sz w:val="21"/>
          <w:lang w:bidi="ar"/>
        </w:rPr>
      </w:pPr>
      <w:r>
        <w:rPr>
          <w:color w:val="000000"/>
          <w:sz w:val="21"/>
          <w:lang w:bidi="ar"/>
        </w:rPr>
        <w:t>S. T. King and P. M. Chen, “Backtracking intrusions,” ACM SIGOPS Operating Systems Review, vol. 37, no. 5, pp. 223–236, 2003.</w:t>
      </w:r>
    </w:p>
    <w:p w14:paraId="1FE9F321">
      <w:pPr>
        <w:pStyle w:val="274"/>
        <w:widowControl/>
        <w:numPr>
          <w:ilvl w:val="0"/>
          <w:numId w:val="24"/>
        </w:numPr>
        <w:ind w:left="372" w:hanging="371" w:hangingChars="177"/>
        <w:rPr>
          <w:color w:val="000000"/>
          <w:sz w:val="21"/>
          <w:lang w:bidi="ar"/>
        </w:rPr>
      </w:pPr>
      <w:r>
        <w:rPr>
          <w:color w:val="000000"/>
          <w:sz w:val="21"/>
          <w:lang w:bidi="ar"/>
        </w:rPr>
        <w:t xml:space="preserve">A. Goel, K. Po, K. Farhadi, Z. Li, and E. de Lara, “The Taser Intrusion Recovery System,” in SOSP. New York, NY, USA: ACM, 2005, pp. 163–176. </w:t>
      </w:r>
    </w:p>
    <w:p w14:paraId="6D210081">
      <w:pPr>
        <w:pStyle w:val="274"/>
        <w:widowControl/>
        <w:numPr>
          <w:ilvl w:val="0"/>
          <w:numId w:val="24"/>
        </w:numPr>
        <w:ind w:left="372" w:hanging="371" w:hangingChars="177"/>
        <w:rPr>
          <w:color w:val="000000"/>
          <w:sz w:val="21"/>
          <w:lang w:bidi="ar"/>
        </w:rPr>
      </w:pPr>
      <w:r>
        <w:rPr>
          <w:color w:val="000000"/>
          <w:sz w:val="21"/>
          <w:lang w:bidi="ar"/>
        </w:rPr>
        <w:t xml:space="preserve">S. Krishnan, K. Z. Snow, and F. Monrose, “Trail of Bytes: Effificient Support for Forensic Analysis,” in CCS. New York, NY, USA: ACM, 2010, pp. 50–60. </w:t>
      </w:r>
    </w:p>
    <w:p w14:paraId="261D504F">
      <w:pPr>
        <w:pStyle w:val="274"/>
        <w:widowControl/>
        <w:numPr>
          <w:ilvl w:val="0"/>
          <w:numId w:val="24"/>
        </w:numPr>
        <w:ind w:left="372" w:hanging="371" w:hangingChars="177"/>
        <w:rPr>
          <w:color w:val="000000"/>
          <w:sz w:val="21"/>
          <w:lang w:bidi="ar"/>
        </w:rPr>
      </w:pPr>
      <w:r>
        <w:rPr>
          <w:color w:val="000000"/>
          <w:sz w:val="21"/>
          <w:lang w:bidi="ar"/>
        </w:rPr>
        <w:t xml:space="preserve">S. Ma, X. Zhang, and D. Xu, “ProTracer: Towards Practical Provenance Tracing by Alternating Between Logging and Tainting,” in NDSS, 2015. </w:t>
      </w:r>
    </w:p>
    <w:p w14:paraId="4D9EB719">
      <w:pPr>
        <w:pStyle w:val="274"/>
        <w:widowControl/>
        <w:numPr>
          <w:ilvl w:val="0"/>
          <w:numId w:val="24"/>
        </w:numPr>
        <w:ind w:left="372" w:hanging="371" w:hangingChars="177"/>
        <w:rPr>
          <w:color w:val="000000"/>
          <w:sz w:val="21"/>
          <w:lang w:bidi="ar"/>
        </w:rPr>
      </w:pPr>
      <w:r>
        <w:rPr>
          <w:color w:val="000000"/>
          <w:sz w:val="21"/>
          <w:lang w:bidi="ar"/>
        </w:rPr>
        <w:t xml:space="preserve">T. Wuchner, M. Ochoa, and A. Pretschner, “Malware Detection with Quantitative Data Flow Graphs,” in ASIA CCS. New York, NY, USA: ACM, 2014, pp. 271–282. </w:t>
      </w:r>
    </w:p>
    <w:p w14:paraId="5CE31019">
      <w:pPr>
        <w:pStyle w:val="274"/>
        <w:widowControl/>
        <w:numPr>
          <w:ilvl w:val="0"/>
          <w:numId w:val="24"/>
        </w:numPr>
        <w:ind w:left="372" w:hanging="371" w:hangingChars="177"/>
        <w:rPr>
          <w:color w:val="000000"/>
          <w:sz w:val="21"/>
          <w:lang w:bidi="ar"/>
        </w:rPr>
      </w:pPr>
      <w:r>
        <w:rPr>
          <w:color w:val="000000"/>
          <w:sz w:val="21"/>
          <w:lang w:bidi="ar"/>
        </w:rPr>
        <w:t xml:space="preserve">K. H. Lee, X. Zhang, and D. Xu, “High Accuracy Attack Provenance via Binary-based Execution Partition.” in NDSS, 2013. </w:t>
      </w:r>
    </w:p>
    <w:p w14:paraId="0DED7D01">
      <w:pPr>
        <w:pStyle w:val="274"/>
        <w:widowControl/>
        <w:numPr>
          <w:ilvl w:val="0"/>
          <w:numId w:val="24"/>
        </w:numPr>
        <w:ind w:left="372" w:hanging="371" w:hangingChars="177"/>
        <w:rPr>
          <w:color w:val="000000"/>
          <w:sz w:val="21"/>
          <w:lang w:bidi="ar"/>
        </w:rPr>
      </w:pPr>
      <w:r>
        <w:rPr>
          <w:color w:val="000000"/>
          <w:sz w:val="21"/>
          <w:lang w:bidi="ar"/>
        </w:rPr>
        <w:t xml:space="preserve">S. King, Z. M. Mao, D. C. Lucchetti, and P. M. Chen, “Enriching Intrusion Alerts Through Multi-Host Causality,” in NDSS, 2005. </w:t>
      </w:r>
    </w:p>
    <w:p w14:paraId="6AE154BF">
      <w:pPr>
        <w:pStyle w:val="274"/>
        <w:widowControl/>
        <w:numPr>
          <w:ilvl w:val="0"/>
          <w:numId w:val="24"/>
        </w:numPr>
        <w:ind w:left="372" w:hanging="371" w:hangingChars="177"/>
        <w:rPr>
          <w:color w:val="000000"/>
          <w:sz w:val="21"/>
          <w:lang w:bidi="ar"/>
        </w:rPr>
      </w:pPr>
      <w:r>
        <w:rPr>
          <w:color w:val="000000"/>
          <w:sz w:val="21"/>
          <w:lang w:bidi="ar"/>
        </w:rPr>
        <w:t>S. Ma, K. H. Lee, C. H. Kim, J. Rhee, X. Zhang, and D. Xu, “Accurate, Low Cost and Instrumentation-Free Security Audit Logging for Windows,” in ACSAC. New York, NY, USA: ACM, 2015, pp. 401–410.</w:t>
      </w:r>
    </w:p>
    <w:p w14:paraId="617D04DE">
      <w:pPr>
        <w:pStyle w:val="274"/>
        <w:widowControl/>
        <w:numPr>
          <w:ilvl w:val="0"/>
          <w:numId w:val="24"/>
        </w:numPr>
        <w:ind w:left="372" w:hanging="371" w:hangingChars="177"/>
        <w:rPr>
          <w:color w:val="000000"/>
          <w:sz w:val="21"/>
          <w:lang w:bidi="ar"/>
        </w:rPr>
      </w:pPr>
      <w:r>
        <w:rPr>
          <w:color w:val="000000"/>
          <w:sz w:val="21"/>
          <w:lang w:bidi="ar"/>
        </w:rPr>
        <w:t>Crain T, Natoli C, Gramoli V. Red belly: A secure, fair and scalable open blockchain[C]//2021 IEEE Symposium on Security and Privacy (SP). IEEE, 2021: 466-483.</w:t>
      </w:r>
    </w:p>
    <w:p w14:paraId="14309EA1">
      <w:pPr>
        <w:pStyle w:val="274"/>
        <w:widowControl/>
        <w:numPr>
          <w:ilvl w:val="0"/>
          <w:numId w:val="24"/>
        </w:numPr>
        <w:ind w:left="372" w:hanging="371" w:hangingChars="177"/>
        <w:rPr>
          <w:color w:val="000000"/>
          <w:sz w:val="21"/>
          <w:lang w:bidi="ar"/>
        </w:rPr>
      </w:pPr>
      <w:r>
        <w:rPr>
          <w:color w:val="000000"/>
          <w:sz w:val="21"/>
          <w:lang w:bidi="ar"/>
        </w:rPr>
        <w:t>Sheng P, Wang G, Nayak K, et al. BFT protocol forensics[C]//Proceedings of the 2021 ACM SIGSAC Conference on Computer and Communications Security. 2021: 1722-1743.</w:t>
      </w:r>
    </w:p>
    <w:p w14:paraId="28424222">
      <w:pPr>
        <w:pStyle w:val="274"/>
        <w:widowControl/>
        <w:numPr>
          <w:ilvl w:val="0"/>
          <w:numId w:val="24"/>
        </w:numPr>
        <w:ind w:left="372" w:hanging="371" w:hangingChars="177"/>
        <w:rPr>
          <w:color w:val="000000"/>
          <w:sz w:val="21"/>
          <w:lang w:bidi="ar"/>
        </w:rPr>
      </w:pPr>
      <w:r>
        <w:rPr>
          <w:color w:val="000000"/>
          <w:sz w:val="21"/>
          <w:lang w:bidi="ar"/>
        </w:rPr>
        <w:t>Momose A, Ren L. Multi-threshold Byzantine fault tolerance[C]//Proceedings of the 2021 ACM SIGSAC Conference on Computer and Communications Security. 2021: 1686-1699.</w:t>
      </w:r>
    </w:p>
    <w:p w14:paraId="10EFDC4F">
      <w:pPr>
        <w:pStyle w:val="274"/>
        <w:widowControl/>
        <w:numPr>
          <w:ilvl w:val="0"/>
          <w:numId w:val="24"/>
        </w:numPr>
        <w:ind w:left="372" w:hanging="371" w:hangingChars="177"/>
        <w:rPr>
          <w:color w:val="000000"/>
          <w:sz w:val="21"/>
          <w:lang w:bidi="ar"/>
        </w:rPr>
      </w:pPr>
      <w:r>
        <w:rPr>
          <w:color w:val="000000"/>
          <w:sz w:val="21"/>
          <w:lang w:bidi="ar"/>
        </w:rPr>
        <w:t>Amiri M J, Agrawal D, El Abbadi A. Sharper: Sharding permissioned blockchains over network clusters[C]//Proceedings of the 2021 International Conference on Management of Data. 2021: 76-88.</w:t>
      </w:r>
    </w:p>
    <w:p w14:paraId="5CE380E3">
      <w:pPr>
        <w:pStyle w:val="274"/>
        <w:widowControl/>
        <w:numPr>
          <w:ilvl w:val="0"/>
          <w:numId w:val="24"/>
        </w:numPr>
        <w:ind w:left="372" w:hanging="371" w:hangingChars="177"/>
        <w:rPr>
          <w:color w:val="000000"/>
          <w:sz w:val="21"/>
          <w:lang w:bidi="ar"/>
        </w:rPr>
      </w:pPr>
      <w:r>
        <w:rPr>
          <w:color w:val="000000"/>
          <w:sz w:val="21"/>
          <w:lang w:bidi="ar"/>
        </w:rPr>
        <w:t>Ruan P, Dinh T T A, Loghin D, et al. Blockchains vs. Distributed databases: Dichotomy and fusion[C]//Proceedings of the 2021 International Conference on Management of Data. 2021: 1504-1517.</w:t>
      </w:r>
    </w:p>
    <w:p w14:paraId="1ED47B87">
      <w:pPr>
        <w:pStyle w:val="274"/>
        <w:widowControl/>
        <w:numPr>
          <w:ilvl w:val="0"/>
          <w:numId w:val="24"/>
        </w:numPr>
        <w:ind w:left="372" w:hanging="371" w:hangingChars="177"/>
        <w:rPr>
          <w:color w:val="000000"/>
          <w:sz w:val="21"/>
          <w:lang w:bidi="ar"/>
        </w:rPr>
      </w:pPr>
      <w:r>
        <w:rPr>
          <w:color w:val="000000"/>
          <w:sz w:val="21"/>
          <w:lang w:bidi="ar"/>
        </w:rPr>
        <w:t>Qi X, Chen Z, Zhang Z, et al. A Byzantine Fault Tolerant Storage for Permissioned Blockchain[C]//Proceedings of the 2021 International Conference on Management of Data. 2021: 2770-2774.</w:t>
      </w:r>
    </w:p>
    <w:p w14:paraId="5893B592">
      <w:pPr>
        <w:pStyle w:val="274"/>
        <w:widowControl/>
        <w:numPr>
          <w:ilvl w:val="0"/>
          <w:numId w:val="24"/>
        </w:numPr>
        <w:ind w:left="372" w:hanging="371" w:hangingChars="177"/>
        <w:rPr>
          <w:color w:val="000000"/>
          <w:sz w:val="21"/>
          <w:lang w:bidi="ar"/>
        </w:rPr>
      </w:pPr>
      <w:r>
        <w:rPr>
          <w:color w:val="000000"/>
          <w:sz w:val="21"/>
          <w:lang w:bidi="ar"/>
        </w:rPr>
        <w:t>Das P, Erwig A, Faust S, et al. The Exact Security of BIP32 Wallets[C]//Proceedings of the 2021 ACM SIGSAC Conference on Computer and Communications Security. 2021: 1020-1042.</w:t>
      </w:r>
    </w:p>
    <w:p w14:paraId="35A97F7A">
      <w:pPr>
        <w:pStyle w:val="274"/>
        <w:widowControl/>
        <w:numPr>
          <w:ilvl w:val="0"/>
          <w:numId w:val="24"/>
        </w:numPr>
        <w:ind w:left="372" w:hanging="371" w:hangingChars="177"/>
        <w:rPr>
          <w:color w:val="000000"/>
          <w:sz w:val="21"/>
          <w:lang w:bidi="ar"/>
        </w:rPr>
      </w:pPr>
      <w:r>
        <w:rPr>
          <w:color w:val="000000"/>
          <w:sz w:val="21"/>
          <w:lang w:bidi="ar"/>
        </w:rPr>
        <w:t>Li K, Wang Y, Tang Y. DETER: Denial of Ethereum Txpool sERvices[C]//Proceedings of the 2021 ACM SIGSAC Conference on Computer and Communications Security. 2021: 1645-1667.</w:t>
      </w:r>
    </w:p>
    <w:p w14:paraId="428C3234">
      <w:pPr>
        <w:pStyle w:val="274"/>
        <w:widowControl/>
        <w:numPr>
          <w:ilvl w:val="0"/>
          <w:numId w:val="24"/>
        </w:numPr>
        <w:ind w:left="372" w:hanging="371" w:hangingChars="177"/>
        <w:rPr>
          <w:color w:val="000000"/>
          <w:sz w:val="21"/>
          <w:lang w:bidi="ar"/>
        </w:rPr>
      </w:pPr>
      <w:r>
        <w:rPr>
          <w:color w:val="000000"/>
          <w:sz w:val="21"/>
          <w:lang w:bidi="ar"/>
        </w:rPr>
        <w:t>He N, Zhang R, Wang H, et al. : Security Analysis of EOSIO Smart Contracts[C]//30th USENIX Security Symposium (USENIX Security 21). 2021: 1271-1288.</w:t>
      </w:r>
    </w:p>
    <w:p w14:paraId="176EC84A">
      <w:pPr>
        <w:pStyle w:val="274"/>
        <w:widowControl/>
        <w:numPr>
          <w:ilvl w:val="0"/>
          <w:numId w:val="24"/>
        </w:numPr>
        <w:ind w:left="372" w:hanging="371" w:hangingChars="177"/>
        <w:rPr>
          <w:color w:val="000000"/>
          <w:sz w:val="21"/>
          <w:lang w:bidi="ar"/>
        </w:rPr>
      </w:pPr>
      <w:r>
        <w:rPr>
          <w:color w:val="000000"/>
          <w:sz w:val="21"/>
          <w:lang w:bidi="ar"/>
        </w:rPr>
        <w:t>So S, Hong S, Oh H. : Effectively Hunting Vulnerable Transaction Sequences in Smart Contracts through Language Model-Guided Symbolic Execution[C]//30th USENIX Security Symposium (USENIX Security 21). 2021: 1361-1378.</w:t>
      </w:r>
    </w:p>
    <w:p w14:paraId="100678BB">
      <w:pPr>
        <w:pStyle w:val="274"/>
        <w:widowControl/>
        <w:numPr>
          <w:ilvl w:val="0"/>
          <w:numId w:val="24"/>
        </w:numPr>
        <w:ind w:left="372" w:hanging="371" w:hangingChars="177"/>
        <w:rPr>
          <w:color w:val="000000"/>
          <w:sz w:val="21"/>
          <w:lang w:bidi="ar"/>
        </w:rPr>
      </w:pPr>
      <w:r>
        <w:rPr>
          <w:color w:val="000000"/>
          <w:sz w:val="21"/>
          <w:lang w:bidi="ar"/>
        </w:rPr>
        <w:t>Rodler M, Li W, Karame G O, et al. : Timely and Automated Patching of Ethereum Smart Contracts[C]//30th USENIX Security Symposium (USENIX Security 21). 2021: 1289-1306.</w:t>
      </w:r>
    </w:p>
    <w:p w14:paraId="63525A19">
      <w:pPr>
        <w:pStyle w:val="274"/>
        <w:widowControl/>
        <w:numPr>
          <w:ilvl w:val="0"/>
          <w:numId w:val="24"/>
        </w:numPr>
        <w:ind w:left="372" w:hanging="371" w:hangingChars="177"/>
        <w:rPr>
          <w:color w:val="000000"/>
          <w:sz w:val="21"/>
          <w:lang w:bidi="ar"/>
        </w:rPr>
      </w:pPr>
      <w:r>
        <w:rPr>
          <w:color w:val="000000"/>
          <w:sz w:val="21"/>
          <w:lang w:bidi="ar"/>
        </w:rPr>
        <w:t>Perez D, Livshits B. Smart contract vulnerabilities: Vulnerable does not imply exploited[C]//30th USENIX Security Symposium (USENIX Security 21). 2021: 1325-1341.</w:t>
      </w:r>
    </w:p>
    <w:p w14:paraId="69576BD0">
      <w:pPr>
        <w:pStyle w:val="274"/>
        <w:widowControl/>
        <w:numPr>
          <w:ilvl w:val="0"/>
          <w:numId w:val="24"/>
        </w:numPr>
        <w:ind w:left="372" w:hanging="371" w:hangingChars="177"/>
        <w:rPr>
          <w:color w:val="000000"/>
          <w:sz w:val="21"/>
          <w:lang w:bidi="ar"/>
        </w:rPr>
      </w:pPr>
      <w:r>
        <w:rPr>
          <w:color w:val="000000"/>
          <w:sz w:val="21"/>
          <w:lang w:bidi="ar"/>
        </w:rPr>
        <w:t>Torres C F, Camino R. Frontrunner Jones and the Raiders of the Dark Forest: An Empirical Study of Frontrunning on the Ethereum Blockchain[C]//30th USENIX Security Symposium (USENIX Security 21). 2021: 1343-1359.</w:t>
      </w:r>
    </w:p>
    <w:p w14:paraId="59CFF8A2">
      <w:pPr>
        <w:pStyle w:val="274"/>
        <w:widowControl/>
        <w:numPr>
          <w:ilvl w:val="0"/>
          <w:numId w:val="24"/>
        </w:numPr>
        <w:ind w:left="372" w:hanging="371" w:hangingChars="177"/>
        <w:rPr>
          <w:color w:val="000000"/>
          <w:sz w:val="21"/>
          <w:lang w:bidi="ar"/>
        </w:rPr>
      </w:pPr>
      <w:r>
        <w:rPr>
          <w:color w:val="000000"/>
          <w:sz w:val="21"/>
          <w:lang w:bidi="ar"/>
        </w:rPr>
        <w:t>Zhou L, Qin K, Cully A, et al. On the just-in-time discovery of profit-generating transactions in defi protocols[C]//2021 IEEE Symposium on Security and Privacy (SP). IEEE, 2021: 919-936.</w:t>
      </w:r>
    </w:p>
    <w:p w14:paraId="1A82322D">
      <w:pPr>
        <w:pStyle w:val="274"/>
        <w:widowControl/>
        <w:numPr>
          <w:ilvl w:val="0"/>
          <w:numId w:val="24"/>
        </w:numPr>
        <w:ind w:left="372" w:hanging="371" w:hangingChars="177"/>
        <w:rPr>
          <w:color w:val="000000"/>
          <w:sz w:val="21"/>
          <w:lang w:bidi="ar"/>
        </w:rPr>
      </w:pPr>
      <w:r>
        <w:rPr>
          <w:color w:val="000000"/>
          <w:sz w:val="21"/>
          <w:lang w:bidi="ar"/>
        </w:rPr>
        <w:t>Lewis-Pye A, Roughgarden T. How does blockchain security dictate blockchain implementation?[C]//Proceedings of the 2021 ACM SIGSAC Conference on Computer and Communications Security. 2021: 1006-1019.</w:t>
      </w:r>
    </w:p>
    <w:p w14:paraId="0FCB9B3A">
      <w:pPr>
        <w:pStyle w:val="274"/>
        <w:widowControl/>
        <w:numPr>
          <w:ilvl w:val="0"/>
          <w:numId w:val="24"/>
        </w:numPr>
        <w:ind w:left="372" w:hanging="371" w:hangingChars="177"/>
        <w:rPr>
          <w:color w:val="000000"/>
          <w:sz w:val="21"/>
          <w:lang w:bidi="ar"/>
        </w:rPr>
      </w:pPr>
      <w:r>
        <w:rPr>
          <w:color w:val="000000"/>
          <w:sz w:val="21"/>
          <w:lang w:bidi="ar"/>
        </w:rPr>
        <w:t>Thyagarajan S A K, Malavolta G. Lockable signatures for blockchains: Scriptless scripts for all signatures[C]//2021 IEEE Symposium on Security and Privacy (SP). IEEE, 2021: 937-954.</w:t>
      </w:r>
    </w:p>
    <w:p w14:paraId="110EC05D">
      <w:pPr>
        <w:pStyle w:val="274"/>
        <w:widowControl/>
        <w:numPr>
          <w:ilvl w:val="0"/>
          <w:numId w:val="24"/>
        </w:numPr>
        <w:ind w:left="372" w:hanging="371" w:hangingChars="177"/>
        <w:rPr>
          <w:color w:val="000000"/>
          <w:sz w:val="21"/>
          <w:lang w:bidi="ar"/>
        </w:rPr>
      </w:pPr>
      <w:r>
        <w:rPr>
          <w:color w:val="000000"/>
          <w:sz w:val="21"/>
          <w:lang w:bidi="ar"/>
        </w:rPr>
        <w:t>Saad M, Anwar A, Ravi S, et al. Revisiting Nakamoto Consensus in Asynchronous Networks: A Comprehensive Analysis of Bitcoin Safety and ChainQuality[C]//Proceedings of the 2021 ACM SIGSAC Conference on Computer and Communications Security. 2021: 988-1005.</w:t>
      </w:r>
    </w:p>
    <w:p w14:paraId="7DF65D6A">
      <w:pPr>
        <w:pStyle w:val="274"/>
        <w:widowControl/>
        <w:numPr>
          <w:ilvl w:val="0"/>
          <w:numId w:val="24"/>
        </w:numPr>
        <w:ind w:left="372" w:hanging="371" w:hangingChars="177"/>
        <w:rPr>
          <w:color w:val="000000"/>
          <w:sz w:val="21"/>
          <w:lang w:bidi="ar"/>
        </w:rPr>
      </w:pPr>
      <w:r>
        <w:rPr>
          <w:color w:val="000000"/>
          <w:sz w:val="21"/>
          <w:lang w:bidi="ar"/>
        </w:rPr>
        <w:t>Graf M, Rausch D, Ronge V, et al. A Security Framework for Distributed Ledgers[C]//Proceedings of the 2021 ACM SIGSAC Conference on Computer and Communications Security. 2021: 1043-1064.</w:t>
      </w:r>
    </w:p>
    <w:p w14:paraId="6F6A9D19">
      <w:pPr>
        <w:pStyle w:val="274"/>
        <w:widowControl/>
        <w:numPr>
          <w:ilvl w:val="0"/>
          <w:numId w:val="24"/>
        </w:numPr>
        <w:ind w:left="372" w:hanging="371" w:hangingChars="177"/>
        <w:rPr>
          <w:color w:val="000000"/>
          <w:sz w:val="21"/>
          <w:lang w:bidi="ar"/>
        </w:rPr>
      </w:pPr>
      <w:r>
        <w:rPr>
          <w:color w:val="000000"/>
          <w:sz w:val="21"/>
          <w:lang w:bidi="ar"/>
        </w:rPr>
        <w:t>Ren Z, Lee Y J, Ryoo M S. Learning to anonymize faces for privacy preserving action detection[C]//Proceedings of the european conference on computer vision (ECCV). 2018: 620-636.</w:t>
      </w:r>
    </w:p>
    <w:p w14:paraId="6819B001">
      <w:pPr>
        <w:pStyle w:val="274"/>
        <w:widowControl/>
        <w:numPr>
          <w:ilvl w:val="0"/>
          <w:numId w:val="24"/>
        </w:numPr>
        <w:ind w:left="372" w:hanging="371" w:hangingChars="177"/>
        <w:rPr>
          <w:color w:val="000000"/>
          <w:sz w:val="21"/>
          <w:lang w:bidi="ar"/>
        </w:rPr>
      </w:pPr>
      <w:r>
        <w:rPr>
          <w:color w:val="000000"/>
          <w:sz w:val="21"/>
          <w:lang w:bidi="ar"/>
        </w:rPr>
        <w:t>Price WN 2nd, Cohen IG. Privacy in the age of medical big data. Nat Med. 2019;25(1):37-43.</w:t>
      </w:r>
    </w:p>
    <w:p w14:paraId="3C82142B">
      <w:pPr>
        <w:pStyle w:val="274"/>
        <w:widowControl/>
        <w:numPr>
          <w:ilvl w:val="0"/>
          <w:numId w:val="24"/>
        </w:numPr>
        <w:ind w:left="372" w:hanging="371" w:hangingChars="177"/>
        <w:rPr>
          <w:color w:val="000000"/>
          <w:sz w:val="21"/>
          <w:lang w:bidi="ar"/>
        </w:rPr>
      </w:pPr>
      <w:r>
        <w:rPr>
          <w:color w:val="000000"/>
          <w:sz w:val="21"/>
          <w:lang w:bidi="ar"/>
        </w:rPr>
        <w:t>Lau J, Zimmerman B, Schaub F. Alexa, are you listening? Privacy perceptions, concerns and privacy-seeking behaviors with smart speakers[J]. Proceedings of the ACM on Human-Computer Interaction, 2018, 2(CSCW): 1-31.</w:t>
      </w:r>
    </w:p>
    <w:p w14:paraId="654C8E7C">
      <w:pPr>
        <w:pStyle w:val="274"/>
        <w:widowControl/>
        <w:numPr>
          <w:ilvl w:val="0"/>
          <w:numId w:val="24"/>
        </w:numPr>
        <w:ind w:left="372" w:hanging="371" w:hangingChars="177"/>
        <w:rPr>
          <w:color w:val="000000"/>
          <w:sz w:val="21"/>
          <w:lang w:bidi="ar"/>
        </w:rPr>
      </w:pPr>
      <w:r>
        <w:rPr>
          <w:color w:val="000000"/>
          <w:sz w:val="21"/>
          <w:lang w:bidi="ar"/>
        </w:rPr>
        <w:t>Liu B, Ding M, Shaham S, et al. When machine learning meets privacy: A survey and outlook[J]. ACM Computing Surveys (CSUR), 2021, 54(2): 1-36.</w:t>
      </w:r>
    </w:p>
    <w:p w14:paraId="45031538">
      <w:pPr>
        <w:pStyle w:val="274"/>
        <w:widowControl/>
        <w:numPr>
          <w:ilvl w:val="0"/>
          <w:numId w:val="24"/>
        </w:numPr>
        <w:ind w:left="372" w:hanging="371" w:hangingChars="177"/>
        <w:rPr>
          <w:color w:val="000000"/>
          <w:sz w:val="21"/>
          <w:lang w:bidi="ar"/>
        </w:rPr>
      </w:pPr>
      <w:r>
        <w:rPr>
          <w:color w:val="000000"/>
          <w:sz w:val="21"/>
          <w:lang w:bidi="ar"/>
        </w:rPr>
        <w:t>Joris Demmers, Willemijn M. van Dolen , Jesse W.J. Weltevreden. Handling Consumer Messages on Social Networking Sites: Customer Service or Privacy Infringement?[J]. International Journal of Electronic Commerce, 22:1, 8-35.</w:t>
      </w:r>
    </w:p>
    <w:p w14:paraId="2251EDF2">
      <w:pPr>
        <w:pStyle w:val="274"/>
        <w:widowControl/>
        <w:numPr>
          <w:ilvl w:val="0"/>
          <w:numId w:val="24"/>
        </w:numPr>
        <w:ind w:left="372" w:hanging="371" w:hangingChars="177"/>
        <w:rPr>
          <w:color w:val="000000"/>
          <w:sz w:val="21"/>
          <w:lang w:bidi="ar"/>
        </w:rPr>
      </w:pPr>
      <w:r>
        <w:rPr>
          <w:color w:val="000000"/>
          <w:sz w:val="21"/>
          <w:lang w:bidi="ar"/>
        </w:rPr>
        <w:t>Luca Bonomi, Yingxiang Huang, Lucila Ohno-Machado. Privacy Challenges and Research Opportunities for Genomic Data Sharing[J]. Nat Genet. 2020 Jul; 52(7): 646–654.</w:t>
      </w:r>
    </w:p>
    <w:p w14:paraId="3C222645">
      <w:pPr>
        <w:pStyle w:val="274"/>
        <w:widowControl/>
        <w:numPr>
          <w:ilvl w:val="0"/>
          <w:numId w:val="24"/>
        </w:numPr>
        <w:ind w:left="372" w:hanging="371" w:hangingChars="177"/>
        <w:rPr>
          <w:color w:val="000000"/>
          <w:sz w:val="21"/>
          <w:lang w:bidi="ar"/>
        </w:rPr>
      </w:pPr>
      <w:r>
        <w:rPr>
          <w:color w:val="000000"/>
          <w:sz w:val="21"/>
          <w:lang w:bidi="ar"/>
        </w:rPr>
        <w:t>Im Y. Jung. A review of privacy-preserving human and human activity recognition[J]. International Journal on Smart Sensing and Intelligent Systems, vol.13, no.1, 2020, pp.1-13.</w:t>
      </w:r>
    </w:p>
    <w:p w14:paraId="0522F83E">
      <w:pPr>
        <w:pStyle w:val="274"/>
        <w:widowControl/>
        <w:numPr>
          <w:ilvl w:val="0"/>
          <w:numId w:val="24"/>
        </w:numPr>
        <w:ind w:left="372" w:hanging="371" w:hangingChars="177"/>
        <w:rPr>
          <w:color w:val="000000"/>
          <w:sz w:val="21"/>
          <w:lang w:bidi="ar"/>
        </w:rPr>
      </w:pPr>
      <w:r>
        <w:rPr>
          <w:color w:val="000000"/>
          <w:sz w:val="21"/>
          <w:lang w:bidi="ar"/>
        </w:rPr>
        <w:t>Trier Ø D, Jain A K, Taxt T. Feature extraction methods for character recognition-a survey[J]. Pattern recognition, 1996, 29(4): 641-662.</w:t>
      </w:r>
    </w:p>
    <w:p w14:paraId="299A0777">
      <w:pPr>
        <w:pStyle w:val="274"/>
        <w:widowControl/>
        <w:numPr>
          <w:ilvl w:val="0"/>
          <w:numId w:val="24"/>
        </w:numPr>
        <w:ind w:left="372" w:hanging="371" w:hangingChars="177"/>
        <w:rPr>
          <w:color w:val="000000"/>
          <w:sz w:val="21"/>
          <w:lang w:bidi="ar"/>
        </w:rPr>
      </w:pPr>
      <w:r>
        <w:rPr>
          <w:color w:val="000000"/>
          <w:sz w:val="21"/>
          <w:lang w:bidi="ar"/>
        </w:rPr>
        <w:t>Smith V, Chiang C K, Sanjabi M, et al. Federated multi-task learning[J]. Advances in neural information processing systems, 2017, 30.</w:t>
      </w:r>
    </w:p>
    <w:p w14:paraId="151D28C4">
      <w:pPr>
        <w:pStyle w:val="274"/>
        <w:widowControl/>
        <w:numPr>
          <w:ilvl w:val="0"/>
          <w:numId w:val="24"/>
        </w:numPr>
        <w:ind w:left="372" w:hanging="371" w:hangingChars="177"/>
        <w:rPr>
          <w:color w:val="000000"/>
          <w:sz w:val="21"/>
          <w:lang w:bidi="ar"/>
        </w:rPr>
      </w:pPr>
      <w:r>
        <w:rPr>
          <w:color w:val="000000"/>
          <w:sz w:val="21"/>
          <w:lang w:bidi="ar"/>
        </w:rPr>
        <w:t>Jeong E, Oh S, Kim H, et al. Communication-efficient on-device machine learning: Federated distillation and augmentation under non-iid private data[J]. arXiv preprint arXiv:1811.11479, 2018.</w:t>
      </w:r>
    </w:p>
    <w:p w14:paraId="1AB19416">
      <w:pPr>
        <w:pStyle w:val="274"/>
        <w:widowControl/>
        <w:numPr>
          <w:ilvl w:val="0"/>
          <w:numId w:val="24"/>
        </w:numPr>
        <w:ind w:left="372" w:hanging="371" w:hangingChars="177"/>
        <w:rPr>
          <w:color w:val="000000"/>
          <w:sz w:val="21"/>
          <w:lang w:bidi="ar"/>
        </w:rPr>
      </w:pPr>
      <w:r>
        <w:rPr>
          <w:color w:val="000000"/>
          <w:sz w:val="21"/>
          <w:lang w:bidi="ar"/>
        </w:rPr>
        <w:t>Yoshida N, Nishio T, Morikura M, et al. Hybrid-fl: Cooperative learning mechanism using non-iid data in wireless networks[J]. arXiv preprint arXiv:1905.07210, 2019.</w:t>
      </w:r>
    </w:p>
    <w:p w14:paraId="298AE244">
      <w:pPr>
        <w:pStyle w:val="274"/>
        <w:widowControl/>
        <w:numPr>
          <w:ilvl w:val="0"/>
          <w:numId w:val="24"/>
        </w:numPr>
        <w:ind w:left="372" w:hanging="371" w:hangingChars="177"/>
        <w:rPr>
          <w:color w:val="000000"/>
          <w:sz w:val="21"/>
          <w:lang w:bidi="ar"/>
        </w:rPr>
      </w:pPr>
      <w:r>
        <w:rPr>
          <w:color w:val="000000"/>
          <w:sz w:val="21"/>
          <w:lang w:bidi="ar"/>
        </w:rPr>
        <w:t>Hanzely F, Richtárik P. Federated learning of a mixture of global and local models[J]. arXiv preprint arXiv:2002.05516, 2020.</w:t>
      </w:r>
    </w:p>
    <w:p w14:paraId="50170F1D">
      <w:pPr>
        <w:pStyle w:val="274"/>
        <w:widowControl/>
        <w:numPr>
          <w:ilvl w:val="0"/>
          <w:numId w:val="24"/>
        </w:numPr>
        <w:ind w:left="372" w:hanging="371" w:hangingChars="177"/>
        <w:rPr>
          <w:color w:val="000000"/>
          <w:sz w:val="21"/>
          <w:lang w:bidi="ar"/>
        </w:rPr>
      </w:pPr>
      <w:r>
        <w:rPr>
          <w:color w:val="000000"/>
          <w:sz w:val="21"/>
          <w:lang w:bidi="ar"/>
        </w:rPr>
        <w:t>Li X, Jiang M, Zhang X, et al. Fedbn: Federated learning on non-iid features via local batch normalization[J]. arXiv preprint arXiv:2102.07623, 2021.</w:t>
      </w:r>
    </w:p>
    <w:p w14:paraId="1FAB9F28">
      <w:pPr>
        <w:pStyle w:val="274"/>
        <w:widowControl/>
        <w:numPr>
          <w:ilvl w:val="0"/>
          <w:numId w:val="24"/>
        </w:numPr>
        <w:ind w:left="372" w:hanging="371" w:hangingChars="177"/>
        <w:rPr>
          <w:color w:val="000000"/>
          <w:sz w:val="21"/>
          <w:lang w:bidi="ar"/>
        </w:rPr>
      </w:pPr>
      <w:r>
        <w:rPr>
          <w:color w:val="000000"/>
          <w:sz w:val="21"/>
          <w:lang w:bidi="ar"/>
        </w:rPr>
        <w:t>Luping W, Wei W, Bo L I. CMFL: Mitigating communication overhead for federated learning[C]//2019 IEEE 39th international conference on distributed computing systems (ICDCS). IEEE, 2019: 954-964.</w:t>
      </w:r>
    </w:p>
    <w:p w14:paraId="16059049">
      <w:pPr>
        <w:pStyle w:val="274"/>
        <w:widowControl/>
        <w:numPr>
          <w:ilvl w:val="0"/>
          <w:numId w:val="24"/>
        </w:numPr>
        <w:ind w:left="372" w:hanging="371" w:hangingChars="177"/>
        <w:rPr>
          <w:color w:val="000000"/>
          <w:sz w:val="21"/>
          <w:lang w:bidi="ar"/>
        </w:rPr>
      </w:pPr>
      <w:r>
        <w:rPr>
          <w:color w:val="000000"/>
          <w:sz w:val="21"/>
          <w:lang w:bidi="ar"/>
        </w:rPr>
        <w:t>Sattler F, Wiedemann S, Müller K R, et al. Robust and communication-efficient federated learning from non-iid data[J]. IEEE transactions on neural networks and learning systems, 2019, 31(9): 3400-3413.</w:t>
      </w:r>
    </w:p>
    <w:p w14:paraId="6E7CF052">
      <w:pPr>
        <w:pStyle w:val="274"/>
        <w:widowControl/>
        <w:numPr>
          <w:ilvl w:val="0"/>
          <w:numId w:val="24"/>
        </w:numPr>
        <w:ind w:left="372" w:hanging="371" w:hangingChars="177"/>
        <w:rPr>
          <w:color w:val="000000"/>
          <w:sz w:val="21"/>
          <w:lang w:bidi="ar"/>
        </w:rPr>
      </w:pPr>
      <w:r>
        <w:rPr>
          <w:color w:val="000000"/>
          <w:sz w:val="21"/>
          <w:lang w:bidi="ar"/>
        </w:rPr>
        <w:t>Konečný J, McMahan H B, Yu F X, et al. Federated learning: Strategies for improving communication efficiency[J]. arXiv preprint arXiv:1610.05492, 2016.</w:t>
      </w:r>
    </w:p>
    <w:p w14:paraId="4A1C75A5">
      <w:pPr>
        <w:pStyle w:val="274"/>
        <w:widowControl/>
        <w:numPr>
          <w:ilvl w:val="0"/>
          <w:numId w:val="24"/>
        </w:numPr>
        <w:ind w:left="372" w:hanging="371" w:hangingChars="177"/>
        <w:rPr>
          <w:color w:val="000000"/>
          <w:sz w:val="21"/>
          <w:lang w:bidi="ar"/>
        </w:rPr>
      </w:pPr>
      <w:r>
        <w:rPr>
          <w:color w:val="000000"/>
          <w:sz w:val="21"/>
          <w:lang w:bidi="ar"/>
        </w:rPr>
        <w:t>Suresh A T, Felix X Y, Kumar S, et al. Distributed mean estimation with limited communication[C]//International Conference on Machine Learning. PMLR, 2017: 3329-3337.</w:t>
      </w:r>
    </w:p>
    <w:p w14:paraId="40DA1E85">
      <w:pPr>
        <w:pStyle w:val="274"/>
        <w:widowControl/>
        <w:numPr>
          <w:ilvl w:val="0"/>
          <w:numId w:val="24"/>
        </w:numPr>
        <w:ind w:left="372" w:hanging="371" w:hangingChars="177"/>
        <w:rPr>
          <w:color w:val="000000"/>
          <w:sz w:val="21"/>
          <w:lang w:bidi="ar"/>
        </w:rPr>
      </w:pPr>
      <w:r>
        <w:rPr>
          <w:color w:val="000000"/>
          <w:sz w:val="21"/>
          <w:lang w:bidi="ar"/>
        </w:rPr>
        <w:t>Caldas S, Konečny J, McMahan H B, et al. Expanding the reach of federated learning by reducing client resource requirements[J]. arXiv preprint arXiv:1812.07210, 2018.</w:t>
      </w:r>
    </w:p>
    <w:p w14:paraId="0AD1BD85">
      <w:pPr>
        <w:pStyle w:val="274"/>
        <w:widowControl/>
        <w:numPr>
          <w:ilvl w:val="0"/>
          <w:numId w:val="24"/>
        </w:numPr>
        <w:ind w:left="372" w:hanging="371" w:hangingChars="177"/>
        <w:rPr>
          <w:color w:val="000000"/>
          <w:sz w:val="21"/>
          <w:lang w:bidi="ar"/>
        </w:rPr>
      </w:pPr>
      <w:r>
        <w:rPr>
          <w:color w:val="000000"/>
          <w:sz w:val="21"/>
          <w:lang w:bidi="ar"/>
        </w:rPr>
        <w:t>Li C, Li G, Varshney P K. Communication-efficient federated learning based on compressed sensing[J]. IEEE Internet of Things Journal, 2021, 8(20): 15531-15541.</w:t>
      </w:r>
    </w:p>
    <w:p w14:paraId="2B604BB1">
      <w:pPr>
        <w:pStyle w:val="274"/>
        <w:widowControl/>
        <w:numPr>
          <w:ilvl w:val="0"/>
          <w:numId w:val="24"/>
        </w:numPr>
        <w:ind w:left="372" w:hanging="371" w:hangingChars="177"/>
        <w:rPr>
          <w:color w:val="000000"/>
          <w:sz w:val="21"/>
          <w:lang w:bidi="ar"/>
        </w:rPr>
      </w:pPr>
      <w:r>
        <w:rPr>
          <w:color w:val="000000"/>
          <w:sz w:val="21"/>
          <w:lang w:bidi="ar"/>
        </w:rPr>
        <w:t>Wu X, Yao X, Wang C L. FedSCR: Structure-Based Communication Reduction for Federated Learning[J]. IEEE Transactions on Parallel and Distributed Systems, 2020, 32(7): 1565-1577.</w:t>
      </w:r>
    </w:p>
    <w:p w14:paraId="28449DDE">
      <w:pPr>
        <w:pStyle w:val="274"/>
        <w:widowControl/>
        <w:numPr>
          <w:ilvl w:val="0"/>
          <w:numId w:val="24"/>
        </w:numPr>
        <w:ind w:left="372" w:hanging="371" w:hangingChars="177"/>
        <w:rPr>
          <w:color w:val="000000"/>
          <w:sz w:val="21"/>
          <w:lang w:bidi="ar"/>
        </w:rPr>
      </w:pPr>
      <w:r>
        <w:rPr>
          <w:color w:val="000000"/>
          <w:sz w:val="21"/>
          <w:lang w:bidi="ar"/>
        </w:rPr>
        <w:t>Xu G, Li H, Liu S, et al. Verifynet: Secure and verifiable federated learning[J]. IEEE Transactions on Information Forensics and Security, 2019, 15: 911-926.</w:t>
      </w:r>
    </w:p>
    <w:p w14:paraId="6B691BF2">
      <w:pPr>
        <w:pStyle w:val="274"/>
        <w:widowControl/>
        <w:numPr>
          <w:ilvl w:val="0"/>
          <w:numId w:val="24"/>
        </w:numPr>
        <w:ind w:left="372" w:hanging="371" w:hangingChars="177"/>
        <w:rPr>
          <w:color w:val="000000"/>
          <w:sz w:val="21"/>
          <w:lang w:bidi="ar"/>
        </w:rPr>
      </w:pPr>
      <w:r>
        <w:rPr>
          <w:color w:val="000000"/>
          <w:sz w:val="21"/>
          <w:lang w:bidi="ar"/>
        </w:rPr>
        <w:t>Geyer R C, Klein T, Nabi M. Differentially private federated learning: A client level perspective[J]. arXiv preprint arXiv:1712.07557, 2017.</w:t>
      </w:r>
    </w:p>
    <w:p w14:paraId="3A620C00">
      <w:pPr>
        <w:pStyle w:val="274"/>
        <w:widowControl/>
        <w:numPr>
          <w:ilvl w:val="0"/>
          <w:numId w:val="24"/>
        </w:numPr>
        <w:ind w:left="372" w:hanging="371" w:hangingChars="177"/>
        <w:rPr>
          <w:color w:val="000000"/>
          <w:sz w:val="21"/>
          <w:lang w:bidi="ar"/>
        </w:rPr>
      </w:pPr>
      <w:r>
        <w:rPr>
          <w:color w:val="000000"/>
          <w:sz w:val="21"/>
          <w:lang w:bidi="ar"/>
        </w:rPr>
        <w:t>Triastcyn A, Faltings B. Federated generative privacy[J]. IEEE Intelligent Systems, 2020, 35(4): 50-57.</w:t>
      </w:r>
    </w:p>
    <w:p w14:paraId="5E7323DB">
      <w:pPr>
        <w:pStyle w:val="274"/>
        <w:widowControl/>
        <w:numPr>
          <w:ilvl w:val="0"/>
          <w:numId w:val="24"/>
        </w:numPr>
        <w:ind w:left="372" w:hanging="371" w:hangingChars="177"/>
        <w:rPr>
          <w:color w:val="000000"/>
          <w:sz w:val="21"/>
          <w:lang w:bidi="ar"/>
        </w:rPr>
      </w:pPr>
      <w:r>
        <w:rPr>
          <w:color w:val="000000"/>
          <w:sz w:val="21"/>
          <w:lang w:bidi="ar"/>
        </w:rPr>
        <w:t>Cheng K, Fan T, Jin Y, et al. Secureboost: A lossless federated learning framework[J]. IEEE Intelligent Systems, 2021, 36(6): 87-98.</w:t>
      </w:r>
    </w:p>
    <w:p w14:paraId="023369D2">
      <w:pPr>
        <w:pStyle w:val="274"/>
        <w:widowControl/>
        <w:numPr>
          <w:ilvl w:val="0"/>
          <w:numId w:val="24"/>
        </w:numPr>
        <w:ind w:left="372" w:hanging="371" w:hangingChars="177"/>
        <w:rPr>
          <w:color w:val="000000"/>
          <w:sz w:val="21"/>
          <w:lang w:bidi="ar"/>
        </w:rPr>
      </w:pPr>
      <w:r>
        <w:rPr>
          <w:color w:val="000000"/>
          <w:sz w:val="21"/>
          <w:lang w:bidi="ar"/>
        </w:rPr>
        <w:t>Ma J, Naas S A, Sigg S, et al. Privacy‐preserving federated learning based on multi‐key homomorphic encryption[J]. International Journal of Intelligent Systems, 2022.</w:t>
      </w:r>
    </w:p>
    <w:p w14:paraId="096F47ED">
      <w:pPr>
        <w:pStyle w:val="274"/>
        <w:widowControl/>
        <w:numPr>
          <w:ilvl w:val="0"/>
          <w:numId w:val="24"/>
        </w:numPr>
        <w:ind w:left="372" w:hanging="371" w:hangingChars="177"/>
        <w:rPr>
          <w:color w:val="000000"/>
          <w:sz w:val="21"/>
          <w:lang w:bidi="ar"/>
        </w:rPr>
      </w:pPr>
      <w:r>
        <w:rPr>
          <w:color w:val="000000"/>
          <w:sz w:val="21"/>
          <w:lang w:bidi="ar"/>
        </w:rPr>
        <w:t>Kanagavelu R, Li Z, Samsudin J, et al. Two-phase multi-party computation enabled privacy-preserving federated learning[C]//2020 20th IEEE/ACM International Symposium on Cluster, Cloud and Internet Computing (CCGRID). IEEE, 2020: 410-419.</w:t>
      </w:r>
    </w:p>
    <w:p w14:paraId="0D271024">
      <w:pPr>
        <w:pStyle w:val="274"/>
        <w:widowControl/>
        <w:numPr>
          <w:ilvl w:val="0"/>
          <w:numId w:val="24"/>
        </w:numPr>
        <w:ind w:left="372" w:hanging="371" w:hangingChars="177"/>
        <w:rPr>
          <w:color w:val="000000"/>
          <w:sz w:val="21"/>
          <w:lang w:bidi="ar"/>
        </w:rPr>
      </w:pPr>
      <w:r>
        <w:rPr>
          <w:color w:val="000000"/>
          <w:sz w:val="21"/>
          <w:lang w:bidi="ar"/>
        </w:rPr>
        <w:t>崔景洋，陈振国，田立勤，等. 基于机器学习的用户与实体行为分析技术综述［J］. 计算机工程，2022，48（2）：10-24.</w:t>
      </w:r>
    </w:p>
    <w:p w14:paraId="2EA2F2A9">
      <w:pPr>
        <w:pStyle w:val="274"/>
        <w:widowControl/>
        <w:numPr>
          <w:ilvl w:val="0"/>
          <w:numId w:val="24"/>
        </w:numPr>
        <w:ind w:left="372" w:hanging="371" w:hangingChars="177"/>
        <w:rPr>
          <w:color w:val="000000"/>
          <w:sz w:val="21"/>
          <w:lang w:bidi="ar"/>
        </w:rPr>
      </w:pPr>
      <w:r>
        <w:rPr>
          <w:color w:val="000000"/>
          <w:sz w:val="21"/>
          <w:lang w:bidi="ar"/>
        </w:rPr>
        <w:t>张千, 王庆玮, 张悦，等. 基于深度学习的文本特征提取研究综述[J].计算机技术与发展. 2019, 29(12).</w:t>
      </w:r>
    </w:p>
    <w:p w14:paraId="3C4413D1">
      <w:pPr>
        <w:pStyle w:val="274"/>
        <w:widowControl/>
        <w:numPr>
          <w:ilvl w:val="0"/>
          <w:numId w:val="24"/>
        </w:numPr>
        <w:ind w:left="372" w:hanging="371" w:hangingChars="177"/>
        <w:rPr>
          <w:color w:val="000000"/>
          <w:sz w:val="21"/>
          <w:lang w:bidi="ar"/>
        </w:rPr>
      </w:pPr>
      <w:r>
        <w:rPr>
          <w:color w:val="000000"/>
          <w:sz w:val="21"/>
          <w:lang w:bidi="ar"/>
        </w:rPr>
        <w:t>徐冠华. 赵景秀等. 文本特征提取方法研究综述[J]. 软件导刊. 2018, 17(05),13-18.</w:t>
      </w:r>
    </w:p>
    <w:p w14:paraId="1AB90462">
      <w:pPr>
        <w:pStyle w:val="274"/>
        <w:widowControl/>
        <w:numPr>
          <w:ilvl w:val="0"/>
          <w:numId w:val="24"/>
        </w:numPr>
        <w:ind w:left="372" w:hanging="371" w:hangingChars="177"/>
        <w:rPr>
          <w:color w:val="000000"/>
          <w:sz w:val="21"/>
          <w:lang w:bidi="ar"/>
        </w:rPr>
      </w:pPr>
      <w:r>
        <w:rPr>
          <w:color w:val="000000"/>
          <w:sz w:val="21"/>
          <w:lang w:bidi="ar"/>
        </w:rPr>
        <w:t>雷璟. 用户行为特征提取及安全预警建模技术[J]. 中国电子科学研究院学报. 2019, 14(04).</w:t>
      </w:r>
    </w:p>
    <w:p w14:paraId="46E9D3B5">
      <w:pPr>
        <w:pStyle w:val="274"/>
        <w:widowControl/>
        <w:numPr>
          <w:ilvl w:val="0"/>
          <w:numId w:val="24"/>
        </w:numPr>
        <w:ind w:left="372" w:hanging="371" w:hangingChars="177"/>
        <w:rPr>
          <w:color w:val="000000"/>
          <w:sz w:val="21"/>
          <w:lang w:bidi="ar"/>
        </w:rPr>
      </w:pPr>
      <w:r>
        <w:rPr>
          <w:color w:val="000000"/>
          <w:sz w:val="21"/>
          <w:lang w:bidi="ar"/>
        </w:rPr>
        <w:t xml:space="preserve">Zebari R, Abdulazeez A, Zeebaree D, et al. A comprehensive review of dimensionality reduction techniques for feature selection and feature extraction[J]. Journal of Applied Science and Technology Trends, 2020, 1(2): 56-70. </w:t>
      </w:r>
    </w:p>
    <w:p w14:paraId="136B91C3">
      <w:pPr>
        <w:pStyle w:val="274"/>
        <w:widowControl/>
        <w:numPr>
          <w:ilvl w:val="0"/>
          <w:numId w:val="24"/>
        </w:numPr>
        <w:ind w:left="372" w:hanging="371" w:hangingChars="177"/>
        <w:rPr>
          <w:color w:val="000000"/>
          <w:sz w:val="21"/>
          <w:lang w:bidi="ar"/>
        </w:rPr>
      </w:pPr>
      <w:r>
        <w:rPr>
          <w:color w:val="000000"/>
          <w:sz w:val="21"/>
          <w:lang w:bidi="ar"/>
        </w:rPr>
        <w:t>Liang H, Sun X, Sun Y, et al. Text feature extraction based on deep learning: a review[J]. EURASIP journal on wireless communications and networking, 2017, 2017(1): 1-12.</w:t>
      </w:r>
    </w:p>
    <w:p w14:paraId="20C39280">
      <w:pPr>
        <w:pStyle w:val="274"/>
        <w:widowControl/>
        <w:numPr>
          <w:ilvl w:val="0"/>
          <w:numId w:val="24"/>
        </w:numPr>
        <w:ind w:left="372" w:hanging="371" w:hangingChars="177"/>
        <w:rPr>
          <w:color w:val="000000"/>
          <w:sz w:val="21"/>
          <w:lang w:bidi="ar"/>
        </w:rPr>
      </w:pPr>
      <w:r>
        <w:rPr>
          <w:color w:val="000000"/>
          <w:sz w:val="21"/>
          <w:lang w:bidi="ar"/>
        </w:rPr>
        <w:t>朱璋颖，陆亦恬，唐祝寿，等. 基于隐私政策条款和机器学习的应用分类[J]. 通信技术. 2020, 53(11).</w:t>
      </w:r>
    </w:p>
    <w:p w14:paraId="09D7F5DF">
      <w:pPr>
        <w:pStyle w:val="274"/>
        <w:widowControl/>
        <w:numPr>
          <w:ilvl w:val="0"/>
          <w:numId w:val="24"/>
        </w:numPr>
        <w:ind w:left="372" w:hanging="371" w:hangingChars="177"/>
        <w:rPr>
          <w:color w:val="000000"/>
          <w:sz w:val="21"/>
          <w:lang w:bidi="ar"/>
        </w:rPr>
      </w:pPr>
      <w:r>
        <w:rPr>
          <w:color w:val="000000"/>
          <w:sz w:val="21"/>
          <w:lang w:bidi="ar"/>
        </w:rPr>
        <w:t>杨露. 大数据平台上的隐私保护及合规关键技术研究[D]. 四川大学, 2022.</w:t>
      </w:r>
    </w:p>
    <w:p w14:paraId="3D00166C">
      <w:pPr>
        <w:pStyle w:val="274"/>
        <w:widowControl/>
        <w:numPr>
          <w:ilvl w:val="0"/>
          <w:numId w:val="24"/>
        </w:numPr>
        <w:ind w:left="372" w:hanging="371" w:hangingChars="177"/>
        <w:rPr>
          <w:color w:val="000000"/>
          <w:sz w:val="21"/>
          <w:lang w:bidi="ar"/>
        </w:rPr>
      </w:pPr>
      <w:r>
        <w:rPr>
          <w:color w:val="000000"/>
          <w:sz w:val="21"/>
          <w:lang w:bidi="ar"/>
        </w:rPr>
        <w:t>张爱娟. 高井祥. 基于语义的安全规则冲突检测. 微电子学与计算机. 2011,28(10).</w:t>
      </w:r>
    </w:p>
    <w:p w14:paraId="4768FFBB">
      <w:pPr>
        <w:pStyle w:val="274"/>
        <w:widowControl/>
        <w:numPr>
          <w:ilvl w:val="0"/>
          <w:numId w:val="24"/>
        </w:numPr>
        <w:ind w:left="372" w:hanging="371" w:hangingChars="177"/>
        <w:rPr>
          <w:color w:val="000000"/>
          <w:sz w:val="21"/>
          <w:lang w:bidi="ar"/>
        </w:rPr>
      </w:pPr>
      <w:r>
        <w:rPr>
          <w:color w:val="000000"/>
          <w:sz w:val="21"/>
          <w:lang w:bidi="ar"/>
        </w:rPr>
        <w:t>刘洋. 数据包过滤规则匹配与并行化技术研究[D]. 北京邮电大学. 2021.</w:t>
      </w:r>
    </w:p>
    <w:p w14:paraId="22278240">
      <w:pPr>
        <w:pStyle w:val="274"/>
        <w:widowControl/>
        <w:numPr>
          <w:ilvl w:val="0"/>
          <w:numId w:val="24"/>
        </w:numPr>
        <w:ind w:left="372" w:hanging="371" w:hangingChars="177"/>
        <w:rPr>
          <w:color w:val="000000"/>
          <w:sz w:val="21"/>
          <w:lang w:bidi="ar"/>
        </w:rPr>
      </w:pPr>
      <w:r>
        <w:rPr>
          <w:color w:val="000000"/>
          <w:sz w:val="21"/>
          <w:lang w:bidi="ar"/>
        </w:rPr>
        <w:t>Fuchs C, Spolaor S, Nobile M S, et al. A graph theory approach to fuzzy rule base simplification[C]//International conference on information processing and management of uncertainty in knowledge-based systems. Springer, Cham, 2020: 387-401.</w:t>
      </w:r>
    </w:p>
    <w:p w14:paraId="60BC9881">
      <w:pPr>
        <w:pStyle w:val="274"/>
        <w:widowControl/>
        <w:numPr>
          <w:ilvl w:val="0"/>
          <w:numId w:val="24"/>
        </w:numPr>
        <w:ind w:left="372" w:hanging="371" w:hangingChars="177"/>
        <w:rPr>
          <w:color w:val="000000"/>
          <w:sz w:val="21"/>
          <w:lang w:bidi="ar"/>
        </w:rPr>
      </w:pPr>
      <w:r>
        <w:rPr>
          <w:color w:val="000000"/>
          <w:sz w:val="21"/>
          <w:lang w:bidi="ar"/>
        </w:rPr>
        <w:t>余瑞银，杨隆浩，傅仰耿. 数据驱动的置信规则库构建与推理方法. 计算机应用，2014，34( 8) : 2155-2160，2169.</w:t>
      </w:r>
    </w:p>
    <w:p w14:paraId="3E33831A">
      <w:pPr>
        <w:pStyle w:val="274"/>
        <w:widowControl/>
        <w:numPr>
          <w:ilvl w:val="0"/>
          <w:numId w:val="24"/>
        </w:numPr>
        <w:ind w:left="372" w:hanging="371" w:hangingChars="177"/>
        <w:rPr>
          <w:color w:val="000000"/>
          <w:sz w:val="21"/>
          <w:lang w:bidi="ar"/>
        </w:rPr>
      </w:pPr>
      <w:r>
        <w:rPr>
          <w:color w:val="000000"/>
          <w:sz w:val="21"/>
          <w:lang w:bidi="ar"/>
        </w:rPr>
        <w:t>王应明, 杨隆浩, 常雷雷, 等. 置信规则库规则约简的粗糙集方法.控制与决策. 2014,29(11).</w:t>
      </w:r>
    </w:p>
    <w:p w14:paraId="5939480C">
      <w:pPr>
        <w:pStyle w:val="274"/>
        <w:widowControl/>
        <w:numPr>
          <w:ilvl w:val="0"/>
          <w:numId w:val="24"/>
        </w:numPr>
        <w:ind w:left="372" w:hanging="371" w:hangingChars="177"/>
        <w:rPr>
          <w:color w:val="000000"/>
          <w:sz w:val="21"/>
          <w:lang w:bidi="ar"/>
        </w:rPr>
      </w:pPr>
      <w:r>
        <w:rPr>
          <w:color w:val="000000"/>
          <w:sz w:val="21"/>
          <w:lang w:bidi="ar"/>
        </w:rPr>
        <w:t>王陸. 人工智能技术导论——基于产生式规则的机器推理. https://www.cnblogs.com/wkfvawl/p/12063547.html</w:t>
      </w:r>
    </w:p>
    <w:p w14:paraId="058DD8C4">
      <w:pPr>
        <w:pStyle w:val="274"/>
        <w:widowControl/>
        <w:numPr>
          <w:ilvl w:val="0"/>
          <w:numId w:val="24"/>
        </w:numPr>
        <w:ind w:left="372" w:hanging="371" w:hangingChars="177"/>
        <w:rPr>
          <w:color w:val="000000"/>
          <w:sz w:val="21"/>
          <w:lang w:bidi="ar"/>
        </w:rPr>
      </w:pPr>
      <w:r>
        <w:rPr>
          <w:color w:val="000000"/>
          <w:sz w:val="21"/>
          <w:lang w:bidi="ar"/>
        </w:rPr>
        <w:t>张立群，林海涛，郇文明，等. 基于 OpenFlow 的软件定义网络流规则冲突检测系统[J]. 计算机应用. 2022, 42(2):528-533.</w:t>
      </w:r>
    </w:p>
    <w:p w14:paraId="2DC199F7">
      <w:pPr>
        <w:pStyle w:val="274"/>
        <w:widowControl/>
        <w:numPr>
          <w:ilvl w:val="0"/>
          <w:numId w:val="24"/>
        </w:numPr>
        <w:ind w:left="372" w:hanging="371" w:hangingChars="177"/>
        <w:rPr>
          <w:color w:val="000000"/>
          <w:sz w:val="21"/>
          <w:lang w:bidi="ar"/>
        </w:rPr>
      </w:pPr>
      <w:r>
        <w:rPr>
          <w:color w:val="000000"/>
          <w:sz w:val="21"/>
          <w:lang w:bidi="ar"/>
        </w:rPr>
        <w:t xml:space="preserve">朱思远. 基于物联网EDSOA架构的分布式规则引擎的研究与实现[D]. 北京邮电大学. 2016. </w:t>
      </w:r>
    </w:p>
    <w:p w14:paraId="773C6C7F">
      <w:pPr>
        <w:pStyle w:val="274"/>
        <w:widowControl/>
        <w:numPr>
          <w:ilvl w:val="0"/>
          <w:numId w:val="24"/>
        </w:numPr>
        <w:ind w:left="372" w:hanging="371" w:hangingChars="177"/>
        <w:rPr>
          <w:color w:val="000000"/>
          <w:sz w:val="21"/>
          <w:lang w:bidi="ar"/>
        </w:rPr>
      </w:pPr>
      <w:r>
        <w:rPr>
          <w:color w:val="000000"/>
          <w:sz w:val="21"/>
          <w:lang w:bidi="ar"/>
        </w:rPr>
        <w:t>Chao Guo, Wei Xiong, Liyun Hao. An Improved Rete Algorithm with Branch Filtration[J]. Procedia Engineering. 2017, 174:767-772.</w:t>
      </w:r>
    </w:p>
    <w:p w14:paraId="641B472F">
      <w:pPr>
        <w:pStyle w:val="274"/>
        <w:widowControl/>
        <w:numPr>
          <w:ilvl w:val="0"/>
          <w:numId w:val="24"/>
        </w:numPr>
        <w:ind w:left="372" w:hanging="371" w:hangingChars="177"/>
        <w:rPr>
          <w:color w:val="000000"/>
          <w:sz w:val="21"/>
          <w:lang w:bidi="ar"/>
        </w:rPr>
      </w:pPr>
      <w:r>
        <w:rPr>
          <w:color w:val="000000"/>
          <w:sz w:val="21"/>
          <w:lang w:bidi="ar"/>
        </w:rPr>
        <w:t>阴躲芬, 龚华明. 基于改进Rete算法的复杂事件推理引擎的研究与实现.科技创新导报. 2019,16(18).</w:t>
      </w:r>
    </w:p>
    <w:p w14:paraId="0586CA71">
      <w:pPr>
        <w:pStyle w:val="274"/>
        <w:widowControl/>
        <w:numPr>
          <w:ilvl w:val="0"/>
          <w:numId w:val="24"/>
        </w:numPr>
        <w:ind w:left="372" w:hanging="371" w:hangingChars="177"/>
        <w:rPr>
          <w:color w:val="000000"/>
          <w:sz w:val="21"/>
          <w:lang w:bidi="ar"/>
        </w:rPr>
      </w:pPr>
      <w:r>
        <w:rPr>
          <w:color w:val="000000"/>
          <w:sz w:val="21"/>
          <w:lang w:bidi="ar"/>
        </w:rPr>
        <w:t>Tin Ma Ma, Myint Myint Yee. Reduction Processing Time in Rule-Based Expert System Using Rete Algorithm. National Journal of Parallel and Soft Computing, Volume 01, Issue 01, March-2019.</w:t>
      </w:r>
    </w:p>
    <w:p w14:paraId="1F1107E7">
      <w:pPr>
        <w:pStyle w:val="274"/>
        <w:widowControl/>
        <w:numPr>
          <w:ilvl w:val="0"/>
          <w:numId w:val="24"/>
        </w:numPr>
        <w:ind w:left="372" w:hanging="371" w:hangingChars="177"/>
        <w:rPr>
          <w:color w:val="000000"/>
          <w:sz w:val="21"/>
          <w:lang w:bidi="ar"/>
        </w:rPr>
      </w:pPr>
      <w:r>
        <w:rPr>
          <w:color w:val="000000"/>
          <w:sz w:val="21"/>
          <w:lang w:bidi="ar"/>
        </w:rPr>
        <w:t>Imad Ali Hassoon; Nicolae Tapus; Anwar Chitheer Jasim. Enhance privacy in big data and cloud via diff-anonym algorithm. 2017 16th RoEduNet Conference: Networking in Education and Research (RoEduNet). 2017.</w:t>
      </w:r>
    </w:p>
    <w:p w14:paraId="6B68DAE5">
      <w:pPr>
        <w:pStyle w:val="274"/>
        <w:widowControl/>
        <w:numPr>
          <w:ilvl w:val="0"/>
          <w:numId w:val="24"/>
        </w:numPr>
        <w:ind w:left="372" w:hanging="371" w:hangingChars="177"/>
        <w:rPr>
          <w:color w:val="000000"/>
          <w:sz w:val="21"/>
          <w:lang w:bidi="ar"/>
        </w:rPr>
      </w:pPr>
      <w:r>
        <w:rPr>
          <w:color w:val="000000"/>
          <w:sz w:val="21"/>
          <w:lang w:bidi="ar"/>
        </w:rPr>
        <w:t>Seung-Hyun Kim;Han-Gyu Ko;In-Young Ko;Daeseon Choi. Effects of Contextual Properties on Users' Privacy Preferences in Mobile Computing Environments. 2015 IEEE Trustcom/ BigDataSE/ ISPA. 2015.</w:t>
      </w:r>
    </w:p>
    <w:p w14:paraId="30A262F3">
      <w:pPr>
        <w:pStyle w:val="274"/>
        <w:widowControl/>
        <w:numPr>
          <w:ilvl w:val="0"/>
          <w:numId w:val="24"/>
        </w:numPr>
        <w:ind w:left="372" w:hanging="371" w:hangingChars="177"/>
        <w:rPr>
          <w:color w:val="000000"/>
          <w:sz w:val="21"/>
          <w:lang w:bidi="ar"/>
        </w:rPr>
      </w:pPr>
      <w:r>
        <w:rPr>
          <w:color w:val="000000"/>
          <w:sz w:val="21"/>
          <w:lang w:bidi="ar"/>
        </w:rPr>
        <w:t>Muharman Lubis;Mira Kartiwi. Privacy concern and perceived benefits towards privacy and election in Indonesia. The 5th International Conference on Information and Communication Technology for The Muslim World (ICT4M). 2014.</w:t>
      </w:r>
    </w:p>
    <w:p w14:paraId="60BAE382">
      <w:pPr>
        <w:pStyle w:val="274"/>
        <w:widowControl/>
        <w:numPr>
          <w:ilvl w:val="0"/>
          <w:numId w:val="24"/>
        </w:numPr>
        <w:ind w:left="372" w:hanging="371" w:hangingChars="177"/>
        <w:rPr>
          <w:color w:val="000000"/>
          <w:sz w:val="21"/>
          <w:lang w:bidi="ar"/>
        </w:rPr>
      </w:pPr>
      <w:r>
        <w:rPr>
          <w:color w:val="000000"/>
          <w:sz w:val="21"/>
          <w:lang w:bidi="ar"/>
        </w:rPr>
        <w:t>Hisham Kanaan;Khalid Mahmood;Varun Sathyan. An Ontological Model for Privacy in Emerging Decentralized Healthcare Systems. 2017 IEEE 13th International Symposium on Autonomous Decentralized System (ISADS). 2017.</w:t>
      </w:r>
    </w:p>
    <w:p w14:paraId="7CB6ED41">
      <w:pPr>
        <w:pStyle w:val="274"/>
        <w:widowControl/>
        <w:numPr>
          <w:ilvl w:val="0"/>
          <w:numId w:val="24"/>
        </w:numPr>
        <w:ind w:left="372" w:hanging="371" w:hangingChars="177"/>
        <w:rPr>
          <w:color w:val="000000"/>
          <w:sz w:val="21"/>
          <w:lang w:bidi="ar"/>
        </w:rPr>
      </w:pPr>
      <w:r>
        <w:rPr>
          <w:color w:val="000000"/>
          <w:sz w:val="21"/>
          <w:lang w:bidi="ar"/>
        </w:rPr>
        <w:t>Geon-Woo Kim;Su-Gil Choi;Deok-Gyu Lee;Jong-Wook Han. Privacy Preservation in SAT (Single Authentication Through). 2010 2nd International Conference on Information Technology Convergence and Services. 2010.</w:t>
      </w:r>
    </w:p>
    <w:p w14:paraId="10B8E08F">
      <w:pPr>
        <w:pStyle w:val="274"/>
        <w:widowControl/>
        <w:numPr>
          <w:ilvl w:val="0"/>
          <w:numId w:val="24"/>
        </w:numPr>
        <w:ind w:left="372" w:hanging="371" w:hangingChars="177"/>
        <w:rPr>
          <w:color w:val="000000"/>
          <w:sz w:val="21"/>
          <w:lang w:bidi="ar"/>
        </w:rPr>
      </w:pPr>
      <w:r>
        <w:rPr>
          <w:color w:val="000000"/>
          <w:sz w:val="21"/>
          <w:lang w:bidi="ar"/>
        </w:rPr>
        <w:t>Tosin A. Adesuyi;Byeong Man Kim. A layer-wise Perturbation based Privacy Preserving Deep Neural Networks. 2019 International Conference on Artificial Intelligence in Information and Communication (ICAIIC). 2019.</w:t>
      </w:r>
    </w:p>
    <w:p w14:paraId="1EB99AA3">
      <w:pPr>
        <w:pStyle w:val="274"/>
        <w:widowControl/>
        <w:numPr>
          <w:ilvl w:val="0"/>
          <w:numId w:val="24"/>
        </w:numPr>
        <w:ind w:left="372" w:hanging="371" w:hangingChars="177"/>
        <w:rPr>
          <w:color w:val="000000"/>
          <w:sz w:val="21"/>
          <w:lang w:bidi="ar"/>
        </w:rPr>
      </w:pPr>
      <w:r>
        <w:rPr>
          <w:color w:val="000000"/>
          <w:sz w:val="21"/>
          <w:lang w:bidi="ar"/>
        </w:rPr>
        <w:t>Eunah Kim;Taekyoung Kwon;Jeong Hyun Yi. A study of mobile proxy for privacy enhancement. 2010 Digest of Technical Papers International Conference on Consumer Electronics (ICCE). 2010.</w:t>
      </w:r>
    </w:p>
    <w:p w14:paraId="58F6EACB">
      <w:pPr>
        <w:pStyle w:val="274"/>
        <w:widowControl/>
        <w:numPr>
          <w:ilvl w:val="0"/>
          <w:numId w:val="24"/>
        </w:numPr>
        <w:ind w:left="425" w:hanging="424" w:hangingChars="177"/>
        <w:rPr>
          <w:color w:val="000000"/>
          <w:sz w:val="21"/>
          <w:lang w:bidi="ar"/>
        </w:rPr>
      </w:pPr>
      <w:r>
        <w:rPr>
          <w:color w:val="000000"/>
          <w:lang w:bidi="ar"/>
        </w:rPr>
        <w:t>Qingqing Ye;Haibo Hu;Ninghui Li;Xiaofeng Meng;Huadi Zheng;Haotian Yan. Beyond Value Perturbation: Local Differential Privacy in the Temporal Setting. IEEE INFOCOM 2021 - IEEE Conference on Computer Communications. 2021.</w:t>
      </w:r>
    </w:p>
    <w:sectPr>
      <w:headerReference r:id="rId11" w:type="default"/>
      <w:footerReference r:id="rId12" w:type="default"/>
      <w:endnotePr>
        <w:numFmt w:val="decimal"/>
      </w:endnotePr>
      <w:pgSz w:w="11906" w:h="16838"/>
      <w:pgMar w:top="1440" w:right="1800" w:bottom="1440" w:left="1800" w:header="851" w:footer="992" w:gutter="0"/>
      <w:pgNumType w:start="1"/>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surface" w:date="2025-02-23T20:33:00Z" w:initials="">
    <w:p w14:paraId="2DB951B3">
      <w:pPr>
        <w:pStyle w:val="28"/>
      </w:pPr>
      <w:r>
        <w:rPr>
          <w:rFonts w:hint="eastAsia"/>
        </w:rPr>
        <w:t>这些是子层还是功能？</w:t>
      </w:r>
    </w:p>
  </w:comment>
  <w:comment w:id="1" w:author="surface" w:date="2025-02-23T21:28:00Z" w:initials="">
    <w:p w14:paraId="54D53CC9">
      <w:pPr>
        <w:pStyle w:val="28"/>
      </w:pPr>
      <w:r>
        <w:rPr>
          <w:rFonts w:hint="eastAsia"/>
        </w:rPr>
        <w:t>参照课题一，改成系统组成与部署图</w:t>
      </w:r>
    </w:p>
  </w:comment>
  <w:comment w:id="2" w:author="surface" w:date="2025-02-23T20:34:00Z" w:initials="">
    <w:p w14:paraId="6FF76F86">
      <w:pPr>
        <w:pStyle w:val="28"/>
      </w:pPr>
      <w:r>
        <w:rPr>
          <w:rFonts w:hint="eastAsia"/>
        </w:rPr>
        <w:t>功能跟下图不匹配；跟后面测试的功能也不匹配</w:t>
      </w:r>
    </w:p>
  </w:comment>
  <w:comment w:id="3" w:author="surface" w:date="2025-02-23T20:45:00Z" w:initials="">
    <w:p w14:paraId="415FA6A7">
      <w:pPr>
        <w:pStyle w:val="28"/>
      </w:pPr>
      <w:r>
        <w:rPr>
          <w:rFonts w:hint="eastAsia"/>
        </w:rPr>
        <w:t>这张图是功能架构还是技术架构？</w:t>
      </w:r>
    </w:p>
  </w:comment>
  <w:comment w:id="4" w:author="月诉长安" w:date="2025-02-23T22:40:07Z" w:initials="">
    <w:p w14:paraId="24752DF1">
      <w:pPr>
        <w:pStyle w:val="28"/>
        <w:rPr>
          <w:rFonts w:hint="default"/>
          <w:lang w:val="en-US" w:eastAsia="zh-CN"/>
        </w:rPr>
      </w:pPr>
      <w:r>
        <w:rPr>
          <w:rFonts w:hint="eastAsia"/>
          <w:lang w:val="en-US" w:eastAsia="zh-CN"/>
        </w:rPr>
        <w:t>有表示功能的模块划分，也有实现这个的功能采用的技术</w:t>
      </w:r>
    </w:p>
  </w:comment>
  <w:comment w:id="5" w:author="surface" w:date="2025-02-23T20:47:00Z" w:initials="">
    <w:p w14:paraId="4E56645A">
      <w:pPr>
        <w:pStyle w:val="28"/>
      </w:pPr>
      <w:r>
        <w:rPr>
          <w:rFonts w:hint="eastAsia"/>
        </w:rPr>
        <w:t>在上图哪里？</w:t>
      </w:r>
    </w:p>
  </w:comment>
  <w:comment w:id="6" w:author="surface" w:date="2025-02-23T20:44:00Z" w:initials="">
    <w:p w14:paraId="5E3F093D">
      <w:pPr>
        <w:pStyle w:val="28"/>
      </w:pPr>
      <w:r>
        <w:rPr>
          <w:rFonts w:hint="eastAsia"/>
        </w:rPr>
        <w:t>层次编号不对</w:t>
      </w:r>
    </w:p>
  </w:comment>
  <w:comment w:id="7" w:author="surface" w:date="2025-02-23T20:54:00Z" w:initials="">
    <w:p w14:paraId="3BA0AF59">
      <w:pPr>
        <w:pStyle w:val="28"/>
      </w:pPr>
    </w:p>
    <w:p w14:paraId="65BA41CF">
      <w:pPr>
        <w:pStyle w:val="28"/>
      </w:pPr>
      <w:r>
        <w:rPr>
          <w:rFonts w:hint="eastAsia"/>
        </w:rPr>
        <w:t>？</w:t>
      </w:r>
    </w:p>
  </w:comment>
  <w:comment w:id="8" w:author="surface" w:date="2025-02-23T21:29:00Z" w:initials="">
    <w:p w14:paraId="75A43AB3">
      <w:pPr>
        <w:pStyle w:val="28"/>
      </w:pPr>
      <w:r>
        <w:rPr>
          <w:rFonts w:hint="eastAsia"/>
        </w:rPr>
        <w:t>建议参照课题1，改成系统组成与部署图</w:t>
      </w:r>
    </w:p>
  </w:comment>
  <w:comment w:id="9" w:author="surface" w:date="2025-02-23T21:13:00Z" w:initials="">
    <w:p w14:paraId="7FADCAA5">
      <w:pPr>
        <w:pStyle w:val="28"/>
      </w:pPr>
      <w:r>
        <w:rPr>
          <w:rFonts w:hint="eastAsia"/>
        </w:rPr>
        <w:t>参照告警信息处理调整</w:t>
      </w:r>
    </w:p>
  </w:comment>
  <w:comment w:id="10" w:author="surface" w:date="2025-02-23T21:14:00Z" w:initials="">
    <w:p w14:paraId="45A68C35">
      <w:pPr>
        <w:pStyle w:val="28"/>
      </w:pPr>
      <w:r>
        <w:rPr>
          <w:rFonts w:hint="eastAsia"/>
        </w:rPr>
        <w:t>参照告警信息处理调整</w:t>
      </w:r>
    </w:p>
  </w:comment>
  <w:comment w:id="11" w:author="surface" w:date="2025-02-23T21:14:00Z" w:initials="">
    <w:p w14:paraId="07F7574D">
      <w:pPr>
        <w:pStyle w:val="28"/>
      </w:pPr>
      <w:r>
        <w:rPr>
          <w:rFonts w:hint="eastAsia"/>
        </w:rPr>
        <w:t>参照告警信息处理调整</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2DB951B3" w15:done="0"/>
  <w15:commentEx w15:paraId="54D53CC9" w15:done="0"/>
  <w15:commentEx w15:paraId="6FF76F86" w15:done="0"/>
  <w15:commentEx w15:paraId="415FA6A7" w15:done="0"/>
  <w15:commentEx w15:paraId="24752DF1" w15:done="0" w15:paraIdParent="415FA6A7"/>
  <w15:commentEx w15:paraId="4E56645A" w15:done="0"/>
  <w15:commentEx w15:paraId="5E3F093D" w15:done="0"/>
  <w15:commentEx w15:paraId="65BA41CF" w15:done="0"/>
  <w15:commentEx w15:paraId="75A43AB3" w15:done="0"/>
  <w15:commentEx w15:paraId="7FADCAA5" w15:done="0"/>
  <w15:commentEx w15:paraId="45A68C35" w15:done="0"/>
  <w15:commentEx w15:paraId="07F7574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endnote>
  <w:endnote w:type="continuationSeparator" w:id="1">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Calibri Light">
    <w:panose1 w:val="020F03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G Times">
    <w:altName w:val="Times New Roman"/>
    <w:panose1 w:val="00000000000000000000"/>
    <w:charset w:val="00"/>
    <w:family w:val="roman"/>
    <w:pitch w:val="default"/>
    <w:sig w:usb0="00000000" w:usb1="00000000" w:usb2="00000000" w:usb3="00000000" w:csb0="00000093" w:csb1="00000000"/>
  </w:font>
  <w:font w:name="Helv">
    <w:altName w:val="Segoe Print"/>
    <w:panose1 w:val="020B0604020202030204"/>
    <w:charset w:val="00"/>
    <w:family w:val="swiss"/>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font>
  <w:font w:name="Cambria Math">
    <w:panose1 w:val="02040503050406030204"/>
    <w:charset w:val="00"/>
    <w:family w:val="roman"/>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Angsana New">
    <w:altName w:val="Microsoft Sans Serif"/>
    <w:panose1 w:val="02020603050405020304"/>
    <w:charset w:val="DE"/>
    <w:family w:val="roman"/>
    <w:pitch w:val="default"/>
    <w:sig w:usb0="00000000" w:usb1="00000000" w:usb2="00000000" w:usb3="00000000" w:csb0="00010001" w:csb1="00000000"/>
  </w:font>
  <w:font w:name="Microsoft Sans Serif">
    <w:panose1 w:val="020B0604020202020204"/>
    <w:charset w:val="00"/>
    <w:family w:val="auto"/>
    <w:pitch w:val="default"/>
    <w:sig w:usb0="E5002EFF" w:usb1="C000605B" w:usb2="00000029" w:usb3="00000000" w:csb0="200101FF" w:csb1="20280000"/>
  </w:font>
  <w:font w:name="NimbusRomNo9L-Regu">
    <w:altName w:val="Times New Roman"/>
    <w:panose1 w:val="00000000000000000000"/>
    <w:charset w:val="00"/>
    <w:family w:val="roman"/>
    <w:pitch w:val="default"/>
    <w:sig w:usb0="00000000" w:usb1="00000000" w:usb2="00000000" w:usb3="00000000" w:csb0="00000001" w:csb1="00000000"/>
  </w:font>
  <w:font w:name="Tahoma">
    <w:panose1 w:val="020B0604030504040204"/>
    <w:charset w:val="00"/>
    <w:family w:val="swiss"/>
    <w:pitch w:val="default"/>
    <w:sig w:usb0="E1002EFF" w:usb1="C000605B" w:usb2="00000029" w:usb3="00000000" w:csb0="200101FF" w:csb1="20280000"/>
  </w:font>
  <w:font w:name="Times New Roman MT Extra Bold">
    <w:altName w:val="MT Extra"/>
    <w:panose1 w:val="00000000000000000000"/>
    <w:charset w:val="00"/>
    <w:family w:val="auto"/>
    <w:pitch w:val="default"/>
    <w:sig w:usb0="00000000" w:usb1="00000000" w:usb2="00000000" w:usb3="00000000" w:csb0="00000001" w:csb1="00000000"/>
  </w:font>
  <w:font w:name="MT Extra">
    <w:panose1 w:val="05050102010205020202"/>
    <w:charset w:val="00"/>
    <w:family w:val="auto"/>
    <w:pitch w:val="default"/>
    <w:sig w:usb0="80000000" w:usb1="00000000" w:usb2="00000000" w:usb3="00000000" w:csb0="00000000" w:csb1="00000000"/>
  </w:font>
  <w:font w:name="Verdana">
    <w:panose1 w:val="020B0604030504040204"/>
    <w:charset w:val="00"/>
    <w:family w:val="swiss"/>
    <w:pitch w:val="default"/>
    <w:sig w:usb0="A00006FF" w:usb1="4000205B" w:usb2="00000010" w:usb3="00000000" w:csb0="2000019F" w:csb1="00000000"/>
  </w:font>
  <w:font w:name="仿宋_GB2312">
    <w:altName w:val="仿宋"/>
    <w:panose1 w:val="02010609030101010101"/>
    <w:charset w:val="86"/>
    <w:family w:val="modern"/>
    <w:pitch w:val="default"/>
    <w:sig w:usb0="00000000" w:usb1="00000000" w:usb2="00000010" w:usb3="00000000" w:csb0="00040000" w:csb1="00000000"/>
  </w:font>
  <w:font w:name="仿宋">
    <w:panose1 w:val="02010609060101010101"/>
    <w:charset w:val="86"/>
    <w:family w:val="modern"/>
    <w:pitch w:val="default"/>
    <w:sig w:usb0="800002BF" w:usb1="38CF7CFA" w:usb2="00000016" w:usb3="00000000" w:csb0="00040001" w:csb1="00000000"/>
  </w:font>
  <w:font w:name="Times">
    <w:altName w:val="Times New Roman"/>
    <w:panose1 w:val="02020603050405020304"/>
    <w:charset w:val="00"/>
    <w:family w:val="roman"/>
    <w:pitch w:val="default"/>
    <w:sig w:usb0="00000000" w:usb1="00000000" w:usb2="00000009" w:usb3="00000000" w:csb0="000001FF" w:csb1="00000000"/>
  </w:font>
  <w:font w:name="Helvetica">
    <w:altName w:val="Arial"/>
    <w:panose1 w:val="020B0604020202020204"/>
    <w:charset w:val="00"/>
    <w:family w:val="swiss"/>
    <w:pitch w:val="default"/>
    <w:sig w:usb0="00000000" w:usb1="00000000" w:usb2="00000000" w:usb3="00000000" w:csb0="00000001" w:csb1="00000000"/>
  </w:font>
  <w:font w:name="LAOFPP+TimesNewRoman">
    <w:altName w:val="宋体"/>
    <w:panose1 w:val="00000000000000000000"/>
    <w:charset w:val="86"/>
    <w:family w:val="roman"/>
    <w:pitch w:val="default"/>
    <w:sig w:usb0="00000000" w:usb1="00000000" w:usb2="00000010" w:usb3="00000000" w:csb0="00040000" w:csb1="00000000"/>
  </w:font>
  <w:font w:name="方正小标宋简体">
    <w:altName w:val="方正舒体"/>
    <w:panose1 w:val="03000509000000000000"/>
    <w:charset w:val="86"/>
    <w:family w:val="script"/>
    <w:pitch w:val="default"/>
    <w:sig w:usb0="00000000" w:usb1="00000000" w:usb2="00000012" w:usb3="00000000" w:csb0="00040001" w:csb1="00000000"/>
  </w:font>
  <w:font w:name="方正舒体">
    <w:panose1 w:val="02010601030101010101"/>
    <w:charset w:val="86"/>
    <w:family w:val="auto"/>
    <w:pitch w:val="default"/>
    <w:sig w:usb0="00000003" w:usb1="080E0000" w:usb2="00000000" w:usb3="00000000" w:csb0="00040000" w:csb1="00000000"/>
  </w:font>
  <w:font w:name="方正仿宋简体">
    <w:altName w:val="微软雅黑"/>
    <w:panose1 w:val="00000000000000000000"/>
    <w:charset w:val="86"/>
    <w:family w:val="auto"/>
    <w:pitch w:val="default"/>
    <w:sig w:usb0="00000000" w:usb1="00000000" w:usb2="00000012" w:usb3="00000000" w:csb0="00040001" w:csb1="00000000"/>
  </w:font>
  <w:font w:name="微软雅黑">
    <w:panose1 w:val="020B0503020204020204"/>
    <w:charset w:val="86"/>
    <w:family w:val="swiss"/>
    <w:pitch w:val="default"/>
    <w:sig w:usb0="80000287" w:usb1="2ACF3C50" w:usb2="00000016" w:usb3="00000000" w:csb0="0004001F" w:csb1="00000000"/>
  </w:font>
  <w:font w:name="Batang">
    <w:altName w:val="Segoe Print"/>
    <w:panose1 w:val="02030600000101010101"/>
    <w:charset w:val="00"/>
    <w:family w:val="auto"/>
    <w:pitch w:val="default"/>
    <w:sig w:usb0="00000000" w:usb1="00000000" w:usb2="00000000" w:usb3="00000000" w:csb0="00000000" w:csb1="00000000"/>
  </w:font>
  <w:font w:name="华文仿宋">
    <w:panose1 w:val="02010600040101010101"/>
    <w:charset w:val="86"/>
    <w:family w:val="auto"/>
    <w:pitch w:val="default"/>
    <w:sig w:usb0="00000287" w:usb1="080F0000" w:usb2="00000000" w:usb3="00000000" w:csb0="0004009F" w:csb1="DFD70000"/>
  </w:font>
  <w:font w:name="新宋体">
    <w:panose1 w:val="02010609030101010101"/>
    <w:charset w:val="86"/>
    <w:family w:val="modern"/>
    <w:pitch w:val="default"/>
    <w:sig w:usb0="00000203" w:usb1="288F0000" w:usb2="00000006" w:usb3="00000000" w:csb0="00040001" w:csb1="00000000"/>
  </w:font>
  <w:font w:name="Arial Unicode MS">
    <w:altName w:val="宋体"/>
    <w:panose1 w:val="020B0604020202020204"/>
    <w:charset w:val="86"/>
    <w:family w:val="swiss"/>
    <w:pitch w:val="default"/>
    <w:sig w:usb0="00000000" w:usb1="00000000" w:usb2="0000003F" w:usb3="00000000" w:csb0="603F01FF" w:csb1="FFFF0000"/>
  </w:font>
  <w:font w:name="..">
    <w:altName w:val="仿宋"/>
    <w:panose1 w:val="00000000000000000000"/>
    <w:charset w:val="86"/>
    <w:family w:val="modern"/>
    <w:pitch w:val="default"/>
    <w:sig w:usb0="00000000" w:usb1="00000000" w:usb2="00000010" w:usb3="00000000" w:csb0="00040000" w:csb1="00000000"/>
  </w:font>
  <w:font w:name="ˎ̥">
    <w:altName w:val="Times New Roman"/>
    <w:panose1 w:val="00000000000000000000"/>
    <w:charset w:val="00"/>
    <w:family w:val="roman"/>
    <w:pitch w:val="default"/>
    <w:sig w:usb0="00000000" w:usb1="00000000" w:usb2="00000000" w:usb3="00000000" w:csb0="00000000" w:csb1="00000000"/>
  </w:font>
  <w:font w:name="Lucida Sans Unicode">
    <w:panose1 w:val="020B0602030504020204"/>
    <w:charset w:val="00"/>
    <w:family w:val="swiss"/>
    <w:pitch w:val="default"/>
    <w:sig w:usb0="80001AFF" w:usb1="0000396B" w:usb2="00000000" w:usb3="00000000" w:csb0="200000BF" w:csb1="D7F70000"/>
  </w:font>
  <w:font w:name="MS Mincho">
    <w:altName w:val="Segoe Print"/>
    <w:panose1 w:val="02020609040205080304"/>
    <w:charset w:val="00"/>
    <w:family w:val="auto"/>
    <w:pitch w:val="default"/>
    <w:sig w:usb0="00000000" w:usb1="00000000" w:usb2="00000000" w:usb3="00000000" w:csb0="00000000" w:csb1="00000000"/>
  </w:font>
  <w:font w:name="AdobeSongStd-Light">
    <w:altName w:val="黑体"/>
    <w:panose1 w:val="00000000000000000000"/>
    <w:charset w:val="86"/>
    <w:family w:val="auto"/>
    <w:pitch w:val="default"/>
    <w:sig w:usb0="00000000" w:usb1="00000000" w:usb2="00000010" w:usb3="00000000" w:csb0="00040000" w:csb1="00000000"/>
  </w:font>
  <w:font w:name="华文中宋">
    <w:panose1 w:val="02010600040101010101"/>
    <w:charset w:val="86"/>
    <w:family w:val="auto"/>
    <w:pitch w:val="default"/>
    <w:sig w:usb0="00000287" w:usb1="080F0000" w:usb2="00000000" w:usb3="00000000" w:csb0="0004009F" w:csb1="DFD70000"/>
  </w:font>
  <w:font w:name="Courier">
    <w:altName w:val="Courier New"/>
    <w:panose1 w:val="02070409020205020404"/>
    <w:charset w:val="00"/>
    <w:family w:val="modern"/>
    <w:pitch w:val="default"/>
    <w:sig w:usb0="00000000" w:usb1="00000000" w:usb2="00000000" w:usb3="00000000" w:csb0="00000001" w:csb1="00000000"/>
  </w:font>
  <w:font w:name="TimesNewRoman">
    <w:altName w:val="Times New Roman"/>
    <w:panose1 w:val="00000000000000000000"/>
    <w:charset w:val="00"/>
    <w:family w:val="roman"/>
    <w:pitch w:val="default"/>
    <w:sig w:usb0="00000000" w:usb1="00000000" w:usb2="00000010" w:usb3="00000000" w:csb0="00040001" w:csb1="00000000"/>
  </w:font>
  <w:font w:name="AdvCaeciliaRm">
    <w:altName w:val="Times New Roman"/>
    <w:panose1 w:val="00000000000000000000"/>
    <w:charset w:val="00"/>
    <w:family w:val="roman"/>
    <w:pitch w:val="default"/>
    <w:sig w:usb0="00000000" w:usb1="00000000" w:usb2="00000000" w:usb3="00000000" w:csb0="00000000" w:csb1="00000000"/>
  </w:font>
  <w:font w:name="AdvPS44A44B">
    <w:altName w:val="Times New Roman"/>
    <w:panose1 w:val="00000000000000000000"/>
    <w:charset w:val="00"/>
    <w:family w:val="roman"/>
    <w:pitch w:val="default"/>
    <w:sig w:usb0="00000000" w:usb1="00000000" w:usb2="00000000" w:usb3="00000000" w:csb0="00000000" w:csb1="00000000"/>
  </w:font>
  <w:font w:name="Palatino">
    <w:altName w:val="Palatino Linotype"/>
    <w:panose1 w:val="00000000000000000000"/>
    <w:charset w:val="00"/>
    <w:family w:val="auto"/>
    <w:pitch w:val="default"/>
    <w:sig w:usb0="00000000" w:usb1="00000000" w:usb2="14600000" w:usb3="00000000" w:csb0="00000193" w:csb1="00000000"/>
  </w:font>
  <w:font w:name="Palatino Linotype">
    <w:panose1 w:val="02040502050505030304"/>
    <w:charset w:val="00"/>
    <w:family w:val="roman"/>
    <w:pitch w:val="default"/>
    <w:sig w:usb0="E0000287" w:usb1="40000013" w:usb2="00000000" w:usb3="00000000" w:csb0="2000019F" w:csb1="00000000"/>
  </w:font>
  <w:font w:name="TTD073o01">
    <w:altName w:val="Segoe Print"/>
    <w:panose1 w:val="00000000000000000000"/>
    <w:charset w:val="00"/>
    <w:family w:val="roman"/>
    <w:pitch w:val="default"/>
    <w:sig w:usb0="00000000" w:usb1="00000000" w:usb2="00000000" w:usb3="00000000" w:csb0="00000000" w:csb1="00000000"/>
  </w:font>
  <w:font w:name="等线 Light">
    <w:panose1 w:val="02010600030101010101"/>
    <w:charset w:val="86"/>
    <w:family w:val="auto"/>
    <w:pitch w:val="default"/>
    <w:sig w:usb0="A00002BF" w:usb1="38CF7CFA" w:usb2="00000016" w:usb3="00000000" w:csb0="0004000F" w:csb1="00000000"/>
  </w:font>
  <w:font w:name="Apple Color Emoji">
    <w:altName w:val="Segoe Print"/>
    <w:panose1 w:val="00000000000000000000"/>
    <w:charset w:val="00"/>
    <w:family w:val="auto"/>
    <w:pitch w:val="default"/>
    <w:sig w:usb0="00000000" w:usb1="00000000" w:usb2="14000000" w:usb3="00000000" w:csb0="00000001" w:csb1="00000000"/>
  </w:font>
  <w:font w:name="Garamond">
    <w:panose1 w:val="02020404030301010803"/>
    <w:charset w:val="00"/>
    <w:family w:val="roman"/>
    <w:pitch w:val="default"/>
    <w:sig w:usb0="00000287" w:usb1="00000000" w:usb2="00000000" w:usb3="00000000" w:csb0="0000009F" w:csb1="DFD70000"/>
  </w:font>
  <w:font w:name="Shruti">
    <w:altName w:val="Segoe UI Symbol"/>
    <w:panose1 w:val="02000500000000000000"/>
    <w:charset w:val="00"/>
    <w:family w:val="swiss"/>
    <w:pitch w:val="default"/>
    <w:sig w:usb0="00000000" w:usb1="00000000" w:usb2="00000000" w:usb3="00000000" w:csb0="00000001" w:csb1="00000000"/>
  </w:font>
  <w:font w:name="Segoe UI Symbol">
    <w:panose1 w:val="020B0502040204020203"/>
    <w:charset w:val="00"/>
    <w:family w:val="auto"/>
    <w:pitch w:val="default"/>
    <w:sig w:usb0="800001E3" w:usb1="1200FFEF" w:usb2="00040000" w:usb3="04000000" w:csb0="00000001" w:csb1="40000000"/>
  </w:font>
  <w:font w:name="CMSY7">
    <w:altName w:val="Times New Roman"/>
    <w:panose1 w:val="00000000000000000000"/>
    <w:charset w:val="00"/>
    <w:family w:val="roman"/>
    <w:pitch w:val="default"/>
    <w:sig w:usb0="00000000" w:usb1="00000000" w:usb2="00000000" w:usb3="00000000" w:csb0="00000000" w:csb1="00000000"/>
  </w:font>
  <w:font w:name="CMMI7">
    <w:altName w:val="Segoe Print"/>
    <w:panose1 w:val="00000000000000000000"/>
    <w:charset w:val="00"/>
    <w:family w:val="roman"/>
    <w:pitch w:val="default"/>
    <w:sig w:usb0="00000000" w:usb1="00000000" w:usb2="00000000" w:usb3="00000000" w:csb0="00000001" w:csb1="00000000"/>
  </w:font>
  <w:font w:name="E-F5">
    <w:altName w:val="方正舒体"/>
    <w:panose1 w:val="00000000000000000000"/>
    <w:charset w:val="86"/>
    <w:family w:val="roman"/>
    <w:pitch w:val="default"/>
    <w:sig w:usb0="00000000" w:usb1="00000000" w:usb2="00000000" w:usb3="00000000" w:csb0="00000000" w:csb1="00000000"/>
  </w:font>
  <w:font w:name="Lohit Devanagari">
    <w:altName w:val="Yu Gothic"/>
    <w:panose1 w:val="00000000000000000000"/>
    <w:charset w:val="80"/>
    <w:family w:val="auto"/>
    <w:pitch w:val="default"/>
    <w:sig w:usb0="00000000" w:usb1="00000000" w:usb2="00000000" w:usb3="00000000" w:csb0="00000000" w:csb1="00000000"/>
  </w:font>
  <w:font w:name="Yu Gothic">
    <w:panose1 w:val="020B0400000000000000"/>
    <w:charset w:val="80"/>
    <w:family w:val="auto"/>
    <w:pitch w:val="default"/>
    <w:sig w:usb0="E00002FF" w:usb1="2AC7FDFF" w:usb2="00000016" w:usb3="00000000" w:csb0="2002009F" w:csb1="00000000"/>
  </w:font>
  <w:font w:name="方正书宋简体">
    <w:altName w:val="宋体"/>
    <w:panose1 w:val="00000000000000000000"/>
    <w:charset w:val="86"/>
    <w:family w:val="auto"/>
    <w:pitch w:val="default"/>
    <w:sig w:usb0="00000000" w:usb1="00000000" w:usb2="00000012" w:usb3="00000000" w:csb0="00040001" w:csb1="00000000"/>
  </w:font>
  <w:font w:name="DejaVu Sans Mono">
    <w:panose1 w:val="020B0609030804020204"/>
    <w:charset w:val="00"/>
    <w:family w:val="modern"/>
    <w:pitch w:val="default"/>
    <w:sig w:usb0="E60026FF" w:usb1="D200F9FB" w:usb2="02000028" w:usb3="00000000" w:csb0="600001DF" w:csb1="DFDF0000"/>
  </w:font>
  <w:font w:name="AR PL UMing HK">
    <w:altName w:val="MS Gothic"/>
    <w:panose1 w:val="00000000000000000000"/>
    <w:charset w:val="80"/>
    <w:family w:val="modern"/>
    <w:pitch w:val="default"/>
    <w:sig w:usb0="00000000" w:usb1="00000000" w:usb2="00000000" w:usb3="00000000" w:csb0="00000000" w:csb1="00000000"/>
  </w:font>
  <w:font w:name="MS Gothic">
    <w:panose1 w:val="020B0609070205080204"/>
    <w:charset w:val="80"/>
    <w:family w:val="auto"/>
    <w:pitch w:val="default"/>
    <w:sig w:usb0="E00002FF" w:usb1="6AC7FDFB" w:usb2="08000012" w:usb3="00000000" w:csb0="4002009F" w:csb1="DFD70000"/>
  </w:font>
  <w:font w:name="Sim Hei">
    <w:altName w:val="仿宋"/>
    <w:panose1 w:val="00000000000000000000"/>
    <w:charset w:val="86"/>
    <w:family w:val="swiss"/>
    <w:pitch w:val="default"/>
    <w:sig w:usb0="00000000" w:usb1="00000000" w:usb2="00000010" w:usb3="00000000" w:csb0="00040000" w:csb1="00000000"/>
  </w:font>
  <w:font w:name="PMingLiU">
    <w:altName w:val="Verdana"/>
    <w:panose1 w:val="02010601000101010101"/>
    <w:charset w:val="00"/>
    <w:family w:val="auto"/>
    <w:pitch w:val="default"/>
    <w:sig w:usb0="00000000" w:usb1="00000000" w:usb2="00000000" w:usb3="00000000" w:csb0="00000000" w:csb1="00000000"/>
  </w:font>
  <w:font w:name="瀹嬩綋">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981769776"/>
    </w:sdtPr>
    <w:sdtContent>
      <w:p w14:paraId="55B733FC">
        <w:pPr>
          <w:pStyle w:val="35"/>
          <w:jc w:val="center"/>
        </w:pPr>
        <w:r>
          <w:fldChar w:fldCharType="begin"/>
        </w:r>
        <w:r>
          <w:instrText xml:space="preserve">PAGE   \* MERGEFORMAT</w:instrText>
        </w:r>
        <w:r>
          <w:fldChar w:fldCharType="separate"/>
        </w:r>
        <w:r>
          <w:rPr>
            <w:lang w:val="zh-CN"/>
          </w:rPr>
          <w:t>V</w:t>
        </w:r>
        <w:r>
          <w:fldChar w:fldCharType="end"/>
        </w:r>
      </w:p>
    </w:sdtContent>
  </w:sdt>
  <w:p w14:paraId="70523DB6">
    <w:pPr>
      <w:pStyle w:val="35"/>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BE38EF">
    <w:pPr>
      <w:pStyle w:val="35"/>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0504A6">
    <w:pPr>
      <w:pStyle w:val="3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7456449"/>
    </w:sdtPr>
    <w:sdtContent>
      <w:p w14:paraId="2E3DBA1F">
        <w:pPr>
          <w:pStyle w:val="35"/>
          <w:jc w:val="center"/>
        </w:pPr>
        <w:r>
          <w:fldChar w:fldCharType="begin"/>
        </w:r>
        <w:r>
          <w:instrText xml:space="preserve">PAGE   \* MERGEFORMAT</w:instrText>
        </w:r>
        <w:r>
          <w:fldChar w:fldCharType="separate"/>
        </w:r>
        <w:r>
          <w:rPr>
            <w:lang w:val="zh-CN"/>
          </w:rPr>
          <w:t>160</w:t>
        </w:r>
        <w:r>
          <w:fldChar w:fldCharType="end"/>
        </w:r>
      </w:p>
    </w:sdtContent>
  </w:sdt>
  <w:p w14:paraId="111A068A">
    <w:pPr>
      <w:pStyle w:val="35"/>
      <w:ind w:right="360" w:firstLine="360"/>
    </w:pPr>
  </w:p>
  <w:p w14:paraId="2E79965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footnote>
  <w:footnote w:type="continuationSeparator" w:id="1">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5DDDF69">
    <w:pPr>
      <w:pStyle w:val="36"/>
      <w:ind w:left="1260" w:hanging="420"/>
    </w:pPr>
    <w:r>
      <w:rPr>
        <w:rFonts w:hint="eastAsia"/>
      </w:rPr>
      <w:t>全网统一安全管理与威胁态势预警关键技术及系统科技报告</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44333F">
    <w:pPr>
      <w:jc w:val="center"/>
    </w:pPr>
    <w:r>
      <w:rPr>
        <w:rFonts w:hint="eastAsia"/>
      </w:rPr>
      <w:t>个人权益保障技术体系与技术验证-科技报告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08"/>
    <w:multiLevelType w:val="multilevel"/>
    <w:tmpl w:val="00000008"/>
    <w:lvl w:ilvl="0" w:tentative="0">
      <w:start w:val="0"/>
      <w:numFmt w:val="decimal"/>
      <w:pStyle w:val="1604"/>
      <w:lvlText w:val="%1"/>
      <w:lvlJc w:val="left"/>
      <w:pPr>
        <w:tabs>
          <w:tab w:val="left" w:pos="360"/>
        </w:tabs>
        <w:ind w:left="360" w:hanging="360"/>
      </w:pPr>
      <w:rPr>
        <w:rFonts w:ascii="Times New Roman" w:hAnsi="Times New Roman" w:cs="Times New Roman"/>
        <w:b w:val="0"/>
        <w:bCs w:val="0"/>
        <w:i w:val="0"/>
        <w:iCs w:val="0"/>
        <w:caps w:val="0"/>
        <w:smallCaps w:val="0"/>
        <w:strike w:val="0"/>
        <w:dstrike w:val="0"/>
        <w:vanish w:val="0"/>
        <w:color w:val="000000"/>
        <w:sz w:val="16"/>
        <w:szCs w:val="16"/>
        <w:vertAlign w:val="superscript"/>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
    <w:nsid w:val="08DF09E8"/>
    <w:multiLevelType w:val="multilevel"/>
    <w:tmpl w:val="08DF09E8"/>
    <w:lvl w:ilvl="0" w:tentative="0">
      <w:start w:val="1"/>
      <w:numFmt w:val="decimal"/>
      <w:pStyle w:val="1130"/>
      <w:lvlText w:val="%1、"/>
      <w:lvlJc w:val="left"/>
      <w:pPr>
        <w:ind w:left="567" w:hanging="567"/>
      </w:pPr>
      <w:rPr>
        <w:rFonts w:hint="default"/>
      </w:rPr>
    </w:lvl>
    <w:lvl w:ilvl="1" w:tentative="0">
      <w:start w:val="1"/>
      <w:numFmt w:val="decimal"/>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0F2A7F23"/>
    <w:multiLevelType w:val="multilevel"/>
    <w:tmpl w:val="0F2A7F23"/>
    <w:lvl w:ilvl="0" w:tentative="0">
      <w:start w:val="1"/>
      <w:numFmt w:val="decimal"/>
      <w:pStyle w:val="582"/>
      <w:lvlText w:val="图 %1"/>
      <w:lvlJc w:val="left"/>
      <w:pPr>
        <w:tabs>
          <w:tab w:val="left" w:pos="567"/>
        </w:tabs>
        <w:ind w:left="567" w:hanging="567"/>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3">
    <w:nsid w:val="1536730A"/>
    <w:multiLevelType w:val="singleLevel"/>
    <w:tmpl w:val="1536730A"/>
    <w:lvl w:ilvl="0" w:tentative="0">
      <w:start w:val="1"/>
      <w:numFmt w:val="upperLetter"/>
      <w:pStyle w:val="227"/>
      <w:lvlText w:val="附录%1"/>
      <w:lvlJc w:val="left"/>
      <w:pPr>
        <w:tabs>
          <w:tab w:val="left" w:pos="720"/>
        </w:tabs>
        <w:ind w:left="680" w:hanging="680"/>
      </w:pPr>
      <w:rPr>
        <w:rFonts w:hint="eastAsia"/>
      </w:rPr>
    </w:lvl>
  </w:abstractNum>
  <w:abstractNum w:abstractNumId="4">
    <w:nsid w:val="1C6D3A53"/>
    <w:multiLevelType w:val="multilevel"/>
    <w:tmpl w:val="1C6D3A53"/>
    <w:lvl w:ilvl="0" w:tentative="0">
      <w:start w:val="1"/>
      <w:numFmt w:val="decimal"/>
      <w:pStyle w:val="585"/>
      <w:lvlText w:val="表 %1"/>
      <w:lvlJc w:val="left"/>
      <w:pPr>
        <w:tabs>
          <w:tab w:val="left" w:pos="420"/>
        </w:tabs>
        <w:ind w:left="420" w:hanging="42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5">
    <w:nsid w:val="23842D04"/>
    <w:multiLevelType w:val="multilevel"/>
    <w:tmpl w:val="23842D04"/>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24F7596E"/>
    <w:multiLevelType w:val="multilevel"/>
    <w:tmpl w:val="24F7596E"/>
    <w:lvl w:ilvl="0" w:tentative="0">
      <w:start w:val="1"/>
      <w:numFmt w:val="decimal"/>
      <w:lvlText w:val="%1）"/>
      <w:lvlJc w:val="left"/>
      <w:pPr>
        <w:ind w:left="840" w:hanging="360"/>
      </w:pPr>
      <w:rPr>
        <w:rFonts w:hint="default"/>
      </w:rPr>
    </w:lvl>
    <w:lvl w:ilvl="1" w:tentative="0">
      <w:start w:val="1"/>
      <w:numFmt w:val="lowerLetter"/>
      <w:lvlText w:val="%2)"/>
      <w:lvlJc w:val="left"/>
      <w:pPr>
        <w:ind w:left="1360" w:hanging="440"/>
      </w:p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abstractNum w:abstractNumId="7">
    <w:nsid w:val="26AB2D1B"/>
    <w:multiLevelType w:val="multilevel"/>
    <w:tmpl w:val="26AB2D1B"/>
    <w:lvl w:ilvl="0" w:tentative="0">
      <w:start w:val="1"/>
      <w:numFmt w:val="lowerLetter"/>
      <w:pStyle w:val="1194"/>
      <w:lvlText w:val="%1)"/>
      <w:lvlJc w:val="left"/>
      <w:pPr>
        <w:tabs>
          <w:tab w:val="left" w:pos="840"/>
        </w:tabs>
        <w:ind w:left="839" w:hanging="419"/>
      </w:pPr>
      <w:rPr>
        <w:rFonts w:hint="eastAsia" w:ascii="宋体" w:eastAsia="宋体"/>
        <w:b w:val="0"/>
        <w:i w:val="0"/>
        <w:sz w:val="21"/>
        <w:szCs w:val="21"/>
      </w:rPr>
    </w:lvl>
    <w:lvl w:ilvl="1" w:tentative="0">
      <w:start w:val="1"/>
      <w:numFmt w:val="decimal"/>
      <w:pStyle w:val="1193"/>
      <w:lvlText w:val="%2)"/>
      <w:lvlJc w:val="left"/>
      <w:pPr>
        <w:tabs>
          <w:tab w:val="left" w:pos="1260"/>
        </w:tabs>
        <w:ind w:left="1259" w:hanging="419"/>
      </w:pPr>
      <w:rPr>
        <w:rFonts w:hint="eastAsia"/>
      </w:rPr>
    </w:lvl>
    <w:lvl w:ilvl="2" w:tentative="0">
      <w:start w:val="1"/>
      <w:numFmt w:val="decimal"/>
      <w:lvlText w:val="(%3)"/>
      <w:lvlJc w:val="left"/>
      <w:pPr>
        <w:tabs>
          <w:tab w:val="left" w:pos="0"/>
        </w:tabs>
        <w:ind w:left="1679" w:hanging="420"/>
      </w:pPr>
      <w:rPr>
        <w:rFonts w:hint="eastAsia" w:ascii="宋体" w:eastAsia="宋体"/>
        <w:b w:val="0"/>
        <w:i w:val="0"/>
        <w:sz w:val="21"/>
        <w:szCs w:val="21"/>
      </w:rPr>
    </w:lvl>
    <w:lvl w:ilvl="3" w:tentative="0">
      <w:start w:val="1"/>
      <w:numFmt w:val="decimal"/>
      <w:lvlText w:val="%4."/>
      <w:lvlJc w:val="left"/>
      <w:pPr>
        <w:tabs>
          <w:tab w:val="left" w:pos="2100"/>
        </w:tabs>
        <w:ind w:left="2099" w:hanging="419"/>
      </w:pPr>
      <w:rPr>
        <w:rFonts w:hint="eastAsia"/>
      </w:rPr>
    </w:lvl>
    <w:lvl w:ilvl="4" w:tentative="0">
      <w:start w:val="1"/>
      <w:numFmt w:val="lowerLetter"/>
      <w:lvlText w:val="%5)"/>
      <w:lvlJc w:val="left"/>
      <w:pPr>
        <w:tabs>
          <w:tab w:val="left" w:pos="2520"/>
        </w:tabs>
        <w:ind w:left="2519" w:hanging="419"/>
      </w:pPr>
      <w:rPr>
        <w:rFonts w:hint="eastAsia"/>
      </w:rPr>
    </w:lvl>
    <w:lvl w:ilvl="5" w:tentative="0">
      <w:start w:val="1"/>
      <w:numFmt w:val="lowerRoman"/>
      <w:lvlText w:val="%6."/>
      <w:lvlJc w:val="right"/>
      <w:pPr>
        <w:tabs>
          <w:tab w:val="left" w:pos="2940"/>
        </w:tabs>
        <w:ind w:left="2939" w:hanging="419"/>
      </w:pPr>
      <w:rPr>
        <w:rFonts w:hint="eastAsia"/>
      </w:rPr>
    </w:lvl>
    <w:lvl w:ilvl="6" w:tentative="0">
      <w:start w:val="1"/>
      <w:numFmt w:val="decimal"/>
      <w:lvlText w:val="%7."/>
      <w:lvlJc w:val="left"/>
      <w:pPr>
        <w:tabs>
          <w:tab w:val="left" w:pos="3360"/>
        </w:tabs>
        <w:ind w:left="3359" w:hanging="419"/>
      </w:pPr>
      <w:rPr>
        <w:rFonts w:hint="eastAsia"/>
      </w:rPr>
    </w:lvl>
    <w:lvl w:ilvl="7" w:tentative="0">
      <w:start w:val="1"/>
      <w:numFmt w:val="lowerLetter"/>
      <w:lvlText w:val="%8)"/>
      <w:lvlJc w:val="left"/>
      <w:pPr>
        <w:tabs>
          <w:tab w:val="left" w:pos="3780"/>
        </w:tabs>
        <w:ind w:left="3779" w:hanging="419"/>
      </w:pPr>
      <w:rPr>
        <w:rFonts w:hint="eastAsia"/>
      </w:rPr>
    </w:lvl>
    <w:lvl w:ilvl="8" w:tentative="0">
      <w:start w:val="1"/>
      <w:numFmt w:val="lowerRoman"/>
      <w:lvlText w:val="%9."/>
      <w:lvlJc w:val="right"/>
      <w:pPr>
        <w:tabs>
          <w:tab w:val="left" w:pos="4200"/>
        </w:tabs>
        <w:ind w:left="4199" w:hanging="419"/>
      </w:pPr>
      <w:rPr>
        <w:rFonts w:hint="eastAsia"/>
      </w:rPr>
    </w:lvl>
  </w:abstractNum>
  <w:abstractNum w:abstractNumId="8">
    <w:nsid w:val="26FE1FCF"/>
    <w:multiLevelType w:val="multilevel"/>
    <w:tmpl w:val="26FE1FCF"/>
    <w:lvl w:ilvl="0" w:tentative="0">
      <w:start w:val="1"/>
      <w:numFmt w:val="decimal"/>
      <w:pStyle w:val="790"/>
      <w:lvlText w:val="%1 "/>
      <w:lvlJc w:val="left"/>
      <w:pPr>
        <w:tabs>
          <w:tab w:val="left" w:pos="648"/>
        </w:tabs>
        <w:ind w:firstLine="288"/>
      </w:pPr>
      <w:rPr>
        <w:rFonts w:hint="default" w:ascii="Times New Roman" w:hAnsi="Times New Roman" w:cs="Times New Roman"/>
        <w:b w:val="0"/>
        <w:bCs w:val="0"/>
        <w:i w:val="0"/>
        <w:iCs w:val="0"/>
        <w:caps w:val="0"/>
        <w:strike w:val="0"/>
        <w:dstrike w:val="0"/>
        <w:vanish w:val="0"/>
        <w:color w:val="000000"/>
        <w:sz w:val="16"/>
        <w:szCs w:val="16"/>
        <w:vertAlign w:val="superscript"/>
      </w:rPr>
    </w:lvl>
    <w:lvl w:ilvl="1" w:tentative="0">
      <w:start w:val="1"/>
      <w:numFmt w:val="lowerLetter"/>
      <w:lvlText w:val="%2."/>
      <w:lvlJc w:val="left"/>
      <w:pPr>
        <w:tabs>
          <w:tab w:val="left" w:pos="1440"/>
        </w:tabs>
        <w:ind w:left="1440" w:hanging="360"/>
      </w:pPr>
      <w:rPr>
        <w:rFonts w:cs="Times New Roman"/>
      </w:rPr>
    </w:lvl>
    <w:lvl w:ilvl="2" w:tentative="0">
      <w:start w:val="1"/>
      <w:numFmt w:val="lowerRoman"/>
      <w:lvlText w:val="%3."/>
      <w:lvlJc w:val="right"/>
      <w:pPr>
        <w:tabs>
          <w:tab w:val="left" w:pos="2160"/>
        </w:tabs>
        <w:ind w:left="2160" w:hanging="180"/>
      </w:pPr>
      <w:rPr>
        <w:rFonts w:cs="Times New Roman"/>
      </w:rPr>
    </w:lvl>
    <w:lvl w:ilvl="3" w:tentative="0">
      <w:start w:val="1"/>
      <w:numFmt w:val="decimal"/>
      <w:lvlText w:val="%4."/>
      <w:lvlJc w:val="left"/>
      <w:pPr>
        <w:tabs>
          <w:tab w:val="left" w:pos="2880"/>
        </w:tabs>
        <w:ind w:left="2880" w:hanging="360"/>
      </w:pPr>
      <w:rPr>
        <w:rFonts w:cs="Times New Roman"/>
      </w:rPr>
    </w:lvl>
    <w:lvl w:ilvl="4" w:tentative="0">
      <w:start w:val="1"/>
      <w:numFmt w:val="lowerLetter"/>
      <w:lvlText w:val="%5."/>
      <w:lvlJc w:val="left"/>
      <w:pPr>
        <w:tabs>
          <w:tab w:val="left" w:pos="3600"/>
        </w:tabs>
        <w:ind w:left="3600" w:hanging="360"/>
      </w:pPr>
      <w:rPr>
        <w:rFonts w:cs="Times New Roman"/>
      </w:rPr>
    </w:lvl>
    <w:lvl w:ilvl="5" w:tentative="0">
      <w:start w:val="1"/>
      <w:numFmt w:val="lowerRoman"/>
      <w:lvlText w:val="%6."/>
      <w:lvlJc w:val="right"/>
      <w:pPr>
        <w:tabs>
          <w:tab w:val="left" w:pos="4320"/>
        </w:tabs>
        <w:ind w:left="4320" w:hanging="180"/>
      </w:pPr>
      <w:rPr>
        <w:rFonts w:cs="Times New Roman"/>
      </w:rPr>
    </w:lvl>
    <w:lvl w:ilvl="6" w:tentative="0">
      <w:start w:val="1"/>
      <w:numFmt w:val="decimal"/>
      <w:lvlText w:val="%7."/>
      <w:lvlJc w:val="left"/>
      <w:pPr>
        <w:tabs>
          <w:tab w:val="left" w:pos="5040"/>
        </w:tabs>
        <w:ind w:left="5040" w:hanging="360"/>
      </w:pPr>
      <w:rPr>
        <w:rFonts w:cs="Times New Roman"/>
      </w:rPr>
    </w:lvl>
    <w:lvl w:ilvl="7" w:tentative="0">
      <w:start w:val="1"/>
      <w:numFmt w:val="lowerLetter"/>
      <w:lvlText w:val="%8."/>
      <w:lvlJc w:val="left"/>
      <w:pPr>
        <w:tabs>
          <w:tab w:val="left" w:pos="5760"/>
        </w:tabs>
        <w:ind w:left="5760" w:hanging="360"/>
      </w:pPr>
      <w:rPr>
        <w:rFonts w:cs="Times New Roman"/>
      </w:rPr>
    </w:lvl>
    <w:lvl w:ilvl="8" w:tentative="0">
      <w:start w:val="1"/>
      <w:numFmt w:val="lowerRoman"/>
      <w:lvlText w:val="%9."/>
      <w:lvlJc w:val="right"/>
      <w:pPr>
        <w:tabs>
          <w:tab w:val="left" w:pos="6480"/>
        </w:tabs>
        <w:ind w:left="6480" w:hanging="180"/>
      </w:pPr>
      <w:rPr>
        <w:rFonts w:cs="Times New Roman"/>
      </w:rPr>
    </w:lvl>
  </w:abstractNum>
  <w:abstractNum w:abstractNumId="9">
    <w:nsid w:val="37660336"/>
    <w:multiLevelType w:val="multilevel"/>
    <w:tmpl w:val="37660336"/>
    <w:lvl w:ilvl="0" w:tentative="0">
      <w:start w:val="1"/>
      <w:numFmt w:val="bullet"/>
      <w:pStyle w:val="600"/>
      <w:lvlText w:val=""/>
      <w:lvlJc w:val="left"/>
      <w:pPr>
        <w:tabs>
          <w:tab w:val="left" w:pos="1728"/>
        </w:tabs>
        <w:ind w:left="1728" w:hanging="360"/>
      </w:pPr>
      <w:rPr>
        <w:rFonts w:hint="default" w:ascii="Symbol" w:hAnsi="Symbol" w:cs="Symbol"/>
      </w:rPr>
    </w:lvl>
    <w:lvl w:ilvl="1" w:tentative="0">
      <w:start w:val="1"/>
      <w:numFmt w:val="bullet"/>
      <w:lvlText w:val="o"/>
      <w:lvlJc w:val="left"/>
      <w:pPr>
        <w:tabs>
          <w:tab w:val="left" w:pos="2520"/>
        </w:tabs>
        <w:ind w:left="2520" w:hanging="360"/>
      </w:pPr>
      <w:rPr>
        <w:rFonts w:hint="default" w:ascii="Courier New" w:hAnsi="Courier New" w:cs="Courier New"/>
      </w:rPr>
    </w:lvl>
    <w:lvl w:ilvl="2" w:tentative="0">
      <w:start w:val="1"/>
      <w:numFmt w:val="bullet"/>
      <w:lvlText w:val=""/>
      <w:lvlJc w:val="left"/>
      <w:pPr>
        <w:tabs>
          <w:tab w:val="left" w:pos="3240"/>
        </w:tabs>
        <w:ind w:left="3240" w:hanging="360"/>
      </w:pPr>
      <w:rPr>
        <w:rFonts w:hint="default" w:ascii="Wingdings" w:hAnsi="Wingdings" w:cs="Wingdings"/>
      </w:rPr>
    </w:lvl>
    <w:lvl w:ilvl="3" w:tentative="0">
      <w:start w:val="1"/>
      <w:numFmt w:val="bullet"/>
      <w:lvlText w:val=""/>
      <w:lvlJc w:val="left"/>
      <w:pPr>
        <w:tabs>
          <w:tab w:val="left" w:pos="3960"/>
        </w:tabs>
        <w:ind w:left="3960" w:hanging="360"/>
      </w:pPr>
      <w:rPr>
        <w:rFonts w:hint="default" w:ascii="Symbol" w:hAnsi="Symbol" w:cs="Symbol"/>
      </w:rPr>
    </w:lvl>
    <w:lvl w:ilvl="4" w:tentative="0">
      <w:start w:val="1"/>
      <w:numFmt w:val="bullet"/>
      <w:lvlText w:val="o"/>
      <w:lvlJc w:val="left"/>
      <w:pPr>
        <w:tabs>
          <w:tab w:val="left" w:pos="4680"/>
        </w:tabs>
        <w:ind w:left="4680" w:hanging="360"/>
      </w:pPr>
      <w:rPr>
        <w:rFonts w:hint="default" w:ascii="Courier New" w:hAnsi="Courier New" w:cs="Courier New"/>
      </w:rPr>
    </w:lvl>
    <w:lvl w:ilvl="5" w:tentative="0">
      <w:start w:val="1"/>
      <w:numFmt w:val="bullet"/>
      <w:lvlText w:val=""/>
      <w:lvlJc w:val="left"/>
      <w:pPr>
        <w:tabs>
          <w:tab w:val="left" w:pos="5400"/>
        </w:tabs>
        <w:ind w:left="5400" w:hanging="360"/>
      </w:pPr>
      <w:rPr>
        <w:rFonts w:hint="default" w:ascii="Wingdings" w:hAnsi="Wingdings" w:cs="Wingdings"/>
      </w:rPr>
    </w:lvl>
    <w:lvl w:ilvl="6" w:tentative="0">
      <w:start w:val="1"/>
      <w:numFmt w:val="bullet"/>
      <w:lvlText w:val=""/>
      <w:lvlJc w:val="left"/>
      <w:pPr>
        <w:tabs>
          <w:tab w:val="left" w:pos="6120"/>
        </w:tabs>
        <w:ind w:left="6120" w:hanging="360"/>
      </w:pPr>
      <w:rPr>
        <w:rFonts w:hint="default" w:ascii="Symbol" w:hAnsi="Symbol" w:cs="Symbol"/>
      </w:rPr>
    </w:lvl>
    <w:lvl w:ilvl="7" w:tentative="0">
      <w:start w:val="1"/>
      <w:numFmt w:val="bullet"/>
      <w:lvlText w:val="o"/>
      <w:lvlJc w:val="left"/>
      <w:pPr>
        <w:tabs>
          <w:tab w:val="left" w:pos="6840"/>
        </w:tabs>
        <w:ind w:left="6840" w:hanging="360"/>
      </w:pPr>
      <w:rPr>
        <w:rFonts w:hint="default" w:ascii="Courier New" w:hAnsi="Courier New" w:cs="Courier New"/>
      </w:rPr>
    </w:lvl>
    <w:lvl w:ilvl="8" w:tentative="0">
      <w:start w:val="1"/>
      <w:numFmt w:val="bullet"/>
      <w:lvlText w:val=""/>
      <w:lvlJc w:val="left"/>
      <w:pPr>
        <w:tabs>
          <w:tab w:val="left" w:pos="7560"/>
        </w:tabs>
        <w:ind w:left="7560" w:hanging="360"/>
      </w:pPr>
      <w:rPr>
        <w:rFonts w:hint="default" w:ascii="Wingdings" w:hAnsi="Wingdings" w:cs="Wingdings"/>
      </w:rPr>
    </w:lvl>
  </w:abstractNum>
  <w:abstractNum w:abstractNumId="10">
    <w:nsid w:val="3B60069B"/>
    <w:multiLevelType w:val="multilevel"/>
    <w:tmpl w:val="3B60069B"/>
    <w:lvl w:ilvl="0" w:tentative="0">
      <w:start w:val="1"/>
      <w:numFmt w:val="japaneseCounting"/>
      <w:pStyle w:val="1103"/>
      <w:lvlText w:val="%1、"/>
      <w:lvlJc w:val="left"/>
      <w:pPr>
        <w:ind w:left="630" w:hanging="63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3F06087B"/>
    <w:multiLevelType w:val="multilevel"/>
    <w:tmpl w:val="3F06087B"/>
    <w:lvl w:ilvl="0" w:tentative="0">
      <w:start w:val="1"/>
      <w:numFmt w:val="decimal"/>
      <w:pStyle w:val="1094"/>
      <w:lvlText w:val="%1)"/>
      <w:lvlJc w:val="left"/>
      <w:pPr>
        <w:tabs>
          <w:tab w:val="left" w:pos="433"/>
        </w:tabs>
        <w:ind w:left="1413" w:hanging="420"/>
      </w:pPr>
      <w:rPr>
        <w:rFonts w:hint="eastAsia"/>
      </w:rPr>
    </w:lvl>
    <w:lvl w:ilvl="1" w:tentative="0">
      <w:start w:val="1"/>
      <w:numFmt w:val="lowerLetter"/>
      <w:lvlText w:val="%2)"/>
      <w:lvlJc w:val="left"/>
      <w:pPr>
        <w:ind w:left="1740" w:hanging="420"/>
      </w:pPr>
    </w:lvl>
    <w:lvl w:ilvl="2" w:tentative="0">
      <w:start w:val="1"/>
      <w:numFmt w:val="lowerRoman"/>
      <w:lvlText w:val="%3."/>
      <w:lvlJc w:val="right"/>
      <w:pPr>
        <w:ind w:left="2160" w:hanging="420"/>
      </w:pPr>
    </w:lvl>
    <w:lvl w:ilvl="3" w:tentative="0">
      <w:start w:val="1"/>
      <w:numFmt w:val="decimal"/>
      <w:lvlText w:val="%4."/>
      <w:lvlJc w:val="left"/>
      <w:pPr>
        <w:ind w:left="2580" w:hanging="420"/>
      </w:pPr>
    </w:lvl>
    <w:lvl w:ilvl="4" w:tentative="0">
      <w:start w:val="1"/>
      <w:numFmt w:val="lowerLetter"/>
      <w:lvlText w:val="%5)"/>
      <w:lvlJc w:val="left"/>
      <w:pPr>
        <w:ind w:left="3000" w:hanging="420"/>
      </w:pPr>
    </w:lvl>
    <w:lvl w:ilvl="5" w:tentative="0">
      <w:start w:val="1"/>
      <w:numFmt w:val="lowerRoman"/>
      <w:lvlText w:val="%6."/>
      <w:lvlJc w:val="right"/>
      <w:pPr>
        <w:ind w:left="3420" w:hanging="420"/>
      </w:pPr>
    </w:lvl>
    <w:lvl w:ilvl="6" w:tentative="0">
      <w:start w:val="1"/>
      <w:numFmt w:val="decimal"/>
      <w:lvlText w:val="%7."/>
      <w:lvlJc w:val="left"/>
      <w:pPr>
        <w:ind w:left="3840" w:hanging="420"/>
      </w:pPr>
    </w:lvl>
    <w:lvl w:ilvl="7" w:tentative="0">
      <w:start w:val="1"/>
      <w:numFmt w:val="lowerLetter"/>
      <w:lvlText w:val="%8)"/>
      <w:lvlJc w:val="left"/>
      <w:pPr>
        <w:ind w:left="4260" w:hanging="420"/>
      </w:pPr>
    </w:lvl>
    <w:lvl w:ilvl="8" w:tentative="0">
      <w:start w:val="1"/>
      <w:numFmt w:val="lowerRoman"/>
      <w:lvlText w:val="%9."/>
      <w:lvlJc w:val="right"/>
      <w:pPr>
        <w:ind w:left="4680" w:hanging="420"/>
      </w:pPr>
    </w:lvl>
  </w:abstractNum>
  <w:abstractNum w:abstractNumId="12">
    <w:nsid w:val="4BBC2CA8"/>
    <w:multiLevelType w:val="multilevel"/>
    <w:tmpl w:val="4BBC2CA8"/>
    <w:lvl w:ilvl="0" w:tentative="0">
      <w:start w:val="1"/>
      <w:numFmt w:val="decimal"/>
      <w:lvlText w:val="%1  "/>
      <w:lvlJc w:val="left"/>
      <w:pPr>
        <w:tabs>
          <w:tab w:val="left" w:pos="360"/>
        </w:tabs>
        <w:ind w:left="0" w:firstLine="0"/>
      </w:pPr>
      <w:rPr>
        <w:rFonts w:hint="default" w:ascii="Times New Roman" w:hAnsi="Times New Roman"/>
        <w:b/>
        <w:i w:val="0"/>
        <w:sz w:val="21"/>
      </w:rPr>
    </w:lvl>
    <w:lvl w:ilvl="1" w:tentative="0">
      <w:start w:val="1"/>
      <w:numFmt w:val="decimal"/>
      <w:lvlText w:val="%1.%2  "/>
      <w:lvlJc w:val="left"/>
      <w:pPr>
        <w:tabs>
          <w:tab w:val="left" w:pos="360"/>
        </w:tabs>
        <w:ind w:left="0" w:firstLine="0"/>
      </w:pPr>
      <w:rPr>
        <w:rFonts w:hint="default" w:ascii="Times New Roman" w:hAnsi="Times New Roman"/>
        <w:b/>
        <w:i w:val="0"/>
        <w:sz w:val="18"/>
      </w:rPr>
    </w:lvl>
    <w:lvl w:ilvl="2" w:tentative="0">
      <w:start w:val="1"/>
      <w:numFmt w:val="decimal"/>
      <w:lvlText w:val="%1.%2.%3  "/>
      <w:lvlJc w:val="left"/>
      <w:pPr>
        <w:tabs>
          <w:tab w:val="left" w:pos="720"/>
        </w:tabs>
        <w:ind w:left="0" w:firstLine="0"/>
      </w:pPr>
      <w:rPr>
        <w:rFonts w:hint="default" w:ascii="Times New Roman" w:hAnsi="Times New Roman"/>
        <w:b w:val="0"/>
        <w:i w:val="0"/>
        <w:sz w:val="18"/>
      </w:rPr>
    </w:lvl>
    <w:lvl w:ilvl="3" w:tentative="0">
      <w:start w:val="1"/>
      <w:numFmt w:val="decimal"/>
      <w:lvlText w:val="%1.%2.%3.%4  "/>
      <w:lvlJc w:val="left"/>
      <w:pPr>
        <w:tabs>
          <w:tab w:val="left" w:pos="720"/>
        </w:tabs>
        <w:ind w:left="0" w:firstLine="0"/>
      </w:pPr>
      <w:rPr>
        <w:rFonts w:hint="default" w:ascii="Times New Roman" w:hAnsi="Times New Roman"/>
        <w:b/>
        <w:i w:val="0"/>
        <w:sz w:val="18"/>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pStyle w:val="9"/>
      <w:lvlText w:val="%1.%2.%3.%4.%5.%6.%7"/>
      <w:lvlJc w:val="left"/>
      <w:pPr>
        <w:tabs>
          <w:tab w:val="left" w:pos="1296"/>
        </w:tabs>
        <w:ind w:left="1296" w:hanging="1296"/>
      </w:pPr>
      <w:rPr>
        <w:rFonts w:hint="eastAsia"/>
      </w:rPr>
    </w:lvl>
    <w:lvl w:ilvl="7" w:tentative="0">
      <w:start w:val="1"/>
      <w:numFmt w:val="decimal"/>
      <w:pStyle w:val="10"/>
      <w:lvlText w:val="%1.%2.%3.%4.%5.%6.%7.%8"/>
      <w:lvlJc w:val="left"/>
      <w:pPr>
        <w:tabs>
          <w:tab w:val="left" w:pos="1440"/>
        </w:tabs>
        <w:ind w:left="1440" w:hanging="1440"/>
      </w:pPr>
      <w:rPr>
        <w:rFonts w:hint="eastAsia"/>
      </w:rPr>
    </w:lvl>
    <w:lvl w:ilvl="8" w:tentative="0">
      <w:start w:val="1"/>
      <w:numFmt w:val="decimal"/>
      <w:pStyle w:val="11"/>
      <w:lvlText w:val="%1.%2.%3.%4.%5.%6.%7.%8.%9"/>
      <w:lvlJc w:val="left"/>
      <w:pPr>
        <w:tabs>
          <w:tab w:val="left" w:pos="1584"/>
        </w:tabs>
        <w:ind w:left="1584" w:hanging="1584"/>
      </w:pPr>
      <w:rPr>
        <w:rFonts w:hint="eastAsia"/>
      </w:rPr>
    </w:lvl>
  </w:abstractNum>
  <w:abstractNum w:abstractNumId="13">
    <w:nsid w:val="4E14111D"/>
    <w:multiLevelType w:val="multilevel"/>
    <w:tmpl w:val="4E14111D"/>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50232215"/>
    <w:multiLevelType w:val="multilevel"/>
    <w:tmpl w:val="50232215"/>
    <w:lvl w:ilvl="0" w:tentative="0">
      <w:start w:val="1"/>
      <w:numFmt w:val="upperLetter"/>
      <w:pStyle w:val="764"/>
      <w:lvlText w:val="%1."/>
      <w:lvlJc w:val="left"/>
      <w:pPr>
        <w:tabs>
          <w:tab w:val="left" w:pos="288"/>
        </w:tabs>
        <w:ind w:left="288" w:hanging="288"/>
      </w:pPr>
      <w:rPr>
        <w:rFonts w:hint="default" w:ascii="Times New Roman" w:hAnsi="Times New Roman" w:eastAsia="Arial Unicode MS" w:cs="Times New Roman"/>
        <w:b w:val="0"/>
        <w:bCs/>
        <w:i/>
        <w:iCs w:val="0"/>
        <w:caps/>
        <w:strike w:val="0"/>
        <w:dstrike w:val="0"/>
        <w:vanish w:val="0"/>
        <w:color w:val="000000"/>
        <w:spacing w:val="0"/>
        <w:kern w:val="0"/>
        <w:position w:val="0"/>
        <w:sz w:val="20"/>
        <w:szCs w:val="24"/>
        <w:u w:val="none"/>
        <w:vertAlign w:val="baseline"/>
      </w:rPr>
    </w:lvl>
    <w:lvl w:ilvl="1" w:tentative="0">
      <w:start w:val="1"/>
      <w:numFmt w:val="upperLetter"/>
      <w:lvlText w:val="%2."/>
      <w:lvlJc w:val="left"/>
      <w:pPr>
        <w:tabs>
          <w:tab w:val="left" w:pos="288"/>
        </w:tabs>
        <w:ind w:left="288" w:hanging="288"/>
      </w:pPr>
      <w:rPr>
        <w:rFonts w:hint="default" w:ascii="Times New Roman" w:hAnsi="Times New Roman"/>
        <w:b w:val="0"/>
        <w:i w:val="0"/>
        <w:sz w:val="20"/>
      </w:rPr>
    </w:lvl>
    <w:lvl w:ilvl="2" w:tentative="0">
      <w:start w:val="1"/>
      <w:numFmt w:val="decimal"/>
      <w:lvlText w:val="%1.%2.%3"/>
      <w:lvlJc w:val="left"/>
      <w:pPr>
        <w:tabs>
          <w:tab w:val="left" w:pos="720"/>
        </w:tabs>
        <w:ind w:left="720" w:hanging="720"/>
      </w:pPr>
      <w:rPr>
        <w:rFonts w:hint="default"/>
      </w:rPr>
    </w:lvl>
    <w:lvl w:ilvl="3" w:tentative="0">
      <w:start w:val="1"/>
      <w:numFmt w:val="decimal"/>
      <w:lvlText w:val="%1.%2.%3.%4"/>
      <w:lvlJc w:val="left"/>
      <w:pPr>
        <w:tabs>
          <w:tab w:val="left" w:pos="864"/>
        </w:tabs>
        <w:ind w:left="864" w:hanging="864"/>
      </w:pPr>
      <w:rPr>
        <w:rFonts w:hint="default"/>
      </w:rPr>
    </w:lvl>
    <w:lvl w:ilvl="4" w:tentative="0">
      <w:start w:val="1"/>
      <w:numFmt w:val="decimal"/>
      <w:lvlText w:val="%1.%2.%3.%4.%5"/>
      <w:lvlJc w:val="left"/>
      <w:pPr>
        <w:tabs>
          <w:tab w:val="left" w:pos="1008"/>
        </w:tabs>
        <w:ind w:left="1008" w:hanging="1008"/>
      </w:pPr>
      <w:rPr>
        <w:rFonts w:hint="default"/>
      </w:rPr>
    </w:lvl>
    <w:lvl w:ilvl="5" w:tentative="0">
      <w:start w:val="1"/>
      <w:numFmt w:val="decimal"/>
      <w:lvlText w:val="%1.%2.%3.%4.%5.%6"/>
      <w:lvlJc w:val="left"/>
      <w:pPr>
        <w:tabs>
          <w:tab w:val="left" w:pos="1152"/>
        </w:tabs>
        <w:ind w:left="1152" w:hanging="1152"/>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4"/>
        </w:tabs>
        <w:ind w:left="1584" w:hanging="1584"/>
      </w:pPr>
      <w:rPr>
        <w:rFonts w:hint="default"/>
      </w:rPr>
    </w:lvl>
  </w:abstractNum>
  <w:abstractNum w:abstractNumId="15">
    <w:nsid w:val="59403890"/>
    <w:multiLevelType w:val="multilevel"/>
    <w:tmpl w:val="59403890"/>
    <w:lvl w:ilvl="0" w:tentative="0">
      <w:start w:val="1"/>
      <w:numFmt w:val="decimal"/>
      <w:pStyle w:val="792"/>
      <w:lvlText w:val="【%1】"/>
      <w:lvlJc w:val="left"/>
      <w:pPr>
        <w:tabs>
          <w:tab w:val="left" w:pos="420"/>
        </w:tabs>
        <w:ind w:left="420" w:hanging="42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6">
    <w:nsid w:val="5A2932EB"/>
    <w:multiLevelType w:val="multilevel"/>
    <w:tmpl w:val="5A2932EB"/>
    <w:lvl w:ilvl="0" w:tentative="0">
      <w:start w:val="1"/>
      <w:numFmt w:val="decimal"/>
      <w:pStyle w:val="688"/>
      <w:isLgl/>
      <w:lvlText w:val="%1"/>
      <w:lvlJc w:val="left"/>
      <w:pPr>
        <w:ind w:left="340" w:hanging="340"/>
      </w:pPr>
      <w:rPr>
        <w:rFonts w:hint="eastAsia"/>
      </w:rPr>
    </w:lvl>
    <w:lvl w:ilvl="1" w:tentative="0">
      <w:start w:val="1"/>
      <w:numFmt w:val="decimal"/>
      <w:pStyle w:val="700"/>
      <w:isLgl/>
      <w:lvlText w:val="%1.%2"/>
      <w:lvlJc w:val="left"/>
      <w:pPr>
        <w:ind w:left="510" w:hanging="510"/>
      </w:pPr>
      <w:rPr>
        <w:rFonts w:hint="eastAsia"/>
      </w:rPr>
    </w:lvl>
    <w:lvl w:ilvl="2" w:tentative="0">
      <w:start w:val="1"/>
      <w:numFmt w:val="decimal"/>
      <w:pStyle w:val="1085"/>
      <w:lvlText w:val="%1.%2.%3"/>
      <w:lvlJc w:val="left"/>
      <w:pPr>
        <w:ind w:left="425" w:hanging="425"/>
      </w:pPr>
      <w:rPr>
        <w:rFonts w:hint="eastAsia"/>
      </w:rPr>
    </w:lvl>
    <w:lvl w:ilvl="3" w:tentative="0">
      <w:start w:val="1"/>
      <w:numFmt w:val="decimal"/>
      <w:pStyle w:val="1086"/>
      <w:lvlText w:val="%1.%2.%3.%4"/>
      <w:lvlJc w:val="left"/>
      <w:pPr>
        <w:ind w:left="425" w:hanging="425"/>
      </w:pPr>
      <w:rPr>
        <w:rFonts w:hint="eastAsia"/>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17">
    <w:nsid w:val="69680DFC"/>
    <w:multiLevelType w:val="multilevel"/>
    <w:tmpl w:val="69680DFC"/>
    <w:lvl w:ilvl="0" w:tentative="0">
      <w:start w:val="1"/>
      <w:numFmt w:val="decimal"/>
      <w:lvlText w:val="[%1]"/>
      <w:lvlJc w:val="left"/>
      <w:pPr>
        <w:ind w:left="440" w:hanging="440"/>
      </w:pPr>
      <w:rPr>
        <w:rFonts w:hint="eastAsia"/>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8">
    <w:nsid w:val="6A7F4B21"/>
    <w:multiLevelType w:val="multilevel"/>
    <w:tmpl w:val="6A7F4B21"/>
    <w:lvl w:ilvl="0" w:tentative="0">
      <w:start w:val="1"/>
      <w:numFmt w:val="decimal"/>
      <w:pStyle w:val="775"/>
      <w:suff w:val="nothing"/>
      <w:lvlText w:val="%1)  "/>
      <w:lvlJc w:val="left"/>
      <w:pPr>
        <w:ind w:left="0" w:firstLine="0"/>
      </w:pPr>
      <w:rPr>
        <w:rFonts w:hint="default"/>
      </w:rPr>
    </w:lvl>
    <w:lvl w:ilvl="1" w:tentative="0">
      <w:start w:val="1"/>
      <w:numFmt w:val="decimal"/>
      <w:lvlText w:val="%1.%2)"/>
      <w:lvlJc w:val="left"/>
      <w:pPr>
        <w:tabs>
          <w:tab w:val="left" w:pos="936"/>
        </w:tabs>
        <w:ind w:left="936" w:hanging="720"/>
      </w:pPr>
      <w:rPr>
        <w:rFonts w:hint="default"/>
      </w:rPr>
    </w:lvl>
    <w:lvl w:ilvl="2" w:tentative="0">
      <w:start w:val="1"/>
      <w:numFmt w:val="decimal"/>
      <w:lvlText w:val="%1.%2)%3."/>
      <w:lvlJc w:val="left"/>
      <w:pPr>
        <w:tabs>
          <w:tab w:val="left" w:pos="936"/>
        </w:tabs>
        <w:ind w:left="936" w:hanging="720"/>
      </w:pPr>
      <w:rPr>
        <w:rFonts w:hint="default"/>
      </w:rPr>
    </w:lvl>
    <w:lvl w:ilvl="3" w:tentative="0">
      <w:start w:val="1"/>
      <w:numFmt w:val="decimal"/>
      <w:lvlText w:val="%1.%2)%3.%4."/>
      <w:lvlJc w:val="left"/>
      <w:pPr>
        <w:tabs>
          <w:tab w:val="left" w:pos="1296"/>
        </w:tabs>
        <w:ind w:left="1296" w:hanging="1080"/>
      </w:pPr>
      <w:rPr>
        <w:rFonts w:hint="default"/>
      </w:rPr>
    </w:lvl>
    <w:lvl w:ilvl="4" w:tentative="0">
      <w:start w:val="1"/>
      <w:numFmt w:val="decimal"/>
      <w:lvlText w:val="%1.%2)%3.%4.%5."/>
      <w:lvlJc w:val="left"/>
      <w:pPr>
        <w:tabs>
          <w:tab w:val="left" w:pos="1296"/>
        </w:tabs>
        <w:ind w:left="1296" w:hanging="1080"/>
      </w:pPr>
      <w:rPr>
        <w:rFonts w:hint="default"/>
      </w:rPr>
    </w:lvl>
    <w:lvl w:ilvl="5" w:tentative="0">
      <w:start w:val="1"/>
      <w:numFmt w:val="decimal"/>
      <w:lvlText w:val="%1.%2)%3.%4.%5.%6."/>
      <w:lvlJc w:val="left"/>
      <w:pPr>
        <w:tabs>
          <w:tab w:val="left" w:pos="1656"/>
        </w:tabs>
        <w:ind w:left="1656" w:hanging="1440"/>
      </w:pPr>
      <w:rPr>
        <w:rFonts w:hint="default"/>
      </w:rPr>
    </w:lvl>
    <w:lvl w:ilvl="6" w:tentative="0">
      <w:start w:val="1"/>
      <w:numFmt w:val="decimal"/>
      <w:lvlText w:val="%1.%2)%3.%4.%5.%6.%7."/>
      <w:lvlJc w:val="left"/>
      <w:pPr>
        <w:tabs>
          <w:tab w:val="left" w:pos="1656"/>
        </w:tabs>
        <w:ind w:left="1656" w:hanging="1440"/>
      </w:pPr>
      <w:rPr>
        <w:rFonts w:hint="default"/>
      </w:rPr>
    </w:lvl>
    <w:lvl w:ilvl="7" w:tentative="0">
      <w:start w:val="1"/>
      <w:numFmt w:val="decimal"/>
      <w:lvlText w:val="%1.%2)%3.%4.%5.%6.%7.%8."/>
      <w:lvlJc w:val="left"/>
      <w:pPr>
        <w:tabs>
          <w:tab w:val="left" w:pos="2016"/>
        </w:tabs>
        <w:ind w:left="2016" w:hanging="1800"/>
      </w:pPr>
      <w:rPr>
        <w:rFonts w:hint="default"/>
      </w:rPr>
    </w:lvl>
    <w:lvl w:ilvl="8" w:tentative="0">
      <w:start w:val="1"/>
      <w:numFmt w:val="decimal"/>
      <w:lvlText w:val="%1.%2)%3.%4.%5.%6.%7.%8.%9."/>
      <w:lvlJc w:val="left"/>
      <w:pPr>
        <w:tabs>
          <w:tab w:val="left" w:pos="2016"/>
        </w:tabs>
        <w:ind w:left="2016" w:hanging="1800"/>
      </w:pPr>
      <w:rPr>
        <w:rFonts w:hint="default"/>
      </w:rPr>
    </w:lvl>
  </w:abstractNum>
  <w:abstractNum w:abstractNumId="19">
    <w:nsid w:val="6C402C58"/>
    <w:multiLevelType w:val="multilevel"/>
    <w:tmpl w:val="6C402C58"/>
    <w:lvl w:ilvl="0" w:tentative="0">
      <w:start w:val="1"/>
      <w:numFmt w:val="decimal"/>
      <w:pStyle w:val="601"/>
      <w:lvlText w:val="Figure %1. "/>
      <w:lvlJc w:val="left"/>
      <w:pPr>
        <w:tabs>
          <w:tab w:val="left" w:pos="720"/>
        </w:tabs>
      </w:pPr>
      <w:rPr>
        <w:rFonts w:hint="default" w:ascii="Times New Roman" w:hAnsi="Times New Roman" w:cs="Times New Roman"/>
        <w:b w:val="0"/>
        <w:bCs w:val="0"/>
        <w:i w:val="0"/>
        <w:iCs w:val="0"/>
        <w:color w:val="auto"/>
        <w:sz w:val="16"/>
        <w:szCs w:val="16"/>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20">
    <w:nsid w:val="6CD32DA8"/>
    <w:multiLevelType w:val="singleLevel"/>
    <w:tmpl w:val="6CD32DA8"/>
    <w:lvl w:ilvl="0" w:tentative="0">
      <w:start w:val="1"/>
      <w:numFmt w:val="upperRoman"/>
      <w:pStyle w:val="603"/>
      <w:lvlText w:val="TABLE %1. "/>
      <w:lvlJc w:val="left"/>
      <w:pPr>
        <w:tabs>
          <w:tab w:val="left" w:pos="1080"/>
        </w:tabs>
      </w:pPr>
      <w:rPr>
        <w:rFonts w:hint="default" w:ascii="Times New Roman" w:hAnsi="Times New Roman" w:cs="Times New Roman"/>
        <w:b w:val="0"/>
        <w:bCs w:val="0"/>
        <w:i w:val="0"/>
        <w:iCs w:val="0"/>
        <w:sz w:val="16"/>
        <w:szCs w:val="16"/>
      </w:rPr>
    </w:lvl>
  </w:abstractNum>
  <w:abstractNum w:abstractNumId="21">
    <w:nsid w:val="6CEA2025"/>
    <w:multiLevelType w:val="multilevel"/>
    <w:tmpl w:val="6CEA2025"/>
    <w:lvl w:ilvl="0" w:tentative="0">
      <w:start w:val="1"/>
      <w:numFmt w:val="none"/>
      <w:pStyle w:val="747"/>
      <w:suff w:val="nothing"/>
      <w:lvlText w:val="%1"/>
      <w:lvlJc w:val="left"/>
      <w:pPr>
        <w:ind w:left="0" w:firstLine="0"/>
      </w:pPr>
      <w:rPr>
        <w:rFonts w:hint="default" w:ascii="Times New Roman" w:hAnsi="Times New Roman"/>
        <w:b/>
        <w:i w:val="0"/>
        <w:sz w:val="21"/>
      </w:rPr>
    </w:lvl>
    <w:lvl w:ilvl="1" w:tentative="0">
      <w:start w:val="1"/>
      <w:numFmt w:val="decimal"/>
      <w:pStyle w:val="748"/>
      <w:suff w:val="nothing"/>
      <w:lvlText w:val="%1%2　"/>
      <w:lvlJc w:val="left"/>
      <w:pPr>
        <w:ind w:left="0" w:firstLine="0"/>
      </w:pPr>
      <w:rPr>
        <w:rFonts w:hint="eastAsia" w:ascii="黑体" w:hAnsi="Times New Roman" w:eastAsia="黑体"/>
        <w:b w:val="0"/>
        <w:i w:val="0"/>
        <w:sz w:val="21"/>
      </w:rPr>
    </w:lvl>
    <w:lvl w:ilvl="2" w:tentative="0">
      <w:start w:val="1"/>
      <w:numFmt w:val="decimal"/>
      <w:pStyle w:val="749"/>
      <w:suff w:val="nothing"/>
      <w:lvlText w:val="%1%2.%3　"/>
      <w:lvlJc w:val="left"/>
      <w:pPr>
        <w:ind w:left="0" w:firstLine="0"/>
      </w:pPr>
      <w:rPr>
        <w:rFonts w:hint="eastAsia" w:ascii="黑体" w:hAnsi="Times New Roman" w:eastAsia="黑体"/>
        <w:b w:val="0"/>
        <w:i w:val="0"/>
        <w:sz w:val="21"/>
        <w:lang w:val="fr-FR"/>
      </w:rPr>
    </w:lvl>
    <w:lvl w:ilvl="3" w:tentative="0">
      <w:start w:val="1"/>
      <w:numFmt w:val="decimal"/>
      <w:pStyle w:val="750"/>
      <w:suff w:val="nothing"/>
      <w:lvlText w:val="%1%2.%3.%4　"/>
      <w:lvlJc w:val="left"/>
      <w:pPr>
        <w:ind w:left="0" w:firstLine="0"/>
      </w:pPr>
      <w:rPr>
        <w:rFonts w:hint="eastAsia" w:ascii="黑体" w:hAnsi="Times New Roman" w:eastAsia="黑体"/>
        <w:b w:val="0"/>
        <w:i w:val="0"/>
        <w:sz w:val="21"/>
      </w:rPr>
    </w:lvl>
    <w:lvl w:ilvl="4" w:tentative="0">
      <w:start w:val="1"/>
      <w:numFmt w:val="decimal"/>
      <w:pStyle w:val="751"/>
      <w:suff w:val="nothing"/>
      <w:lvlText w:val="%1%2.%3.%4.%5　"/>
      <w:lvlJc w:val="left"/>
      <w:pPr>
        <w:ind w:left="1050" w:firstLine="0"/>
      </w:pPr>
      <w:rPr>
        <w:rFonts w:hint="eastAsia" w:ascii="黑体" w:hAnsi="Times New Roman" w:eastAsia="黑体"/>
        <w:b w:val="0"/>
        <w:i w:val="0"/>
        <w:sz w:val="21"/>
      </w:rPr>
    </w:lvl>
    <w:lvl w:ilvl="5" w:tentative="0">
      <w:start w:val="1"/>
      <w:numFmt w:val="decimal"/>
      <w:pStyle w:val="752"/>
      <w:suff w:val="nothing"/>
      <w:lvlText w:val="%1%2.%3.%4.%5.%6　"/>
      <w:lvlJc w:val="left"/>
      <w:pPr>
        <w:ind w:left="0" w:firstLine="0"/>
      </w:pPr>
      <w:rPr>
        <w:rFonts w:hint="eastAsia" w:ascii="黑体" w:hAnsi="Times New Roman" w:eastAsia="黑体"/>
        <w:b w:val="0"/>
        <w:i w:val="0"/>
        <w:sz w:val="21"/>
      </w:rPr>
    </w:lvl>
    <w:lvl w:ilvl="6" w:tentative="0">
      <w:start w:val="1"/>
      <w:numFmt w:val="decimal"/>
      <w:pStyle w:val="753"/>
      <w:suff w:val="nothing"/>
      <w:lvlText w:val="%1%2.%3.%4.%5.%6.%7　"/>
      <w:lvlJc w:val="left"/>
      <w:pPr>
        <w:ind w:left="0" w:firstLine="0"/>
      </w:pPr>
      <w:rPr>
        <w:rFonts w:hint="eastAsia" w:ascii="黑体" w:hAnsi="Times New Roman" w:eastAsia="黑体"/>
        <w:b w:val="0"/>
        <w:i w:val="0"/>
        <w:sz w:val="21"/>
      </w:rPr>
    </w:lvl>
    <w:lvl w:ilvl="7" w:tentative="0">
      <w:start w:val="1"/>
      <w:numFmt w:val="decimal"/>
      <w:lvlText w:val="%1.%2.%3.%4.%5.%6.%7.%8"/>
      <w:lvlJc w:val="left"/>
      <w:pPr>
        <w:tabs>
          <w:tab w:val="left" w:pos="4351"/>
        </w:tabs>
        <w:ind w:left="3969" w:hanging="1418"/>
      </w:pPr>
      <w:rPr>
        <w:rFonts w:hint="eastAsia"/>
      </w:rPr>
    </w:lvl>
    <w:lvl w:ilvl="8" w:tentative="0">
      <w:start w:val="1"/>
      <w:numFmt w:val="decimal"/>
      <w:lvlText w:val="%1.%2.%3.%4.%5.%6.%7.%8.%9"/>
      <w:lvlJc w:val="left"/>
      <w:pPr>
        <w:tabs>
          <w:tab w:val="left" w:pos="4777"/>
        </w:tabs>
        <w:ind w:left="4677" w:hanging="1700"/>
      </w:pPr>
      <w:rPr>
        <w:rFonts w:hint="eastAsia"/>
      </w:rPr>
    </w:lvl>
  </w:abstractNum>
  <w:abstractNum w:abstractNumId="22">
    <w:nsid w:val="781642DD"/>
    <w:multiLevelType w:val="multilevel"/>
    <w:tmpl w:val="781642DD"/>
    <w:lvl w:ilvl="0" w:tentative="0">
      <w:start w:val="1"/>
      <w:numFmt w:val="decimal"/>
      <w:pStyle w:val="1196"/>
      <w:lvlText w:val="图%1   "/>
      <w:lvlJc w:val="center"/>
      <w:pPr>
        <w:tabs>
          <w:tab w:val="left" w:pos="0"/>
        </w:tabs>
        <w:ind w:left="0" w:firstLine="0"/>
      </w:pPr>
      <w:rPr>
        <w:rFonts w:hint="default" w:ascii="Times New Roman" w:hAnsi="Times New Roman" w:eastAsia="黑体"/>
        <w:b w:val="0"/>
        <w:i w:val="0"/>
        <w:caps w:val="0"/>
        <w:strike w:val="0"/>
        <w:dstrike w:val="0"/>
        <w:vanish w:val="0"/>
        <w:color w:val="auto"/>
        <w:sz w:val="24"/>
        <w:u w:val="none"/>
        <w:vertAlign w:val="baseline"/>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3">
    <w:nsid w:val="79DB1715"/>
    <w:multiLevelType w:val="singleLevel"/>
    <w:tmpl w:val="79DB1715"/>
    <w:lvl w:ilvl="0" w:tentative="0">
      <w:start w:val="1"/>
      <w:numFmt w:val="decimal"/>
      <w:suff w:val="space"/>
      <w:lvlText w:val="[%1]"/>
      <w:lvlJc w:val="left"/>
    </w:lvl>
  </w:abstractNum>
  <w:num w:numId="1">
    <w:abstractNumId w:val="12"/>
  </w:num>
  <w:num w:numId="2">
    <w:abstractNumId w:val="3"/>
  </w:num>
  <w:num w:numId="3">
    <w:abstractNumId w:val="2"/>
  </w:num>
  <w:num w:numId="4">
    <w:abstractNumId w:val="4"/>
  </w:num>
  <w:num w:numId="5">
    <w:abstractNumId w:val="9"/>
  </w:num>
  <w:num w:numId="6">
    <w:abstractNumId w:val="19"/>
  </w:num>
  <w:num w:numId="7">
    <w:abstractNumId w:val="20"/>
  </w:num>
  <w:num w:numId="8">
    <w:abstractNumId w:val="16"/>
  </w:num>
  <w:num w:numId="9">
    <w:abstractNumId w:val="21"/>
  </w:num>
  <w:num w:numId="10">
    <w:abstractNumId w:val="14"/>
  </w:num>
  <w:num w:numId="11">
    <w:abstractNumId w:val="18"/>
  </w:num>
  <w:num w:numId="12">
    <w:abstractNumId w:val="8"/>
  </w:num>
  <w:num w:numId="13">
    <w:abstractNumId w:val="15"/>
  </w:num>
  <w:num w:numId="14">
    <w:abstractNumId w:val="11"/>
  </w:num>
  <w:num w:numId="15">
    <w:abstractNumId w:val="10"/>
  </w:num>
  <w:num w:numId="16">
    <w:abstractNumId w:val="1"/>
  </w:num>
  <w:num w:numId="17">
    <w:abstractNumId w:val="7"/>
  </w:num>
  <w:num w:numId="18">
    <w:abstractNumId w:val="22"/>
  </w:num>
  <w:num w:numId="19">
    <w:abstractNumId w:val="0"/>
  </w:num>
  <w:num w:numId="20">
    <w:abstractNumId w:val="6"/>
  </w:num>
  <w:num w:numId="21">
    <w:abstractNumId w:val="13"/>
  </w:num>
  <w:num w:numId="22">
    <w:abstractNumId w:val="5"/>
  </w:num>
  <w:num w:numId="23">
    <w:abstractNumId w:val="17"/>
  </w:num>
  <w:num w:numId="24">
    <w:abstractNumId w:val="2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surface">
    <w15:presenceInfo w15:providerId="None" w15:userId="surface"/>
  </w15:person>
  <w15:person w15:author="Hzzzz Li">
    <w15:presenceInfo w15:providerId="Windows Live" w15:userId="0873b48915581fcd"/>
  </w15:person>
  <w15:person w15:author="月诉长安">
    <w15:presenceInfo w15:providerId="WPS Office" w15:userId="2808209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hideSpellingErrors/>
  <w:trackRevisions w:val="1"/>
  <w:documentProtection w:enforcement="0"/>
  <w:defaultTabStop w:val="50"/>
  <w:drawingGridHorizontalSpacing w:val="105"/>
  <w:drawingGridVerticalSpacing w:val="156"/>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TYyZDZjOGMzOWZiYTIyMWFjYjkyODA5MzU3OTRkZDkifQ=="/>
  </w:docVars>
  <w:rsids>
    <w:rsidRoot w:val="00801A37"/>
    <w:rsid w:val="000053BC"/>
    <w:rsid w:val="0000557F"/>
    <w:rsid w:val="000135FF"/>
    <w:rsid w:val="000200B0"/>
    <w:rsid w:val="00026D8F"/>
    <w:rsid w:val="0002730B"/>
    <w:rsid w:val="00032F94"/>
    <w:rsid w:val="00033009"/>
    <w:rsid w:val="000344D7"/>
    <w:rsid w:val="000443D1"/>
    <w:rsid w:val="00046A87"/>
    <w:rsid w:val="00051DCD"/>
    <w:rsid w:val="00063C1B"/>
    <w:rsid w:val="000660C8"/>
    <w:rsid w:val="00072392"/>
    <w:rsid w:val="0007463E"/>
    <w:rsid w:val="0007476B"/>
    <w:rsid w:val="000779F6"/>
    <w:rsid w:val="00081EA8"/>
    <w:rsid w:val="000857FA"/>
    <w:rsid w:val="00090190"/>
    <w:rsid w:val="00093269"/>
    <w:rsid w:val="00096E4C"/>
    <w:rsid w:val="000A2C4D"/>
    <w:rsid w:val="000A533A"/>
    <w:rsid w:val="000A5C0C"/>
    <w:rsid w:val="000B31CE"/>
    <w:rsid w:val="000B7E83"/>
    <w:rsid w:val="000C1051"/>
    <w:rsid w:val="000D03C7"/>
    <w:rsid w:val="000D3712"/>
    <w:rsid w:val="000E72A4"/>
    <w:rsid w:val="0010005C"/>
    <w:rsid w:val="0010205A"/>
    <w:rsid w:val="00102561"/>
    <w:rsid w:val="00103A54"/>
    <w:rsid w:val="00103F63"/>
    <w:rsid w:val="001061CF"/>
    <w:rsid w:val="0011003B"/>
    <w:rsid w:val="001227C6"/>
    <w:rsid w:val="001255FA"/>
    <w:rsid w:val="001321C2"/>
    <w:rsid w:val="001325CF"/>
    <w:rsid w:val="00136904"/>
    <w:rsid w:val="00150412"/>
    <w:rsid w:val="00166A8E"/>
    <w:rsid w:val="00176DBD"/>
    <w:rsid w:val="00182CD1"/>
    <w:rsid w:val="001877B2"/>
    <w:rsid w:val="0019105F"/>
    <w:rsid w:val="00191946"/>
    <w:rsid w:val="001926E0"/>
    <w:rsid w:val="00193F0A"/>
    <w:rsid w:val="0019624E"/>
    <w:rsid w:val="00197CB8"/>
    <w:rsid w:val="001A1268"/>
    <w:rsid w:val="001A4367"/>
    <w:rsid w:val="001A74FF"/>
    <w:rsid w:val="001B247F"/>
    <w:rsid w:val="001C06F6"/>
    <w:rsid w:val="001C0A20"/>
    <w:rsid w:val="001C1D5D"/>
    <w:rsid w:val="001D1219"/>
    <w:rsid w:val="001F0147"/>
    <w:rsid w:val="001F144B"/>
    <w:rsid w:val="001F5046"/>
    <w:rsid w:val="00201EB4"/>
    <w:rsid w:val="00210DF4"/>
    <w:rsid w:val="002143D9"/>
    <w:rsid w:val="00216982"/>
    <w:rsid w:val="0022250C"/>
    <w:rsid w:val="002301A5"/>
    <w:rsid w:val="00244A63"/>
    <w:rsid w:val="002526CB"/>
    <w:rsid w:val="00255B1B"/>
    <w:rsid w:val="002618B2"/>
    <w:rsid w:val="00263766"/>
    <w:rsid w:val="00270602"/>
    <w:rsid w:val="00272E46"/>
    <w:rsid w:val="0027357C"/>
    <w:rsid w:val="0027704E"/>
    <w:rsid w:val="002828FB"/>
    <w:rsid w:val="00286DEF"/>
    <w:rsid w:val="002875B5"/>
    <w:rsid w:val="00290AE3"/>
    <w:rsid w:val="00291158"/>
    <w:rsid w:val="002921A6"/>
    <w:rsid w:val="00292F9A"/>
    <w:rsid w:val="002A04FC"/>
    <w:rsid w:val="002A072F"/>
    <w:rsid w:val="002A0C2E"/>
    <w:rsid w:val="002B0378"/>
    <w:rsid w:val="002B42E4"/>
    <w:rsid w:val="002B4646"/>
    <w:rsid w:val="002C0B86"/>
    <w:rsid w:val="002C1BD8"/>
    <w:rsid w:val="002C4C44"/>
    <w:rsid w:val="002C61F7"/>
    <w:rsid w:val="002D0858"/>
    <w:rsid w:val="002E074B"/>
    <w:rsid w:val="002E0D3B"/>
    <w:rsid w:val="002E6BD8"/>
    <w:rsid w:val="002F0142"/>
    <w:rsid w:val="002F08D6"/>
    <w:rsid w:val="002F278D"/>
    <w:rsid w:val="002F4E71"/>
    <w:rsid w:val="002F6A55"/>
    <w:rsid w:val="00300081"/>
    <w:rsid w:val="00303FA3"/>
    <w:rsid w:val="00306709"/>
    <w:rsid w:val="00306829"/>
    <w:rsid w:val="00326C98"/>
    <w:rsid w:val="00330236"/>
    <w:rsid w:val="00335447"/>
    <w:rsid w:val="00336299"/>
    <w:rsid w:val="00350ABC"/>
    <w:rsid w:val="00350E6B"/>
    <w:rsid w:val="003530A5"/>
    <w:rsid w:val="00356919"/>
    <w:rsid w:val="003610F6"/>
    <w:rsid w:val="0036463D"/>
    <w:rsid w:val="003661BC"/>
    <w:rsid w:val="00372AEB"/>
    <w:rsid w:val="003752C4"/>
    <w:rsid w:val="0037641E"/>
    <w:rsid w:val="00381410"/>
    <w:rsid w:val="003873D1"/>
    <w:rsid w:val="00387FB3"/>
    <w:rsid w:val="00390518"/>
    <w:rsid w:val="003B0135"/>
    <w:rsid w:val="003B1A9E"/>
    <w:rsid w:val="003B3CF7"/>
    <w:rsid w:val="003B4278"/>
    <w:rsid w:val="003B5610"/>
    <w:rsid w:val="003B5FC1"/>
    <w:rsid w:val="003B7E47"/>
    <w:rsid w:val="003C4541"/>
    <w:rsid w:val="003C55B4"/>
    <w:rsid w:val="003C5945"/>
    <w:rsid w:val="003C6467"/>
    <w:rsid w:val="003C6F73"/>
    <w:rsid w:val="003D0AA8"/>
    <w:rsid w:val="003D1171"/>
    <w:rsid w:val="003D2F70"/>
    <w:rsid w:val="003D7208"/>
    <w:rsid w:val="003E56A8"/>
    <w:rsid w:val="003E5EB5"/>
    <w:rsid w:val="003E61D6"/>
    <w:rsid w:val="003F1A76"/>
    <w:rsid w:val="003F5087"/>
    <w:rsid w:val="003F63DA"/>
    <w:rsid w:val="0041383D"/>
    <w:rsid w:val="00414CB1"/>
    <w:rsid w:val="004255A3"/>
    <w:rsid w:val="00427A91"/>
    <w:rsid w:val="00434810"/>
    <w:rsid w:val="00437F4B"/>
    <w:rsid w:val="00450A44"/>
    <w:rsid w:val="0045789F"/>
    <w:rsid w:val="00463D6B"/>
    <w:rsid w:val="00475F38"/>
    <w:rsid w:val="00492B89"/>
    <w:rsid w:val="004A557F"/>
    <w:rsid w:val="004A5DC0"/>
    <w:rsid w:val="004B0013"/>
    <w:rsid w:val="004B1143"/>
    <w:rsid w:val="004B64C7"/>
    <w:rsid w:val="004C57F0"/>
    <w:rsid w:val="004C62D7"/>
    <w:rsid w:val="004D1772"/>
    <w:rsid w:val="004D177A"/>
    <w:rsid w:val="004D25FF"/>
    <w:rsid w:val="004D3969"/>
    <w:rsid w:val="004D4AF2"/>
    <w:rsid w:val="004E1ECF"/>
    <w:rsid w:val="004F7E84"/>
    <w:rsid w:val="00506A27"/>
    <w:rsid w:val="00506A69"/>
    <w:rsid w:val="00507EF4"/>
    <w:rsid w:val="005132FE"/>
    <w:rsid w:val="00515665"/>
    <w:rsid w:val="005177A2"/>
    <w:rsid w:val="005237B6"/>
    <w:rsid w:val="00523DAE"/>
    <w:rsid w:val="00526CC1"/>
    <w:rsid w:val="0053518A"/>
    <w:rsid w:val="005438CF"/>
    <w:rsid w:val="005444E1"/>
    <w:rsid w:val="00561CA5"/>
    <w:rsid w:val="0056591D"/>
    <w:rsid w:val="0056661F"/>
    <w:rsid w:val="00572970"/>
    <w:rsid w:val="00576703"/>
    <w:rsid w:val="00580A5D"/>
    <w:rsid w:val="00584070"/>
    <w:rsid w:val="00587619"/>
    <w:rsid w:val="005949E4"/>
    <w:rsid w:val="005973F6"/>
    <w:rsid w:val="005A0D34"/>
    <w:rsid w:val="005A0EB0"/>
    <w:rsid w:val="005A7934"/>
    <w:rsid w:val="005B4005"/>
    <w:rsid w:val="005B65A0"/>
    <w:rsid w:val="005C110C"/>
    <w:rsid w:val="005D1E16"/>
    <w:rsid w:val="005D4989"/>
    <w:rsid w:val="005D6964"/>
    <w:rsid w:val="005D6D14"/>
    <w:rsid w:val="005E4F29"/>
    <w:rsid w:val="005E6154"/>
    <w:rsid w:val="005E6351"/>
    <w:rsid w:val="005E6C9B"/>
    <w:rsid w:val="005F334C"/>
    <w:rsid w:val="005F578F"/>
    <w:rsid w:val="005F6008"/>
    <w:rsid w:val="005F727C"/>
    <w:rsid w:val="00604B2E"/>
    <w:rsid w:val="00605DCA"/>
    <w:rsid w:val="00606B5A"/>
    <w:rsid w:val="00607E2C"/>
    <w:rsid w:val="00610181"/>
    <w:rsid w:val="00612142"/>
    <w:rsid w:val="006172DF"/>
    <w:rsid w:val="006214C1"/>
    <w:rsid w:val="00623313"/>
    <w:rsid w:val="00624BCC"/>
    <w:rsid w:val="00625650"/>
    <w:rsid w:val="00631890"/>
    <w:rsid w:val="00631AF3"/>
    <w:rsid w:val="00635103"/>
    <w:rsid w:val="0064785E"/>
    <w:rsid w:val="006611CE"/>
    <w:rsid w:val="0066150C"/>
    <w:rsid w:val="00662335"/>
    <w:rsid w:val="0066242E"/>
    <w:rsid w:val="00663F58"/>
    <w:rsid w:val="006752FC"/>
    <w:rsid w:val="00675755"/>
    <w:rsid w:val="00675B3B"/>
    <w:rsid w:val="00681DAA"/>
    <w:rsid w:val="006832F8"/>
    <w:rsid w:val="00687B92"/>
    <w:rsid w:val="00692AD8"/>
    <w:rsid w:val="006944A9"/>
    <w:rsid w:val="006A1CDD"/>
    <w:rsid w:val="006A7FA2"/>
    <w:rsid w:val="006B2292"/>
    <w:rsid w:val="006B5A4D"/>
    <w:rsid w:val="006B73E8"/>
    <w:rsid w:val="006D3076"/>
    <w:rsid w:val="006E675B"/>
    <w:rsid w:val="006E6EDE"/>
    <w:rsid w:val="006F49E5"/>
    <w:rsid w:val="006F5185"/>
    <w:rsid w:val="006F5F50"/>
    <w:rsid w:val="00703AFF"/>
    <w:rsid w:val="00704F19"/>
    <w:rsid w:val="00711002"/>
    <w:rsid w:val="00713843"/>
    <w:rsid w:val="0072215E"/>
    <w:rsid w:val="007304CC"/>
    <w:rsid w:val="00730B00"/>
    <w:rsid w:val="007375B3"/>
    <w:rsid w:val="007425CE"/>
    <w:rsid w:val="00744830"/>
    <w:rsid w:val="00744A36"/>
    <w:rsid w:val="00746F7C"/>
    <w:rsid w:val="0074747C"/>
    <w:rsid w:val="00751028"/>
    <w:rsid w:val="00753FDC"/>
    <w:rsid w:val="0075450D"/>
    <w:rsid w:val="00763A10"/>
    <w:rsid w:val="0077639A"/>
    <w:rsid w:val="00780003"/>
    <w:rsid w:val="00792CAB"/>
    <w:rsid w:val="00793A0C"/>
    <w:rsid w:val="007974E5"/>
    <w:rsid w:val="007A4BC6"/>
    <w:rsid w:val="007B0BBD"/>
    <w:rsid w:val="007D0C88"/>
    <w:rsid w:val="007D1F5A"/>
    <w:rsid w:val="007D4409"/>
    <w:rsid w:val="00801A37"/>
    <w:rsid w:val="00801B8E"/>
    <w:rsid w:val="008070B7"/>
    <w:rsid w:val="008103CD"/>
    <w:rsid w:val="00820AD6"/>
    <w:rsid w:val="008212BB"/>
    <w:rsid w:val="0082381E"/>
    <w:rsid w:val="008261D1"/>
    <w:rsid w:val="00840F74"/>
    <w:rsid w:val="00844402"/>
    <w:rsid w:val="0085465E"/>
    <w:rsid w:val="0086066C"/>
    <w:rsid w:val="008632F1"/>
    <w:rsid w:val="00863A2E"/>
    <w:rsid w:val="00870D74"/>
    <w:rsid w:val="00880CB4"/>
    <w:rsid w:val="00882E70"/>
    <w:rsid w:val="00884338"/>
    <w:rsid w:val="00887BD4"/>
    <w:rsid w:val="00887F9C"/>
    <w:rsid w:val="00892ADC"/>
    <w:rsid w:val="008A0706"/>
    <w:rsid w:val="008C162A"/>
    <w:rsid w:val="008C4BE7"/>
    <w:rsid w:val="008C5815"/>
    <w:rsid w:val="008D31BF"/>
    <w:rsid w:val="008D3D35"/>
    <w:rsid w:val="008D466D"/>
    <w:rsid w:val="008D68BA"/>
    <w:rsid w:val="008D7F91"/>
    <w:rsid w:val="008E3D00"/>
    <w:rsid w:val="008E46D6"/>
    <w:rsid w:val="008E58F9"/>
    <w:rsid w:val="008F0D20"/>
    <w:rsid w:val="008F0DF0"/>
    <w:rsid w:val="0091447E"/>
    <w:rsid w:val="009159D1"/>
    <w:rsid w:val="009227BD"/>
    <w:rsid w:val="00923C86"/>
    <w:rsid w:val="00923F6B"/>
    <w:rsid w:val="009243B0"/>
    <w:rsid w:val="00931CAF"/>
    <w:rsid w:val="00935AEE"/>
    <w:rsid w:val="00940AE9"/>
    <w:rsid w:val="0094164F"/>
    <w:rsid w:val="0094400B"/>
    <w:rsid w:val="0094573E"/>
    <w:rsid w:val="0095079F"/>
    <w:rsid w:val="00952017"/>
    <w:rsid w:val="00955989"/>
    <w:rsid w:val="009640ED"/>
    <w:rsid w:val="009666DB"/>
    <w:rsid w:val="00976634"/>
    <w:rsid w:val="00994A44"/>
    <w:rsid w:val="009A6226"/>
    <w:rsid w:val="009C4DE3"/>
    <w:rsid w:val="009D10F0"/>
    <w:rsid w:val="009D2406"/>
    <w:rsid w:val="009D2609"/>
    <w:rsid w:val="009E2D91"/>
    <w:rsid w:val="009E3CC3"/>
    <w:rsid w:val="009F00FF"/>
    <w:rsid w:val="009F19C5"/>
    <w:rsid w:val="009F3063"/>
    <w:rsid w:val="00A00D19"/>
    <w:rsid w:val="00A10889"/>
    <w:rsid w:val="00A1548C"/>
    <w:rsid w:val="00A17131"/>
    <w:rsid w:val="00A24731"/>
    <w:rsid w:val="00A30848"/>
    <w:rsid w:val="00A314CA"/>
    <w:rsid w:val="00A328ED"/>
    <w:rsid w:val="00A42CCB"/>
    <w:rsid w:val="00A47725"/>
    <w:rsid w:val="00A5549A"/>
    <w:rsid w:val="00A65093"/>
    <w:rsid w:val="00A70B94"/>
    <w:rsid w:val="00A70E1E"/>
    <w:rsid w:val="00A74FF1"/>
    <w:rsid w:val="00A7514C"/>
    <w:rsid w:val="00A753F3"/>
    <w:rsid w:val="00A80D23"/>
    <w:rsid w:val="00A80FE3"/>
    <w:rsid w:val="00A830E6"/>
    <w:rsid w:val="00A87189"/>
    <w:rsid w:val="00A91723"/>
    <w:rsid w:val="00A93461"/>
    <w:rsid w:val="00AA0574"/>
    <w:rsid w:val="00AA7D42"/>
    <w:rsid w:val="00AB0AC4"/>
    <w:rsid w:val="00AB0B5F"/>
    <w:rsid w:val="00AC3686"/>
    <w:rsid w:val="00AC501E"/>
    <w:rsid w:val="00AD01B1"/>
    <w:rsid w:val="00AD35CE"/>
    <w:rsid w:val="00AD3AF2"/>
    <w:rsid w:val="00AE4D0F"/>
    <w:rsid w:val="00AF0A6B"/>
    <w:rsid w:val="00AF17B8"/>
    <w:rsid w:val="00AF5298"/>
    <w:rsid w:val="00B00479"/>
    <w:rsid w:val="00B14777"/>
    <w:rsid w:val="00B17F2F"/>
    <w:rsid w:val="00B20EA0"/>
    <w:rsid w:val="00B21D72"/>
    <w:rsid w:val="00B26C27"/>
    <w:rsid w:val="00B30868"/>
    <w:rsid w:val="00B34A68"/>
    <w:rsid w:val="00B35172"/>
    <w:rsid w:val="00B360B7"/>
    <w:rsid w:val="00B376AA"/>
    <w:rsid w:val="00B40E88"/>
    <w:rsid w:val="00B458D4"/>
    <w:rsid w:val="00B51659"/>
    <w:rsid w:val="00B53C83"/>
    <w:rsid w:val="00B55FE3"/>
    <w:rsid w:val="00B62F1D"/>
    <w:rsid w:val="00B73900"/>
    <w:rsid w:val="00B77998"/>
    <w:rsid w:val="00B820A5"/>
    <w:rsid w:val="00B8433E"/>
    <w:rsid w:val="00B865FB"/>
    <w:rsid w:val="00B95B6D"/>
    <w:rsid w:val="00B97C48"/>
    <w:rsid w:val="00BA02E2"/>
    <w:rsid w:val="00BB3857"/>
    <w:rsid w:val="00BB5F40"/>
    <w:rsid w:val="00BC09DC"/>
    <w:rsid w:val="00BC4596"/>
    <w:rsid w:val="00BC6144"/>
    <w:rsid w:val="00BD3EDE"/>
    <w:rsid w:val="00BD75C5"/>
    <w:rsid w:val="00BD7F25"/>
    <w:rsid w:val="00BE2179"/>
    <w:rsid w:val="00BE3748"/>
    <w:rsid w:val="00BE5FE0"/>
    <w:rsid w:val="00BF067C"/>
    <w:rsid w:val="00BF543D"/>
    <w:rsid w:val="00C005FD"/>
    <w:rsid w:val="00C018D3"/>
    <w:rsid w:val="00C04F2F"/>
    <w:rsid w:val="00C13316"/>
    <w:rsid w:val="00C1503F"/>
    <w:rsid w:val="00C17408"/>
    <w:rsid w:val="00C20532"/>
    <w:rsid w:val="00C2278A"/>
    <w:rsid w:val="00C25565"/>
    <w:rsid w:val="00C31C17"/>
    <w:rsid w:val="00C31CFB"/>
    <w:rsid w:val="00C41C97"/>
    <w:rsid w:val="00C41DAE"/>
    <w:rsid w:val="00C42EB9"/>
    <w:rsid w:val="00C43C9B"/>
    <w:rsid w:val="00C549EC"/>
    <w:rsid w:val="00C559D3"/>
    <w:rsid w:val="00C60A58"/>
    <w:rsid w:val="00C70C84"/>
    <w:rsid w:val="00C73312"/>
    <w:rsid w:val="00C73B56"/>
    <w:rsid w:val="00C80EAC"/>
    <w:rsid w:val="00C81DAF"/>
    <w:rsid w:val="00C85856"/>
    <w:rsid w:val="00C9199C"/>
    <w:rsid w:val="00C92A14"/>
    <w:rsid w:val="00C94B8F"/>
    <w:rsid w:val="00CA695A"/>
    <w:rsid w:val="00CA76CE"/>
    <w:rsid w:val="00CB4E3E"/>
    <w:rsid w:val="00CB647C"/>
    <w:rsid w:val="00CB72D0"/>
    <w:rsid w:val="00CC1CD2"/>
    <w:rsid w:val="00CC6E02"/>
    <w:rsid w:val="00CD6F2D"/>
    <w:rsid w:val="00CD7510"/>
    <w:rsid w:val="00CE128A"/>
    <w:rsid w:val="00CE42C1"/>
    <w:rsid w:val="00CE4409"/>
    <w:rsid w:val="00CE6240"/>
    <w:rsid w:val="00CF121A"/>
    <w:rsid w:val="00CF39DE"/>
    <w:rsid w:val="00CF3E47"/>
    <w:rsid w:val="00CF5AC6"/>
    <w:rsid w:val="00D10440"/>
    <w:rsid w:val="00D25302"/>
    <w:rsid w:val="00D302DB"/>
    <w:rsid w:val="00D31398"/>
    <w:rsid w:val="00D345DE"/>
    <w:rsid w:val="00D35480"/>
    <w:rsid w:val="00D37417"/>
    <w:rsid w:val="00D37816"/>
    <w:rsid w:val="00D407EB"/>
    <w:rsid w:val="00D4261E"/>
    <w:rsid w:val="00D46118"/>
    <w:rsid w:val="00D47213"/>
    <w:rsid w:val="00D54B95"/>
    <w:rsid w:val="00D5590B"/>
    <w:rsid w:val="00D57028"/>
    <w:rsid w:val="00D67CD4"/>
    <w:rsid w:val="00D73301"/>
    <w:rsid w:val="00D75B15"/>
    <w:rsid w:val="00D80301"/>
    <w:rsid w:val="00D83D7A"/>
    <w:rsid w:val="00D9562F"/>
    <w:rsid w:val="00DA04FE"/>
    <w:rsid w:val="00DA509C"/>
    <w:rsid w:val="00DB03D5"/>
    <w:rsid w:val="00DB746A"/>
    <w:rsid w:val="00DC1626"/>
    <w:rsid w:val="00DC5407"/>
    <w:rsid w:val="00DD0DA0"/>
    <w:rsid w:val="00DD1C21"/>
    <w:rsid w:val="00DD2134"/>
    <w:rsid w:val="00DE070D"/>
    <w:rsid w:val="00DF1E1C"/>
    <w:rsid w:val="00DF281C"/>
    <w:rsid w:val="00E02D5C"/>
    <w:rsid w:val="00E0620E"/>
    <w:rsid w:val="00E25796"/>
    <w:rsid w:val="00E3236C"/>
    <w:rsid w:val="00E367D8"/>
    <w:rsid w:val="00E370AC"/>
    <w:rsid w:val="00E3796B"/>
    <w:rsid w:val="00E40880"/>
    <w:rsid w:val="00E4456E"/>
    <w:rsid w:val="00E51BC9"/>
    <w:rsid w:val="00E52E79"/>
    <w:rsid w:val="00E61F45"/>
    <w:rsid w:val="00E63B72"/>
    <w:rsid w:val="00E70AF6"/>
    <w:rsid w:val="00E733B4"/>
    <w:rsid w:val="00E750D8"/>
    <w:rsid w:val="00E75F59"/>
    <w:rsid w:val="00E80193"/>
    <w:rsid w:val="00E812BB"/>
    <w:rsid w:val="00E81592"/>
    <w:rsid w:val="00E86AB4"/>
    <w:rsid w:val="00E95501"/>
    <w:rsid w:val="00EA44AF"/>
    <w:rsid w:val="00EB6A48"/>
    <w:rsid w:val="00EB73E3"/>
    <w:rsid w:val="00EC3856"/>
    <w:rsid w:val="00EC4A64"/>
    <w:rsid w:val="00EC5F25"/>
    <w:rsid w:val="00ED32A3"/>
    <w:rsid w:val="00ED7006"/>
    <w:rsid w:val="00EE5943"/>
    <w:rsid w:val="00EE5DF0"/>
    <w:rsid w:val="00EE71A4"/>
    <w:rsid w:val="00EF04FE"/>
    <w:rsid w:val="00F008D6"/>
    <w:rsid w:val="00F00A91"/>
    <w:rsid w:val="00F00FB7"/>
    <w:rsid w:val="00F01A31"/>
    <w:rsid w:val="00F031F7"/>
    <w:rsid w:val="00F04DA5"/>
    <w:rsid w:val="00F0553A"/>
    <w:rsid w:val="00F06338"/>
    <w:rsid w:val="00F12FD5"/>
    <w:rsid w:val="00F140FB"/>
    <w:rsid w:val="00F1781C"/>
    <w:rsid w:val="00F2042A"/>
    <w:rsid w:val="00F20CA6"/>
    <w:rsid w:val="00F268F6"/>
    <w:rsid w:val="00F31296"/>
    <w:rsid w:val="00F33503"/>
    <w:rsid w:val="00F35BDC"/>
    <w:rsid w:val="00F502B9"/>
    <w:rsid w:val="00F73074"/>
    <w:rsid w:val="00F73611"/>
    <w:rsid w:val="00F83675"/>
    <w:rsid w:val="00F85127"/>
    <w:rsid w:val="00F861CC"/>
    <w:rsid w:val="00F906E2"/>
    <w:rsid w:val="00F92F6B"/>
    <w:rsid w:val="00FA706F"/>
    <w:rsid w:val="00FB099F"/>
    <w:rsid w:val="00FB1E4D"/>
    <w:rsid w:val="00FB2C04"/>
    <w:rsid w:val="00FB38C2"/>
    <w:rsid w:val="00FB4443"/>
    <w:rsid w:val="00FB5F08"/>
    <w:rsid w:val="00FD2DE6"/>
    <w:rsid w:val="00FD6D77"/>
    <w:rsid w:val="00FE015C"/>
    <w:rsid w:val="00FE1662"/>
    <w:rsid w:val="00FE57FB"/>
    <w:rsid w:val="00FE7C53"/>
    <w:rsid w:val="00FF0C30"/>
    <w:rsid w:val="00FF0FCF"/>
    <w:rsid w:val="00FF303D"/>
    <w:rsid w:val="00FF6AF9"/>
    <w:rsid w:val="01004732"/>
    <w:rsid w:val="0104437A"/>
    <w:rsid w:val="01092D6C"/>
    <w:rsid w:val="010C367D"/>
    <w:rsid w:val="010C7348"/>
    <w:rsid w:val="010D1849"/>
    <w:rsid w:val="012104D4"/>
    <w:rsid w:val="0129428D"/>
    <w:rsid w:val="012B0DF9"/>
    <w:rsid w:val="012F3F7C"/>
    <w:rsid w:val="0144316B"/>
    <w:rsid w:val="015A60C5"/>
    <w:rsid w:val="01655A6F"/>
    <w:rsid w:val="01746C6F"/>
    <w:rsid w:val="017B1CD3"/>
    <w:rsid w:val="01941722"/>
    <w:rsid w:val="01960BF8"/>
    <w:rsid w:val="019650D9"/>
    <w:rsid w:val="01A319FB"/>
    <w:rsid w:val="01A40B1F"/>
    <w:rsid w:val="01B234B6"/>
    <w:rsid w:val="01C0002E"/>
    <w:rsid w:val="01CA2D1D"/>
    <w:rsid w:val="01D14E0A"/>
    <w:rsid w:val="01EE6939"/>
    <w:rsid w:val="02001914"/>
    <w:rsid w:val="020243C3"/>
    <w:rsid w:val="020D48F8"/>
    <w:rsid w:val="0216427A"/>
    <w:rsid w:val="02185A61"/>
    <w:rsid w:val="022528DA"/>
    <w:rsid w:val="02427AEB"/>
    <w:rsid w:val="02643868"/>
    <w:rsid w:val="02672DC5"/>
    <w:rsid w:val="026B1786"/>
    <w:rsid w:val="026B54A2"/>
    <w:rsid w:val="02757B17"/>
    <w:rsid w:val="02813929"/>
    <w:rsid w:val="0285238E"/>
    <w:rsid w:val="02963F39"/>
    <w:rsid w:val="029F675D"/>
    <w:rsid w:val="02A0095B"/>
    <w:rsid w:val="02B067B9"/>
    <w:rsid w:val="02B140E5"/>
    <w:rsid w:val="02B31730"/>
    <w:rsid w:val="02BF1210"/>
    <w:rsid w:val="02CA5022"/>
    <w:rsid w:val="02CE534C"/>
    <w:rsid w:val="02CF14AA"/>
    <w:rsid w:val="02D73BDE"/>
    <w:rsid w:val="02D84C0B"/>
    <w:rsid w:val="02F31774"/>
    <w:rsid w:val="0300523C"/>
    <w:rsid w:val="03044C13"/>
    <w:rsid w:val="030748BB"/>
    <w:rsid w:val="0310556F"/>
    <w:rsid w:val="03146DD9"/>
    <w:rsid w:val="03287AA3"/>
    <w:rsid w:val="032B138A"/>
    <w:rsid w:val="032E18FF"/>
    <w:rsid w:val="03311CD5"/>
    <w:rsid w:val="0341757E"/>
    <w:rsid w:val="03555A65"/>
    <w:rsid w:val="03561459"/>
    <w:rsid w:val="035835FB"/>
    <w:rsid w:val="035E5896"/>
    <w:rsid w:val="03660D1A"/>
    <w:rsid w:val="036E22AD"/>
    <w:rsid w:val="03774F35"/>
    <w:rsid w:val="03777B7C"/>
    <w:rsid w:val="037D28C8"/>
    <w:rsid w:val="03832F6E"/>
    <w:rsid w:val="03854524"/>
    <w:rsid w:val="038A44CE"/>
    <w:rsid w:val="0394445D"/>
    <w:rsid w:val="03AE265E"/>
    <w:rsid w:val="03AE5E10"/>
    <w:rsid w:val="03B874A6"/>
    <w:rsid w:val="03BA01AE"/>
    <w:rsid w:val="03C37812"/>
    <w:rsid w:val="03CF48D0"/>
    <w:rsid w:val="03D17DD3"/>
    <w:rsid w:val="03E43571"/>
    <w:rsid w:val="03EB187F"/>
    <w:rsid w:val="03ED3E80"/>
    <w:rsid w:val="03FD26ED"/>
    <w:rsid w:val="040F1E36"/>
    <w:rsid w:val="04295BCF"/>
    <w:rsid w:val="043577FC"/>
    <w:rsid w:val="043F523C"/>
    <w:rsid w:val="04582917"/>
    <w:rsid w:val="045A7ADD"/>
    <w:rsid w:val="04687C96"/>
    <w:rsid w:val="04727334"/>
    <w:rsid w:val="04A26C75"/>
    <w:rsid w:val="04C95958"/>
    <w:rsid w:val="04EA2A9E"/>
    <w:rsid w:val="05047CC7"/>
    <w:rsid w:val="050A242F"/>
    <w:rsid w:val="05151252"/>
    <w:rsid w:val="05240BE8"/>
    <w:rsid w:val="0531798F"/>
    <w:rsid w:val="05417C12"/>
    <w:rsid w:val="05573D16"/>
    <w:rsid w:val="05A827C4"/>
    <w:rsid w:val="05C51508"/>
    <w:rsid w:val="05F354CF"/>
    <w:rsid w:val="06025AE9"/>
    <w:rsid w:val="06153A1E"/>
    <w:rsid w:val="0616478A"/>
    <w:rsid w:val="0619555A"/>
    <w:rsid w:val="061C1F12"/>
    <w:rsid w:val="063475BD"/>
    <w:rsid w:val="06444A55"/>
    <w:rsid w:val="064F4637"/>
    <w:rsid w:val="06523DAF"/>
    <w:rsid w:val="065632AA"/>
    <w:rsid w:val="06671899"/>
    <w:rsid w:val="0667660D"/>
    <w:rsid w:val="067469EA"/>
    <w:rsid w:val="067719D4"/>
    <w:rsid w:val="0677352A"/>
    <w:rsid w:val="067F0936"/>
    <w:rsid w:val="068970EC"/>
    <w:rsid w:val="069C61FF"/>
    <w:rsid w:val="06A00636"/>
    <w:rsid w:val="06AB2B54"/>
    <w:rsid w:val="06B10915"/>
    <w:rsid w:val="06B46A45"/>
    <w:rsid w:val="06C437BB"/>
    <w:rsid w:val="06D00631"/>
    <w:rsid w:val="06DC721E"/>
    <w:rsid w:val="06DD3F12"/>
    <w:rsid w:val="06DE41D3"/>
    <w:rsid w:val="06F2486B"/>
    <w:rsid w:val="070007F9"/>
    <w:rsid w:val="070A2DC2"/>
    <w:rsid w:val="0739761B"/>
    <w:rsid w:val="074071E7"/>
    <w:rsid w:val="07463C97"/>
    <w:rsid w:val="074C1E39"/>
    <w:rsid w:val="07824CE1"/>
    <w:rsid w:val="079C6669"/>
    <w:rsid w:val="07C41FD8"/>
    <w:rsid w:val="07C94B70"/>
    <w:rsid w:val="07CF4DE0"/>
    <w:rsid w:val="07D96C64"/>
    <w:rsid w:val="07E2273D"/>
    <w:rsid w:val="080804DF"/>
    <w:rsid w:val="082A02ED"/>
    <w:rsid w:val="08313565"/>
    <w:rsid w:val="08483401"/>
    <w:rsid w:val="085A6F43"/>
    <w:rsid w:val="085B3B1D"/>
    <w:rsid w:val="086C26E0"/>
    <w:rsid w:val="08762FEF"/>
    <w:rsid w:val="08826B46"/>
    <w:rsid w:val="08A15138"/>
    <w:rsid w:val="08A917E1"/>
    <w:rsid w:val="08B73A59"/>
    <w:rsid w:val="08D80370"/>
    <w:rsid w:val="08DE14CB"/>
    <w:rsid w:val="08E14130"/>
    <w:rsid w:val="08E35950"/>
    <w:rsid w:val="08E510A5"/>
    <w:rsid w:val="08E54928"/>
    <w:rsid w:val="08F1073B"/>
    <w:rsid w:val="09022A2A"/>
    <w:rsid w:val="090D2849"/>
    <w:rsid w:val="090E7830"/>
    <w:rsid w:val="090F3824"/>
    <w:rsid w:val="091E2504"/>
    <w:rsid w:val="093C1955"/>
    <w:rsid w:val="0944407C"/>
    <w:rsid w:val="09507A5C"/>
    <w:rsid w:val="095129E5"/>
    <w:rsid w:val="09534F5C"/>
    <w:rsid w:val="095C7FCD"/>
    <w:rsid w:val="0963712E"/>
    <w:rsid w:val="096C5132"/>
    <w:rsid w:val="09831EF9"/>
    <w:rsid w:val="0984572B"/>
    <w:rsid w:val="099F768E"/>
    <w:rsid w:val="09A66A4D"/>
    <w:rsid w:val="09BD7BF9"/>
    <w:rsid w:val="09BE6422"/>
    <w:rsid w:val="09C72615"/>
    <w:rsid w:val="09CB1681"/>
    <w:rsid w:val="09D467AF"/>
    <w:rsid w:val="0A0334A7"/>
    <w:rsid w:val="0A074F8E"/>
    <w:rsid w:val="0A344B0C"/>
    <w:rsid w:val="0A426DE3"/>
    <w:rsid w:val="0A434865"/>
    <w:rsid w:val="0A4444E4"/>
    <w:rsid w:val="0A486318"/>
    <w:rsid w:val="0A503A1D"/>
    <w:rsid w:val="0A5440F6"/>
    <w:rsid w:val="0A550002"/>
    <w:rsid w:val="0A60422D"/>
    <w:rsid w:val="0A6712A6"/>
    <w:rsid w:val="0A800A31"/>
    <w:rsid w:val="0AA364D3"/>
    <w:rsid w:val="0AB26E31"/>
    <w:rsid w:val="0AB4389F"/>
    <w:rsid w:val="0AB6676F"/>
    <w:rsid w:val="0ABB4403"/>
    <w:rsid w:val="0ABC6466"/>
    <w:rsid w:val="0AC84057"/>
    <w:rsid w:val="0AD02447"/>
    <w:rsid w:val="0AD329BC"/>
    <w:rsid w:val="0ADA6D4F"/>
    <w:rsid w:val="0ADB278E"/>
    <w:rsid w:val="0AE37483"/>
    <w:rsid w:val="0AFB4013"/>
    <w:rsid w:val="0B044923"/>
    <w:rsid w:val="0B094868"/>
    <w:rsid w:val="0B0F6D53"/>
    <w:rsid w:val="0B227B45"/>
    <w:rsid w:val="0B23696A"/>
    <w:rsid w:val="0B236C1F"/>
    <w:rsid w:val="0B261FC2"/>
    <w:rsid w:val="0B2621C1"/>
    <w:rsid w:val="0B386EBC"/>
    <w:rsid w:val="0B3A6FF3"/>
    <w:rsid w:val="0B3B6E1E"/>
    <w:rsid w:val="0B3B6FFB"/>
    <w:rsid w:val="0B611D50"/>
    <w:rsid w:val="0B6A0FCB"/>
    <w:rsid w:val="0B7B0734"/>
    <w:rsid w:val="0B89002B"/>
    <w:rsid w:val="0B9F6D1F"/>
    <w:rsid w:val="0BA431A7"/>
    <w:rsid w:val="0BD05768"/>
    <w:rsid w:val="0BD86EE5"/>
    <w:rsid w:val="0BE43618"/>
    <w:rsid w:val="0BEA32BC"/>
    <w:rsid w:val="0BED48A0"/>
    <w:rsid w:val="0BF26C44"/>
    <w:rsid w:val="0BFF25BC"/>
    <w:rsid w:val="0C075DF3"/>
    <w:rsid w:val="0C211D10"/>
    <w:rsid w:val="0C2427FC"/>
    <w:rsid w:val="0C2B15D0"/>
    <w:rsid w:val="0C3722BA"/>
    <w:rsid w:val="0C3A5AB7"/>
    <w:rsid w:val="0C4C3EA9"/>
    <w:rsid w:val="0C4D013D"/>
    <w:rsid w:val="0C4E5A58"/>
    <w:rsid w:val="0C566AD6"/>
    <w:rsid w:val="0C682C3A"/>
    <w:rsid w:val="0C6F1FF9"/>
    <w:rsid w:val="0C726025"/>
    <w:rsid w:val="0C775615"/>
    <w:rsid w:val="0C7C7FF7"/>
    <w:rsid w:val="0C7E418F"/>
    <w:rsid w:val="0C89471E"/>
    <w:rsid w:val="0CB418ED"/>
    <w:rsid w:val="0CBF150B"/>
    <w:rsid w:val="0CCF724C"/>
    <w:rsid w:val="0CD45814"/>
    <w:rsid w:val="0CD6632E"/>
    <w:rsid w:val="0CD949B1"/>
    <w:rsid w:val="0CE30AF9"/>
    <w:rsid w:val="0CEE1EC4"/>
    <w:rsid w:val="0CF52948"/>
    <w:rsid w:val="0D1349C7"/>
    <w:rsid w:val="0D2C00E1"/>
    <w:rsid w:val="0D2D6C22"/>
    <w:rsid w:val="0D2D6EBA"/>
    <w:rsid w:val="0D5044E7"/>
    <w:rsid w:val="0D514432"/>
    <w:rsid w:val="0D5E48D5"/>
    <w:rsid w:val="0D5F2EED"/>
    <w:rsid w:val="0D604782"/>
    <w:rsid w:val="0D635706"/>
    <w:rsid w:val="0D6C6DA3"/>
    <w:rsid w:val="0D7A17DA"/>
    <w:rsid w:val="0D7B752A"/>
    <w:rsid w:val="0D8E6B48"/>
    <w:rsid w:val="0D996408"/>
    <w:rsid w:val="0DA54F07"/>
    <w:rsid w:val="0DAB5AFB"/>
    <w:rsid w:val="0DD007EB"/>
    <w:rsid w:val="0DDA2DC7"/>
    <w:rsid w:val="0DFB68D6"/>
    <w:rsid w:val="0E033CBF"/>
    <w:rsid w:val="0E0B47F4"/>
    <w:rsid w:val="0E147545"/>
    <w:rsid w:val="0E1E25B6"/>
    <w:rsid w:val="0E2342EE"/>
    <w:rsid w:val="0E3B58C3"/>
    <w:rsid w:val="0E4426B2"/>
    <w:rsid w:val="0E4C144A"/>
    <w:rsid w:val="0E6D7DBA"/>
    <w:rsid w:val="0E7707EC"/>
    <w:rsid w:val="0E820056"/>
    <w:rsid w:val="0E9909CB"/>
    <w:rsid w:val="0EA0672E"/>
    <w:rsid w:val="0EA231CE"/>
    <w:rsid w:val="0EA45D3C"/>
    <w:rsid w:val="0EAA6785"/>
    <w:rsid w:val="0ED07456"/>
    <w:rsid w:val="0ED56BFB"/>
    <w:rsid w:val="0ED5776C"/>
    <w:rsid w:val="0EEB6DB7"/>
    <w:rsid w:val="0EEE56EB"/>
    <w:rsid w:val="0EF44B98"/>
    <w:rsid w:val="0EF80CCA"/>
    <w:rsid w:val="0F001A1B"/>
    <w:rsid w:val="0F1B4A58"/>
    <w:rsid w:val="0F1F0550"/>
    <w:rsid w:val="0F2B146F"/>
    <w:rsid w:val="0F3309C2"/>
    <w:rsid w:val="0F3320FE"/>
    <w:rsid w:val="0F3F48B5"/>
    <w:rsid w:val="0F4A59E2"/>
    <w:rsid w:val="0F5A207F"/>
    <w:rsid w:val="0F6310DF"/>
    <w:rsid w:val="0F6C355D"/>
    <w:rsid w:val="0F7315A8"/>
    <w:rsid w:val="0F7A3AE4"/>
    <w:rsid w:val="0F812804"/>
    <w:rsid w:val="0F8E6586"/>
    <w:rsid w:val="0F914696"/>
    <w:rsid w:val="0F9164BF"/>
    <w:rsid w:val="0F9F07DA"/>
    <w:rsid w:val="0FAC5BB8"/>
    <w:rsid w:val="0FC92BE0"/>
    <w:rsid w:val="0FCB1378"/>
    <w:rsid w:val="0FDD4B16"/>
    <w:rsid w:val="0FE44CD3"/>
    <w:rsid w:val="102E201C"/>
    <w:rsid w:val="103145A0"/>
    <w:rsid w:val="103551A4"/>
    <w:rsid w:val="104B00A3"/>
    <w:rsid w:val="10526896"/>
    <w:rsid w:val="10526911"/>
    <w:rsid w:val="10894481"/>
    <w:rsid w:val="109E4479"/>
    <w:rsid w:val="109E7AB4"/>
    <w:rsid w:val="10A71321"/>
    <w:rsid w:val="10AA09E6"/>
    <w:rsid w:val="10B0706C"/>
    <w:rsid w:val="10BE06FE"/>
    <w:rsid w:val="10BE758F"/>
    <w:rsid w:val="10CF006F"/>
    <w:rsid w:val="10D03F34"/>
    <w:rsid w:val="10F6092F"/>
    <w:rsid w:val="10F83EE6"/>
    <w:rsid w:val="11045F31"/>
    <w:rsid w:val="11083AF0"/>
    <w:rsid w:val="110A2E86"/>
    <w:rsid w:val="110F5774"/>
    <w:rsid w:val="1113541C"/>
    <w:rsid w:val="111654FC"/>
    <w:rsid w:val="112310CF"/>
    <w:rsid w:val="112E1B59"/>
    <w:rsid w:val="11336993"/>
    <w:rsid w:val="113A0A06"/>
    <w:rsid w:val="115037EA"/>
    <w:rsid w:val="11522CF5"/>
    <w:rsid w:val="115C2E09"/>
    <w:rsid w:val="11695104"/>
    <w:rsid w:val="11696FBD"/>
    <w:rsid w:val="117202E3"/>
    <w:rsid w:val="11793FCB"/>
    <w:rsid w:val="11815669"/>
    <w:rsid w:val="118157EF"/>
    <w:rsid w:val="118947D1"/>
    <w:rsid w:val="119E3805"/>
    <w:rsid w:val="119F2A12"/>
    <w:rsid w:val="11A53FBB"/>
    <w:rsid w:val="11A92D47"/>
    <w:rsid w:val="11AA19B4"/>
    <w:rsid w:val="11F62C07"/>
    <w:rsid w:val="11FA6222"/>
    <w:rsid w:val="12094BEA"/>
    <w:rsid w:val="120D785C"/>
    <w:rsid w:val="120E02AD"/>
    <w:rsid w:val="122B5586"/>
    <w:rsid w:val="122C785E"/>
    <w:rsid w:val="123A39BF"/>
    <w:rsid w:val="1240469E"/>
    <w:rsid w:val="1248390A"/>
    <w:rsid w:val="12527A9D"/>
    <w:rsid w:val="126463E5"/>
    <w:rsid w:val="127647DA"/>
    <w:rsid w:val="129C21E7"/>
    <w:rsid w:val="129E02B8"/>
    <w:rsid w:val="12A106C1"/>
    <w:rsid w:val="12AB5BAD"/>
    <w:rsid w:val="12AF7E37"/>
    <w:rsid w:val="12BD714C"/>
    <w:rsid w:val="12C7112A"/>
    <w:rsid w:val="12E23B09"/>
    <w:rsid w:val="12E84200"/>
    <w:rsid w:val="12FB663D"/>
    <w:rsid w:val="12FB7C2C"/>
    <w:rsid w:val="13031039"/>
    <w:rsid w:val="130328E2"/>
    <w:rsid w:val="13041ABF"/>
    <w:rsid w:val="130D1BB6"/>
    <w:rsid w:val="13115BD4"/>
    <w:rsid w:val="13191B9E"/>
    <w:rsid w:val="132A1CFF"/>
    <w:rsid w:val="13340090"/>
    <w:rsid w:val="133F4A0B"/>
    <w:rsid w:val="134F7EAB"/>
    <w:rsid w:val="136917E4"/>
    <w:rsid w:val="136A056A"/>
    <w:rsid w:val="13706BF0"/>
    <w:rsid w:val="1372424F"/>
    <w:rsid w:val="13731DAD"/>
    <w:rsid w:val="13767F2B"/>
    <w:rsid w:val="139911B2"/>
    <w:rsid w:val="13A74D28"/>
    <w:rsid w:val="13B72BE8"/>
    <w:rsid w:val="13BF77EE"/>
    <w:rsid w:val="13D1738A"/>
    <w:rsid w:val="13E001A9"/>
    <w:rsid w:val="13E214AD"/>
    <w:rsid w:val="13E64CA8"/>
    <w:rsid w:val="13F56435"/>
    <w:rsid w:val="13FA5909"/>
    <w:rsid w:val="13FB4820"/>
    <w:rsid w:val="13FD7798"/>
    <w:rsid w:val="13FF3EF7"/>
    <w:rsid w:val="14057536"/>
    <w:rsid w:val="14073E7C"/>
    <w:rsid w:val="140A049A"/>
    <w:rsid w:val="140B4717"/>
    <w:rsid w:val="14142F81"/>
    <w:rsid w:val="143A53BF"/>
    <w:rsid w:val="143E3DC5"/>
    <w:rsid w:val="14401B9A"/>
    <w:rsid w:val="144427C3"/>
    <w:rsid w:val="1446594F"/>
    <w:rsid w:val="144846D5"/>
    <w:rsid w:val="144C30DB"/>
    <w:rsid w:val="14517563"/>
    <w:rsid w:val="14562186"/>
    <w:rsid w:val="147B6DA4"/>
    <w:rsid w:val="1481746E"/>
    <w:rsid w:val="148535E1"/>
    <w:rsid w:val="1487776D"/>
    <w:rsid w:val="149E1860"/>
    <w:rsid w:val="14A624F0"/>
    <w:rsid w:val="14BE7B97"/>
    <w:rsid w:val="14C27361"/>
    <w:rsid w:val="14DA3AF3"/>
    <w:rsid w:val="14EA0703"/>
    <w:rsid w:val="14F212EA"/>
    <w:rsid w:val="1506135C"/>
    <w:rsid w:val="1508348E"/>
    <w:rsid w:val="150A66AF"/>
    <w:rsid w:val="151847CA"/>
    <w:rsid w:val="15302182"/>
    <w:rsid w:val="154A6D7F"/>
    <w:rsid w:val="15517AFF"/>
    <w:rsid w:val="155639C9"/>
    <w:rsid w:val="15577393"/>
    <w:rsid w:val="15587D3B"/>
    <w:rsid w:val="155E641B"/>
    <w:rsid w:val="156328A3"/>
    <w:rsid w:val="15664F80"/>
    <w:rsid w:val="157C2250"/>
    <w:rsid w:val="15881497"/>
    <w:rsid w:val="158D13F4"/>
    <w:rsid w:val="15A06506"/>
    <w:rsid w:val="15A10189"/>
    <w:rsid w:val="15A738B8"/>
    <w:rsid w:val="15AE749F"/>
    <w:rsid w:val="15B526AD"/>
    <w:rsid w:val="15C319C3"/>
    <w:rsid w:val="15C444F2"/>
    <w:rsid w:val="15D00CD9"/>
    <w:rsid w:val="15D12754"/>
    <w:rsid w:val="15D418DD"/>
    <w:rsid w:val="15D47CAA"/>
    <w:rsid w:val="15E440F6"/>
    <w:rsid w:val="15F368CE"/>
    <w:rsid w:val="15F76924"/>
    <w:rsid w:val="15F97D4A"/>
    <w:rsid w:val="16153491"/>
    <w:rsid w:val="16210154"/>
    <w:rsid w:val="16240763"/>
    <w:rsid w:val="16250D2C"/>
    <w:rsid w:val="162E3271"/>
    <w:rsid w:val="16391602"/>
    <w:rsid w:val="16482D10"/>
    <w:rsid w:val="164B3423"/>
    <w:rsid w:val="165416BD"/>
    <w:rsid w:val="167A1569"/>
    <w:rsid w:val="1687396F"/>
    <w:rsid w:val="169871E5"/>
    <w:rsid w:val="16B447CE"/>
    <w:rsid w:val="16B52250"/>
    <w:rsid w:val="16CB2FD9"/>
    <w:rsid w:val="16CF459E"/>
    <w:rsid w:val="16DB2490"/>
    <w:rsid w:val="16E52D9F"/>
    <w:rsid w:val="16ED396B"/>
    <w:rsid w:val="16EF7FD2"/>
    <w:rsid w:val="16F7653D"/>
    <w:rsid w:val="16F83FBE"/>
    <w:rsid w:val="17041C36"/>
    <w:rsid w:val="170557A0"/>
    <w:rsid w:val="17093931"/>
    <w:rsid w:val="170A775C"/>
    <w:rsid w:val="17135C6B"/>
    <w:rsid w:val="17215CDE"/>
    <w:rsid w:val="17243FB1"/>
    <w:rsid w:val="1729478D"/>
    <w:rsid w:val="17394892"/>
    <w:rsid w:val="174B0640"/>
    <w:rsid w:val="174C0EB0"/>
    <w:rsid w:val="174C66D2"/>
    <w:rsid w:val="17614457"/>
    <w:rsid w:val="17752604"/>
    <w:rsid w:val="17B9536C"/>
    <w:rsid w:val="17CC1A18"/>
    <w:rsid w:val="17CD30E7"/>
    <w:rsid w:val="17D51CE1"/>
    <w:rsid w:val="17E33181"/>
    <w:rsid w:val="17F43647"/>
    <w:rsid w:val="17FD55CD"/>
    <w:rsid w:val="1807637A"/>
    <w:rsid w:val="180C6085"/>
    <w:rsid w:val="18163111"/>
    <w:rsid w:val="181C1475"/>
    <w:rsid w:val="18382F5F"/>
    <w:rsid w:val="18387277"/>
    <w:rsid w:val="183D6854"/>
    <w:rsid w:val="184B5B6A"/>
    <w:rsid w:val="184F56AF"/>
    <w:rsid w:val="185242FE"/>
    <w:rsid w:val="18611487"/>
    <w:rsid w:val="187E60AE"/>
    <w:rsid w:val="188127C0"/>
    <w:rsid w:val="188B4249"/>
    <w:rsid w:val="189219F1"/>
    <w:rsid w:val="18B66E18"/>
    <w:rsid w:val="18BA4BB2"/>
    <w:rsid w:val="18CB74B2"/>
    <w:rsid w:val="18D17A0D"/>
    <w:rsid w:val="18D35A25"/>
    <w:rsid w:val="18D67E66"/>
    <w:rsid w:val="18DB0EC3"/>
    <w:rsid w:val="18DC7657"/>
    <w:rsid w:val="18E0374C"/>
    <w:rsid w:val="18E203ED"/>
    <w:rsid w:val="18F13D79"/>
    <w:rsid w:val="18F22749"/>
    <w:rsid w:val="19024013"/>
    <w:rsid w:val="19104C2D"/>
    <w:rsid w:val="191743E1"/>
    <w:rsid w:val="191F5A0F"/>
    <w:rsid w:val="192D0BBE"/>
    <w:rsid w:val="192E3BDE"/>
    <w:rsid w:val="193B5472"/>
    <w:rsid w:val="194C18CF"/>
    <w:rsid w:val="194D020E"/>
    <w:rsid w:val="19570467"/>
    <w:rsid w:val="19653EFB"/>
    <w:rsid w:val="1968723B"/>
    <w:rsid w:val="196B3540"/>
    <w:rsid w:val="19797D0C"/>
    <w:rsid w:val="198048E1"/>
    <w:rsid w:val="198449E4"/>
    <w:rsid w:val="199F5196"/>
    <w:rsid w:val="19A22B8F"/>
    <w:rsid w:val="19A32BA2"/>
    <w:rsid w:val="19AC22AE"/>
    <w:rsid w:val="19AD46D3"/>
    <w:rsid w:val="19BB0E06"/>
    <w:rsid w:val="19CB14DE"/>
    <w:rsid w:val="19D142FC"/>
    <w:rsid w:val="19E17911"/>
    <w:rsid w:val="19F46202"/>
    <w:rsid w:val="1A0573BC"/>
    <w:rsid w:val="1A0B3F8D"/>
    <w:rsid w:val="1A0D6F44"/>
    <w:rsid w:val="1A1E6D69"/>
    <w:rsid w:val="1A2358E4"/>
    <w:rsid w:val="1A2B05FE"/>
    <w:rsid w:val="1A3B1D4F"/>
    <w:rsid w:val="1A761976"/>
    <w:rsid w:val="1A76380C"/>
    <w:rsid w:val="1A8A0617"/>
    <w:rsid w:val="1A913825"/>
    <w:rsid w:val="1AA36FC3"/>
    <w:rsid w:val="1AAD78D2"/>
    <w:rsid w:val="1AC7047C"/>
    <w:rsid w:val="1AD2428E"/>
    <w:rsid w:val="1AD31D10"/>
    <w:rsid w:val="1AD53A66"/>
    <w:rsid w:val="1AF14B43"/>
    <w:rsid w:val="1AF225C5"/>
    <w:rsid w:val="1AF76A4D"/>
    <w:rsid w:val="1B057A55"/>
    <w:rsid w:val="1B10433A"/>
    <w:rsid w:val="1B142779"/>
    <w:rsid w:val="1B185E54"/>
    <w:rsid w:val="1B1F438E"/>
    <w:rsid w:val="1B2D7593"/>
    <w:rsid w:val="1B3852B7"/>
    <w:rsid w:val="1B397375"/>
    <w:rsid w:val="1B472D91"/>
    <w:rsid w:val="1B504A62"/>
    <w:rsid w:val="1B5125DE"/>
    <w:rsid w:val="1B544E9E"/>
    <w:rsid w:val="1B5E76F6"/>
    <w:rsid w:val="1B607376"/>
    <w:rsid w:val="1B682203"/>
    <w:rsid w:val="1B7374FE"/>
    <w:rsid w:val="1B772BE4"/>
    <w:rsid w:val="1B78249E"/>
    <w:rsid w:val="1B782D55"/>
    <w:rsid w:val="1B8E3619"/>
    <w:rsid w:val="1B905946"/>
    <w:rsid w:val="1BA0091E"/>
    <w:rsid w:val="1BA11A37"/>
    <w:rsid w:val="1BBE2DE4"/>
    <w:rsid w:val="1BC3594F"/>
    <w:rsid w:val="1BC5364B"/>
    <w:rsid w:val="1BD06E46"/>
    <w:rsid w:val="1BD276B4"/>
    <w:rsid w:val="1BE608D3"/>
    <w:rsid w:val="1BE70553"/>
    <w:rsid w:val="1BEB530A"/>
    <w:rsid w:val="1BEB6F5A"/>
    <w:rsid w:val="1BEF23DE"/>
    <w:rsid w:val="1BF55BDB"/>
    <w:rsid w:val="1C043D46"/>
    <w:rsid w:val="1C085913"/>
    <w:rsid w:val="1C155B9F"/>
    <w:rsid w:val="1C25084C"/>
    <w:rsid w:val="1C33347C"/>
    <w:rsid w:val="1C363B56"/>
    <w:rsid w:val="1C4D74DB"/>
    <w:rsid w:val="1C4F042B"/>
    <w:rsid w:val="1C5046FF"/>
    <w:rsid w:val="1C5E4530"/>
    <w:rsid w:val="1C651F5C"/>
    <w:rsid w:val="1C7004B1"/>
    <w:rsid w:val="1C72400E"/>
    <w:rsid w:val="1C7A6BC9"/>
    <w:rsid w:val="1C800DF6"/>
    <w:rsid w:val="1C8F32EB"/>
    <w:rsid w:val="1C9C63B7"/>
    <w:rsid w:val="1CA12E31"/>
    <w:rsid w:val="1CBA22C2"/>
    <w:rsid w:val="1CD312E0"/>
    <w:rsid w:val="1CD512F2"/>
    <w:rsid w:val="1CF3300F"/>
    <w:rsid w:val="1D1443A2"/>
    <w:rsid w:val="1D170C45"/>
    <w:rsid w:val="1D2A56E8"/>
    <w:rsid w:val="1D3849FD"/>
    <w:rsid w:val="1D41310E"/>
    <w:rsid w:val="1D4551DD"/>
    <w:rsid w:val="1D5200DE"/>
    <w:rsid w:val="1D5368AC"/>
    <w:rsid w:val="1D6A5427"/>
    <w:rsid w:val="1D6B2140"/>
    <w:rsid w:val="1D6D50D7"/>
    <w:rsid w:val="1D6D784A"/>
    <w:rsid w:val="1D750B6E"/>
    <w:rsid w:val="1D8254C7"/>
    <w:rsid w:val="1D892481"/>
    <w:rsid w:val="1D9F5B73"/>
    <w:rsid w:val="1DAF11C4"/>
    <w:rsid w:val="1DB268C5"/>
    <w:rsid w:val="1DB94424"/>
    <w:rsid w:val="1DC72FE7"/>
    <w:rsid w:val="1DC74E45"/>
    <w:rsid w:val="1DD138F7"/>
    <w:rsid w:val="1DD830F2"/>
    <w:rsid w:val="1DDF2CD4"/>
    <w:rsid w:val="1DF128FC"/>
    <w:rsid w:val="1DF746BA"/>
    <w:rsid w:val="1DFF0DB3"/>
    <w:rsid w:val="1E227B2A"/>
    <w:rsid w:val="1E254DA8"/>
    <w:rsid w:val="1E45337F"/>
    <w:rsid w:val="1E4A1712"/>
    <w:rsid w:val="1E5072E9"/>
    <w:rsid w:val="1E62352D"/>
    <w:rsid w:val="1E630F27"/>
    <w:rsid w:val="1E641CAF"/>
    <w:rsid w:val="1E7E2B16"/>
    <w:rsid w:val="1E861883"/>
    <w:rsid w:val="1E8D7E85"/>
    <w:rsid w:val="1EA55764"/>
    <w:rsid w:val="1EAB7FF4"/>
    <w:rsid w:val="1EB700BE"/>
    <w:rsid w:val="1EBF06FA"/>
    <w:rsid w:val="1ED96F03"/>
    <w:rsid w:val="1EDC50AE"/>
    <w:rsid w:val="1EF949F7"/>
    <w:rsid w:val="1F0979D8"/>
    <w:rsid w:val="1F200112"/>
    <w:rsid w:val="1F246B97"/>
    <w:rsid w:val="1F270913"/>
    <w:rsid w:val="1F34569E"/>
    <w:rsid w:val="1F5350FD"/>
    <w:rsid w:val="1F643D0D"/>
    <w:rsid w:val="1F6C31C8"/>
    <w:rsid w:val="1F7033A3"/>
    <w:rsid w:val="1F89225F"/>
    <w:rsid w:val="1F8A3B16"/>
    <w:rsid w:val="1F8F3A4E"/>
    <w:rsid w:val="1FA9553F"/>
    <w:rsid w:val="1FAD3208"/>
    <w:rsid w:val="1FB41F12"/>
    <w:rsid w:val="1FB77434"/>
    <w:rsid w:val="1FB90BD2"/>
    <w:rsid w:val="1FBA3491"/>
    <w:rsid w:val="1FBC3128"/>
    <w:rsid w:val="1FBC5A21"/>
    <w:rsid w:val="1FCB45B0"/>
    <w:rsid w:val="1FCC4FDE"/>
    <w:rsid w:val="1FE1544C"/>
    <w:rsid w:val="1FE404B9"/>
    <w:rsid w:val="1FFF65F1"/>
    <w:rsid w:val="20162EC1"/>
    <w:rsid w:val="20200F8C"/>
    <w:rsid w:val="202A3DE9"/>
    <w:rsid w:val="20303B98"/>
    <w:rsid w:val="203F2777"/>
    <w:rsid w:val="206610A6"/>
    <w:rsid w:val="207D1B0E"/>
    <w:rsid w:val="207D23C7"/>
    <w:rsid w:val="20967902"/>
    <w:rsid w:val="20A357B2"/>
    <w:rsid w:val="20AD6082"/>
    <w:rsid w:val="20C127F8"/>
    <w:rsid w:val="20C87370"/>
    <w:rsid w:val="20D95D08"/>
    <w:rsid w:val="20DF263D"/>
    <w:rsid w:val="20E62AC0"/>
    <w:rsid w:val="20ED671B"/>
    <w:rsid w:val="20F301C7"/>
    <w:rsid w:val="2116562A"/>
    <w:rsid w:val="21254116"/>
    <w:rsid w:val="21327383"/>
    <w:rsid w:val="213333E4"/>
    <w:rsid w:val="213604EA"/>
    <w:rsid w:val="2137748C"/>
    <w:rsid w:val="21507CD5"/>
    <w:rsid w:val="21661B09"/>
    <w:rsid w:val="217A51D2"/>
    <w:rsid w:val="21856C22"/>
    <w:rsid w:val="21893A13"/>
    <w:rsid w:val="21A5115B"/>
    <w:rsid w:val="21B2144D"/>
    <w:rsid w:val="21B46321"/>
    <w:rsid w:val="21BC76DD"/>
    <w:rsid w:val="21C65A76"/>
    <w:rsid w:val="21C978F2"/>
    <w:rsid w:val="21E140A1"/>
    <w:rsid w:val="21F94FCB"/>
    <w:rsid w:val="21FA131F"/>
    <w:rsid w:val="2200287F"/>
    <w:rsid w:val="221B6805"/>
    <w:rsid w:val="22287BC2"/>
    <w:rsid w:val="22510C9C"/>
    <w:rsid w:val="22650E9B"/>
    <w:rsid w:val="22835CF3"/>
    <w:rsid w:val="228D7637"/>
    <w:rsid w:val="228F33A1"/>
    <w:rsid w:val="22902F40"/>
    <w:rsid w:val="229257F3"/>
    <w:rsid w:val="22A52EE6"/>
    <w:rsid w:val="22B4286F"/>
    <w:rsid w:val="22B57A29"/>
    <w:rsid w:val="22D0502F"/>
    <w:rsid w:val="23077707"/>
    <w:rsid w:val="23192EA4"/>
    <w:rsid w:val="231B2B24"/>
    <w:rsid w:val="23287C3C"/>
    <w:rsid w:val="233F7861"/>
    <w:rsid w:val="2350771E"/>
    <w:rsid w:val="23522813"/>
    <w:rsid w:val="23545D57"/>
    <w:rsid w:val="235C1ED9"/>
    <w:rsid w:val="236D16F9"/>
    <w:rsid w:val="236E479D"/>
    <w:rsid w:val="23716708"/>
    <w:rsid w:val="237B192E"/>
    <w:rsid w:val="238C6E29"/>
    <w:rsid w:val="238F08E5"/>
    <w:rsid w:val="239A1693"/>
    <w:rsid w:val="23A105E9"/>
    <w:rsid w:val="23A75F8B"/>
    <w:rsid w:val="23A9148E"/>
    <w:rsid w:val="23AC57B9"/>
    <w:rsid w:val="23B82E3F"/>
    <w:rsid w:val="23D17CF2"/>
    <w:rsid w:val="23D4358E"/>
    <w:rsid w:val="23D97A5F"/>
    <w:rsid w:val="23DE0664"/>
    <w:rsid w:val="23E074E9"/>
    <w:rsid w:val="23E75EC1"/>
    <w:rsid w:val="23EC66D0"/>
    <w:rsid w:val="23F40D9D"/>
    <w:rsid w:val="23F7700F"/>
    <w:rsid w:val="24056520"/>
    <w:rsid w:val="240F6C23"/>
    <w:rsid w:val="243C4283"/>
    <w:rsid w:val="24474810"/>
    <w:rsid w:val="244E20AB"/>
    <w:rsid w:val="24680E03"/>
    <w:rsid w:val="24725679"/>
    <w:rsid w:val="24800E1A"/>
    <w:rsid w:val="2480698E"/>
    <w:rsid w:val="24813C74"/>
    <w:rsid w:val="2492140C"/>
    <w:rsid w:val="249552CD"/>
    <w:rsid w:val="249C779D"/>
    <w:rsid w:val="24AE0D3C"/>
    <w:rsid w:val="24AF2F3B"/>
    <w:rsid w:val="24C10BC5"/>
    <w:rsid w:val="24C15115"/>
    <w:rsid w:val="24C602A0"/>
    <w:rsid w:val="24E02FA2"/>
    <w:rsid w:val="24E84399"/>
    <w:rsid w:val="24F05029"/>
    <w:rsid w:val="250169B3"/>
    <w:rsid w:val="2509146E"/>
    <w:rsid w:val="251734B1"/>
    <w:rsid w:val="251C2AE9"/>
    <w:rsid w:val="251D6DF2"/>
    <w:rsid w:val="25247A22"/>
    <w:rsid w:val="25291633"/>
    <w:rsid w:val="252B45FC"/>
    <w:rsid w:val="252E7B03"/>
    <w:rsid w:val="25460418"/>
    <w:rsid w:val="254D197F"/>
    <w:rsid w:val="25561968"/>
    <w:rsid w:val="258A4B18"/>
    <w:rsid w:val="25A45DD1"/>
    <w:rsid w:val="25B4291C"/>
    <w:rsid w:val="25BE0866"/>
    <w:rsid w:val="25D53C59"/>
    <w:rsid w:val="25E22CCE"/>
    <w:rsid w:val="25FB5C09"/>
    <w:rsid w:val="25FC6460"/>
    <w:rsid w:val="262745A9"/>
    <w:rsid w:val="26307BB3"/>
    <w:rsid w:val="263578BE"/>
    <w:rsid w:val="263623D9"/>
    <w:rsid w:val="26446854"/>
    <w:rsid w:val="26490F70"/>
    <w:rsid w:val="26676E0F"/>
    <w:rsid w:val="266B7D98"/>
    <w:rsid w:val="2670334B"/>
    <w:rsid w:val="268E3B95"/>
    <w:rsid w:val="269D4730"/>
    <w:rsid w:val="26A33951"/>
    <w:rsid w:val="26B623E3"/>
    <w:rsid w:val="26BB10AD"/>
    <w:rsid w:val="26C009EF"/>
    <w:rsid w:val="26D251BE"/>
    <w:rsid w:val="26D71197"/>
    <w:rsid w:val="26DF33AC"/>
    <w:rsid w:val="26E15B59"/>
    <w:rsid w:val="26E4675D"/>
    <w:rsid w:val="26EF6CED"/>
    <w:rsid w:val="271236FE"/>
    <w:rsid w:val="271250F7"/>
    <w:rsid w:val="27164749"/>
    <w:rsid w:val="272726CA"/>
    <w:rsid w:val="272D37BF"/>
    <w:rsid w:val="273264DD"/>
    <w:rsid w:val="274D2C02"/>
    <w:rsid w:val="27504CAA"/>
    <w:rsid w:val="275411F6"/>
    <w:rsid w:val="276521AF"/>
    <w:rsid w:val="277518FB"/>
    <w:rsid w:val="27776A29"/>
    <w:rsid w:val="27795E86"/>
    <w:rsid w:val="27822A1D"/>
    <w:rsid w:val="2788760F"/>
    <w:rsid w:val="278E3901"/>
    <w:rsid w:val="2799017C"/>
    <w:rsid w:val="279E360D"/>
    <w:rsid w:val="27AB0725"/>
    <w:rsid w:val="27C36147"/>
    <w:rsid w:val="27DC09B5"/>
    <w:rsid w:val="27F42B67"/>
    <w:rsid w:val="280E7144"/>
    <w:rsid w:val="282E547B"/>
    <w:rsid w:val="28541E37"/>
    <w:rsid w:val="285D5005"/>
    <w:rsid w:val="286C4F60"/>
    <w:rsid w:val="287967F4"/>
    <w:rsid w:val="287C7C89"/>
    <w:rsid w:val="287E6456"/>
    <w:rsid w:val="287F41B2"/>
    <w:rsid w:val="28865B09"/>
    <w:rsid w:val="2897708C"/>
    <w:rsid w:val="289D7782"/>
    <w:rsid w:val="28B81B5C"/>
    <w:rsid w:val="28C50E71"/>
    <w:rsid w:val="28CB3175"/>
    <w:rsid w:val="28D42E04"/>
    <w:rsid w:val="29046EDC"/>
    <w:rsid w:val="290B3B64"/>
    <w:rsid w:val="290F5706"/>
    <w:rsid w:val="29182E7A"/>
    <w:rsid w:val="294604C6"/>
    <w:rsid w:val="2946694A"/>
    <w:rsid w:val="29471158"/>
    <w:rsid w:val="29496ECC"/>
    <w:rsid w:val="2954352C"/>
    <w:rsid w:val="29606AF1"/>
    <w:rsid w:val="29617E6F"/>
    <w:rsid w:val="29733D0B"/>
    <w:rsid w:val="29740D15"/>
    <w:rsid w:val="29765412"/>
    <w:rsid w:val="2983060B"/>
    <w:rsid w:val="298C4863"/>
    <w:rsid w:val="29903377"/>
    <w:rsid w:val="29924D42"/>
    <w:rsid w:val="29944785"/>
    <w:rsid w:val="29961A49"/>
    <w:rsid w:val="299D769A"/>
    <w:rsid w:val="29A04D66"/>
    <w:rsid w:val="29A1535C"/>
    <w:rsid w:val="29A155BC"/>
    <w:rsid w:val="29A2755B"/>
    <w:rsid w:val="29AE7EFD"/>
    <w:rsid w:val="29B0281D"/>
    <w:rsid w:val="29C851DF"/>
    <w:rsid w:val="29D87A35"/>
    <w:rsid w:val="29DE3363"/>
    <w:rsid w:val="29E004D5"/>
    <w:rsid w:val="29F37B77"/>
    <w:rsid w:val="2A0066C4"/>
    <w:rsid w:val="2A017D37"/>
    <w:rsid w:val="2A0E67EA"/>
    <w:rsid w:val="2A0F4854"/>
    <w:rsid w:val="2A240E5E"/>
    <w:rsid w:val="2A33716D"/>
    <w:rsid w:val="2A347ABD"/>
    <w:rsid w:val="2A48356C"/>
    <w:rsid w:val="2A635327"/>
    <w:rsid w:val="2A74508F"/>
    <w:rsid w:val="2A752274"/>
    <w:rsid w:val="2A883A90"/>
    <w:rsid w:val="2AA46A7B"/>
    <w:rsid w:val="2AB304C0"/>
    <w:rsid w:val="2AC3243E"/>
    <w:rsid w:val="2ACA7A74"/>
    <w:rsid w:val="2ACB46DB"/>
    <w:rsid w:val="2ADF6F62"/>
    <w:rsid w:val="2AE0119A"/>
    <w:rsid w:val="2B0230F2"/>
    <w:rsid w:val="2B117077"/>
    <w:rsid w:val="2B1A4481"/>
    <w:rsid w:val="2B212ED1"/>
    <w:rsid w:val="2B2568D7"/>
    <w:rsid w:val="2B2D0D9B"/>
    <w:rsid w:val="2B2F367F"/>
    <w:rsid w:val="2B320D31"/>
    <w:rsid w:val="2B4833E8"/>
    <w:rsid w:val="2B517C6A"/>
    <w:rsid w:val="2B6526BF"/>
    <w:rsid w:val="2B8A75BD"/>
    <w:rsid w:val="2B8D373E"/>
    <w:rsid w:val="2B960569"/>
    <w:rsid w:val="2B96071F"/>
    <w:rsid w:val="2BA87CB0"/>
    <w:rsid w:val="2BAF3D94"/>
    <w:rsid w:val="2BBB474F"/>
    <w:rsid w:val="2BBE50F8"/>
    <w:rsid w:val="2BCE3A79"/>
    <w:rsid w:val="2BD33F54"/>
    <w:rsid w:val="2BF15B26"/>
    <w:rsid w:val="2BFB1B9B"/>
    <w:rsid w:val="2BFF522B"/>
    <w:rsid w:val="2C025DC0"/>
    <w:rsid w:val="2C1D3B38"/>
    <w:rsid w:val="2C286E71"/>
    <w:rsid w:val="2C347B26"/>
    <w:rsid w:val="2C3C4CA0"/>
    <w:rsid w:val="2C404BE5"/>
    <w:rsid w:val="2C42068C"/>
    <w:rsid w:val="2C4677AE"/>
    <w:rsid w:val="2C591846"/>
    <w:rsid w:val="2C5A5B06"/>
    <w:rsid w:val="2C7066A0"/>
    <w:rsid w:val="2C9B4CBA"/>
    <w:rsid w:val="2CAA77DF"/>
    <w:rsid w:val="2CB20D73"/>
    <w:rsid w:val="2CB6030C"/>
    <w:rsid w:val="2CBD3F75"/>
    <w:rsid w:val="2CCB2BA8"/>
    <w:rsid w:val="2CCD1E63"/>
    <w:rsid w:val="2CE1542E"/>
    <w:rsid w:val="2CE30931"/>
    <w:rsid w:val="2CEE6CC2"/>
    <w:rsid w:val="2CF05A49"/>
    <w:rsid w:val="2CF4664D"/>
    <w:rsid w:val="2CFF49DE"/>
    <w:rsid w:val="2D090B71"/>
    <w:rsid w:val="2D0A773C"/>
    <w:rsid w:val="2D292FD0"/>
    <w:rsid w:val="2D2D19CD"/>
    <w:rsid w:val="2D521FB5"/>
    <w:rsid w:val="2D5C5317"/>
    <w:rsid w:val="2D5F7785"/>
    <w:rsid w:val="2D8B188E"/>
    <w:rsid w:val="2DA95B36"/>
    <w:rsid w:val="2DCD2203"/>
    <w:rsid w:val="2DFD2971"/>
    <w:rsid w:val="2E095AA8"/>
    <w:rsid w:val="2E234764"/>
    <w:rsid w:val="2E303E57"/>
    <w:rsid w:val="2E3E7409"/>
    <w:rsid w:val="2E4E18AB"/>
    <w:rsid w:val="2E5541C4"/>
    <w:rsid w:val="2E5A23CD"/>
    <w:rsid w:val="2E7018BA"/>
    <w:rsid w:val="2E735BC5"/>
    <w:rsid w:val="2E74437F"/>
    <w:rsid w:val="2E792341"/>
    <w:rsid w:val="2E7B2FD1"/>
    <w:rsid w:val="2E925E0B"/>
    <w:rsid w:val="2E983F12"/>
    <w:rsid w:val="2EA77318"/>
    <w:rsid w:val="2EAB1A61"/>
    <w:rsid w:val="2EB7332A"/>
    <w:rsid w:val="2ECB6A4C"/>
    <w:rsid w:val="2ED1015D"/>
    <w:rsid w:val="2ED70F08"/>
    <w:rsid w:val="2ED971E7"/>
    <w:rsid w:val="2EDC5C85"/>
    <w:rsid w:val="2EE847E0"/>
    <w:rsid w:val="2EEB16F1"/>
    <w:rsid w:val="2EED420A"/>
    <w:rsid w:val="2F2666CA"/>
    <w:rsid w:val="2F305F78"/>
    <w:rsid w:val="2F3C00E6"/>
    <w:rsid w:val="2F4C289A"/>
    <w:rsid w:val="2F615351"/>
    <w:rsid w:val="2F6918C6"/>
    <w:rsid w:val="2F6F37EC"/>
    <w:rsid w:val="2F7169E1"/>
    <w:rsid w:val="2F8C637F"/>
    <w:rsid w:val="2FA362B7"/>
    <w:rsid w:val="2FBA6381"/>
    <w:rsid w:val="2FD06AFF"/>
    <w:rsid w:val="2FD40746"/>
    <w:rsid w:val="2FDE1CA3"/>
    <w:rsid w:val="2FF005B4"/>
    <w:rsid w:val="2FF035C9"/>
    <w:rsid w:val="30164F71"/>
    <w:rsid w:val="30256E56"/>
    <w:rsid w:val="3026427A"/>
    <w:rsid w:val="303318CB"/>
    <w:rsid w:val="303C2C32"/>
    <w:rsid w:val="303D06B3"/>
    <w:rsid w:val="303F66E2"/>
    <w:rsid w:val="304C1751"/>
    <w:rsid w:val="305032D6"/>
    <w:rsid w:val="3055346B"/>
    <w:rsid w:val="30761B12"/>
    <w:rsid w:val="30785015"/>
    <w:rsid w:val="307C3CB0"/>
    <w:rsid w:val="308213B0"/>
    <w:rsid w:val="309C4B4F"/>
    <w:rsid w:val="30AB4D93"/>
    <w:rsid w:val="30B21407"/>
    <w:rsid w:val="30B408BB"/>
    <w:rsid w:val="30C22D8C"/>
    <w:rsid w:val="30C34537"/>
    <w:rsid w:val="30D243F2"/>
    <w:rsid w:val="30D675AD"/>
    <w:rsid w:val="30D82AB0"/>
    <w:rsid w:val="30D97323"/>
    <w:rsid w:val="30E05202"/>
    <w:rsid w:val="30F14AF3"/>
    <w:rsid w:val="30F513B3"/>
    <w:rsid w:val="30FC77ED"/>
    <w:rsid w:val="30FE746D"/>
    <w:rsid w:val="31294DE7"/>
    <w:rsid w:val="312B30CE"/>
    <w:rsid w:val="314857E8"/>
    <w:rsid w:val="31617E9B"/>
    <w:rsid w:val="317558B3"/>
    <w:rsid w:val="318906F7"/>
    <w:rsid w:val="319B05F0"/>
    <w:rsid w:val="31A019BD"/>
    <w:rsid w:val="320A66A5"/>
    <w:rsid w:val="32242883"/>
    <w:rsid w:val="323E4800"/>
    <w:rsid w:val="32425797"/>
    <w:rsid w:val="3251489B"/>
    <w:rsid w:val="326856D7"/>
    <w:rsid w:val="32695D76"/>
    <w:rsid w:val="327E6664"/>
    <w:rsid w:val="327E7377"/>
    <w:rsid w:val="32861C19"/>
    <w:rsid w:val="328716DD"/>
    <w:rsid w:val="32897677"/>
    <w:rsid w:val="329C31F7"/>
    <w:rsid w:val="32A50AA2"/>
    <w:rsid w:val="32A945C3"/>
    <w:rsid w:val="32EA443C"/>
    <w:rsid w:val="32FA542B"/>
    <w:rsid w:val="32FE2435"/>
    <w:rsid w:val="3302598D"/>
    <w:rsid w:val="330A035B"/>
    <w:rsid w:val="330E357C"/>
    <w:rsid w:val="33296AFD"/>
    <w:rsid w:val="332A5456"/>
    <w:rsid w:val="332D216F"/>
    <w:rsid w:val="33335D21"/>
    <w:rsid w:val="33373894"/>
    <w:rsid w:val="334F571B"/>
    <w:rsid w:val="335453C3"/>
    <w:rsid w:val="336B5373"/>
    <w:rsid w:val="338A626B"/>
    <w:rsid w:val="339F58F3"/>
    <w:rsid w:val="33B82BEC"/>
    <w:rsid w:val="33B82EE9"/>
    <w:rsid w:val="33CB28D1"/>
    <w:rsid w:val="33CC66B0"/>
    <w:rsid w:val="33CD760B"/>
    <w:rsid w:val="33D8505E"/>
    <w:rsid w:val="33D87BB6"/>
    <w:rsid w:val="33F30BA1"/>
    <w:rsid w:val="33FE013C"/>
    <w:rsid w:val="33FF2461"/>
    <w:rsid w:val="3424680A"/>
    <w:rsid w:val="342E63AB"/>
    <w:rsid w:val="34455FD0"/>
    <w:rsid w:val="34630E03"/>
    <w:rsid w:val="349142D6"/>
    <w:rsid w:val="3493286A"/>
    <w:rsid w:val="34CE57C2"/>
    <w:rsid w:val="34D1407F"/>
    <w:rsid w:val="34D15FD3"/>
    <w:rsid w:val="34E875F0"/>
    <w:rsid w:val="34FC7AFB"/>
    <w:rsid w:val="350B22A4"/>
    <w:rsid w:val="350E5A19"/>
    <w:rsid w:val="35167FE6"/>
    <w:rsid w:val="35384DBC"/>
    <w:rsid w:val="353F1A6B"/>
    <w:rsid w:val="35476E77"/>
    <w:rsid w:val="35495995"/>
    <w:rsid w:val="354B444E"/>
    <w:rsid w:val="35527407"/>
    <w:rsid w:val="35584B93"/>
    <w:rsid w:val="356B6C9A"/>
    <w:rsid w:val="35704438"/>
    <w:rsid w:val="35736B28"/>
    <w:rsid w:val="3576691C"/>
    <w:rsid w:val="35812510"/>
    <w:rsid w:val="358636D8"/>
    <w:rsid w:val="359613EA"/>
    <w:rsid w:val="35C16A7A"/>
    <w:rsid w:val="35C36441"/>
    <w:rsid w:val="35E656FC"/>
    <w:rsid w:val="35E96681"/>
    <w:rsid w:val="35EE60F7"/>
    <w:rsid w:val="35F07A01"/>
    <w:rsid w:val="3601226B"/>
    <w:rsid w:val="36195F56"/>
    <w:rsid w:val="363251F5"/>
    <w:rsid w:val="3636283A"/>
    <w:rsid w:val="36400E59"/>
    <w:rsid w:val="3647561C"/>
    <w:rsid w:val="36782A6C"/>
    <w:rsid w:val="3678710B"/>
    <w:rsid w:val="36A111C5"/>
    <w:rsid w:val="36B142C1"/>
    <w:rsid w:val="36B62551"/>
    <w:rsid w:val="36B9690D"/>
    <w:rsid w:val="36BC445A"/>
    <w:rsid w:val="36BF68D6"/>
    <w:rsid w:val="36C204FE"/>
    <w:rsid w:val="36CB1A24"/>
    <w:rsid w:val="36DC2791"/>
    <w:rsid w:val="36E83462"/>
    <w:rsid w:val="36F338CE"/>
    <w:rsid w:val="37017601"/>
    <w:rsid w:val="370A6758"/>
    <w:rsid w:val="370D2F60"/>
    <w:rsid w:val="370D6DF5"/>
    <w:rsid w:val="371766B4"/>
    <w:rsid w:val="37187590"/>
    <w:rsid w:val="373D4E15"/>
    <w:rsid w:val="374435E1"/>
    <w:rsid w:val="37461780"/>
    <w:rsid w:val="374D0D0C"/>
    <w:rsid w:val="374F6B69"/>
    <w:rsid w:val="375F369F"/>
    <w:rsid w:val="376C64F9"/>
    <w:rsid w:val="37827475"/>
    <w:rsid w:val="37A274B7"/>
    <w:rsid w:val="37AC539A"/>
    <w:rsid w:val="37BD1A7F"/>
    <w:rsid w:val="37BD5302"/>
    <w:rsid w:val="37C83693"/>
    <w:rsid w:val="37DF4BA9"/>
    <w:rsid w:val="37E167BB"/>
    <w:rsid w:val="37EF5EA7"/>
    <w:rsid w:val="37F0282A"/>
    <w:rsid w:val="37F17130"/>
    <w:rsid w:val="38015B60"/>
    <w:rsid w:val="38060F79"/>
    <w:rsid w:val="380769FB"/>
    <w:rsid w:val="380D58C5"/>
    <w:rsid w:val="382B2ED5"/>
    <w:rsid w:val="383B234D"/>
    <w:rsid w:val="384057DC"/>
    <w:rsid w:val="38650F93"/>
    <w:rsid w:val="387F13FA"/>
    <w:rsid w:val="38864D4B"/>
    <w:rsid w:val="388E3AD9"/>
    <w:rsid w:val="38A373A7"/>
    <w:rsid w:val="38AA4085"/>
    <w:rsid w:val="38AE51E1"/>
    <w:rsid w:val="38B467AE"/>
    <w:rsid w:val="38DF7CCF"/>
    <w:rsid w:val="38EA11EC"/>
    <w:rsid w:val="38EF5A38"/>
    <w:rsid w:val="38F512A1"/>
    <w:rsid w:val="38FD0DA2"/>
    <w:rsid w:val="3915620D"/>
    <w:rsid w:val="391B753E"/>
    <w:rsid w:val="3938513A"/>
    <w:rsid w:val="393F08A4"/>
    <w:rsid w:val="39472F6A"/>
    <w:rsid w:val="39492099"/>
    <w:rsid w:val="394D631E"/>
    <w:rsid w:val="3952319A"/>
    <w:rsid w:val="39545CE6"/>
    <w:rsid w:val="3964329B"/>
    <w:rsid w:val="397A23EF"/>
    <w:rsid w:val="397F3226"/>
    <w:rsid w:val="399B0145"/>
    <w:rsid w:val="399F334E"/>
    <w:rsid w:val="39A67B22"/>
    <w:rsid w:val="39AE222F"/>
    <w:rsid w:val="39B05732"/>
    <w:rsid w:val="39B25DAE"/>
    <w:rsid w:val="39B863C1"/>
    <w:rsid w:val="39BE02CB"/>
    <w:rsid w:val="39C13443"/>
    <w:rsid w:val="39CB2002"/>
    <w:rsid w:val="39FA666B"/>
    <w:rsid w:val="3A053C24"/>
    <w:rsid w:val="3A0B1C80"/>
    <w:rsid w:val="3A145456"/>
    <w:rsid w:val="3A152ED8"/>
    <w:rsid w:val="3A19075D"/>
    <w:rsid w:val="3A293E97"/>
    <w:rsid w:val="3A4A4EA8"/>
    <w:rsid w:val="3A633EFE"/>
    <w:rsid w:val="3A641C12"/>
    <w:rsid w:val="3A771449"/>
    <w:rsid w:val="3A7B1B04"/>
    <w:rsid w:val="3A804B9A"/>
    <w:rsid w:val="3A804BF9"/>
    <w:rsid w:val="3A813D39"/>
    <w:rsid w:val="3A860E74"/>
    <w:rsid w:val="3A9006D2"/>
    <w:rsid w:val="3A923B26"/>
    <w:rsid w:val="3A954AAB"/>
    <w:rsid w:val="3ABB4430"/>
    <w:rsid w:val="3ACE7848"/>
    <w:rsid w:val="3AE13095"/>
    <w:rsid w:val="3AFD72B3"/>
    <w:rsid w:val="3B0B6621"/>
    <w:rsid w:val="3B0C59EE"/>
    <w:rsid w:val="3B0F23C2"/>
    <w:rsid w:val="3B164422"/>
    <w:rsid w:val="3B1E118C"/>
    <w:rsid w:val="3B246918"/>
    <w:rsid w:val="3B27401A"/>
    <w:rsid w:val="3B2F3945"/>
    <w:rsid w:val="3B343BD6"/>
    <w:rsid w:val="3B3B5E33"/>
    <w:rsid w:val="3B3D3DF1"/>
    <w:rsid w:val="3B675D5A"/>
    <w:rsid w:val="3B782B1F"/>
    <w:rsid w:val="3B7F30A4"/>
    <w:rsid w:val="3B810BD7"/>
    <w:rsid w:val="3B8A40BE"/>
    <w:rsid w:val="3BB52984"/>
    <w:rsid w:val="3BB85B07"/>
    <w:rsid w:val="3BC177E2"/>
    <w:rsid w:val="3BCA3823"/>
    <w:rsid w:val="3BE564E3"/>
    <w:rsid w:val="3BEF1864"/>
    <w:rsid w:val="3BF17763"/>
    <w:rsid w:val="3BF54A74"/>
    <w:rsid w:val="3C0572CE"/>
    <w:rsid w:val="3C15454B"/>
    <w:rsid w:val="3C306A4A"/>
    <w:rsid w:val="3C422340"/>
    <w:rsid w:val="3C4558CC"/>
    <w:rsid w:val="3C4A3275"/>
    <w:rsid w:val="3C4E2B03"/>
    <w:rsid w:val="3C5800CD"/>
    <w:rsid w:val="3C6E7BB4"/>
    <w:rsid w:val="3C8577D9"/>
    <w:rsid w:val="3C9A0678"/>
    <w:rsid w:val="3CA55CE2"/>
    <w:rsid w:val="3CAD0F42"/>
    <w:rsid w:val="3CB13731"/>
    <w:rsid w:val="3CBA3FCA"/>
    <w:rsid w:val="3CBE0908"/>
    <w:rsid w:val="3CD94A35"/>
    <w:rsid w:val="3CDC6A44"/>
    <w:rsid w:val="3CE242F0"/>
    <w:rsid w:val="3CF03605"/>
    <w:rsid w:val="3D000F78"/>
    <w:rsid w:val="3D05207B"/>
    <w:rsid w:val="3D10193C"/>
    <w:rsid w:val="3D1073BD"/>
    <w:rsid w:val="3D131C38"/>
    <w:rsid w:val="3D3500E6"/>
    <w:rsid w:val="3D351B7B"/>
    <w:rsid w:val="3D3562F8"/>
    <w:rsid w:val="3D3E1F4C"/>
    <w:rsid w:val="3D421B94"/>
    <w:rsid w:val="3D430E91"/>
    <w:rsid w:val="3D6811E9"/>
    <w:rsid w:val="3D691DF3"/>
    <w:rsid w:val="3D6F1B6C"/>
    <w:rsid w:val="3D756378"/>
    <w:rsid w:val="3D9F1DB9"/>
    <w:rsid w:val="3DAA3D38"/>
    <w:rsid w:val="3DAA3D47"/>
    <w:rsid w:val="3DBA5AD4"/>
    <w:rsid w:val="3DC00BF0"/>
    <w:rsid w:val="3DC271E1"/>
    <w:rsid w:val="3DFA733B"/>
    <w:rsid w:val="3E2F6C79"/>
    <w:rsid w:val="3E374C21"/>
    <w:rsid w:val="3E453F37"/>
    <w:rsid w:val="3E4F64F3"/>
    <w:rsid w:val="3E7F2E17"/>
    <w:rsid w:val="3E887EA3"/>
    <w:rsid w:val="3EC07AE4"/>
    <w:rsid w:val="3EE11F74"/>
    <w:rsid w:val="3EE405BD"/>
    <w:rsid w:val="3EE6709F"/>
    <w:rsid w:val="3EE863DF"/>
    <w:rsid w:val="3EF773F5"/>
    <w:rsid w:val="3EF943D8"/>
    <w:rsid w:val="3F0F36E9"/>
    <w:rsid w:val="3F143839"/>
    <w:rsid w:val="3F186296"/>
    <w:rsid w:val="3F1C747A"/>
    <w:rsid w:val="3F264703"/>
    <w:rsid w:val="3F3C5F87"/>
    <w:rsid w:val="3F443A4E"/>
    <w:rsid w:val="3F446ADE"/>
    <w:rsid w:val="3F546091"/>
    <w:rsid w:val="3F5C43D8"/>
    <w:rsid w:val="3F66184B"/>
    <w:rsid w:val="3F702CD0"/>
    <w:rsid w:val="3F7E4F38"/>
    <w:rsid w:val="3F8C1CD0"/>
    <w:rsid w:val="3F9619DE"/>
    <w:rsid w:val="3FB9188B"/>
    <w:rsid w:val="4012141A"/>
    <w:rsid w:val="401818B4"/>
    <w:rsid w:val="401819D8"/>
    <w:rsid w:val="401C2F2A"/>
    <w:rsid w:val="40356C65"/>
    <w:rsid w:val="403E1AF3"/>
    <w:rsid w:val="403E4452"/>
    <w:rsid w:val="404402F8"/>
    <w:rsid w:val="40554F9C"/>
    <w:rsid w:val="40562A1D"/>
    <w:rsid w:val="40613F8F"/>
    <w:rsid w:val="407057C5"/>
    <w:rsid w:val="40772D92"/>
    <w:rsid w:val="40B62C30"/>
    <w:rsid w:val="40B63324"/>
    <w:rsid w:val="40BB4940"/>
    <w:rsid w:val="40BB6C9A"/>
    <w:rsid w:val="40EF1917"/>
    <w:rsid w:val="40F16DED"/>
    <w:rsid w:val="41041CD1"/>
    <w:rsid w:val="411D238E"/>
    <w:rsid w:val="411D49E5"/>
    <w:rsid w:val="413B0711"/>
    <w:rsid w:val="41404B99"/>
    <w:rsid w:val="414C12B2"/>
    <w:rsid w:val="414E29EF"/>
    <w:rsid w:val="41653253"/>
    <w:rsid w:val="41973029"/>
    <w:rsid w:val="419760A1"/>
    <w:rsid w:val="41A36E3C"/>
    <w:rsid w:val="41B403DB"/>
    <w:rsid w:val="41BD3269"/>
    <w:rsid w:val="41BD387A"/>
    <w:rsid w:val="41C464D0"/>
    <w:rsid w:val="41CE6199"/>
    <w:rsid w:val="41D762B3"/>
    <w:rsid w:val="41DB10C5"/>
    <w:rsid w:val="41F646C8"/>
    <w:rsid w:val="42010914"/>
    <w:rsid w:val="42221A75"/>
    <w:rsid w:val="422B389D"/>
    <w:rsid w:val="423563AB"/>
    <w:rsid w:val="423A0160"/>
    <w:rsid w:val="423E4ABC"/>
    <w:rsid w:val="42423670"/>
    <w:rsid w:val="424469C5"/>
    <w:rsid w:val="42466220"/>
    <w:rsid w:val="424830B0"/>
    <w:rsid w:val="42612D34"/>
    <w:rsid w:val="42652791"/>
    <w:rsid w:val="426E3325"/>
    <w:rsid w:val="426E686E"/>
    <w:rsid w:val="428B67D2"/>
    <w:rsid w:val="42B03AF6"/>
    <w:rsid w:val="42B26FF9"/>
    <w:rsid w:val="42B34630"/>
    <w:rsid w:val="42B76458"/>
    <w:rsid w:val="42C1677A"/>
    <w:rsid w:val="42C65C9A"/>
    <w:rsid w:val="42D9753D"/>
    <w:rsid w:val="42EC4930"/>
    <w:rsid w:val="42F6044F"/>
    <w:rsid w:val="43135D99"/>
    <w:rsid w:val="431A403B"/>
    <w:rsid w:val="43214970"/>
    <w:rsid w:val="4368248A"/>
    <w:rsid w:val="437507FE"/>
    <w:rsid w:val="43857E24"/>
    <w:rsid w:val="438602D6"/>
    <w:rsid w:val="438F3327"/>
    <w:rsid w:val="439240E9"/>
    <w:rsid w:val="43B768A7"/>
    <w:rsid w:val="43C674A1"/>
    <w:rsid w:val="440406C2"/>
    <w:rsid w:val="44243658"/>
    <w:rsid w:val="44246EDE"/>
    <w:rsid w:val="443855FB"/>
    <w:rsid w:val="444C1DB5"/>
    <w:rsid w:val="444F35A2"/>
    <w:rsid w:val="44524527"/>
    <w:rsid w:val="44562F2D"/>
    <w:rsid w:val="445902B9"/>
    <w:rsid w:val="446B638C"/>
    <w:rsid w:val="447050CA"/>
    <w:rsid w:val="448F26E1"/>
    <w:rsid w:val="44942A12"/>
    <w:rsid w:val="44991D93"/>
    <w:rsid w:val="44A202D3"/>
    <w:rsid w:val="44AE56AE"/>
    <w:rsid w:val="44BA0DC9"/>
    <w:rsid w:val="44BF1C4B"/>
    <w:rsid w:val="44BF3856"/>
    <w:rsid w:val="44CD4E80"/>
    <w:rsid w:val="44D472D9"/>
    <w:rsid w:val="44EF65A4"/>
    <w:rsid w:val="45165F31"/>
    <w:rsid w:val="45192C6B"/>
    <w:rsid w:val="451A3E3D"/>
    <w:rsid w:val="452644FF"/>
    <w:rsid w:val="45271BE8"/>
    <w:rsid w:val="452847AC"/>
    <w:rsid w:val="452C5A63"/>
    <w:rsid w:val="45344B1A"/>
    <w:rsid w:val="454702B7"/>
    <w:rsid w:val="455562AA"/>
    <w:rsid w:val="456707EC"/>
    <w:rsid w:val="459C6CDB"/>
    <w:rsid w:val="45A13E49"/>
    <w:rsid w:val="45F779A1"/>
    <w:rsid w:val="460460EC"/>
    <w:rsid w:val="460A5E25"/>
    <w:rsid w:val="460E45BA"/>
    <w:rsid w:val="46224C8F"/>
    <w:rsid w:val="46271B24"/>
    <w:rsid w:val="462A2AA8"/>
    <w:rsid w:val="46315CB6"/>
    <w:rsid w:val="466C2618"/>
    <w:rsid w:val="467576A4"/>
    <w:rsid w:val="4676108E"/>
    <w:rsid w:val="46860554"/>
    <w:rsid w:val="46891BC8"/>
    <w:rsid w:val="468A074A"/>
    <w:rsid w:val="46936C54"/>
    <w:rsid w:val="46A2735E"/>
    <w:rsid w:val="46AD6480"/>
    <w:rsid w:val="46AE42ED"/>
    <w:rsid w:val="46C11D22"/>
    <w:rsid w:val="46CA4BB0"/>
    <w:rsid w:val="46D25840"/>
    <w:rsid w:val="46DE3DA2"/>
    <w:rsid w:val="46ED3B48"/>
    <w:rsid w:val="47172367"/>
    <w:rsid w:val="47182C0F"/>
    <w:rsid w:val="4732140B"/>
    <w:rsid w:val="47415421"/>
    <w:rsid w:val="474422FB"/>
    <w:rsid w:val="4748081E"/>
    <w:rsid w:val="47537093"/>
    <w:rsid w:val="475B1F20"/>
    <w:rsid w:val="475C7312"/>
    <w:rsid w:val="475F022D"/>
    <w:rsid w:val="476937DB"/>
    <w:rsid w:val="477914D1"/>
    <w:rsid w:val="478162C5"/>
    <w:rsid w:val="47B708B6"/>
    <w:rsid w:val="47BC0F52"/>
    <w:rsid w:val="47BF7B89"/>
    <w:rsid w:val="47C34DC8"/>
    <w:rsid w:val="47D31012"/>
    <w:rsid w:val="47DF26C0"/>
    <w:rsid w:val="47FD752B"/>
    <w:rsid w:val="48032AD9"/>
    <w:rsid w:val="48072039"/>
    <w:rsid w:val="483B3816"/>
    <w:rsid w:val="48407DA3"/>
    <w:rsid w:val="484808A4"/>
    <w:rsid w:val="485E75F3"/>
    <w:rsid w:val="48655C56"/>
    <w:rsid w:val="4873716A"/>
    <w:rsid w:val="487744ED"/>
    <w:rsid w:val="488D17C0"/>
    <w:rsid w:val="48903C06"/>
    <w:rsid w:val="489D0D60"/>
    <w:rsid w:val="48A40CC7"/>
    <w:rsid w:val="48AE4340"/>
    <w:rsid w:val="48D16F09"/>
    <w:rsid w:val="48E64CA6"/>
    <w:rsid w:val="48F90A47"/>
    <w:rsid w:val="48FD70CE"/>
    <w:rsid w:val="49024097"/>
    <w:rsid w:val="4914412B"/>
    <w:rsid w:val="49231ACD"/>
    <w:rsid w:val="4934622F"/>
    <w:rsid w:val="493C2436"/>
    <w:rsid w:val="493C6F0D"/>
    <w:rsid w:val="49556B1B"/>
    <w:rsid w:val="49582C60"/>
    <w:rsid w:val="495B1666"/>
    <w:rsid w:val="49853B2F"/>
    <w:rsid w:val="49891D38"/>
    <w:rsid w:val="49B553AF"/>
    <w:rsid w:val="49C45822"/>
    <w:rsid w:val="49E9105F"/>
    <w:rsid w:val="49F92586"/>
    <w:rsid w:val="49F954BB"/>
    <w:rsid w:val="4A03697C"/>
    <w:rsid w:val="4A2D4613"/>
    <w:rsid w:val="4A326AC4"/>
    <w:rsid w:val="4A3642A4"/>
    <w:rsid w:val="4A4A2FAD"/>
    <w:rsid w:val="4A573402"/>
    <w:rsid w:val="4A62250E"/>
    <w:rsid w:val="4A68428B"/>
    <w:rsid w:val="4A726CAA"/>
    <w:rsid w:val="4A74006F"/>
    <w:rsid w:val="4A77310E"/>
    <w:rsid w:val="4A885FEC"/>
    <w:rsid w:val="4A9713EE"/>
    <w:rsid w:val="4ABA33B0"/>
    <w:rsid w:val="4AD578A7"/>
    <w:rsid w:val="4ADD72DE"/>
    <w:rsid w:val="4AE01A9F"/>
    <w:rsid w:val="4AF4757A"/>
    <w:rsid w:val="4B050440"/>
    <w:rsid w:val="4B095826"/>
    <w:rsid w:val="4B0C6E2E"/>
    <w:rsid w:val="4B272775"/>
    <w:rsid w:val="4B2E4DE4"/>
    <w:rsid w:val="4B313C8F"/>
    <w:rsid w:val="4B5E7B32"/>
    <w:rsid w:val="4B9B56F7"/>
    <w:rsid w:val="4BA15123"/>
    <w:rsid w:val="4BA23518"/>
    <w:rsid w:val="4BA97859"/>
    <w:rsid w:val="4BB43EC4"/>
    <w:rsid w:val="4BB67F29"/>
    <w:rsid w:val="4BBD078F"/>
    <w:rsid w:val="4BCD4A3C"/>
    <w:rsid w:val="4BCE3E45"/>
    <w:rsid w:val="4BDB7C6A"/>
    <w:rsid w:val="4BE06D97"/>
    <w:rsid w:val="4BE91B3A"/>
    <w:rsid w:val="4BEA1320"/>
    <w:rsid w:val="4BF0270D"/>
    <w:rsid w:val="4BFB6C35"/>
    <w:rsid w:val="4C05634B"/>
    <w:rsid w:val="4C082C41"/>
    <w:rsid w:val="4C1304F8"/>
    <w:rsid w:val="4C1A51CC"/>
    <w:rsid w:val="4C1B3768"/>
    <w:rsid w:val="4C254572"/>
    <w:rsid w:val="4C2C4D07"/>
    <w:rsid w:val="4C2D2789"/>
    <w:rsid w:val="4C357A07"/>
    <w:rsid w:val="4C380B1A"/>
    <w:rsid w:val="4C396530"/>
    <w:rsid w:val="4C3C6DFD"/>
    <w:rsid w:val="4C4625BA"/>
    <w:rsid w:val="4C544BC7"/>
    <w:rsid w:val="4C555ECC"/>
    <w:rsid w:val="4C57754F"/>
    <w:rsid w:val="4C673035"/>
    <w:rsid w:val="4C6820BE"/>
    <w:rsid w:val="4C813780"/>
    <w:rsid w:val="4C9D49E1"/>
    <w:rsid w:val="4C9E5360"/>
    <w:rsid w:val="4CA14D8D"/>
    <w:rsid w:val="4CB229E2"/>
    <w:rsid w:val="4CBD41DD"/>
    <w:rsid w:val="4CD528D8"/>
    <w:rsid w:val="4CE06B76"/>
    <w:rsid w:val="4CE865CF"/>
    <w:rsid w:val="4CF04A45"/>
    <w:rsid w:val="4D0538BE"/>
    <w:rsid w:val="4D0C2FE6"/>
    <w:rsid w:val="4D123D00"/>
    <w:rsid w:val="4D146BD4"/>
    <w:rsid w:val="4D244EB8"/>
    <w:rsid w:val="4D266991"/>
    <w:rsid w:val="4D284166"/>
    <w:rsid w:val="4D2F0F12"/>
    <w:rsid w:val="4D332B27"/>
    <w:rsid w:val="4D3B4D1D"/>
    <w:rsid w:val="4D424716"/>
    <w:rsid w:val="4D565B67"/>
    <w:rsid w:val="4D573FC9"/>
    <w:rsid w:val="4D5C75F7"/>
    <w:rsid w:val="4D844065"/>
    <w:rsid w:val="4D8E1604"/>
    <w:rsid w:val="4D9B708E"/>
    <w:rsid w:val="4DC24D9D"/>
    <w:rsid w:val="4DD75931"/>
    <w:rsid w:val="4DE70570"/>
    <w:rsid w:val="4DEA5F62"/>
    <w:rsid w:val="4DEB39E3"/>
    <w:rsid w:val="4E007DF2"/>
    <w:rsid w:val="4E051689"/>
    <w:rsid w:val="4E090C40"/>
    <w:rsid w:val="4E1216A5"/>
    <w:rsid w:val="4E1835AE"/>
    <w:rsid w:val="4E195945"/>
    <w:rsid w:val="4E2D7CD0"/>
    <w:rsid w:val="4E643895"/>
    <w:rsid w:val="4E670DAE"/>
    <w:rsid w:val="4E690E41"/>
    <w:rsid w:val="4E7B1FCD"/>
    <w:rsid w:val="4E8011B5"/>
    <w:rsid w:val="4E847AF1"/>
    <w:rsid w:val="4E921BF3"/>
    <w:rsid w:val="4E967E33"/>
    <w:rsid w:val="4EA212CB"/>
    <w:rsid w:val="4EA30C20"/>
    <w:rsid w:val="4EA628BA"/>
    <w:rsid w:val="4EB77C34"/>
    <w:rsid w:val="4EB87DC9"/>
    <w:rsid w:val="4EC15AFE"/>
    <w:rsid w:val="4EC52658"/>
    <w:rsid w:val="4ECE20D4"/>
    <w:rsid w:val="4ED04F5B"/>
    <w:rsid w:val="4ED35EDF"/>
    <w:rsid w:val="4ED632C6"/>
    <w:rsid w:val="4EE23F89"/>
    <w:rsid w:val="4EE473BA"/>
    <w:rsid w:val="4EE82601"/>
    <w:rsid w:val="4F175FFB"/>
    <w:rsid w:val="4F362701"/>
    <w:rsid w:val="4F5C465B"/>
    <w:rsid w:val="4F637D4D"/>
    <w:rsid w:val="4F691C56"/>
    <w:rsid w:val="4F772751"/>
    <w:rsid w:val="4F7A2C7D"/>
    <w:rsid w:val="4F8E311D"/>
    <w:rsid w:val="4F942F7E"/>
    <w:rsid w:val="4F9827A5"/>
    <w:rsid w:val="4FA54039"/>
    <w:rsid w:val="4FB740C1"/>
    <w:rsid w:val="4FBA0DCA"/>
    <w:rsid w:val="4FC60842"/>
    <w:rsid w:val="4FCB5923"/>
    <w:rsid w:val="4FD5569E"/>
    <w:rsid w:val="4FDF1F0B"/>
    <w:rsid w:val="4FE0641D"/>
    <w:rsid w:val="4FE35388"/>
    <w:rsid w:val="4FE415A0"/>
    <w:rsid w:val="4FE73619"/>
    <w:rsid w:val="4FEE344E"/>
    <w:rsid w:val="4FF113AE"/>
    <w:rsid w:val="4FF23ABB"/>
    <w:rsid w:val="4FF64D3D"/>
    <w:rsid w:val="5007625F"/>
    <w:rsid w:val="50120DEA"/>
    <w:rsid w:val="50155191"/>
    <w:rsid w:val="501B2AC5"/>
    <w:rsid w:val="502C2772"/>
    <w:rsid w:val="50423E46"/>
    <w:rsid w:val="504A3D17"/>
    <w:rsid w:val="505333D6"/>
    <w:rsid w:val="50566B82"/>
    <w:rsid w:val="506444A8"/>
    <w:rsid w:val="50717039"/>
    <w:rsid w:val="50733077"/>
    <w:rsid w:val="50742566"/>
    <w:rsid w:val="50747F96"/>
    <w:rsid w:val="50760AC1"/>
    <w:rsid w:val="507E179E"/>
    <w:rsid w:val="50814730"/>
    <w:rsid w:val="509A7751"/>
    <w:rsid w:val="50A306D9"/>
    <w:rsid w:val="50B10CF4"/>
    <w:rsid w:val="50B13A11"/>
    <w:rsid w:val="50BB1603"/>
    <w:rsid w:val="50C06C4B"/>
    <w:rsid w:val="50D235DC"/>
    <w:rsid w:val="50D857C0"/>
    <w:rsid w:val="50DC164F"/>
    <w:rsid w:val="50DC3D36"/>
    <w:rsid w:val="50F235AA"/>
    <w:rsid w:val="510777B1"/>
    <w:rsid w:val="51081151"/>
    <w:rsid w:val="511907D8"/>
    <w:rsid w:val="511D25A1"/>
    <w:rsid w:val="51231542"/>
    <w:rsid w:val="5140185C"/>
    <w:rsid w:val="5147176C"/>
    <w:rsid w:val="515643D1"/>
    <w:rsid w:val="51577584"/>
    <w:rsid w:val="51640797"/>
    <w:rsid w:val="51656219"/>
    <w:rsid w:val="51685AAE"/>
    <w:rsid w:val="516D3625"/>
    <w:rsid w:val="516E1E1B"/>
    <w:rsid w:val="51833E20"/>
    <w:rsid w:val="51925DE3"/>
    <w:rsid w:val="519412E6"/>
    <w:rsid w:val="51A11C41"/>
    <w:rsid w:val="51A41581"/>
    <w:rsid w:val="51A91155"/>
    <w:rsid w:val="51BB11A6"/>
    <w:rsid w:val="51BE26E0"/>
    <w:rsid w:val="51C825BF"/>
    <w:rsid w:val="51CC6EC2"/>
    <w:rsid w:val="51D33CF1"/>
    <w:rsid w:val="51F144FF"/>
    <w:rsid w:val="51FD48CA"/>
    <w:rsid w:val="520F0C30"/>
    <w:rsid w:val="52102E2E"/>
    <w:rsid w:val="52131A4A"/>
    <w:rsid w:val="52134847"/>
    <w:rsid w:val="522147EF"/>
    <w:rsid w:val="522B0134"/>
    <w:rsid w:val="52392F23"/>
    <w:rsid w:val="523F60F4"/>
    <w:rsid w:val="52427DEA"/>
    <w:rsid w:val="5248208F"/>
    <w:rsid w:val="524827BB"/>
    <w:rsid w:val="525B1409"/>
    <w:rsid w:val="52622C38"/>
    <w:rsid w:val="526B0A26"/>
    <w:rsid w:val="527079D0"/>
    <w:rsid w:val="527E5B54"/>
    <w:rsid w:val="528C01F9"/>
    <w:rsid w:val="52C6485A"/>
    <w:rsid w:val="52D879A7"/>
    <w:rsid w:val="52D90E94"/>
    <w:rsid w:val="52EE077A"/>
    <w:rsid w:val="52FC2E1D"/>
    <w:rsid w:val="530A3743"/>
    <w:rsid w:val="5310069C"/>
    <w:rsid w:val="531956D3"/>
    <w:rsid w:val="531F2B5A"/>
    <w:rsid w:val="532064EF"/>
    <w:rsid w:val="532E3BC0"/>
    <w:rsid w:val="533C259B"/>
    <w:rsid w:val="533E194C"/>
    <w:rsid w:val="534F15BC"/>
    <w:rsid w:val="53547C42"/>
    <w:rsid w:val="5357038F"/>
    <w:rsid w:val="5359437B"/>
    <w:rsid w:val="535A3899"/>
    <w:rsid w:val="535F04A1"/>
    <w:rsid w:val="5382461A"/>
    <w:rsid w:val="539826D1"/>
    <w:rsid w:val="53B76ABF"/>
    <w:rsid w:val="53C62500"/>
    <w:rsid w:val="53CE29C2"/>
    <w:rsid w:val="53E60836"/>
    <w:rsid w:val="53EA44B8"/>
    <w:rsid w:val="53ED049E"/>
    <w:rsid w:val="541F781D"/>
    <w:rsid w:val="542005A5"/>
    <w:rsid w:val="542A60CB"/>
    <w:rsid w:val="5436765D"/>
    <w:rsid w:val="5438153A"/>
    <w:rsid w:val="54446DFB"/>
    <w:rsid w:val="54577081"/>
    <w:rsid w:val="545F71FB"/>
    <w:rsid w:val="546B26C6"/>
    <w:rsid w:val="546D38C7"/>
    <w:rsid w:val="54862089"/>
    <w:rsid w:val="548A223D"/>
    <w:rsid w:val="548D6A45"/>
    <w:rsid w:val="548E4B70"/>
    <w:rsid w:val="549A5D5B"/>
    <w:rsid w:val="54A14421"/>
    <w:rsid w:val="54AE0D84"/>
    <w:rsid w:val="54B50A70"/>
    <w:rsid w:val="54B8530B"/>
    <w:rsid w:val="54D24E86"/>
    <w:rsid w:val="54D74C97"/>
    <w:rsid w:val="54DE0134"/>
    <w:rsid w:val="54DE4B42"/>
    <w:rsid w:val="54E164CF"/>
    <w:rsid w:val="54E81862"/>
    <w:rsid w:val="54EE2F19"/>
    <w:rsid w:val="551654C9"/>
    <w:rsid w:val="551E6CEE"/>
    <w:rsid w:val="55245CBF"/>
    <w:rsid w:val="552733C1"/>
    <w:rsid w:val="55292DFE"/>
    <w:rsid w:val="55357FE7"/>
    <w:rsid w:val="55442D10"/>
    <w:rsid w:val="554D1A31"/>
    <w:rsid w:val="554D505F"/>
    <w:rsid w:val="555C0281"/>
    <w:rsid w:val="555F2EE8"/>
    <w:rsid w:val="556C60B3"/>
    <w:rsid w:val="55741908"/>
    <w:rsid w:val="55750F41"/>
    <w:rsid w:val="5575191E"/>
    <w:rsid w:val="55873FD1"/>
    <w:rsid w:val="558E1B65"/>
    <w:rsid w:val="559E7071"/>
    <w:rsid w:val="55A15289"/>
    <w:rsid w:val="55BC52D1"/>
    <w:rsid w:val="55C574B5"/>
    <w:rsid w:val="55C909CB"/>
    <w:rsid w:val="55D2615F"/>
    <w:rsid w:val="560472E9"/>
    <w:rsid w:val="560606B7"/>
    <w:rsid w:val="56076A84"/>
    <w:rsid w:val="56106BC1"/>
    <w:rsid w:val="56192A05"/>
    <w:rsid w:val="5625507B"/>
    <w:rsid w:val="562634CB"/>
    <w:rsid w:val="562A073D"/>
    <w:rsid w:val="56334F4E"/>
    <w:rsid w:val="56424FA2"/>
    <w:rsid w:val="56471F2F"/>
    <w:rsid w:val="565025DE"/>
    <w:rsid w:val="565737FC"/>
    <w:rsid w:val="56594391"/>
    <w:rsid w:val="565F354D"/>
    <w:rsid w:val="56692AD3"/>
    <w:rsid w:val="56743063"/>
    <w:rsid w:val="56821731"/>
    <w:rsid w:val="5689135F"/>
    <w:rsid w:val="568B4B9B"/>
    <w:rsid w:val="56925E96"/>
    <w:rsid w:val="5697231E"/>
    <w:rsid w:val="56AB144D"/>
    <w:rsid w:val="56B35C0B"/>
    <w:rsid w:val="56B5263B"/>
    <w:rsid w:val="56B952F1"/>
    <w:rsid w:val="56BC424A"/>
    <w:rsid w:val="56D133FC"/>
    <w:rsid w:val="56D83C26"/>
    <w:rsid w:val="56E00193"/>
    <w:rsid w:val="56E15C15"/>
    <w:rsid w:val="57043EBC"/>
    <w:rsid w:val="570A6395"/>
    <w:rsid w:val="570F0CE3"/>
    <w:rsid w:val="571C5DFA"/>
    <w:rsid w:val="57243C16"/>
    <w:rsid w:val="572C2811"/>
    <w:rsid w:val="572E1597"/>
    <w:rsid w:val="572E5D14"/>
    <w:rsid w:val="57312105"/>
    <w:rsid w:val="57330502"/>
    <w:rsid w:val="57395331"/>
    <w:rsid w:val="5748116E"/>
    <w:rsid w:val="5751357B"/>
    <w:rsid w:val="576674AC"/>
    <w:rsid w:val="578318F4"/>
    <w:rsid w:val="579831C5"/>
    <w:rsid w:val="579F7062"/>
    <w:rsid w:val="57AC3CC3"/>
    <w:rsid w:val="57BA337A"/>
    <w:rsid w:val="57BC1436"/>
    <w:rsid w:val="57E8410D"/>
    <w:rsid w:val="57EF3BD4"/>
    <w:rsid w:val="58056FFF"/>
    <w:rsid w:val="58150009"/>
    <w:rsid w:val="584F166F"/>
    <w:rsid w:val="5851468A"/>
    <w:rsid w:val="585C1DFE"/>
    <w:rsid w:val="58695A9C"/>
    <w:rsid w:val="58712EA8"/>
    <w:rsid w:val="587147F5"/>
    <w:rsid w:val="58896FC3"/>
    <w:rsid w:val="58A023EC"/>
    <w:rsid w:val="58A47068"/>
    <w:rsid w:val="58A56525"/>
    <w:rsid w:val="58B04765"/>
    <w:rsid w:val="58B77AF3"/>
    <w:rsid w:val="58BE6387"/>
    <w:rsid w:val="58C33BAC"/>
    <w:rsid w:val="58D060B7"/>
    <w:rsid w:val="58D4514B"/>
    <w:rsid w:val="58DE7715"/>
    <w:rsid w:val="58F850CB"/>
    <w:rsid w:val="58FD257F"/>
    <w:rsid w:val="59091DA7"/>
    <w:rsid w:val="590B70B8"/>
    <w:rsid w:val="590D0758"/>
    <w:rsid w:val="59234ECA"/>
    <w:rsid w:val="59321B3A"/>
    <w:rsid w:val="5934151A"/>
    <w:rsid w:val="5944382C"/>
    <w:rsid w:val="595E728C"/>
    <w:rsid w:val="596B0B42"/>
    <w:rsid w:val="59A870EE"/>
    <w:rsid w:val="59AE28B0"/>
    <w:rsid w:val="59AF649E"/>
    <w:rsid w:val="59C13C1A"/>
    <w:rsid w:val="59C67D57"/>
    <w:rsid w:val="59DF1CA4"/>
    <w:rsid w:val="59ED369A"/>
    <w:rsid w:val="5A021C03"/>
    <w:rsid w:val="5A1112D0"/>
    <w:rsid w:val="5A1A32B0"/>
    <w:rsid w:val="5A2C0443"/>
    <w:rsid w:val="5A300A1A"/>
    <w:rsid w:val="5A332B09"/>
    <w:rsid w:val="5A46503A"/>
    <w:rsid w:val="5A4717AA"/>
    <w:rsid w:val="5A6574B1"/>
    <w:rsid w:val="5A722EBF"/>
    <w:rsid w:val="5A732F5D"/>
    <w:rsid w:val="5A746DF6"/>
    <w:rsid w:val="5A7761F1"/>
    <w:rsid w:val="5A8061DD"/>
    <w:rsid w:val="5A823898"/>
    <w:rsid w:val="5A857090"/>
    <w:rsid w:val="5A874791"/>
    <w:rsid w:val="5A9E741C"/>
    <w:rsid w:val="5AA0313D"/>
    <w:rsid w:val="5AA12723"/>
    <w:rsid w:val="5AAB4D51"/>
    <w:rsid w:val="5AB531F2"/>
    <w:rsid w:val="5AB649BA"/>
    <w:rsid w:val="5AC210F3"/>
    <w:rsid w:val="5AD15A66"/>
    <w:rsid w:val="5ADA0928"/>
    <w:rsid w:val="5AF13B36"/>
    <w:rsid w:val="5AFF5855"/>
    <w:rsid w:val="5B014893"/>
    <w:rsid w:val="5B061723"/>
    <w:rsid w:val="5B0F4A76"/>
    <w:rsid w:val="5B143D4A"/>
    <w:rsid w:val="5B1D3D8B"/>
    <w:rsid w:val="5B2353A2"/>
    <w:rsid w:val="5B2C3611"/>
    <w:rsid w:val="5B351579"/>
    <w:rsid w:val="5B5176DD"/>
    <w:rsid w:val="5B52389E"/>
    <w:rsid w:val="5B5244BD"/>
    <w:rsid w:val="5B532BE1"/>
    <w:rsid w:val="5B626895"/>
    <w:rsid w:val="5B7B5999"/>
    <w:rsid w:val="5B853CEE"/>
    <w:rsid w:val="5BA23FE5"/>
    <w:rsid w:val="5BB13D97"/>
    <w:rsid w:val="5BB428B1"/>
    <w:rsid w:val="5BBC429D"/>
    <w:rsid w:val="5BBC4626"/>
    <w:rsid w:val="5BCC4E29"/>
    <w:rsid w:val="5BE60534"/>
    <w:rsid w:val="5BF13CA6"/>
    <w:rsid w:val="5BF25068"/>
    <w:rsid w:val="5BF714F0"/>
    <w:rsid w:val="5BFE4E8E"/>
    <w:rsid w:val="5BFF7946"/>
    <w:rsid w:val="5C0C7E11"/>
    <w:rsid w:val="5C11773B"/>
    <w:rsid w:val="5C127B1C"/>
    <w:rsid w:val="5C2432FF"/>
    <w:rsid w:val="5C3125CF"/>
    <w:rsid w:val="5C56363B"/>
    <w:rsid w:val="5C5F1E19"/>
    <w:rsid w:val="5C606FAD"/>
    <w:rsid w:val="5C6715FE"/>
    <w:rsid w:val="5C7424D0"/>
    <w:rsid w:val="5C883129"/>
    <w:rsid w:val="5C8D7611"/>
    <w:rsid w:val="5CA0548C"/>
    <w:rsid w:val="5CB201BD"/>
    <w:rsid w:val="5CB66787"/>
    <w:rsid w:val="5CC7140E"/>
    <w:rsid w:val="5CDB71E4"/>
    <w:rsid w:val="5CE72ECC"/>
    <w:rsid w:val="5CEA29E8"/>
    <w:rsid w:val="5CEC2D02"/>
    <w:rsid w:val="5CED0783"/>
    <w:rsid w:val="5CF06E45"/>
    <w:rsid w:val="5CF63739"/>
    <w:rsid w:val="5D043BDE"/>
    <w:rsid w:val="5D153EC6"/>
    <w:rsid w:val="5D1D4923"/>
    <w:rsid w:val="5D1E4186"/>
    <w:rsid w:val="5D2F36E0"/>
    <w:rsid w:val="5D3C0503"/>
    <w:rsid w:val="5D7932A2"/>
    <w:rsid w:val="5D8616AC"/>
    <w:rsid w:val="5D9E058D"/>
    <w:rsid w:val="5DA36649"/>
    <w:rsid w:val="5DA546AF"/>
    <w:rsid w:val="5DA71512"/>
    <w:rsid w:val="5DA85633"/>
    <w:rsid w:val="5DAA355E"/>
    <w:rsid w:val="5DB239C4"/>
    <w:rsid w:val="5DCA1481"/>
    <w:rsid w:val="5DD54D4D"/>
    <w:rsid w:val="5DE50D1C"/>
    <w:rsid w:val="5E4057BD"/>
    <w:rsid w:val="5E4A0A35"/>
    <w:rsid w:val="5E6A420F"/>
    <w:rsid w:val="5E6F297D"/>
    <w:rsid w:val="5E7E4392"/>
    <w:rsid w:val="5E8303FB"/>
    <w:rsid w:val="5E9311C9"/>
    <w:rsid w:val="5E95240E"/>
    <w:rsid w:val="5E9B6061"/>
    <w:rsid w:val="5EA47E55"/>
    <w:rsid w:val="5EA75171"/>
    <w:rsid w:val="5EAC2CE3"/>
    <w:rsid w:val="5EB917AE"/>
    <w:rsid w:val="5EC52588"/>
    <w:rsid w:val="5ECC2ACA"/>
    <w:rsid w:val="5ED56ACA"/>
    <w:rsid w:val="5EDD4CF4"/>
    <w:rsid w:val="5EDE3A37"/>
    <w:rsid w:val="5EDE74B5"/>
    <w:rsid w:val="5EE42E3D"/>
    <w:rsid w:val="5EEB27C8"/>
    <w:rsid w:val="5EFA7839"/>
    <w:rsid w:val="5F006EEA"/>
    <w:rsid w:val="5F04350F"/>
    <w:rsid w:val="5F0B0AFE"/>
    <w:rsid w:val="5F0C4CFE"/>
    <w:rsid w:val="5F227540"/>
    <w:rsid w:val="5F294F51"/>
    <w:rsid w:val="5F51694E"/>
    <w:rsid w:val="5F5F7A2A"/>
    <w:rsid w:val="5F675F94"/>
    <w:rsid w:val="5F6F6A29"/>
    <w:rsid w:val="5F902F55"/>
    <w:rsid w:val="5F9E29A8"/>
    <w:rsid w:val="5FA82319"/>
    <w:rsid w:val="5FB14E65"/>
    <w:rsid w:val="5FDB0FCD"/>
    <w:rsid w:val="600734E4"/>
    <w:rsid w:val="60285B5E"/>
    <w:rsid w:val="602A23AC"/>
    <w:rsid w:val="602D42F6"/>
    <w:rsid w:val="603B6C71"/>
    <w:rsid w:val="603D38D8"/>
    <w:rsid w:val="604430C7"/>
    <w:rsid w:val="604F1D79"/>
    <w:rsid w:val="605C563B"/>
    <w:rsid w:val="605E283D"/>
    <w:rsid w:val="60636B31"/>
    <w:rsid w:val="606646F1"/>
    <w:rsid w:val="60670323"/>
    <w:rsid w:val="60777CA8"/>
    <w:rsid w:val="60785451"/>
    <w:rsid w:val="6079317F"/>
    <w:rsid w:val="60851DAD"/>
    <w:rsid w:val="609A5156"/>
    <w:rsid w:val="60A93A22"/>
    <w:rsid w:val="60BB1B70"/>
    <w:rsid w:val="60C62FD2"/>
    <w:rsid w:val="60C848A7"/>
    <w:rsid w:val="60E34B01"/>
    <w:rsid w:val="60E35E5E"/>
    <w:rsid w:val="60FA0674"/>
    <w:rsid w:val="610009D5"/>
    <w:rsid w:val="61147FB0"/>
    <w:rsid w:val="611A43B1"/>
    <w:rsid w:val="611C0770"/>
    <w:rsid w:val="612B02F8"/>
    <w:rsid w:val="61410E47"/>
    <w:rsid w:val="6143643E"/>
    <w:rsid w:val="615B4836"/>
    <w:rsid w:val="615C0C4D"/>
    <w:rsid w:val="615D02A8"/>
    <w:rsid w:val="61620C52"/>
    <w:rsid w:val="616D75E5"/>
    <w:rsid w:val="617059E9"/>
    <w:rsid w:val="61733CE9"/>
    <w:rsid w:val="618962E5"/>
    <w:rsid w:val="61A54BBF"/>
    <w:rsid w:val="61B03B64"/>
    <w:rsid w:val="61B827FE"/>
    <w:rsid w:val="61B970E2"/>
    <w:rsid w:val="61C30C5E"/>
    <w:rsid w:val="61CB2F35"/>
    <w:rsid w:val="61CB32AE"/>
    <w:rsid w:val="61D356C6"/>
    <w:rsid w:val="61D37C8C"/>
    <w:rsid w:val="61DC1BA0"/>
    <w:rsid w:val="61E000E1"/>
    <w:rsid w:val="61F74E15"/>
    <w:rsid w:val="61FB33CF"/>
    <w:rsid w:val="61FB37DF"/>
    <w:rsid w:val="61FE7BB9"/>
    <w:rsid w:val="6219421A"/>
    <w:rsid w:val="621B2365"/>
    <w:rsid w:val="621B5E82"/>
    <w:rsid w:val="62517483"/>
    <w:rsid w:val="62525B0A"/>
    <w:rsid w:val="625324C8"/>
    <w:rsid w:val="62565F0F"/>
    <w:rsid w:val="625D7970"/>
    <w:rsid w:val="628538BE"/>
    <w:rsid w:val="62890C71"/>
    <w:rsid w:val="629D7E7C"/>
    <w:rsid w:val="62A322C7"/>
    <w:rsid w:val="62B15AA1"/>
    <w:rsid w:val="62B372FA"/>
    <w:rsid w:val="62C96EB9"/>
    <w:rsid w:val="62D50B34"/>
    <w:rsid w:val="62E33C8F"/>
    <w:rsid w:val="62E35A7A"/>
    <w:rsid w:val="62E47AC9"/>
    <w:rsid w:val="62E67989"/>
    <w:rsid w:val="62E8291D"/>
    <w:rsid w:val="62EE4441"/>
    <w:rsid w:val="62FD4CFF"/>
    <w:rsid w:val="6300520D"/>
    <w:rsid w:val="630073FA"/>
    <w:rsid w:val="63115115"/>
    <w:rsid w:val="63217B59"/>
    <w:rsid w:val="63387DA8"/>
    <w:rsid w:val="633961D0"/>
    <w:rsid w:val="63471D6C"/>
    <w:rsid w:val="635F434F"/>
    <w:rsid w:val="63742DE7"/>
    <w:rsid w:val="63754D9E"/>
    <w:rsid w:val="63806A4E"/>
    <w:rsid w:val="638D64B5"/>
    <w:rsid w:val="639C0744"/>
    <w:rsid w:val="63A86062"/>
    <w:rsid w:val="63AB232A"/>
    <w:rsid w:val="63AF3D1A"/>
    <w:rsid w:val="63B0179C"/>
    <w:rsid w:val="63B55C23"/>
    <w:rsid w:val="63C13F2F"/>
    <w:rsid w:val="63C92E38"/>
    <w:rsid w:val="63D27752"/>
    <w:rsid w:val="64056CA7"/>
    <w:rsid w:val="640E3D34"/>
    <w:rsid w:val="6418047D"/>
    <w:rsid w:val="642060CC"/>
    <w:rsid w:val="643021AE"/>
    <w:rsid w:val="643D2685"/>
    <w:rsid w:val="644B6AA5"/>
    <w:rsid w:val="64524F45"/>
    <w:rsid w:val="6464386E"/>
    <w:rsid w:val="64831C99"/>
    <w:rsid w:val="649C5F21"/>
    <w:rsid w:val="64AA761D"/>
    <w:rsid w:val="64AD03BA"/>
    <w:rsid w:val="64AE607D"/>
    <w:rsid w:val="64B435C8"/>
    <w:rsid w:val="64C1349F"/>
    <w:rsid w:val="64C337EB"/>
    <w:rsid w:val="64D17D20"/>
    <w:rsid w:val="64D47CC7"/>
    <w:rsid w:val="64E074C3"/>
    <w:rsid w:val="64E73905"/>
    <w:rsid w:val="64E75692"/>
    <w:rsid w:val="64EA3B27"/>
    <w:rsid w:val="64F743B2"/>
    <w:rsid w:val="650B7E24"/>
    <w:rsid w:val="651024B3"/>
    <w:rsid w:val="65247526"/>
    <w:rsid w:val="65397F9E"/>
    <w:rsid w:val="653A1BC6"/>
    <w:rsid w:val="65506ECD"/>
    <w:rsid w:val="65513813"/>
    <w:rsid w:val="655B5652"/>
    <w:rsid w:val="65683672"/>
    <w:rsid w:val="657A6B85"/>
    <w:rsid w:val="65805F51"/>
    <w:rsid w:val="658C0E37"/>
    <w:rsid w:val="65A044CA"/>
    <w:rsid w:val="65A90CDD"/>
    <w:rsid w:val="65B13D3C"/>
    <w:rsid w:val="65C1731A"/>
    <w:rsid w:val="65C45983"/>
    <w:rsid w:val="65CE0B63"/>
    <w:rsid w:val="65D37BA4"/>
    <w:rsid w:val="65DB0E2C"/>
    <w:rsid w:val="65E207B7"/>
    <w:rsid w:val="65ED63E6"/>
    <w:rsid w:val="65EE0CA2"/>
    <w:rsid w:val="65F31E15"/>
    <w:rsid w:val="65FB2798"/>
    <w:rsid w:val="66061B48"/>
    <w:rsid w:val="66266078"/>
    <w:rsid w:val="662E4F41"/>
    <w:rsid w:val="66325FB7"/>
    <w:rsid w:val="6639534B"/>
    <w:rsid w:val="663D1DCA"/>
    <w:rsid w:val="664E1299"/>
    <w:rsid w:val="664E58E8"/>
    <w:rsid w:val="66862394"/>
    <w:rsid w:val="66911096"/>
    <w:rsid w:val="669A6660"/>
    <w:rsid w:val="66AE3A85"/>
    <w:rsid w:val="66AF5051"/>
    <w:rsid w:val="66B87515"/>
    <w:rsid w:val="66BA5B15"/>
    <w:rsid w:val="66CD489F"/>
    <w:rsid w:val="66E35DDB"/>
    <w:rsid w:val="67083A40"/>
    <w:rsid w:val="670A3103"/>
    <w:rsid w:val="670B766E"/>
    <w:rsid w:val="670C13E0"/>
    <w:rsid w:val="67191E9B"/>
    <w:rsid w:val="67250B4A"/>
    <w:rsid w:val="67262D24"/>
    <w:rsid w:val="672E70E3"/>
    <w:rsid w:val="67402EB6"/>
    <w:rsid w:val="676E37C1"/>
    <w:rsid w:val="67791B52"/>
    <w:rsid w:val="677F3BF5"/>
    <w:rsid w:val="67802C58"/>
    <w:rsid w:val="6785559A"/>
    <w:rsid w:val="679D0A8D"/>
    <w:rsid w:val="67AB2360"/>
    <w:rsid w:val="67B01CAC"/>
    <w:rsid w:val="67C04BAB"/>
    <w:rsid w:val="67C87352"/>
    <w:rsid w:val="67C9469F"/>
    <w:rsid w:val="67D2040D"/>
    <w:rsid w:val="67D5446A"/>
    <w:rsid w:val="67D740EA"/>
    <w:rsid w:val="67D91FF3"/>
    <w:rsid w:val="67EA4D73"/>
    <w:rsid w:val="67EC27B5"/>
    <w:rsid w:val="67FB0696"/>
    <w:rsid w:val="67FF63A3"/>
    <w:rsid w:val="68093F85"/>
    <w:rsid w:val="68161F04"/>
    <w:rsid w:val="681A7646"/>
    <w:rsid w:val="682C5A50"/>
    <w:rsid w:val="6845753D"/>
    <w:rsid w:val="684E08B0"/>
    <w:rsid w:val="68613E1C"/>
    <w:rsid w:val="6863174F"/>
    <w:rsid w:val="686575F7"/>
    <w:rsid w:val="686E7AE0"/>
    <w:rsid w:val="686F6420"/>
    <w:rsid w:val="68706867"/>
    <w:rsid w:val="68713911"/>
    <w:rsid w:val="68721D6A"/>
    <w:rsid w:val="68754EED"/>
    <w:rsid w:val="68785E71"/>
    <w:rsid w:val="687A7B68"/>
    <w:rsid w:val="689E508C"/>
    <w:rsid w:val="68A0524E"/>
    <w:rsid w:val="68A35DBC"/>
    <w:rsid w:val="68A85A40"/>
    <w:rsid w:val="68A86526"/>
    <w:rsid w:val="68B305D5"/>
    <w:rsid w:val="68CE384C"/>
    <w:rsid w:val="68D84DDB"/>
    <w:rsid w:val="68E56825"/>
    <w:rsid w:val="68EC147D"/>
    <w:rsid w:val="68EC3C32"/>
    <w:rsid w:val="68EF20AC"/>
    <w:rsid w:val="68F67BBB"/>
    <w:rsid w:val="68FA37B5"/>
    <w:rsid w:val="690345F1"/>
    <w:rsid w:val="6904159A"/>
    <w:rsid w:val="69075AE0"/>
    <w:rsid w:val="690A46F8"/>
    <w:rsid w:val="692069AD"/>
    <w:rsid w:val="69296B69"/>
    <w:rsid w:val="69361D9A"/>
    <w:rsid w:val="694F0F05"/>
    <w:rsid w:val="697E058F"/>
    <w:rsid w:val="69801EF6"/>
    <w:rsid w:val="698135A8"/>
    <w:rsid w:val="69833A63"/>
    <w:rsid w:val="699A7BE7"/>
    <w:rsid w:val="69B071F3"/>
    <w:rsid w:val="69B867DD"/>
    <w:rsid w:val="69C30066"/>
    <w:rsid w:val="69C53915"/>
    <w:rsid w:val="69DB417A"/>
    <w:rsid w:val="69E17F36"/>
    <w:rsid w:val="69F134E0"/>
    <w:rsid w:val="69F44464"/>
    <w:rsid w:val="69FE3207"/>
    <w:rsid w:val="6A021836"/>
    <w:rsid w:val="6A072723"/>
    <w:rsid w:val="6A190294"/>
    <w:rsid w:val="6A321D4B"/>
    <w:rsid w:val="6A4A65BB"/>
    <w:rsid w:val="6A4B4E73"/>
    <w:rsid w:val="6A531C08"/>
    <w:rsid w:val="6A5F5BB8"/>
    <w:rsid w:val="6A620352"/>
    <w:rsid w:val="6A63251A"/>
    <w:rsid w:val="6A6A1EA4"/>
    <w:rsid w:val="6A8558C7"/>
    <w:rsid w:val="6A863F6D"/>
    <w:rsid w:val="6A86594D"/>
    <w:rsid w:val="6A885B1E"/>
    <w:rsid w:val="6A900E9E"/>
    <w:rsid w:val="6AA66486"/>
    <w:rsid w:val="6AA85E77"/>
    <w:rsid w:val="6AA9520C"/>
    <w:rsid w:val="6AC60DA7"/>
    <w:rsid w:val="6AD30F68"/>
    <w:rsid w:val="6AD43C91"/>
    <w:rsid w:val="6ADA77F8"/>
    <w:rsid w:val="6ADB2223"/>
    <w:rsid w:val="6AF623DD"/>
    <w:rsid w:val="6B063CC1"/>
    <w:rsid w:val="6B096579"/>
    <w:rsid w:val="6B0E4BB1"/>
    <w:rsid w:val="6B3218ED"/>
    <w:rsid w:val="6B3959F5"/>
    <w:rsid w:val="6B5469EC"/>
    <w:rsid w:val="6B59224A"/>
    <w:rsid w:val="6B645889"/>
    <w:rsid w:val="6B6D624F"/>
    <w:rsid w:val="6B712B27"/>
    <w:rsid w:val="6B7400A5"/>
    <w:rsid w:val="6B75365C"/>
    <w:rsid w:val="6B76151E"/>
    <w:rsid w:val="6B8425F1"/>
    <w:rsid w:val="6B88487B"/>
    <w:rsid w:val="6B913B76"/>
    <w:rsid w:val="6B92518A"/>
    <w:rsid w:val="6BA41FF0"/>
    <w:rsid w:val="6BA73AAA"/>
    <w:rsid w:val="6BAF387A"/>
    <w:rsid w:val="6BBA6571"/>
    <w:rsid w:val="6BBB09E8"/>
    <w:rsid w:val="6BBD26FA"/>
    <w:rsid w:val="6BC24BAE"/>
    <w:rsid w:val="6BD5244D"/>
    <w:rsid w:val="6BD73710"/>
    <w:rsid w:val="6BEE421F"/>
    <w:rsid w:val="6C1675A0"/>
    <w:rsid w:val="6C1808E6"/>
    <w:rsid w:val="6C225279"/>
    <w:rsid w:val="6C305F8D"/>
    <w:rsid w:val="6C6D0B73"/>
    <w:rsid w:val="6C705CA9"/>
    <w:rsid w:val="6C74205D"/>
    <w:rsid w:val="6C855049"/>
    <w:rsid w:val="6C94363D"/>
    <w:rsid w:val="6C966FB6"/>
    <w:rsid w:val="6C9710BA"/>
    <w:rsid w:val="6CA47DE8"/>
    <w:rsid w:val="6CB63C68"/>
    <w:rsid w:val="6CBC5481"/>
    <w:rsid w:val="6CC064EC"/>
    <w:rsid w:val="6CD04811"/>
    <w:rsid w:val="6CD81C1E"/>
    <w:rsid w:val="6CD91AE0"/>
    <w:rsid w:val="6CDC7B2E"/>
    <w:rsid w:val="6CE259E9"/>
    <w:rsid w:val="6CFC39A7"/>
    <w:rsid w:val="6CFD7C5F"/>
    <w:rsid w:val="6D062AED"/>
    <w:rsid w:val="6D1256E6"/>
    <w:rsid w:val="6D1F0590"/>
    <w:rsid w:val="6D251187"/>
    <w:rsid w:val="6D286525"/>
    <w:rsid w:val="6D2B6EF6"/>
    <w:rsid w:val="6D450054"/>
    <w:rsid w:val="6D4F63E5"/>
    <w:rsid w:val="6D534DEB"/>
    <w:rsid w:val="6D581EDE"/>
    <w:rsid w:val="6D622439"/>
    <w:rsid w:val="6D6279BC"/>
    <w:rsid w:val="6D770BED"/>
    <w:rsid w:val="6D7B68D4"/>
    <w:rsid w:val="6D827EB8"/>
    <w:rsid w:val="6DB93D7B"/>
    <w:rsid w:val="6DBC65D2"/>
    <w:rsid w:val="6DC12E28"/>
    <w:rsid w:val="6DC53D62"/>
    <w:rsid w:val="6DC9282B"/>
    <w:rsid w:val="6DCA6FB9"/>
    <w:rsid w:val="6DCF2230"/>
    <w:rsid w:val="6DE7202A"/>
    <w:rsid w:val="6DEA685A"/>
    <w:rsid w:val="6DFC64FD"/>
    <w:rsid w:val="6E066998"/>
    <w:rsid w:val="6E085B93"/>
    <w:rsid w:val="6E0C201B"/>
    <w:rsid w:val="6E0F771C"/>
    <w:rsid w:val="6E2F12D6"/>
    <w:rsid w:val="6E3336F6"/>
    <w:rsid w:val="6E3C77CC"/>
    <w:rsid w:val="6E402C53"/>
    <w:rsid w:val="6E470F03"/>
    <w:rsid w:val="6E4A14E9"/>
    <w:rsid w:val="6E4A63C3"/>
    <w:rsid w:val="6E50256B"/>
    <w:rsid w:val="6E725242"/>
    <w:rsid w:val="6E7C1985"/>
    <w:rsid w:val="6E7E3225"/>
    <w:rsid w:val="6E81538C"/>
    <w:rsid w:val="6E8A3EFB"/>
    <w:rsid w:val="6E8C5DEC"/>
    <w:rsid w:val="6E9005CF"/>
    <w:rsid w:val="6E9118B9"/>
    <w:rsid w:val="6E927F5A"/>
    <w:rsid w:val="6E981FE4"/>
    <w:rsid w:val="6EA9571C"/>
    <w:rsid w:val="6EB66ABB"/>
    <w:rsid w:val="6EBC6187"/>
    <w:rsid w:val="6EC17357"/>
    <w:rsid w:val="6EC66ADB"/>
    <w:rsid w:val="6ECD4657"/>
    <w:rsid w:val="6EF15B11"/>
    <w:rsid w:val="6EFB7725"/>
    <w:rsid w:val="6EFC51A7"/>
    <w:rsid w:val="6EFE4E26"/>
    <w:rsid w:val="6F113AAC"/>
    <w:rsid w:val="6F1D6238"/>
    <w:rsid w:val="6F2F0E79"/>
    <w:rsid w:val="6F546273"/>
    <w:rsid w:val="6F5F10A7"/>
    <w:rsid w:val="6F674C34"/>
    <w:rsid w:val="6F703E60"/>
    <w:rsid w:val="6FA73FBA"/>
    <w:rsid w:val="6FB87AD8"/>
    <w:rsid w:val="6FB91ECE"/>
    <w:rsid w:val="6FBC64DE"/>
    <w:rsid w:val="6FD0517F"/>
    <w:rsid w:val="6FDD4494"/>
    <w:rsid w:val="6FF12556"/>
    <w:rsid w:val="701924AF"/>
    <w:rsid w:val="70275C90"/>
    <w:rsid w:val="702F7EED"/>
    <w:rsid w:val="7030429F"/>
    <w:rsid w:val="7039132B"/>
    <w:rsid w:val="70480FAF"/>
    <w:rsid w:val="70493BE3"/>
    <w:rsid w:val="70525A4E"/>
    <w:rsid w:val="70592F1D"/>
    <w:rsid w:val="70726F06"/>
    <w:rsid w:val="707603B2"/>
    <w:rsid w:val="70772C95"/>
    <w:rsid w:val="707A2CDA"/>
    <w:rsid w:val="707E3A8B"/>
    <w:rsid w:val="70920AC0"/>
    <w:rsid w:val="70A15C70"/>
    <w:rsid w:val="70AA3CDC"/>
    <w:rsid w:val="70B40C75"/>
    <w:rsid w:val="70C1232C"/>
    <w:rsid w:val="70C27F8A"/>
    <w:rsid w:val="70D20401"/>
    <w:rsid w:val="70D527DD"/>
    <w:rsid w:val="70D746AC"/>
    <w:rsid w:val="70D86D3F"/>
    <w:rsid w:val="70D90033"/>
    <w:rsid w:val="70D95F92"/>
    <w:rsid w:val="70FD48EC"/>
    <w:rsid w:val="710619AA"/>
    <w:rsid w:val="711A75B4"/>
    <w:rsid w:val="712B4136"/>
    <w:rsid w:val="713A6556"/>
    <w:rsid w:val="71401450"/>
    <w:rsid w:val="715460BA"/>
    <w:rsid w:val="717E29E8"/>
    <w:rsid w:val="719B6BD4"/>
    <w:rsid w:val="71A42F4E"/>
    <w:rsid w:val="71CA07BD"/>
    <w:rsid w:val="71CD285F"/>
    <w:rsid w:val="71F64F7F"/>
    <w:rsid w:val="71FA350A"/>
    <w:rsid w:val="72010E36"/>
    <w:rsid w:val="721D7443"/>
    <w:rsid w:val="721F5CC8"/>
    <w:rsid w:val="7225512B"/>
    <w:rsid w:val="722D5B1B"/>
    <w:rsid w:val="723D1CE4"/>
    <w:rsid w:val="72596250"/>
    <w:rsid w:val="725F7A11"/>
    <w:rsid w:val="72676A99"/>
    <w:rsid w:val="726D188A"/>
    <w:rsid w:val="727069CC"/>
    <w:rsid w:val="728D2651"/>
    <w:rsid w:val="72AD4703"/>
    <w:rsid w:val="72B331CB"/>
    <w:rsid w:val="72B55AFA"/>
    <w:rsid w:val="72C07A50"/>
    <w:rsid w:val="72CB1971"/>
    <w:rsid w:val="72CB1E47"/>
    <w:rsid w:val="72F75611"/>
    <w:rsid w:val="72FE5336"/>
    <w:rsid w:val="73103809"/>
    <w:rsid w:val="731F10EE"/>
    <w:rsid w:val="73206B70"/>
    <w:rsid w:val="733040B6"/>
    <w:rsid w:val="73392640"/>
    <w:rsid w:val="733B1A05"/>
    <w:rsid w:val="734434BF"/>
    <w:rsid w:val="734C0DB6"/>
    <w:rsid w:val="73654EF8"/>
    <w:rsid w:val="739015EB"/>
    <w:rsid w:val="73A81F4C"/>
    <w:rsid w:val="73BF7973"/>
    <w:rsid w:val="73DB3A20"/>
    <w:rsid w:val="73E346AF"/>
    <w:rsid w:val="740874FD"/>
    <w:rsid w:val="742010BC"/>
    <w:rsid w:val="74436CBA"/>
    <w:rsid w:val="744743D4"/>
    <w:rsid w:val="744765D2"/>
    <w:rsid w:val="744E17E0"/>
    <w:rsid w:val="74503DA8"/>
    <w:rsid w:val="74547E66"/>
    <w:rsid w:val="745D21BA"/>
    <w:rsid w:val="74625F3A"/>
    <w:rsid w:val="7464224F"/>
    <w:rsid w:val="74923E43"/>
    <w:rsid w:val="74961BD4"/>
    <w:rsid w:val="74A71E6F"/>
    <w:rsid w:val="74AA6677"/>
    <w:rsid w:val="74B31C0B"/>
    <w:rsid w:val="74BE6FB5"/>
    <w:rsid w:val="74C4399D"/>
    <w:rsid w:val="74C45968"/>
    <w:rsid w:val="74DD2349"/>
    <w:rsid w:val="74E82EC6"/>
    <w:rsid w:val="74F03568"/>
    <w:rsid w:val="74FB517C"/>
    <w:rsid w:val="74FC1CDB"/>
    <w:rsid w:val="74FC2BFE"/>
    <w:rsid w:val="751748F2"/>
    <w:rsid w:val="7519692A"/>
    <w:rsid w:val="752278B8"/>
    <w:rsid w:val="75252287"/>
    <w:rsid w:val="75343637"/>
    <w:rsid w:val="7534466A"/>
    <w:rsid w:val="753529D7"/>
    <w:rsid w:val="7536521E"/>
    <w:rsid w:val="75400D68"/>
    <w:rsid w:val="7548286D"/>
    <w:rsid w:val="75563046"/>
    <w:rsid w:val="757F3F38"/>
    <w:rsid w:val="7583730E"/>
    <w:rsid w:val="759417CC"/>
    <w:rsid w:val="75AD12C9"/>
    <w:rsid w:val="75AE290D"/>
    <w:rsid w:val="75B67D8F"/>
    <w:rsid w:val="75CD2682"/>
    <w:rsid w:val="75D63C94"/>
    <w:rsid w:val="75E83916"/>
    <w:rsid w:val="75F1440F"/>
    <w:rsid w:val="75F71914"/>
    <w:rsid w:val="76225E6F"/>
    <w:rsid w:val="763E0E8A"/>
    <w:rsid w:val="764D2489"/>
    <w:rsid w:val="76627293"/>
    <w:rsid w:val="768A2F41"/>
    <w:rsid w:val="7699546F"/>
    <w:rsid w:val="76A34233"/>
    <w:rsid w:val="76A43029"/>
    <w:rsid w:val="76F03D5A"/>
    <w:rsid w:val="76F25D4F"/>
    <w:rsid w:val="770E2CF8"/>
    <w:rsid w:val="7729092F"/>
    <w:rsid w:val="773D0BAE"/>
    <w:rsid w:val="77437D86"/>
    <w:rsid w:val="774A0BC9"/>
    <w:rsid w:val="77757D92"/>
    <w:rsid w:val="778011AE"/>
    <w:rsid w:val="77A64D5A"/>
    <w:rsid w:val="77B865BA"/>
    <w:rsid w:val="77BA39FB"/>
    <w:rsid w:val="77BB2EFC"/>
    <w:rsid w:val="77BF1FD0"/>
    <w:rsid w:val="77C86594"/>
    <w:rsid w:val="77ED2F50"/>
    <w:rsid w:val="77F74217"/>
    <w:rsid w:val="77FF66EE"/>
    <w:rsid w:val="784E144D"/>
    <w:rsid w:val="785574AA"/>
    <w:rsid w:val="785A0960"/>
    <w:rsid w:val="786115CE"/>
    <w:rsid w:val="7871020C"/>
    <w:rsid w:val="787E1A12"/>
    <w:rsid w:val="788F30E6"/>
    <w:rsid w:val="789101DB"/>
    <w:rsid w:val="789D3E0B"/>
    <w:rsid w:val="78AE000A"/>
    <w:rsid w:val="78B05F90"/>
    <w:rsid w:val="78B26191"/>
    <w:rsid w:val="78BC33F8"/>
    <w:rsid w:val="78C83156"/>
    <w:rsid w:val="78DE02DA"/>
    <w:rsid w:val="78EB76B2"/>
    <w:rsid w:val="78F9488B"/>
    <w:rsid w:val="78F96906"/>
    <w:rsid w:val="78FA7008"/>
    <w:rsid w:val="7923774A"/>
    <w:rsid w:val="7928739A"/>
    <w:rsid w:val="792C5E5B"/>
    <w:rsid w:val="79333A86"/>
    <w:rsid w:val="7933462A"/>
    <w:rsid w:val="793763EA"/>
    <w:rsid w:val="795020CE"/>
    <w:rsid w:val="796F035B"/>
    <w:rsid w:val="797C0332"/>
    <w:rsid w:val="799B4150"/>
    <w:rsid w:val="79A11135"/>
    <w:rsid w:val="79A61D4B"/>
    <w:rsid w:val="79C109F4"/>
    <w:rsid w:val="79D2019E"/>
    <w:rsid w:val="79D762F4"/>
    <w:rsid w:val="79DC3957"/>
    <w:rsid w:val="79DD4350"/>
    <w:rsid w:val="79DE7E7D"/>
    <w:rsid w:val="79E8078D"/>
    <w:rsid w:val="79F26B1E"/>
    <w:rsid w:val="79F41F0D"/>
    <w:rsid w:val="79F842AA"/>
    <w:rsid w:val="7A04295E"/>
    <w:rsid w:val="7A086AC3"/>
    <w:rsid w:val="7A0C5062"/>
    <w:rsid w:val="7A1038D7"/>
    <w:rsid w:val="7A10724F"/>
    <w:rsid w:val="7A196A33"/>
    <w:rsid w:val="7A1A144A"/>
    <w:rsid w:val="7A2713AD"/>
    <w:rsid w:val="7A2D6DD5"/>
    <w:rsid w:val="7A5654C8"/>
    <w:rsid w:val="7A5B7D6E"/>
    <w:rsid w:val="7A5D61CD"/>
    <w:rsid w:val="7A605ED6"/>
    <w:rsid w:val="7A650E37"/>
    <w:rsid w:val="7A695863"/>
    <w:rsid w:val="7A6C67E7"/>
    <w:rsid w:val="7A7711A5"/>
    <w:rsid w:val="7A8025D3"/>
    <w:rsid w:val="7A8C2A1A"/>
    <w:rsid w:val="7A944128"/>
    <w:rsid w:val="7AA0062F"/>
    <w:rsid w:val="7AB13AC2"/>
    <w:rsid w:val="7AD73BB3"/>
    <w:rsid w:val="7AD85D51"/>
    <w:rsid w:val="7AD9139A"/>
    <w:rsid w:val="7ADD5115"/>
    <w:rsid w:val="7AE9619A"/>
    <w:rsid w:val="7AEE3B43"/>
    <w:rsid w:val="7AFE54FF"/>
    <w:rsid w:val="7B266B0B"/>
    <w:rsid w:val="7B2C420A"/>
    <w:rsid w:val="7B3718D2"/>
    <w:rsid w:val="7B4C38D7"/>
    <w:rsid w:val="7B4E7FB3"/>
    <w:rsid w:val="7B547E92"/>
    <w:rsid w:val="7B674D5E"/>
    <w:rsid w:val="7B9C6D7F"/>
    <w:rsid w:val="7BA510D4"/>
    <w:rsid w:val="7BBB5210"/>
    <w:rsid w:val="7BC4481A"/>
    <w:rsid w:val="7BC4654C"/>
    <w:rsid w:val="7BD7176B"/>
    <w:rsid w:val="7BDD1298"/>
    <w:rsid w:val="7BE44D4F"/>
    <w:rsid w:val="7BE92EDF"/>
    <w:rsid w:val="7BED3460"/>
    <w:rsid w:val="7BF24065"/>
    <w:rsid w:val="7BF91471"/>
    <w:rsid w:val="7C050B07"/>
    <w:rsid w:val="7C120DEF"/>
    <w:rsid w:val="7C214BB4"/>
    <w:rsid w:val="7C2E114A"/>
    <w:rsid w:val="7C4F5219"/>
    <w:rsid w:val="7C5F2722"/>
    <w:rsid w:val="7C6A2A2A"/>
    <w:rsid w:val="7C790E6E"/>
    <w:rsid w:val="7C7A3E1B"/>
    <w:rsid w:val="7C7A7ED2"/>
    <w:rsid w:val="7C9E465B"/>
    <w:rsid w:val="7CA16AA5"/>
    <w:rsid w:val="7CCC1019"/>
    <w:rsid w:val="7CCF01D0"/>
    <w:rsid w:val="7CEA57AC"/>
    <w:rsid w:val="7CF226DF"/>
    <w:rsid w:val="7CF2738E"/>
    <w:rsid w:val="7CFE349E"/>
    <w:rsid w:val="7D0050EB"/>
    <w:rsid w:val="7D115C3F"/>
    <w:rsid w:val="7D174ED3"/>
    <w:rsid w:val="7D1763C6"/>
    <w:rsid w:val="7D3136D8"/>
    <w:rsid w:val="7D466226"/>
    <w:rsid w:val="7D480D1A"/>
    <w:rsid w:val="7D615540"/>
    <w:rsid w:val="7D6D04F4"/>
    <w:rsid w:val="7D8C3E06"/>
    <w:rsid w:val="7D966BF5"/>
    <w:rsid w:val="7D99569A"/>
    <w:rsid w:val="7DB17DD5"/>
    <w:rsid w:val="7DB30FFA"/>
    <w:rsid w:val="7DB47549"/>
    <w:rsid w:val="7DB5026A"/>
    <w:rsid w:val="7DC26844"/>
    <w:rsid w:val="7DE976D0"/>
    <w:rsid w:val="7DED0F42"/>
    <w:rsid w:val="7DEF46E1"/>
    <w:rsid w:val="7DF734B5"/>
    <w:rsid w:val="7DFC793D"/>
    <w:rsid w:val="7E1E5851"/>
    <w:rsid w:val="7E34331A"/>
    <w:rsid w:val="7E4259E5"/>
    <w:rsid w:val="7E4979D9"/>
    <w:rsid w:val="7E4D1CC6"/>
    <w:rsid w:val="7E5075A8"/>
    <w:rsid w:val="7E566324"/>
    <w:rsid w:val="7E62307A"/>
    <w:rsid w:val="7E633E69"/>
    <w:rsid w:val="7E75623E"/>
    <w:rsid w:val="7E7920E3"/>
    <w:rsid w:val="7E7D46E3"/>
    <w:rsid w:val="7E807640"/>
    <w:rsid w:val="7E870284"/>
    <w:rsid w:val="7EA271D1"/>
    <w:rsid w:val="7EB05F54"/>
    <w:rsid w:val="7EC06781"/>
    <w:rsid w:val="7EC66E83"/>
    <w:rsid w:val="7ECC2E68"/>
    <w:rsid w:val="7EDB4DAD"/>
    <w:rsid w:val="7EE40E76"/>
    <w:rsid w:val="7EE527EB"/>
    <w:rsid w:val="7EF5539A"/>
    <w:rsid w:val="7F0249C7"/>
    <w:rsid w:val="7F547A29"/>
    <w:rsid w:val="7F5759FB"/>
    <w:rsid w:val="7F5D5067"/>
    <w:rsid w:val="7F654D11"/>
    <w:rsid w:val="7F6F1E24"/>
    <w:rsid w:val="7F7B6EB5"/>
    <w:rsid w:val="7F8903C9"/>
    <w:rsid w:val="7F930804"/>
    <w:rsid w:val="7F952064"/>
    <w:rsid w:val="7F9709E3"/>
    <w:rsid w:val="7FA41AD6"/>
    <w:rsid w:val="7FA82D47"/>
    <w:rsid w:val="7FBD539F"/>
    <w:rsid w:val="7FC9196B"/>
    <w:rsid w:val="7FCA348D"/>
    <w:rsid w:val="7FEB5D59"/>
    <w:rsid w:val="7FFE7E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0" w:semiHidden="0" w:name="heading 5"/>
    <w:lsdException w:qFormat="1" w:uiPriority="0" w:semiHidden="0" w:name="heading 6"/>
    <w:lsdException w:qFormat="1" w:unhideWhenUsed="0" w:uiPriority="9" w:semiHidden="0" w:name="heading 7"/>
    <w:lsdException w:qFormat="1" w:unhideWhenUsed="0" w:uiPriority="99" w:semiHidden="0" w:name="heading 8"/>
    <w:lsdException w:qFormat="1" w:unhideWhenUsed="0" w:uiPriority="99" w:semiHidden="0" w:name="heading 9"/>
    <w:lsdException w:qFormat="1" w:unhideWhenUsed="0" w:uiPriority="99" w:semiHidden="0" w:name="index 1"/>
    <w:lsdException w:qFormat="1" w:unhideWhenUsed="0" w:uiPriority="99" w:semiHidden="0" w:name="index 2"/>
    <w:lsdException w:qFormat="1" w:unhideWhenUsed="0" w:uiPriority="99" w:semiHidden="0" w:name="index 3"/>
    <w:lsdException w:qFormat="1" w:unhideWhenUsed="0" w:uiPriority="99" w:semiHidden="0" w:name="index 4"/>
    <w:lsdException w:qFormat="1" w:unhideWhenUsed="0" w:uiPriority="99" w:semiHidden="0" w:name="index 5"/>
    <w:lsdException w:qFormat="1" w:unhideWhenUsed="0" w:uiPriority="99" w:semiHidden="0" w:name="index 6"/>
    <w:lsdException w:qFormat="1" w:unhideWhenUsed="0" w:uiPriority="99" w:semiHidden="0" w:name="index 7"/>
    <w:lsdException w:qFormat="1" w:unhideWhenUsed="0" w:uiPriority="99" w:semiHidden="0" w:name="index 8"/>
    <w:lsdException w:qFormat="1" w:unhideWhenUsed="0" w:uiPriority="99" w:semiHidden="0" w:name="index 9"/>
    <w:lsdException w:qFormat="1" w:unhideWhenUsed="0" w:uiPriority="39" w:semiHidden="0" w:name="toc 1"/>
    <w:lsdException w:qFormat="1" w:unhideWhenUsed="0" w:uiPriority="39" w:semiHidden="0" w:name="toc 2"/>
    <w:lsdException w:qFormat="1"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0" w:semiHidden="0" w:name="Normal Indent"/>
    <w:lsdException w:qFormat="1" w:unhideWhenUsed="0" w:uiPriority="99" w:semiHidden="0" w:name="footnote text"/>
    <w:lsdException w:qFormat="1" w:unhideWhenUsed="0" w:uiPriority="99" w:semiHidden="0" w:name="annotation text"/>
    <w:lsdException w:qFormat="1" w:uiPriority="99" w:semiHidden="0" w:name="header"/>
    <w:lsdException w:qFormat="1" w:uiPriority="99" w:semiHidden="0" w:name="footer"/>
    <w:lsdException w:qFormat="1" w:unhideWhenUsed="0" w:uiPriority="99" w:semiHidden="0" w:name="index heading"/>
    <w:lsdException w:qFormat="1" w:unhideWhenUsed="0" w:uiPriority="35" w:semiHidden="0" w:name="caption"/>
    <w:lsdException w:qFormat="1" w:uiPriority="99" w:semiHidden="0" w:name="table of figures"/>
    <w:lsdException w:qFormat="1" w:unhideWhenUsed="0" w:uiPriority="99" w:semiHidden="0" w:name="envelope address"/>
    <w:lsdException w:qFormat="1" w:unhideWhenUsed="0" w:uiPriority="99" w:semiHidden="0" w:name="envelope return"/>
    <w:lsdException w:qFormat="1" w:unhideWhenUsed="0" w:uiPriority="99" w:semiHidden="0" w:name="footnote reference"/>
    <w:lsdException w:qFormat="1" w:unhideWhenUsed="0" w:uiPriority="99" w:semiHidden="0" w:name="annotation reference"/>
    <w:lsdException w:qFormat="1"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99" w:semiHidden="0" w:name="endnote text"/>
    <w:lsdException w:qFormat="1" w:unhideWhenUsed="0" w:uiPriority="99" w:semiHidden="0" w:name="table of authorities"/>
    <w:lsdException w:qFormat="1" w:unhideWhenUsed="0" w:uiPriority="99" w:semiHidden="0" w:name="macro"/>
    <w:lsdException w:qFormat="1" w:unhideWhenUsed="0" w:uiPriority="99" w:semiHidden="0" w:name="toa heading"/>
    <w:lsdException w:qFormat="1" w:unhideWhenUsed="0" w:uiPriority="99" w:semiHidden="0" w:name="List"/>
    <w:lsdException w:qFormat="1" w:unhideWhenUsed="0" w:uiPriority="99" w:semiHidden="0" w:name="List Bullet"/>
    <w:lsdException w:qFormat="1" w:unhideWhenUsed="0" w:uiPriority="99" w:semiHidden="0" w:name="List Number"/>
    <w:lsdException w:qFormat="1" w:unhideWhenUsed="0" w:uiPriority="99" w:semiHidden="0" w:name="List 2"/>
    <w:lsdException w:qFormat="1" w:unhideWhenUsed="0" w:uiPriority="99" w:semiHidden="0" w:name="List 3"/>
    <w:lsdException w:qFormat="1" w:unhideWhenUsed="0" w:uiPriority="99" w:semiHidden="0" w:name="List 4"/>
    <w:lsdException w:qFormat="1" w:unhideWhenUsed="0" w:uiPriority="99" w:semiHidden="0" w:name="List 5"/>
    <w:lsdException w:qFormat="1" w:unhideWhenUsed="0" w:uiPriority="99" w:semiHidden="0" w:name="List Bullet 2"/>
    <w:lsdException w:qFormat="1" w:unhideWhenUsed="0" w:uiPriority="99" w:semiHidden="0" w:name="List Bullet 3"/>
    <w:lsdException w:qFormat="1" w:unhideWhenUsed="0" w:uiPriority="99" w:semiHidden="0" w:name="List Bullet 4"/>
    <w:lsdException w:qFormat="1" w:unhideWhenUsed="0" w:uiPriority="99" w:semiHidden="0" w:name="List Bullet 5"/>
    <w:lsdException w:qFormat="1" w:unhideWhenUsed="0" w:uiPriority="99" w:semiHidden="0" w:name="List Number 2"/>
    <w:lsdException w:qFormat="1" w:unhideWhenUsed="0" w:uiPriority="99" w:semiHidden="0" w:name="List Number 3"/>
    <w:lsdException w:qFormat="1" w:unhideWhenUsed="0" w:uiPriority="99" w:semiHidden="0" w:name="List Number 4"/>
    <w:lsdException w:qFormat="1" w:unhideWhenUsed="0" w:uiPriority="99" w:semiHidden="0" w:name="List Number 5"/>
    <w:lsdException w:qFormat="1" w:unhideWhenUsed="0" w:uiPriority="10" w:semiHidden="0" w:name="Title"/>
    <w:lsdException w:qFormat="1" w:unhideWhenUsed="0" w:uiPriority="99" w:semiHidden="0" w:name="Closing"/>
    <w:lsdException w:qFormat="1" w:unhideWhenUsed="0" w:uiPriority="99" w:semiHidden="0" w:name="Signature"/>
    <w:lsdException w:qFormat="1" w:uiPriority="1" w:name="Default Paragraph Font"/>
    <w:lsdException w:qFormat="1" w:unhideWhenUsed="0" w:uiPriority="99" w:semiHidden="0" w:name="Body Text"/>
    <w:lsdException w:qFormat="1" w:unhideWhenUsed="0" w:uiPriority="99" w:semiHidden="0" w:name="Body Text Indent"/>
    <w:lsdException w:qFormat="1" w:unhideWhenUsed="0" w:uiPriority="99" w:semiHidden="0" w:name="List Continue"/>
    <w:lsdException w:qFormat="1" w:unhideWhenUsed="0" w:uiPriority="99" w:semiHidden="0" w:name="List Continue 2"/>
    <w:lsdException w:qFormat="1" w:unhideWhenUsed="0" w:uiPriority="99" w:semiHidden="0" w:name="List Continue 3"/>
    <w:lsdException w:qFormat="1" w:unhideWhenUsed="0" w:uiPriority="99" w:semiHidden="0" w:name="List Continue 4"/>
    <w:lsdException w:qFormat="1" w:unhideWhenUsed="0" w:uiPriority="99" w:semiHidden="0" w:name="List Continue 5"/>
    <w:lsdException w:qFormat="1" w:unhideWhenUsed="0" w:uiPriority="99" w:semiHidden="0" w:name="Message Header"/>
    <w:lsdException w:qFormat="1" w:unhideWhenUsed="0" w:uiPriority="99" w:semiHidden="0" w:name="Subtitle"/>
    <w:lsdException w:qFormat="1" w:unhideWhenUsed="0" w:uiPriority="99" w:semiHidden="0" w:name="Salutation"/>
    <w:lsdException w:qFormat="1" w:unhideWhenUsed="0" w:uiPriority="99" w:semiHidden="0" w:name="Date"/>
    <w:lsdException w:qFormat="1" w:unhideWhenUsed="0" w:uiPriority="99" w:semiHidden="0" w:name="Body Text First Indent"/>
    <w:lsdException w:qFormat="1" w:unhideWhenUsed="0" w:uiPriority="99" w:semiHidden="0" w:name="Body Text First Indent 2"/>
    <w:lsdException w:qFormat="1" w:unhideWhenUsed="0" w:uiPriority="99" w:semiHidden="0" w:name="Note Heading"/>
    <w:lsdException w:qFormat="1" w:unhideWhenUsed="0" w:uiPriority="99" w:semiHidden="0" w:name="Body Text 2"/>
    <w:lsdException w:qFormat="1" w:unhideWhenUsed="0" w:uiPriority="99" w:semiHidden="0" w:name="Body Text 3"/>
    <w:lsdException w:qFormat="1" w:unhideWhenUsed="0" w:uiPriority="99" w:semiHidden="0" w:name="Body Text Indent 2"/>
    <w:lsdException w:qFormat="1" w:unhideWhenUsed="0" w:uiPriority="99" w:semiHidden="0" w:name="Body Text Indent 3"/>
    <w:lsdException w:qFormat="1" w:unhideWhenUsed="0" w:uiPriority="99" w:semiHidden="0"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qFormat="1" w:unhideWhenUsed="0" w:uiPriority="99" w:semiHidden="0" w:name="Document Map"/>
    <w:lsdException w:qFormat="1" w:unhideWhenUsed="0" w:uiPriority="99" w:semiHidden="0" w:name="Plain Text"/>
    <w:lsdException w:qFormat="1" w:unhideWhenUsed="0" w:uiPriority="99" w:semiHidden="0" w:name="E-mail Signature"/>
    <w:lsdException w:qFormat="1" w:unhideWhenUsed="0" w:uiPriority="99"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qFormat="1" w:uiPriority="99" w:name="Normal Table"/>
    <w:lsdException w:qFormat="1" w:unhideWhenUsed="0" w:uiPriority="99" w:semiHidden="0" w:name="annotation subject"/>
    <w:lsdException w:qFormat="1" w:unhideWhenUsed="0" w:uiPriority="0" w:semiHidden="0" w:name="Table Simple 1"/>
    <w:lsdException w:qFormat="1" w:unhideWhenUsed="0" w:uiPriority="0" w:semiHidden="0" w:name="Table Simple 2"/>
    <w:lsdException w:qFormat="1" w:unhideWhenUsed="0" w:uiPriority="0" w:semiHidden="0" w:name="Table Simple 3"/>
    <w:lsdException w:qFormat="1" w:unhideWhenUsed="0" w:uiPriority="0" w:semiHidden="0" w:name="Table Classic 1"/>
    <w:lsdException w:qFormat="1" w:unhideWhenUsed="0" w:uiPriority="0" w:semiHidden="0" w:name="Table Classic 2"/>
    <w:lsdException w:qFormat="1"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qFormat="1" w:unhideWhenUsed="0" w:uiPriority="0" w:semiHidden="0" w:name="Table 3D effects 1"/>
    <w:lsdException w:qFormat="1" w:unhideWhenUsed="0" w:uiPriority="0" w:semiHidden="0" w:name="Table 3D effects 2"/>
    <w:lsdException w:qFormat="1" w:unhideWhenUsed="0" w:uiPriority="0" w:semiHidden="0"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qFormat="1" w:unhideWhenUsed="0" w:uiPriority="0" w:semiHidden="0" w:name="Table Web 1"/>
    <w:lsdException w:qFormat="1" w:unhideWhenUsed="0" w:uiPriority="0" w:semiHidden="0" w:name="Table Web 2"/>
    <w:lsdException w:qFormat="1" w:unhideWhenUsed="0" w:uiPriority="0" w:semiHidden="0" w:name="Table Web 3"/>
    <w:lsdException w:qFormat="1" w:unhideWhenUsed="0" w:uiPriority="99" w:semiHidden="0" w:name="Balloon Text"/>
    <w:lsdException w:qFormat="1" w:unhideWhenUsed="0" w:uiPriority="39" w:semiHidden="0" w:name="Table Grid"/>
    <w:lsdException w:uiPriority="99" w:name="Table Theme"/>
    <w:lsdException w:qFormat="1" w:unhideWhenUsed="0" w:uiPriority="99" w:semiHidden="0"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qFormat="1" w:unhideWhenUsed="0" w:uiPriority="72" w:semiHidden="0" w:name="Colorful List Accent 1"/>
    <w:lsdException w:qFormat="1" w:unhideWhenUsed="0" w:uiPriority="29" w:semiHidden="0" w:name="Colorful Grid Accent 1"/>
    <w:lsdException w:qFormat="1" w:unhideWhenUsed="0" w:uiPriority="3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qFormat="1" w:unhideWhenUsed="0" w:uiPriority="61" w:semiHidden="0" w:name="Light List Accent 3"/>
    <w:lsdException w:qFormat="1" w:unhideWhenUsed="0" w:uiPriority="72" w:semiHidden="0" w:name="Light Grid Accent 3"/>
    <w:lsdException w:qFormat="1" w:unhideWhenUsed="0" w:uiPriority="29" w:semiHidden="0" w:name="Medium Shading 1 Accent 3"/>
    <w:lsdException w:qFormat="1" w:unhideWhenUsed="0" w:uiPriority="30"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qFormat="1"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lang w:val="en-US" w:eastAsia="zh-CN" w:bidi="ar-SA"/>
    </w:rPr>
  </w:style>
  <w:style w:type="paragraph" w:styleId="3">
    <w:name w:val="heading 1"/>
    <w:basedOn w:val="1"/>
    <w:next w:val="1"/>
    <w:link w:val="158"/>
    <w:qFormat/>
    <w:uiPriority w:val="0"/>
    <w:pPr>
      <w:keepNext/>
      <w:keepLines/>
      <w:spacing w:before="340" w:after="330" w:line="578" w:lineRule="auto"/>
      <w:outlineLvl w:val="0"/>
    </w:pPr>
    <w:rPr>
      <w:b/>
      <w:bCs/>
      <w:kern w:val="44"/>
      <w:sz w:val="44"/>
      <w:szCs w:val="44"/>
    </w:rPr>
  </w:style>
  <w:style w:type="paragraph" w:styleId="4">
    <w:name w:val="heading 2"/>
    <w:basedOn w:val="1"/>
    <w:next w:val="1"/>
    <w:link w:val="159"/>
    <w:qFormat/>
    <w:uiPriority w:val="0"/>
    <w:pPr>
      <w:keepNext/>
      <w:keepLines/>
      <w:spacing w:line="480" w:lineRule="auto"/>
      <w:outlineLvl w:val="1"/>
    </w:pPr>
    <w:rPr>
      <w:rFonts w:eastAsia="黑体"/>
      <w:sz w:val="24"/>
      <w:szCs w:val="24"/>
    </w:rPr>
  </w:style>
  <w:style w:type="paragraph" w:styleId="5">
    <w:name w:val="heading 3"/>
    <w:basedOn w:val="1"/>
    <w:next w:val="1"/>
    <w:link w:val="160"/>
    <w:qFormat/>
    <w:uiPriority w:val="0"/>
    <w:pPr>
      <w:keepNext/>
      <w:keepLines/>
      <w:outlineLvl w:val="2"/>
    </w:pPr>
    <w:rPr>
      <w:rFonts w:eastAsia="黑体"/>
      <w:szCs w:val="24"/>
    </w:rPr>
  </w:style>
  <w:style w:type="paragraph" w:styleId="6">
    <w:name w:val="heading 4"/>
    <w:basedOn w:val="1"/>
    <w:next w:val="1"/>
    <w:link w:val="161"/>
    <w:qFormat/>
    <w:uiPriority w:val="0"/>
    <w:pPr>
      <w:keepNext/>
      <w:keepLines/>
      <w:outlineLvl w:val="3"/>
    </w:pPr>
    <w:rPr>
      <w:rFonts w:eastAsia="楷体_GB2312"/>
      <w:szCs w:val="24"/>
    </w:rPr>
  </w:style>
  <w:style w:type="paragraph" w:styleId="7">
    <w:name w:val="heading 5"/>
    <w:basedOn w:val="1"/>
    <w:next w:val="1"/>
    <w:link w:val="162"/>
    <w:unhideWhenUsed/>
    <w:qFormat/>
    <w:uiPriority w:val="0"/>
    <w:pPr>
      <w:keepNext/>
      <w:keepLines/>
      <w:spacing w:before="280" w:after="290" w:line="376" w:lineRule="auto"/>
      <w:outlineLvl w:val="4"/>
    </w:pPr>
    <w:rPr>
      <w:b/>
      <w:bCs/>
      <w:sz w:val="28"/>
      <w:szCs w:val="28"/>
    </w:rPr>
  </w:style>
  <w:style w:type="paragraph" w:styleId="8">
    <w:name w:val="heading 6"/>
    <w:basedOn w:val="1"/>
    <w:next w:val="1"/>
    <w:link w:val="163"/>
    <w:unhideWhenUsed/>
    <w:qFormat/>
    <w:uiPriority w:val="0"/>
    <w:pPr>
      <w:keepNext/>
      <w:keepLines/>
      <w:spacing w:before="240" w:after="64" w:line="320" w:lineRule="auto"/>
      <w:outlineLvl w:val="5"/>
    </w:pPr>
    <w:rPr>
      <w:rFonts w:ascii="Calibri Light" w:hAnsi="Calibri Light"/>
      <w:b/>
      <w:bCs/>
      <w:sz w:val="24"/>
      <w:szCs w:val="24"/>
    </w:rPr>
  </w:style>
  <w:style w:type="paragraph" w:styleId="9">
    <w:name w:val="heading 7"/>
    <w:basedOn w:val="1"/>
    <w:next w:val="1"/>
    <w:link w:val="164"/>
    <w:qFormat/>
    <w:uiPriority w:val="9"/>
    <w:pPr>
      <w:keepNext/>
      <w:keepLines/>
      <w:widowControl/>
      <w:numPr>
        <w:ilvl w:val="6"/>
        <w:numId w:val="1"/>
      </w:numPr>
      <w:spacing w:before="240" w:after="64" w:line="320" w:lineRule="auto"/>
      <w:jc w:val="left"/>
      <w:outlineLvl w:val="6"/>
    </w:pPr>
    <w:rPr>
      <w:rFonts w:ascii="Cambria" w:hAnsi="Cambria"/>
      <w:b/>
      <w:bCs/>
      <w:sz w:val="24"/>
      <w:szCs w:val="24"/>
    </w:rPr>
  </w:style>
  <w:style w:type="paragraph" w:styleId="10">
    <w:name w:val="heading 8"/>
    <w:basedOn w:val="1"/>
    <w:next w:val="1"/>
    <w:link w:val="165"/>
    <w:qFormat/>
    <w:uiPriority w:val="99"/>
    <w:pPr>
      <w:keepNext/>
      <w:keepLines/>
      <w:widowControl/>
      <w:numPr>
        <w:ilvl w:val="7"/>
        <w:numId w:val="1"/>
      </w:numPr>
      <w:spacing w:before="240" w:after="64" w:line="320" w:lineRule="auto"/>
      <w:jc w:val="left"/>
      <w:outlineLvl w:val="7"/>
    </w:pPr>
    <w:rPr>
      <w:rFonts w:ascii="Arial" w:hAnsi="Arial" w:eastAsia="黑体"/>
      <w:sz w:val="24"/>
      <w:szCs w:val="24"/>
    </w:rPr>
  </w:style>
  <w:style w:type="paragraph" w:styleId="11">
    <w:name w:val="heading 9"/>
    <w:basedOn w:val="1"/>
    <w:next w:val="1"/>
    <w:link w:val="166"/>
    <w:qFormat/>
    <w:uiPriority w:val="99"/>
    <w:pPr>
      <w:keepNext/>
      <w:keepLines/>
      <w:widowControl/>
      <w:numPr>
        <w:ilvl w:val="8"/>
        <w:numId w:val="1"/>
      </w:numPr>
      <w:spacing w:before="240" w:after="64" w:line="320" w:lineRule="auto"/>
      <w:jc w:val="left"/>
      <w:outlineLvl w:val="8"/>
    </w:pPr>
    <w:rPr>
      <w:rFonts w:ascii="Arial" w:hAnsi="Arial" w:eastAsia="黑体"/>
      <w:szCs w:val="24"/>
    </w:rPr>
  </w:style>
  <w:style w:type="character" w:default="1" w:styleId="140">
    <w:name w:val="Default Paragraph Font"/>
    <w:semiHidden/>
    <w:unhideWhenUsed/>
    <w:qFormat/>
    <w:uiPriority w:val="1"/>
  </w:style>
  <w:style w:type="table" w:default="1" w:styleId="88">
    <w:name w:val="Normal Table"/>
    <w:semiHidden/>
    <w:unhideWhenUsed/>
    <w:qFormat/>
    <w:uiPriority w:val="99"/>
    <w:tblPr>
      <w:tblCellMar>
        <w:top w:w="0" w:type="dxa"/>
        <w:left w:w="108" w:type="dxa"/>
        <w:bottom w:w="0" w:type="dxa"/>
        <w:right w:w="108" w:type="dxa"/>
      </w:tblCellMar>
    </w:tblPr>
  </w:style>
  <w:style w:type="paragraph" w:styleId="2">
    <w:name w:val="macro"/>
    <w:link w:val="167"/>
    <w:qFormat/>
    <w:uiPriority w:val="99"/>
    <w:pPr>
      <w:widowControl w:val="0"/>
      <w:pBdr>
        <w:top w:val="single" w:color="auto" w:sz="8" w:space="1"/>
      </w:pBd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textAlignment w:val="baseline"/>
    </w:pPr>
    <w:rPr>
      <w:rFonts w:ascii="Courier New" w:hAnsi="Courier New" w:eastAsia="宋体" w:cs="Courier New"/>
      <w:kern w:val="2"/>
      <w:sz w:val="24"/>
      <w:szCs w:val="24"/>
      <w:lang w:val="en-US" w:eastAsia="zh-CN" w:bidi="ar-SA"/>
    </w:rPr>
  </w:style>
  <w:style w:type="paragraph" w:styleId="12">
    <w:name w:val="List 3"/>
    <w:basedOn w:val="1"/>
    <w:qFormat/>
    <w:uiPriority w:val="99"/>
    <w:pPr>
      <w:ind w:left="100" w:leftChars="400" w:hanging="200" w:hangingChars="200"/>
    </w:pPr>
    <w:rPr>
      <w:rFonts w:ascii="Cambria" w:hAnsi="Cambria"/>
      <w:szCs w:val="24"/>
    </w:rPr>
  </w:style>
  <w:style w:type="paragraph" w:styleId="13">
    <w:name w:val="toc 7"/>
    <w:basedOn w:val="1"/>
    <w:next w:val="1"/>
    <w:qFormat/>
    <w:uiPriority w:val="39"/>
    <w:pPr>
      <w:ind w:left="1260"/>
      <w:jc w:val="left"/>
    </w:pPr>
    <w:rPr>
      <w:sz w:val="20"/>
    </w:rPr>
  </w:style>
  <w:style w:type="paragraph" w:styleId="14">
    <w:name w:val="List Number 2"/>
    <w:basedOn w:val="1"/>
    <w:qFormat/>
    <w:uiPriority w:val="99"/>
    <w:pPr>
      <w:tabs>
        <w:tab w:val="left" w:pos="780"/>
      </w:tabs>
      <w:ind w:left="780" w:leftChars="200" w:hanging="360" w:hangingChars="200"/>
    </w:pPr>
    <w:rPr>
      <w:rFonts w:ascii="Cambria" w:hAnsi="Cambria"/>
      <w:szCs w:val="24"/>
    </w:rPr>
  </w:style>
  <w:style w:type="paragraph" w:styleId="15">
    <w:name w:val="table of authorities"/>
    <w:basedOn w:val="1"/>
    <w:next w:val="1"/>
    <w:qFormat/>
    <w:uiPriority w:val="99"/>
    <w:pPr>
      <w:pBdr>
        <w:top w:val="single" w:color="auto" w:sz="8" w:space="1"/>
      </w:pBdr>
      <w:adjustRightInd w:val="0"/>
      <w:spacing w:line="312" w:lineRule="atLeast"/>
      <w:ind w:left="420" w:leftChars="200"/>
      <w:textAlignment w:val="baseline"/>
    </w:pPr>
    <w:rPr>
      <w:rFonts w:ascii="Cambria" w:hAnsi="Cambria" w:cs="宋体"/>
      <w:kern w:val="0"/>
      <w:szCs w:val="24"/>
    </w:rPr>
  </w:style>
  <w:style w:type="paragraph" w:styleId="16">
    <w:name w:val="Note Heading"/>
    <w:basedOn w:val="1"/>
    <w:next w:val="1"/>
    <w:link w:val="168"/>
    <w:qFormat/>
    <w:uiPriority w:val="99"/>
    <w:pPr>
      <w:jc w:val="center"/>
    </w:pPr>
    <w:rPr>
      <w:rFonts w:ascii="Cambria" w:hAnsi="Cambria"/>
      <w:szCs w:val="24"/>
    </w:rPr>
  </w:style>
  <w:style w:type="paragraph" w:styleId="17">
    <w:name w:val="List Bullet 4"/>
    <w:basedOn w:val="1"/>
    <w:qFormat/>
    <w:uiPriority w:val="99"/>
    <w:pPr>
      <w:tabs>
        <w:tab w:val="left" w:pos="1620"/>
      </w:tabs>
      <w:ind w:left="1620" w:leftChars="600" w:hanging="360" w:hangingChars="200"/>
    </w:pPr>
    <w:rPr>
      <w:rFonts w:ascii="Cambria" w:hAnsi="Cambria"/>
      <w:szCs w:val="24"/>
    </w:rPr>
  </w:style>
  <w:style w:type="paragraph" w:styleId="18">
    <w:name w:val="index 8"/>
    <w:basedOn w:val="1"/>
    <w:next w:val="1"/>
    <w:qFormat/>
    <w:uiPriority w:val="99"/>
    <w:pPr>
      <w:pBdr>
        <w:top w:val="single" w:color="auto" w:sz="8" w:space="1"/>
      </w:pBdr>
      <w:adjustRightInd w:val="0"/>
      <w:spacing w:line="312" w:lineRule="atLeast"/>
      <w:ind w:left="1400" w:leftChars="1400"/>
      <w:textAlignment w:val="baseline"/>
    </w:pPr>
    <w:rPr>
      <w:rFonts w:ascii="Cambria" w:hAnsi="Cambria" w:cs="宋体"/>
      <w:kern w:val="0"/>
      <w:szCs w:val="24"/>
    </w:rPr>
  </w:style>
  <w:style w:type="paragraph" w:styleId="19">
    <w:name w:val="E-mail Signature"/>
    <w:basedOn w:val="1"/>
    <w:link w:val="169"/>
    <w:qFormat/>
    <w:uiPriority w:val="99"/>
    <w:rPr>
      <w:rFonts w:ascii="Cambria" w:hAnsi="Cambria"/>
      <w:szCs w:val="24"/>
    </w:rPr>
  </w:style>
  <w:style w:type="paragraph" w:styleId="20">
    <w:name w:val="List Number"/>
    <w:basedOn w:val="1"/>
    <w:qFormat/>
    <w:uiPriority w:val="99"/>
    <w:pPr>
      <w:tabs>
        <w:tab w:val="left" w:pos="720"/>
      </w:tabs>
      <w:ind w:left="720" w:hanging="360"/>
    </w:pPr>
    <w:rPr>
      <w:rFonts w:ascii="Cambria" w:hAnsi="Cambria"/>
      <w:szCs w:val="24"/>
    </w:rPr>
  </w:style>
  <w:style w:type="paragraph" w:styleId="21">
    <w:name w:val="Normal Indent"/>
    <w:basedOn w:val="1"/>
    <w:link w:val="170"/>
    <w:qFormat/>
    <w:uiPriority w:val="0"/>
    <w:pPr>
      <w:ind w:firstLine="420"/>
    </w:pPr>
    <w:rPr>
      <w:rFonts w:ascii="Cambria" w:hAnsi="Cambria"/>
    </w:rPr>
  </w:style>
  <w:style w:type="paragraph" w:styleId="22">
    <w:name w:val="caption"/>
    <w:basedOn w:val="1"/>
    <w:next w:val="1"/>
    <w:link w:val="171"/>
    <w:qFormat/>
    <w:uiPriority w:val="35"/>
    <w:rPr>
      <w:rFonts w:ascii="Calibri Light" w:hAnsi="Calibri Light" w:eastAsia="黑体"/>
      <w:sz w:val="20"/>
    </w:rPr>
  </w:style>
  <w:style w:type="paragraph" w:styleId="23">
    <w:name w:val="index 5"/>
    <w:basedOn w:val="1"/>
    <w:next w:val="1"/>
    <w:qFormat/>
    <w:uiPriority w:val="99"/>
    <w:pPr>
      <w:pBdr>
        <w:top w:val="single" w:color="auto" w:sz="8" w:space="1"/>
      </w:pBdr>
      <w:adjustRightInd w:val="0"/>
      <w:spacing w:line="312" w:lineRule="atLeast"/>
      <w:ind w:left="800" w:leftChars="800"/>
      <w:textAlignment w:val="baseline"/>
    </w:pPr>
    <w:rPr>
      <w:rFonts w:ascii="Cambria" w:hAnsi="Cambria" w:cs="宋体"/>
      <w:kern w:val="0"/>
      <w:szCs w:val="24"/>
    </w:rPr>
  </w:style>
  <w:style w:type="paragraph" w:styleId="24">
    <w:name w:val="List Bullet"/>
    <w:basedOn w:val="1"/>
    <w:qFormat/>
    <w:uiPriority w:val="99"/>
    <w:pPr>
      <w:widowControl/>
      <w:tabs>
        <w:tab w:val="left" w:pos="432"/>
        <w:tab w:val="left" w:pos="473"/>
      </w:tabs>
      <w:ind w:left="420" w:hanging="420" w:hangingChars="200"/>
      <w:jc w:val="left"/>
    </w:pPr>
    <w:rPr>
      <w:rFonts w:ascii="Cambria" w:hAnsi="Cambria"/>
      <w:kern w:val="0"/>
      <w:szCs w:val="24"/>
    </w:rPr>
  </w:style>
  <w:style w:type="paragraph" w:styleId="25">
    <w:name w:val="envelope address"/>
    <w:basedOn w:val="1"/>
    <w:qFormat/>
    <w:uiPriority w:val="99"/>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26">
    <w:name w:val="Document Map"/>
    <w:basedOn w:val="1"/>
    <w:link w:val="172"/>
    <w:qFormat/>
    <w:uiPriority w:val="99"/>
    <w:pPr>
      <w:shd w:val="clear" w:color="auto" w:fill="000080"/>
    </w:pPr>
    <w:rPr>
      <w:szCs w:val="21"/>
    </w:rPr>
  </w:style>
  <w:style w:type="paragraph" w:styleId="27">
    <w:name w:val="toa heading"/>
    <w:basedOn w:val="1"/>
    <w:next w:val="1"/>
    <w:qFormat/>
    <w:uiPriority w:val="99"/>
    <w:pPr>
      <w:pBdr>
        <w:top w:val="single" w:color="auto" w:sz="8" w:space="1"/>
      </w:pBdr>
      <w:adjustRightInd w:val="0"/>
      <w:spacing w:before="120" w:line="312" w:lineRule="atLeast"/>
      <w:textAlignment w:val="baseline"/>
    </w:pPr>
    <w:rPr>
      <w:rFonts w:ascii="Cambria" w:hAnsi="Cambria"/>
      <w:kern w:val="0"/>
      <w:sz w:val="24"/>
      <w:szCs w:val="24"/>
    </w:rPr>
  </w:style>
  <w:style w:type="paragraph" w:styleId="28">
    <w:name w:val="annotation text"/>
    <w:basedOn w:val="1"/>
    <w:link w:val="173"/>
    <w:qFormat/>
    <w:uiPriority w:val="99"/>
    <w:pPr>
      <w:jc w:val="left"/>
    </w:pPr>
    <w:rPr>
      <w:szCs w:val="24"/>
    </w:rPr>
  </w:style>
  <w:style w:type="paragraph" w:styleId="29">
    <w:name w:val="index 6"/>
    <w:basedOn w:val="1"/>
    <w:next w:val="1"/>
    <w:qFormat/>
    <w:uiPriority w:val="99"/>
    <w:pPr>
      <w:pBdr>
        <w:top w:val="single" w:color="auto" w:sz="8" w:space="1"/>
      </w:pBdr>
      <w:adjustRightInd w:val="0"/>
      <w:spacing w:line="312" w:lineRule="atLeast"/>
      <w:ind w:left="1000" w:leftChars="1000"/>
      <w:textAlignment w:val="baseline"/>
    </w:pPr>
    <w:rPr>
      <w:rFonts w:ascii="Cambria" w:hAnsi="Cambria" w:cs="宋体"/>
      <w:kern w:val="0"/>
      <w:szCs w:val="24"/>
    </w:rPr>
  </w:style>
  <w:style w:type="paragraph" w:styleId="30">
    <w:name w:val="Salutation"/>
    <w:basedOn w:val="1"/>
    <w:next w:val="1"/>
    <w:link w:val="174"/>
    <w:qFormat/>
    <w:uiPriority w:val="99"/>
    <w:rPr>
      <w:rFonts w:ascii="Cambria" w:hAnsi="Cambria"/>
      <w:szCs w:val="24"/>
    </w:rPr>
  </w:style>
  <w:style w:type="paragraph" w:styleId="31">
    <w:name w:val="Body Text 3"/>
    <w:basedOn w:val="1"/>
    <w:link w:val="175"/>
    <w:qFormat/>
    <w:uiPriority w:val="99"/>
    <w:pPr>
      <w:spacing w:after="120"/>
    </w:pPr>
    <w:rPr>
      <w:rFonts w:ascii="Cambria" w:hAnsi="Cambria"/>
      <w:sz w:val="16"/>
      <w:szCs w:val="16"/>
    </w:rPr>
  </w:style>
  <w:style w:type="paragraph" w:styleId="32">
    <w:name w:val="Closing"/>
    <w:basedOn w:val="1"/>
    <w:link w:val="176"/>
    <w:qFormat/>
    <w:uiPriority w:val="99"/>
    <w:pPr>
      <w:ind w:left="100" w:leftChars="2100"/>
    </w:pPr>
    <w:rPr>
      <w:rFonts w:ascii="Cambria" w:hAnsi="Cambria"/>
      <w:szCs w:val="24"/>
    </w:rPr>
  </w:style>
  <w:style w:type="paragraph" w:styleId="33">
    <w:name w:val="List Bullet 3"/>
    <w:basedOn w:val="1"/>
    <w:qFormat/>
    <w:uiPriority w:val="99"/>
    <w:pPr>
      <w:tabs>
        <w:tab w:val="left" w:pos="1200"/>
      </w:tabs>
      <w:ind w:left="1200" w:leftChars="400" w:hanging="360" w:hangingChars="200"/>
    </w:pPr>
    <w:rPr>
      <w:rFonts w:ascii="Cambria" w:hAnsi="Cambria"/>
      <w:szCs w:val="24"/>
    </w:rPr>
  </w:style>
  <w:style w:type="paragraph" w:styleId="34">
    <w:name w:val="Body Text"/>
    <w:basedOn w:val="1"/>
    <w:link w:val="177"/>
    <w:qFormat/>
    <w:uiPriority w:val="99"/>
    <w:rPr>
      <w:sz w:val="28"/>
    </w:rPr>
  </w:style>
  <w:style w:type="paragraph" w:styleId="35">
    <w:name w:val="Body Text Indent"/>
    <w:basedOn w:val="1"/>
    <w:link w:val="178"/>
    <w:qFormat/>
    <w:uiPriority w:val="99"/>
    <w:pPr>
      <w:spacing w:after="120"/>
      <w:ind w:left="420" w:leftChars="200"/>
    </w:pPr>
    <w:rPr>
      <w:szCs w:val="21"/>
    </w:rPr>
  </w:style>
  <w:style w:type="paragraph" w:styleId="36">
    <w:name w:val="List Number 3"/>
    <w:basedOn w:val="1"/>
    <w:qFormat/>
    <w:uiPriority w:val="99"/>
    <w:pPr>
      <w:tabs>
        <w:tab w:val="left" w:pos="1200"/>
      </w:tabs>
      <w:ind w:left="1200" w:leftChars="400" w:hanging="360" w:hangingChars="200"/>
    </w:pPr>
    <w:rPr>
      <w:rFonts w:ascii="Cambria" w:hAnsi="Cambria"/>
      <w:szCs w:val="24"/>
    </w:rPr>
  </w:style>
  <w:style w:type="paragraph" w:styleId="37">
    <w:name w:val="List 2"/>
    <w:basedOn w:val="1"/>
    <w:qFormat/>
    <w:uiPriority w:val="99"/>
    <w:pPr>
      <w:ind w:left="100" w:leftChars="200" w:hanging="200" w:hangingChars="200"/>
    </w:pPr>
    <w:rPr>
      <w:rFonts w:ascii="Cambria" w:hAnsi="Cambria"/>
      <w:szCs w:val="24"/>
    </w:rPr>
  </w:style>
  <w:style w:type="paragraph" w:styleId="38">
    <w:name w:val="List Continue"/>
    <w:basedOn w:val="1"/>
    <w:qFormat/>
    <w:uiPriority w:val="99"/>
    <w:pPr>
      <w:spacing w:after="120"/>
      <w:ind w:left="420" w:leftChars="200"/>
    </w:pPr>
    <w:rPr>
      <w:rFonts w:ascii="Cambria" w:hAnsi="Cambria"/>
      <w:szCs w:val="24"/>
    </w:rPr>
  </w:style>
  <w:style w:type="paragraph" w:styleId="39">
    <w:name w:val="Block Text"/>
    <w:basedOn w:val="1"/>
    <w:qFormat/>
    <w:uiPriority w:val="99"/>
    <w:pPr>
      <w:spacing w:after="120"/>
      <w:ind w:left="1440" w:leftChars="700" w:right="1440" w:rightChars="700"/>
    </w:pPr>
    <w:rPr>
      <w:rFonts w:ascii="Cambria" w:hAnsi="Cambria"/>
      <w:szCs w:val="24"/>
    </w:rPr>
  </w:style>
  <w:style w:type="paragraph" w:styleId="40">
    <w:name w:val="List Bullet 2"/>
    <w:basedOn w:val="1"/>
    <w:qFormat/>
    <w:uiPriority w:val="99"/>
    <w:pPr>
      <w:tabs>
        <w:tab w:val="left" w:pos="780"/>
      </w:tabs>
      <w:ind w:left="780" w:leftChars="200" w:hanging="360" w:hangingChars="200"/>
    </w:pPr>
    <w:rPr>
      <w:rFonts w:ascii="Cambria" w:hAnsi="Cambria"/>
      <w:szCs w:val="24"/>
    </w:rPr>
  </w:style>
  <w:style w:type="paragraph" w:styleId="41">
    <w:name w:val="HTML Address"/>
    <w:basedOn w:val="1"/>
    <w:link w:val="179"/>
    <w:qFormat/>
    <w:uiPriority w:val="0"/>
    <w:rPr>
      <w:rFonts w:ascii="Cambria" w:hAnsi="Cambria"/>
      <w:i/>
      <w:iCs/>
      <w:szCs w:val="24"/>
    </w:rPr>
  </w:style>
  <w:style w:type="paragraph" w:styleId="42">
    <w:name w:val="index 4"/>
    <w:basedOn w:val="1"/>
    <w:next w:val="1"/>
    <w:qFormat/>
    <w:uiPriority w:val="99"/>
    <w:pPr>
      <w:pBdr>
        <w:top w:val="single" w:color="auto" w:sz="8" w:space="1"/>
      </w:pBdr>
      <w:adjustRightInd w:val="0"/>
      <w:spacing w:line="312" w:lineRule="atLeast"/>
      <w:ind w:left="600" w:leftChars="600"/>
      <w:textAlignment w:val="baseline"/>
    </w:pPr>
    <w:rPr>
      <w:rFonts w:ascii="Cambria" w:hAnsi="Cambria" w:cs="宋体"/>
      <w:kern w:val="0"/>
      <w:szCs w:val="24"/>
    </w:rPr>
  </w:style>
  <w:style w:type="paragraph" w:styleId="43">
    <w:name w:val="toc 5"/>
    <w:basedOn w:val="1"/>
    <w:next w:val="1"/>
    <w:qFormat/>
    <w:uiPriority w:val="39"/>
    <w:pPr>
      <w:ind w:left="840"/>
      <w:jc w:val="left"/>
    </w:pPr>
    <w:rPr>
      <w:sz w:val="20"/>
    </w:rPr>
  </w:style>
  <w:style w:type="paragraph" w:styleId="44">
    <w:name w:val="toc 3"/>
    <w:basedOn w:val="1"/>
    <w:next w:val="1"/>
    <w:unhideWhenUsed/>
    <w:qFormat/>
    <w:uiPriority w:val="39"/>
    <w:pPr>
      <w:tabs>
        <w:tab w:val="right" w:leader="dot" w:pos="8296"/>
      </w:tabs>
      <w:spacing w:line="360" w:lineRule="auto"/>
      <w:ind w:left="960" w:leftChars="400"/>
    </w:pPr>
    <w:rPr>
      <w:sz w:val="24"/>
      <w:szCs w:val="21"/>
    </w:rPr>
  </w:style>
  <w:style w:type="paragraph" w:styleId="45">
    <w:name w:val="Plain Text"/>
    <w:basedOn w:val="1"/>
    <w:link w:val="180"/>
    <w:qFormat/>
    <w:uiPriority w:val="99"/>
    <w:rPr>
      <w:rFonts w:ascii="宋体" w:hAnsi="Courier New" w:cs="宋体"/>
      <w:szCs w:val="21"/>
    </w:rPr>
  </w:style>
  <w:style w:type="paragraph" w:styleId="46">
    <w:name w:val="List Bullet 5"/>
    <w:basedOn w:val="1"/>
    <w:qFormat/>
    <w:uiPriority w:val="99"/>
    <w:pPr>
      <w:tabs>
        <w:tab w:val="left" w:pos="2040"/>
      </w:tabs>
      <w:ind w:left="2040" w:leftChars="800" w:hanging="360" w:hangingChars="200"/>
    </w:pPr>
    <w:rPr>
      <w:rFonts w:ascii="Cambria" w:hAnsi="Cambria"/>
      <w:szCs w:val="24"/>
    </w:rPr>
  </w:style>
  <w:style w:type="paragraph" w:styleId="47">
    <w:name w:val="List Number 4"/>
    <w:basedOn w:val="1"/>
    <w:qFormat/>
    <w:uiPriority w:val="99"/>
    <w:pPr>
      <w:tabs>
        <w:tab w:val="left" w:pos="1620"/>
      </w:tabs>
      <w:ind w:left="1620" w:leftChars="600" w:hanging="360" w:hangingChars="200"/>
    </w:pPr>
    <w:rPr>
      <w:rFonts w:ascii="Cambria" w:hAnsi="Cambria"/>
      <w:szCs w:val="24"/>
    </w:rPr>
  </w:style>
  <w:style w:type="paragraph" w:styleId="48">
    <w:name w:val="toc 8"/>
    <w:basedOn w:val="1"/>
    <w:next w:val="1"/>
    <w:qFormat/>
    <w:uiPriority w:val="39"/>
    <w:pPr>
      <w:ind w:left="1470"/>
      <w:jc w:val="left"/>
    </w:pPr>
    <w:rPr>
      <w:sz w:val="20"/>
    </w:rPr>
  </w:style>
  <w:style w:type="paragraph" w:styleId="49">
    <w:name w:val="index 3"/>
    <w:basedOn w:val="1"/>
    <w:next w:val="1"/>
    <w:qFormat/>
    <w:uiPriority w:val="99"/>
    <w:pPr>
      <w:pBdr>
        <w:top w:val="single" w:color="auto" w:sz="8" w:space="1"/>
      </w:pBdr>
      <w:adjustRightInd w:val="0"/>
      <w:spacing w:line="312" w:lineRule="atLeast"/>
      <w:ind w:left="400" w:leftChars="400"/>
      <w:textAlignment w:val="baseline"/>
    </w:pPr>
    <w:rPr>
      <w:rFonts w:ascii="Cambria" w:hAnsi="Cambria" w:cs="宋体"/>
      <w:kern w:val="0"/>
      <w:szCs w:val="24"/>
    </w:rPr>
  </w:style>
  <w:style w:type="paragraph" w:styleId="50">
    <w:name w:val="Date"/>
    <w:basedOn w:val="1"/>
    <w:next w:val="1"/>
    <w:link w:val="181"/>
    <w:qFormat/>
    <w:uiPriority w:val="99"/>
    <w:pPr>
      <w:ind w:left="100" w:leftChars="2500"/>
    </w:pPr>
    <w:rPr>
      <w:szCs w:val="21"/>
    </w:rPr>
  </w:style>
  <w:style w:type="paragraph" w:styleId="51">
    <w:name w:val="Body Text Indent 2"/>
    <w:basedOn w:val="1"/>
    <w:link w:val="182"/>
    <w:qFormat/>
    <w:uiPriority w:val="99"/>
    <w:pPr>
      <w:spacing w:after="120" w:line="480" w:lineRule="auto"/>
      <w:ind w:left="420" w:leftChars="200"/>
    </w:pPr>
    <w:rPr>
      <w:szCs w:val="21"/>
    </w:rPr>
  </w:style>
  <w:style w:type="paragraph" w:styleId="52">
    <w:name w:val="endnote text"/>
    <w:basedOn w:val="1"/>
    <w:link w:val="183"/>
    <w:qFormat/>
    <w:uiPriority w:val="99"/>
    <w:pPr>
      <w:snapToGrid w:val="0"/>
      <w:spacing w:line="400" w:lineRule="exact"/>
      <w:jc w:val="left"/>
    </w:pPr>
    <w:rPr>
      <w:sz w:val="24"/>
      <w:szCs w:val="21"/>
    </w:rPr>
  </w:style>
  <w:style w:type="paragraph" w:styleId="53">
    <w:name w:val="List Continue 5"/>
    <w:basedOn w:val="1"/>
    <w:qFormat/>
    <w:uiPriority w:val="99"/>
    <w:pPr>
      <w:spacing w:after="120"/>
      <w:ind w:left="2100" w:leftChars="1000"/>
    </w:pPr>
    <w:rPr>
      <w:rFonts w:ascii="Cambria" w:hAnsi="Cambria"/>
      <w:szCs w:val="24"/>
    </w:rPr>
  </w:style>
  <w:style w:type="paragraph" w:styleId="54">
    <w:name w:val="Balloon Text"/>
    <w:basedOn w:val="1"/>
    <w:link w:val="184"/>
    <w:qFormat/>
    <w:uiPriority w:val="99"/>
    <w:rPr>
      <w:sz w:val="18"/>
      <w:szCs w:val="18"/>
    </w:rPr>
  </w:style>
  <w:style w:type="paragraph" w:styleId="55">
    <w:name w:val="footer"/>
    <w:basedOn w:val="1"/>
    <w:link w:val="185"/>
    <w:unhideWhenUsed/>
    <w:qFormat/>
    <w:uiPriority w:val="99"/>
    <w:pPr>
      <w:tabs>
        <w:tab w:val="center" w:pos="4153"/>
        <w:tab w:val="right" w:pos="8306"/>
      </w:tabs>
      <w:snapToGrid w:val="0"/>
      <w:jc w:val="left"/>
    </w:pPr>
    <w:rPr>
      <w:rFonts w:asciiTheme="minorHAnsi" w:hAnsiTheme="minorHAnsi" w:eastAsiaTheme="minorEastAsia" w:cstheme="minorBidi"/>
      <w:sz w:val="18"/>
      <w:szCs w:val="18"/>
    </w:rPr>
  </w:style>
  <w:style w:type="paragraph" w:styleId="56">
    <w:name w:val="envelope return"/>
    <w:basedOn w:val="1"/>
    <w:qFormat/>
    <w:uiPriority w:val="99"/>
    <w:pPr>
      <w:snapToGrid w:val="0"/>
    </w:pPr>
    <w:rPr>
      <w:rFonts w:ascii="Arial" w:hAnsi="Arial" w:cs="Arial"/>
      <w:szCs w:val="24"/>
    </w:rPr>
  </w:style>
  <w:style w:type="paragraph" w:styleId="57">
    <w:name w:val="header"/>
    <w:basedOn w:val="1"/>
    <w:link w:val="186"/>
    <w:unhideWhenUsed/>
    <w:qFormat/>
    <w:uiPriority w:val="99"/>
    <w:pPr>
      <w:pBdr>
        <w:bottom w:val="single" w:color="auto" w:sz="6" w:space="1"/>
      </w:pBdr>
      <w:tabs>
        <w:tab w:val="center" w:pos="4153"/>
        <w:tab w:val="right" w:pos="8306"/>
      </w:tabs>
      <w:snapToGrid w:val="0"/>
      <w:jc w:val="center"/>
    </w:pPr>
    <w:rPr>
      <w:rFonts w:asciiTheme="minorHAnsi" w:hAnsiTheme="minorHAnsi" w:eastAsiaTheme="minorEastAsia" w:cstheme="minorBidi"/>
      <w:sz w:val="18"/>
      <w:szCs w:val="18"/>
    </w:rPr>
  </w:style>
  <w:style w:type="paragraph" w:styleId="58">
    <w:name w:val="Signature"/>
    <w:basedOn w:val="1"/>
    <w:link w:val="187"/>
    <w:qFormat/>
    <w:uiPriority w:val="99"/>
    <w:pPr>
      <w:ind w:left="100" w:leftChars="2100"/>
    </w:pPr>
    <w:rPr>
      <w:rFonts w:ascii="Cambria" w:hAnsi="Cambria"/>
      <w:szCs w:val="24"/>
    </w:rPr>
  </w:style>
  <w:style w:type="paragraph" w:styleId="59">
    <w:name w:val="toc 1"/>
    <w:basedOn w:val="1"/>
    <w:next w:val="1"/>
    <w:qFormat/>
    <w:uiPriority w:val="39"/>
    <w:pPr>
      <w:spacing w:line="360" w:lineRule="auto"/>
    </w:pPr>
    <w:rPr>
      <w:rFonts w:cs="CG Times"/>
      <w:sz w:val="24"/>
      <w:szCs w:val="24"/>
    </w:rPr>
  </w:style>
  <w:style w:type="paragraph" w:styleId="60">
    <w:name w:val="List Continue 4"/>
    <w:basedOn w:val="1"/>
    <w:qFormat/>
    <w:uiPriority w:val="99"/>
    <w:pPr>
      <w:spacing w:after="120"/>
      <w:ind w:left="1680" w:leftChars="800"/>
    </w:pPr>
    <w:rPr>
      <w:rFonts w:ascii="Cambria" w:hAnsi="Cambria"/>
      <w:szCs w:val="24"/>
    </w:rPr>
  </w:style>
  <w:style w:type="paragraph" w:styleId="61">
    <w:name w:val="toc 4"/>
    <w:basedOn w:val="1"/>
    <w:next w:val="1"/>
    <w:qFormat/>
    <w:uiPriority w:val="39"/>
    <w:pPr>
      <w:ind w:left="1260" w:leftChars="600"/>
    </w:pPr>
    <w:rPr>
      <w:szCs w:val="21"/>
    </w:rPr>
  </w:style>
  <w:style w:type="paragraph" w:styleId="62">
    <w:name w:val="index heading"/>
    <w:basedOn w:val="1"/>
    <w:next w:val="63"/>
    <w:qFormat/>
    <w:uiPriority w:val="99"/>
    <w:pPr>
      <w:pBdr>
        <w:top w:val="single" w:color="auto" w:sz="8" w:space="1"/>
      </w:pBdr>
      <w:adjustRightInd w:val="0"/>
      <w:spacing w:line="312" w:lineRule="atLeast"/>
      <w:textAlignment w:val="baseline"/>
    </w:pPr>
    <w:rPr>
      <w:rFonts w:ascii="Cambria" w:hAnsi="Cambria"/>
      <w:b/>
      <w:bCs/>
      <w:kern w:val="0"/>
      <w:szCs w:val="24"/>
    </w:rPr>
  </w:style>
  <w:style w:type="paragraph" w:styleId="63">
    <w:name w:val="index 1"/>
    <w:basedOn w:val="1"/>
    <w:next w:val="1"/>
    <w:qFormat/>
    <w:uiPriority w:val="99"/>
    <w:rPr>
      <w:szCs w:val="21"/>
    </w:rPr>
  </w:style>
  <w:style w:type="paragraph" w:styleId="64">
    <w:name w:val="Subtitle"/>
    <w:basedOn w:val="1"/>
    <w:next w:val="1"/>
    <w:link w:val="188"/>
    <w:qFormat/>
    <w:uiPriority w:val="99"/>
    <w:pPr>
      <w:spacing w:before="240" w:after="60" w:line="312" w:lineRule="auto"/>
      <w:jc w:val="center"/>
      <w:outlineLvl w:val="1"/>
    </w:pPr>
    <w:rPr>
      <w:b/>
      <w:bCs/>
      <w:kern w:val="28"/>
      <w:sz w:val="24"/>
      <w:szCs w:val="32"/>
    </w:rPr>
  </w:style>
  <w:style w:type="paragraph" w:styleId="65">
    <w:name w:val="List Number 5"/>
    <w:basedOn w:val="1"/>
    <w:qFormat/>
    <w:uiPriority w:val="99"/>
    <w:pPr>
      <w:tabs>
        <w:tab w:val="left" w:pos="2040"/>
      </w:tabs>
      <w:ind w:left="2040" w:leftChars="800" w:hanging="360" w:hangingChars="200"/>
    </w:pPr>
    <w:rPr>
      <w:rFonts w:ascii="Cambria" w:hAnsi="Cambria"/>
      <w:szCs w:val="24"/>
    </w:rPr>
  </w:style>
  <w:style w:type="paragraph" w:styleId="66">
    <w:name w:val="List"/>
    <w:basedOn w:val="1"/>
    <w:qFormat/>
    <w:uiPriority w:val="99"/>
    <w:pPr>
      <w:ind w:left="200" w:hanging="200" w:hangingChars="200"/>
    </w:pPr>
    <w:rPr>
      <w:rFonts w:ascii="Cambria" w:hAnsi="Cambria"/>
      <w:szCs w:val="24"/>
    </w:rPr>
  </w:style>
  <w:style w:type="paragraph" w:styleId="67">
    <w:name w:val="footnote text"/>
    <w:basedOn w:val="1"/>
    <w:link w:val="189"/>
    <w:qFormat/>
    <w:uiPriority w:val="99"/>
    <w:pPr>
      <w:snapToGrid w:val="0"/>
      <w:jc w:val="left"/>
    </w:pPr>
    <w:rPr>
      <w:sz w:val="18"/>
      <w:szCs w:val="18"/>
    </w:rPr>
  </w:style>
  <w:style w:type="paragraph" w:styleId="68">
    <w:name w:val="toc 6"/>
    <w:basedOn w:val="1"/>
    <w:next w:val="1"/>
    <w:qFormat/>
    <w:uiPriority w:val="39"/>
    <w:pPr>
      <w:ind w:left="1050"/>
      <w:jc w:val="left"/>
    </w:pPr>
    <w:rPr>
      <w:sz w:val="20"/>
    </w:rPr>
  </w:style>
  <w:style w:type="paragraph" w:styleId="69">
    <w:name w:val="List 5"/>
    <w:basedOn w:val="1"/>
    <w:qFormat/>
    <w:uiPriority w:val="99"/>
    <w:pPr>
      <w:ind w:left="100" w:leftChars="800" w:hanging="200" w:hangingChars="200"/>
    </w:pPr>
    <w:rPr>
      <w:rFonts w:ascii="Cambria" w:hAnsi="Cambria"/>
      <w:szCs w:val="24"/>
    </w:rPr>
  </w:style>
  <w:style w:type="paragraph" w:styleId="70">
    <w:name w:val="Body Text Indent 3"/>
    <w:basedOn w:val="1"/>
    <w:link w:val="190"/>
    <w:qFormat/>
    <w:uiPriority w:val="99"/>
    <w:pPr>
      <w:spacing w:after="120"/>
      <w:ind w:left="420" w:leftChars="200"/>
    </w:pPr>
    <w:rPr>
      <w:sz w:val="16"/>
      <w:szCs w:val="16"/>
    </w:rPr>
  </w:style>
  <w:style w:type="paragraph" w:styleId="71">
    <w:name w:val="index 7"/>
    <w:basedOn w:val="1"/>
    <w:next w:val="1"/>
    <w:qFormat/>
    <w:uiPriority w:val="99"/>
    <w:pPr>
      <w:pBdr>
        <w:top w:val="single" w:color="auto" w:sz="8" w:space="1"/>
      </w:pBdr>
      <w:adjustRightInd w:val="0"/>
      <w:spacing w:line="312" w:lineRule="atLeast"/>
      <w:ind w:left="1200" w:leftChars="1200"/>
      <w:textAlignment w:val="baseline"/>
    </w:pPr>
    <w:rPr>
      <w:rFonts w:ascii="Cambria" w:hAnsi="Cambria" w:cs="宋体"/>
      <w:kern w:val="0"/>
      <w:szCs w:val="24"/>
    </w:rPr>
  </w:style>
  <w:style w:type="paragraph" w:styleId="72">
    <w:name w:val="index 9"/>
    <w:basedOn w:val="1"/>
    <w:next w:val="1"/>
    <w:qFormat/>
    <w:uiPriority w:val="99"/>
    <w:pPr>
      <w:pBdr>
        <w:top w:val="single" w:color="auto" w:sz="8" w:space="1"/>
      </w:pBdr>
      <w:adjustRightInd w:val="0"/>
      <w:spacing w:line="312" w:lineRule="atLeast"/>
      <w:ind w:left="1600" w:leftChars="1600"/>
      <w:textAlignment w:val="baseline"/>
    </w:pPr>
    <w:rPr>
      <w:rFonts w:ascii="Cambria" w:hAnsi="Cambria" w:cs="宋体"/>
      <w:kern w:val="0"/>
      <w:szCs w:val="24"/>
    </w:rPr>
  </w:style>
  <w:style w:type="paragraph" w:styleId="73">
    <w:name w:val="table of figures"/>
    <w:basedOn w:val="1"/>
    <w:next w:val="1"/>
    <w:unhideWhenUsed/>
    <w:qFormat/>
    <w:uiPriority w:val="99"/>
    <w:pPr>
      <w:spacing w:line="360" w:lineRule="auto"/>
    </w:pPr>
    <w:rPr>
      <w:sz w:val="24"/>
      <w:szCs w:val="24"/>
    </w:rPr>
  </w:style>
  <w:style w:type="paragraph" w:styleId="74">
    <w:name w:val="toc 2"/>
    <w:basedOn w:val="1"/>
    <w:next w:val="1"/>
    <w:qFormat/>
    <w:uiPriority w:val="39"/>
    <w:pPr>
      <w:spacing w:line="360" w:lineRule="auto"/>
      <w:ind w:left="420" w:leftChars="200"/>
    </w:pPr>
    <w:rPr>
      <w:rFonts w:ascii="CG Times" w:hAnsi="CG Times" w:cs="CG Times"/>
      <w:sz w:val="24"/>
      <w:szCs w:val="24"/>
    </w:rPr>
  </w:style>
  <w:style w:type="paragraph" w:styleId="75">
    <w:name w:val="toc 9"/>
    <w:basedOn w:val="1"/>
    <w:next w:val="1"/>
    <w:qFormat/>
    <w:uiPriority w:val="39"/>
    <w:pPr>
      <w:ind w:left="1680"/>
      <w:jc w:val="left"/>
    </w:pPr>
    <w:rPr>
      <w:sz w:val="20"/>
    </w:rPr>
  </w:style>
  <w:style w:type="paragraph" w:styleId="76">
    <w:name w:val="Body Text 2"/>
    <w:basedOn w:val="1"/>
    <w:link w:val="191"/>
    <w:qFormat/>
    <w:uiPriority w:val="99"/>
    <w:pPr>
      <w:spacing w:after="156" w:afterLines="50"/>
      <w:ind w:firstLine="420"/>
    </w:pPr>
    <w:rPr>
      <w:rFonts w:ascii="宋体" w:cs="宋体"/>
      <w:szCs w:val="21"/>
    </w:rPr>
  </w:style>
  <w:style w:type="paragraph" w:styleId="77">
    <w:name w:val="List 4"/>
    <w:basedOn w:val="1"/>
    <w:qFormat/>
    <w:uiPriority w:val="99"/>
    <w:pPr>
      <w:ind w:left="100" w:leftChars="600" w:hanging="200" w:hangingChars="200"/>
    </w:pPr>
    <w:rPr>
      <w:rFonts w:ascii="Cambria" w:hAnsi="Cambria"/>
      <w:szCs w:val="24"/>
    </w:rPr>
  </w:style>
  <w:style w:type="paragraph" w:styleId="78">
    <w:name w:val="List Continue 2"/>
    <w:basedOn w:val="1"/>
    <w:qFormat/>
    <w:uiPriority w:val="99"/>
    <w:pPr>
      <w:spacing w:after="120"/>
      <w:ind w:left="840" w:leftChars="400"/>
    </w:pPr>
    <w:rPr>
      <w:rFonts w:ascii="Cambria" w:hAnsi="Cambria"/>
      <w:szCs w:val="24"/>
    </w:rPr>
  </w:style>
  <w:style w:type="paragraph" w:styleId="79">
    <w:name w:val="Message Header"/>
    <w:basedOn w:val="1"/>
    <w:link w:val="192"/>
    <w:qFormat/>
    <w:uiPriority w:val="99"/>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0">
    <w:name w:val="HTML Preformatted"/>
    <w:basedOn w:val="1"/>
    <w:link w:val="193"/>
    <w:qFormat/>
    <w:uiPriority w:val="0"/>
    <w:rPr>
      <w:rFonts w:ascii="Courier New" w:hAnsi="Courier New" w:cs="Courier New"/>
      <w:sz w:val="20"/>
    </w:rPr>
  </w:style>
  <w:style w:type="paragraph" w:styleId="81">
    <w:name w:val="Normal (Web)"/>
    <w:basedOn w:val="1"/>
    <w:qFormat/>
    <w:uiPriority w:val="99"/>
    <w:pPr>
      <w:widowControl/>
      <w:spacing w:before="100" w:beforeAutospacing="1" w:after="100" w:afterAutospacing="1"/>
      <w:jc w:val="left"/>
    </w:pPr>
    <w:rPr>
      <w:rFonts w:ascii="宋体" w:hAnsi="宋体" w:cs="宋体"/>
      <w:color w:val="000000"/>
      <w:kern w:val="0"/>
      <w:sz w:val="24"/>
      <w:szCs w:val="24"/>
    </w:rPr>
  </w:style>
  <w:style w:type="paragraph" w:styleId="82">
    <w:name w:val="List Continue 3"/>
    <w:basedOn w:val="1"/>
    <w:qFormat/>
    <w:uiPriority w:val="99"/>
    <w:pPr>
      <w:spacing w:after="120"/>
      <w:ind w:left="1260" w:leftChars="600"/>
    </w:pPr>
    <w:rPr>
      <w:rFonts w:ascii="Cambria" w:hAnsi="Cambria"/>
      <w:szCs w:val="24"/>
    </w:rPr>
  </w:style>
  <w:style w:type="paragraph" w:styleId="83">
    <w:name w:val="index 2"/>
    <w:basedOn w:val="1"/>
    <w:next w:val="1"/>
    <w:qFormat/>
    <w:uiPriority w:val="99"/>
    <w:pPr>
      <w:ind w:left="200" w:leftChars="200"/>
    </w:pPr>
    <w:rPr>
      <w:rFonts w:ascii="Cambria" w:hAnsi="Cambria"/>
      <w:szCs w:val="24"/>
    </w:rPr>
  </w:style>
  <w:style w:type="paragraph" w:styleId="84">
    <w:name w:val="Title"/>
    <w:basedOn w:val="1"/>
    <w:next w:val="1"/>
    <w:link w:val="194"/>
    <w:qFormat/>
    <w:uiPriority w:val="10"/>
    <w:pPr>
      <w:spacing w:before="240" w:after="60"/>
      <w:jc w:val="center"/>
      <w:outlineLvl w:val="0"/>
    </w:pPr>
    <w:rPr>
      <w:rFonts w:asciiTheme="majorHAnsi" w:hAnsiTheme="majorHAnsi" w:cstheme="majorBidi"/>
      <w:b/>
      <w:bCs/>
      <w:sz w:val="32"/>
      <w:szCs w:val="32"/>
    </w:rPr>
  </w:style>
  <w:style w:type="paragraph" w:styleId="85">
    <w:name w:val="annotation subject"/>
    <w:basedOn w:val="28"/>
    <w:next w:val="28"/>
    <w:link w:val="195"/>
    <w:qFormat/>
    <w:uiPriority w:val="99"/>
    <w:rPr>
      <w:b/>
      <w:bCs/>
      <w:szCs w:val="21"/>
    </w:rPr>
  </w:style>
  <w:style w:type="paragraph" w:styleId="86">
    <w:name w:val="Body Text First Indent"/>
    <w:basedOn w:val="34"/>
    <w:link w:val="197"/>
    <w:qFormat/>
    <w:uiPriority w:val="99"/>
    <w:pPr>
      <w:spacing w:after="120"/>
      <w:ind w:firstLine="420" w:firstLineChars="100"/>
    </w:pPr>
    <w:rPr>
      <w:sz w:val="21"/>
      <w:szCs w:val="21"/>
    </w:rPr>
  </w:style>
  <w:style w:type="paragraph" w:styleId="87">
    <w:name w:val="Body Text First Indent 2"/>
    <w:basedOn w:val="35"/>
    <w:link w:val="198"/>
    <w:qFormat/>
    <w:uiPriority w:val="99"/>
    <w:pPr>
      <w:ind w:firstLine="420"/>
    </w:pPr>
    <w:rPr>
      <w:rFonts w:ascii="Cambria" w:hAnsi="Cambria"/>
      <w:szCs w:val="24"/>
    </w:rPr>
  </w:style>
  <w:style w:type="table" w:styleId="89">
    <w:name w:val="Table Grid"/>
    <w:basedOn w:val="8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90">
    <w:name w:val="Table Colorful 1"/>
    <w:basedOn w:val="88"/>
    <w:qFormat/>
    <w:uiPriority w:val="0"/>
    <w:pPr>
      <w:widowControl w:val="0"/>
      <w:ind w:firstLine="200" w:firstLineChars="200"/>
      <w:jc w:val="both"/>
    </w:pPr>
    <w:rPr>
      <w:rFonts w:ascii="Cambria" w:hAnsi="Cambria"/>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91">
    <w:name w:val="Table Colorful 2"/>
    <w:basedOn w:val="88"/>
    <w:qFormat/>
    <w:uiPriority w:val="0"/>
    <w:pPr>
      <w:widowControl w:val="0"/>
      <w:ind w:firstLine="200" w:firstLineChars="200"/>
      <w:jc w:val="both"/>
    </w:pPr>
    <w:rPr>
      <w:rFonts w:ascii="Cambria" w:hAnsi="Cambria"/>
    </w:rPr>
    <w:tblPr>
      <w:tblBorders>
        <w:bottom w:val="single" w:color="000000" w:sz="12" w:space="0"/>
      </w:tblBorders>
    </w:tblPr>
    <w:tcPr>
      <w:shd w:val="pct20" w:color="FFFF00" w:fill="FFFFFF"/>
    </w:tcPr>
    <w:tblStylePr w:type="firstRow">
      <w:rPr>
        <w:b/>
        <w:bCs/>
        <w:i/>
        <w:iCs/>
        <w:color w:val="FFFFFF"/>
      </w:rPr>
      <w:tblPr/>
      <w:tcPr>
        <w:tcBorders>
          <w:bottom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92">
    <w:name w:val="Table Colorful 3"/>
    <w:basedOn w:val="88"/>
    <w:qFormat/>
    <w:uiPriority w:val="0"/>
    <w:pPr>
      <w:widowControl w:val="0"/>
      <w:ind w:firstLine="200" w:firstLineChars="200"/>
      <w:jc w:val="both"/>
    </w:pPr>
    <w:rPr>
      <w:rFonts w:ascii="Cambria" w:hAnsi="Cambria"/>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bottom w:val="single" w:color="000000" w:sz="6" w:space="0"/>
          <w:tl2br w:val="nil"/>
          <w:tr2bl w:val="nil"/>
        </w:tcBorders>
        <w:shd w:val="solid" w:color="008080" w:fill="FFFFFF"/>
      </w:tcPr>
    </w:tblStylePr>
    <w:tblStylePr w:type="firstCol">
      <w:tblPr/>
      <w:tcPr>
        <w:tcBorders>
          <w:left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93">
    <w:name w:val="Table Elegant"/>
    <w:basedOn w:val="88"/>
    <w:qFormat/>
    <w:uiPriority w:val="0"/>
    <w:pPr>
      <w:widowControl w:val="0"/>
      <w:ind w:firstLine="200" w:firstLineChars="200"/>
      <w:jc w:val="both"/>
    </w:pPr>
    <w:rPr>
      <w:rFonts w:ascii="Cambria" w:hAnsi="Cambria"/>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94">
    <w:name w:val="Table Classic 1"/>
    <w:basedOn w:val="88"/>
    <w:qFormat/>
    <w:uiPriority w:val="0"/>
    <w:pPr>
      <w:widowControl w:val="0"/>
      <w:spacing w:line="300" w:lineRule="auto"/>
      <w:jc w:val="both"/>
    </w:pPr>
    <w:tblPr>
      <w:tblBorders>
        <w:top w:val="single" w:color="000000" w:sz="12" w:space="0"/>
        <w:bottom w:val="single" w:color="000000" w:sz="12" w:space="0"/>
      </w:tblBorders>
    </w:tblPr>
    <w:tcPr>
      <w:shd w:val="clear" w:color="auto" w:fill="auto"/>
    </w:tcPr>
    <w:tblStylePr w:type="firstRow">
      <w:rPr>
        <w:i/>
        <w:iCs/>
      </w:rPr>
      <w:tblPr/>
      <w:tcPr>
        <w:tcBorders>
          <w:bottom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5">
    <w:name w:val="Table Classic 2"/>
    <w:basedOn w:val="88"/>
    <w:qFormat/>
    <w:uiPriority w:val="0"/>
    <w:pPr>
      <w:widowControl w:val="0"/>
      <w:ind w:firstLine="200" w:firstLineChars="200"/>
      <w:jc w:val="both"/>
    </w:pPr>
    <w:rPr>
      <w:rFonts w:ascii="Cambria" w:hAnsi="Cambria"/>
    </w:rPr>
    <w:tblPr>
      <w:tblBorders>
        <w:top w:val="single" w:color="000000" w:sz="12" w:space="0"/>
        <w:bottom w:val="single" w:color="000000" w:sz="12" w:space="0"/>
      </w:tblBorders>
    </w:tblPr>
    <w:tcPr>
      <w:shd w:val="clear" w:color="auto" w:fill="auto"/>
    </w:tcPr>
    <w:tblStylePr w:type="firstRow">
      <w:rPr>
        <w:color w:val="FFFFFF"/>
      </w:rPr>
      <w:tblPr/>
      <w:tcPr>
        <w:tcBorders>
          <w:bottom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6">
    <w:name w:val="Table Classic 3"/>
    <w:basedOn w:val="88"/>
    <w:qFormat/>
    <w:uiPriority w:val="0"/>
    <w:pPr>
      <w:widowControl w:val="0"/>
      <w:ind w:firstLine="200" w:firstLineChars="200"/>
      <w:jc w:val="both"/>
    </w:pPr>
    <w:rPr>
      <w:rFonts w:ascii="Cambria" w:hAnsi="Cambria"/>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bottom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97">
    <w:name w:val="Table Classic 4"/>
    <w:basedOn w:val="88"/>
    <w:qFormat/>
    <w:uiPriority w:val="0"/>
    <w:pPr>
      <w:widowControl w:val="0"/>
      <w:ind w:firstLine="200" w:firstLineChars="200"/>
      <w:jc w:val="both"/>
    </w:pPr>
    <w:rPr>
      <w:rFonts w:ascii="Cambria" w:hAnsi="Cambria"/>
    </w:r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bottom w:val="single" w:color="000000" w:sz="6" w:space="0"/>
          <w:tl2br w:val="nil"/>
          <w:tr2bl w:val="nil"/>
        </w:tcBorders>
        <w:shd w:val="pct50" w:color="000080" w:fill="FFFFFF"/>
      </w:tcPr>
    </w:tblStylePr>
    <w:tblStylePr w:type="lastRow">
      <w:rPr>
        <w:color w:val="000080"/>
      </w:rPr>
      <w:tblPr/>
      <w:tcPr>
        <w:tcBorders>
          <w:bottom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98">
    <w:name w:val="Table Simple 1"/>
    <w:basedOn w:val="88"/>
    <w:qFormat/>
    <w:uiPriority w:val="0"/>
    <w:pPr>
      <w:widowControl w:val="0"/>
      <w:spacing w:line="300" w:lineRule="auto"/>
      <w:jc w:val="both"/>
    </w:pPr>
    <w:tblPr>
      <w:tblBorders>
        <w:top w:val="single" w:color="008000" w:sz="12" w:space="0"/>
        <w:bottom w:val="single" w:color="008000" w:sz="12" w:space="0"/>
      </w:tblBorders>
    </w:tblPr>
    <w:tcPr>
      <w:shd w:val="clear" w:color="auto" w:fill="auto"/>
    </w:tcPr>
    <w:tblStylePr w:type="firstRow">
      <w:tblPr/>
      <w:tcPr>
        <w:tcBorders>
          <w:bottom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99">
    <w:name w:val="Table Simple 2"/>
    <w:basedOn w:val="88"/>
    <w:qFormat/>
    <w:uiPriority w:val="0"/>
    <w:pPr>
      <w:widowControl w:val="0"/>
      <w:spacing w:line="300" w:lineRule="auto"/>
      <w:jc w:val="both"/>
    </w:pPr>
    <w:tblPr/>
    <w:tblStylePr w:type="firstRow">
      <w:rPr>
        <w:b/>
        <w:bCs/>
      </w:rPr>
      <w:tblPr/>
      <w:tcPr>
        <w:tcBorders>
          <w:bottom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left w:val="single" w:color="000000" w:sz="6" w:space="0"/>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type="table" w:styleId="100">
    <w:name w:val="Table Simple 3"/>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01">
    <w:name w:val="Table Subtle 1"/>
    <w:basedOn w:val="88"/>
    <w:qFormat/>
    <w:uiPriority w:val="0"/>
    <w:pPr>
      <w:widowControl w:val="0"/>
      <w:ind w:firstLine="200" w:firstLineChars="200"/>
      <w:jc w:val="both"/>
    </w:pPr>
    <w:rPr>
      <w:rFonts w:ascii="Cambria" w:hAnsi="Cambria"/>
    </w:rPr>
    <w:tblPr>
      <w:tblStyleRowBandSize w:val="1"/>
    </w:tblPr>
    <w:tblStylePr w:type="firstRow">
      <w:tblPr/>
      <w:tcPr>
        <w:tcBorders>
          <w:top w:val="single" w:color="000000" w:sz="6" w:space="0"/>
          <w:bottom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left w:val="single" w:color="000000" w:sz="12" w:space="0"/>
          <w:tl2br w:val="nil"/>
          <w:tr2bl w:val="nil"/>
        </w:tcBorders>
      </w:tcPr>
    </w:tblStylePr>
    <w:tblStylePr w:type="band1Horz">
      <w:tblPr/>
      <w:tcPr>
        <w:tcBorders>
          <w:bottom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2">
    <w:name w:val="Table Subtle 2"/>
    <w:basedOn w:val="88"/>
    <w:qFormat/>
    <w:uiPriority w:val="0"/>
    <w:pPr>
      <w:widowControl w:val="0"/>
      <w:ind w:firstLine="200" w:firstLineChars="200"/>
      <w:jc w:val="both"/>
    </w:pPr>
    <w:rPr>
      <w:rFonts w:ascii="Cambria" w:hAnsi="Cambria"/>
    </w:rPr>
    <w:tblPr>
      <w:tblBorders>
        <w:left w:val="single" w:color="000000" w:sz="6" w:space="0"/>
        <w:right w:val="single" w:color="000000" w:sz="6" w:space="0"/>
      </w:tblBorders>
    </w:tblPr>
    <w:tblStylePr w:type="firstRow">
      <w:tblPr/>
      <w:tcPr>
        <w:tcBorders>
          <w:bottom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left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3">
    <w:name w:val="Table 3D effects 1"/>
    <w:basedOn w:val="88"/>
    <w:qFormat/>
    <w:uiPriority w:val="0"/>
    <w:pPr>
      <w:widowControl w:val="0"/>
      <w:ind w:firstLine="200" w:firstLineChars="200"/>
      <w:jc w:val="both"/>
    </w:pPr>
    <w:rPr>
      <w:rFonts w:ascii="Cambria" w:hAnsi="Cambria"/>
    </w:rPr>
    <w:tblPr/>
    <w:tcPr>
      <w:shd w:val="solid" w:color="C0C0C0" w:fill="FFFFFF"/>
    </w:tcPr>
    <w:tblStylePr w:type="firstRow">
      <w:rPr>
        <w:b/>
        <w:bCs/>
        <w:color w:val="800080"/>
      </w:rPr>
      <w:tblPr/>
      <w:tcPr>
        <w:tcBorders>
          <w:bottom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left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bottom w:val="nil"/>
          <w:right w:val="nil"/>
          <w:tl2br w:val="nil"/>
          <w:tr2bl w:val="nil"/>
        </w:tcBorders>
      </w:tcPr>
    </w:tblStylePr>
    <w:tblStylePr w:type="seCell">
      <w:tblPr/>
      <w:tcPr>
        <w:tcBorders>
          <w:top w:val="nil"/>
          <w:left w:val="nil"/>
          <w:tl2br w:val="nil"/>
          <w:tr2bl w:val="nil"/>
        </w:tcBorders>
      </w:tcPr>
    </w:tblStylePr>
    <w:tblStylePr w:type="swCell">
      <w:rPr>
        <w:color w:val="000080"/>
      </w:rPr>
      <w:tblPr/>
      <w:tcPr>
        <w:tcBorders>
          <w:top w:val="nil"/>
          <w:right w:val="nil"/>
          <w:tl2br w:val="nil"/>
          <w:tr2bl w:val="nil"/>
        </w:tcBorders>
      </w:tcPr>
    </w:tblStylePr>
  </w:style>
  <w:style w:type="table" w:styleId="104">
    <w:name w:val="Table 3D effects 2"/>
    <w:basedOn w:val="88"/>
    <w:qFormat/>
    <w:uiPriority w:val="0"/>
    <w:pPr>
      <w:widowControl w:val="0"/>
      <w:ind w:firstLine="200" w:firstLineChars="200"/>
      <w:jc w:val="both"/>
    </w:pPr>
    <w:rPr>
      <w:rFonts w:ascii="Cambria" w:hAnsi="Cambria"/>
    </w:r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bottom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bottom w:val="single" w:color="FFFFFF" w:sz="6" w:space="0"/>
          <w:tl2br w:val="nil"/>
          <w:tr2bl w:val="nil"/>
        </w:tcBorders>
      </w:tcPr>
    </w:tblStylePr>
    <w:tblStylePr w:type="swCell">
      <w:rPr>
        <w:b/>
        <w:bCs/>
      </w:rPr>
      <w:tblPr/>
      <w:tcPr>
        <w:tcBorders>
          <w:tl2br w:val="nil"/>
          <w:tr2bl w:val="nil"/>
        </w:tcBorders>
      </w:tcPr>
    </w:tblStylePr>
  </w:style>
  <w:style w:type="table" w:styleId="105">
    <w:name w:val="Table 3D effects 3"/>
    <w:basedOn w:val="88"/>
    <w:qFormat/>
    <w:uiPriority w:val="0"/>
    <w:pPr>
      <w:widowControl w:val="0"/>
      <w:ind w:firstLine="200" w:firstLineChars="200"/>
      <w:jc w:val="both"/>
    </w:pPr>
    <w:rPr>
      <w:rFonts w:ascii="Cambria" w:hAnsi="Cambria"/>
    </w:rPr>
    <w:tblPr>
      <w:tblStyleRowBandSize w:val="1"/>
      <w:tblStyleColBandSize w:val="1"/>
    </w:tblPr>
    <w:tblStylePr w:type="firstRow">
      <w:rPr>
        <w:b/>
        <w:bCs/>
      </w:rPr>
      <w:tblPr/>
      <w:tcPr>
        <w:tcBorders>
          <w:tl2br w:val="nil"/>
          <w:tr2bl w:val="nil"/>
        </w:tcBorders>
      </w:tcPr>
    </w:tblStylePr>
    <w:tblStylePr w:type="firstCol">
      <w:tblPr/>
      <w:tcPr>
        <w:tcBorders>
          <w:top w:val="nil"/>
          <w:bottom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bottom w:val="single" w:color="FFFFFF" w:sz="6" w:space="0"/>
          <w:tl2br w:val="nil"/>
          <w:tr2bl w:val="nil"/>
        </w:tcBorders>
      </w:tcPr>
    </w:tblStylePr>
    <w:tblStylePr w:type="swCell">
      <w:rPr>
        <w:b/>
        <w:bCs/>
      </w:rPr>
      <w:tblPr/>
      <w:tcPr>
        <w:tcBorders>
          <w:tl2br w:val="nil"/>
          <w:tr2bl w:val="nil"/>
        </w:tcBorders>
      </w:tcPr>
    </w:tblStylePr>
  </w:style>
  <w:style w:type="table" w:styleId="106">
    <w:name w:val="Table List 1"/>
    <w:basedOn w:val="88"/>
    <w:qFormat/>
    <w:uiPriority w:val="0"/>
    <w:pPr>
      <w:widowControl w:val="0"/>
      <w:ind w:firstLine="200" w:firstLineChars="200"/>
      <w:jc w:val="both"/>
    </w:pPr>
    <w:rPr>
      <w:rFonts w:ascii="Cambria" w:hAnsi="Cambria"/>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bottom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07">
    <w:name w:val="Table List 2"/>
    <w:basedOn w:val="88"/>
    <w:qFormat/>
    <w:uiPriority w:val="0"/>
    <w:pPr>
      <w:widowControl w:val="0"/>
      <w:ind w:firstLine="200" w:firstLineChars="200"/>
      <w:jc w:val="both"/>
    </w:pPr>
    <w:rPr>
      <w:rFonts w:ascii="Cambria" w:hAnsi="Cambria"/>
    </w:rPr>
    <w:tblPr>
      <w:tblBorders>
        <w:bottom w:val="single" w:color="808080" w:sz="12" w:space="0"/>
      </w:tblBorders>
    </w:tblPr>
    <w:tblStylePr w:type="firstRow">
      <w:rPr>
        <w:b/>
        <w:bCs/>
        <w:color w:val="FFFFFF"/>
      </w:rPr>
      <w:tblPr/>
      <w:tcPr>
        <w:tcBorders>
          <w:bottom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08">
    <w:name w:val="Table List 3"/>
    <w:basedOn w:val="88"/>
    <w:qFormat/>
    <w:uiPriority w:val="0"/>
    <w:pPr>
      <w:widowControl w:val="0"/>
      <w:ind w:firstLine="200" w:firstLineChars="200"/>
      <w:jc w:val="both"/>
    </w:pPr>
    <w:rPr>
      <w:rFonts w:ascii="Cambria" w:hAnsi="Cambria"/>
    </w:r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bottom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09">
    <w:name w:val="Table List 4"/>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bottom w:val="single" w:color="000000" w:sz="12" w:space="0"/>
          <w:tl2br w:val="nil"/>
          <w:tr2bl w:val="nil"/>
        </w:tcBorders>
        <w:shd w:val="solid" w:color="808080" w:fill="FFFFFF"/>
      </w:tcPr>
    </w:tblStylePr>
  </w:style>
  <w:style w:type="table" w:styleId="110">
    <w:name w:val="Table List 5"/>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bottom w:val="single" w:color="000000" w:sz="12" w:space="0"/>
          <w:tl2br w:val="nil"/>
          <w:tr2bl w:val="nil"/>
        </w:tcBorders>
      </w:tcPr>
    </w:tblStylePr>
    <w:tblStylePr w:type="firstCol">
      <w:rPr>
        <w:b/>
        <w:bCs/>
      </w:rPr>
      <w:tblPr/>
      <w:tcPr>
        <w:tcBorders>
          <w:tl2br w:val="nil"/>
          <w:tr2bl w:val="nil"/>
        </w:tcBorders>
      </w:tcPr>
    </w:tblStylePr>
  </w:style>
  <w:style w:type="table" w:styleId="111">
    <w:name w:val="Table List 6"/>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bottom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12">
    <w:name w:val="Table List 7"/>
    <w:basedOn w:val="88"/>
    <w:qFormat/>
    <w:uiPriority w:val="0"/>
    <w:pPr>
      <w:widowControl w:val="0"/>
      <w:ind w:firstLine="200" w:firstLineChars="200"/>
      <w:jc w:val="both"/>
    </w:pPr>
    <w:rPr>
      <w:rFonts w:ascii="Cambria" w:hAnsi="Cambria"/>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bottom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13">
    <w:name w:val="Table List 8"/>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bottom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table" w:styleId="114">
    <w:name w:val="Table Contemporary"/>
    <w:basedOn w:val="88"/>
    <w:qFormat/>
    <w:uiPriority w:val="0"/>
    <w:pPr>
      <w:widowControl w:val="0"/>
      <w:ind w:firstLine="200" w:firstLineChars="200"/>
      <w:jc w:val="both"/>
    </w:pPr>
    <w:rPr>
      <w:rFonts w:ascii="Cambria" w:hAnsi="Cambria"/>
    </w:r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5">
    <w:name w:val="Table Columns 1"/>
    <w:basedOn w:val="88"/>
    <w:qFormat/>
    <w:uiPriority w:val="0"/>
    <w:pPr>
      <w:widowControl w:val="0"/>
      <w:ind w:firstLine="200" w:firstLineChars="200"/>
      <w:jc w:val="both"/>
    </w:pPr>
    <w:rPr>
      <w:rFonts w:ascii="Cambria" w:hAnsi="Cambria"/>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bottom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16">
    <w:name w:val="Table Columns 2"/>
    <w:basedOn w:val="88"/>
    <w:qFormat/>
    <w:uiPriority w:val="0"/>
    <w:pPr>
      <w:widowControl w:val="0"/>
      <w:ind w:firstLine="200" w:firstLineChars="200"/>
      <w:jc w:val="both"/>
    </w:pPr>
    <w:rPr>
      <w:rFonts w:ascii="Cambria" w:hAnsi="Cambria"/>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17">
    <w:name w:val="Table Columns 3"/>
    <w:basedOn w:val="88"/>
    <w:qFormat/>
    <w:uiPriority w:val="0"/>
    <w:pPr>
      <w:widowControl w:val="0"/>
      <w:ind w:firstLine="200" w:firstLineChars="200"/>
      <w:jc w:val="both"/>
    </w:pPr>
    <w:rPr>
      <w:rFonts w:ascii="Cambria" w:hAnsi="Cambria"/>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18">
    <w:name w:val="Table Columns 4"/>
    <w:basedOn w:val="88"/>
    <w:qFormat/>
    <w:uiPriority w:val="0"/>
    <w:pPr>
      <w:widowControl w:val="0"/>
      <w:ind w:firstLine="200" w:firstLineChars="200"/>
      <w:jc w:val="both"/>
    </w:pPr>
    <w:rPr>
      <w:rFonts w:ascii="Cambria" w:hAnsi="Cambria"/>
    </w:r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19">
    <w:name w:val="Table Columns 5"/>
    <w:basedOn w:val="88"/>
    <w:qFormat/>
    <w:uiPriority w:val="0"/>
    <w:pPr>
      <w:widowControl w:val="0"/>
      <w:ind w:firstLine="200" w:firstLineChars="200"/>
      <w:jc w:val="both"/>
    </w:pPr>
    <w:rPr>
      <w:rFonts w:ascii="Cambria" w:hAnsi="Cambria"/>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bottom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20">
    <w:name w:val="Table Grid 1"/>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21">
    <w:name w:val="Table Grid 2"/>
    <w:basedOn w:val="88"/>
    <w:qFormat/>
    <w:uiPriority w:val="0"/>
    <w:pPr>
      <w:widowControl w:val="0"/>
      <w:ind w:firstLine="200" w:firstLineChars="200"/>
      <w:jc w:val="both"/>
    </w:pPr>
    <w:rPr>
      <w:rFonts w:ascii="Cambria" w:hAnsi="Cambria"/>
    </w:r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22">
    <w:name w:val="Table Grid 3"/>
    <w:basedOn w:val="88"/>
    <w:qFormat/>
    <w:uiPriority w:val="0"/>
    <w:pPr>
      <w:widowControl w:val="0"/>
      <w:ind w:firstLine="200" w:firstLineChars="200"/>
      <w:jc w:val="both"/>
    </w:pPr>
    <w:rPr>
      <w:rFonts w:ascii="Cambria" w:hAnsi="Cambria"/>
    </w:r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bottom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23">
    <w:name w:val="Table Grid 4"/>
    <w:basedOn w:val="88"/>
    <w:qFormat/>
    <w:uiPriority w:val="0"/>
    <w:pPr>
      <w:widowControl w:val="0"/>
      <w:ind w:firstLine="200" w:firstLineChars="200"/>
      <w:jc w:val="both"/>
    </w:pPr>
    <w:rPr>
      <w:rFonts w:ascii="Cambria" w:hAnsi="Cambria"/>
    </w:r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bottom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24">
    <w:name w:val="Table Grid 5"/>
    <w:basedOn w:val="88"/>
    <w:qFormat/>
    <w:uiPriority w:val="0"/>
    <w:pPr>
      <w:widowControl w:val="0"/>
      <w:spacing w:line="400" w:lineRule="exact"/>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bottom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25">
    <w:name w:val="Table Grid 6"/>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bottom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26">
    <w:name w:val="Table Grid 7"/>
    <w:basedOn w:val="88"/>
    <w:qFormat/>
    <w:uiPriority w:val="0"/>
    <w:pPr>
      <w:widowControl w:val="0"/>
      <w:ind w:firstLine="200" w:firstLineChars="200"/>
      <w:jc w:val="both"/>
    </w:pPr>
    <w:rPr>
      <w:rFonts w:ascii="Cambria" w:hAnsi="Cambria"/>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bottom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27">
    <w:name w:val="Table Grid 8"/>
    <w:basedOn w:val="88"/>
    <w:qFormat/>
    <w:uiPriority w:val="0"/>
    <w:pPr>
      <w:widowControl w:val="0"/>
      <w:spacing w:line="300" w:lineRule="auto"/>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8">
    <w:name w:val="Table Web 1"/>
    <w:basedOn w:val="88"/>
    <w:qFormat/>
    <w:uiPriority w:val="0"/>
    <w:pPr>
      <w:widowControl w:val="0"/>
      <w:ind w:firstLine="200" w:firstLineChars="200"/>
      <w:jc w:val="both"/>
    </w:pPr>
    <w:rPr>
      <w:rFonts w:ascii="Cambria" w:hAnsi="Cambria"/>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29">
    <w:name w:val="Table Web 2"/>
    <w:basedOn w:val="88"/>
    <w:qFormat/>
    <w:uiPriority w:val="0"/>
    <w:pPr>
      <w:widowControl w:val="0"/>
      <w:ind w:firstLine="200" w:firstLineChars="200"/>
      <w:jc w:val="both"/>
    </w:pPr>
    <w:rPr>
      <w:rFonts w:ascii="Cambria" w:hAnsi="Cambria"/>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0">
    <w:name w:val="Table Web 3"/>
    <w:basedOn w:val="88"/>
    <w:qFormat/>
    <w:uiPriority w:val="0"/>
    <w:pPr>
      <w:widowControl w:val="0"/>
      <w:ind w:firstLine="200" w:firstLineChars="200"/>
      <w:jc w:val="both"/>
    </w:pPr>
    <w:rPr>
      <w:rFonts w:ascii="Cambria" w:hAnsi="Cambria"/>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1">
    <w:name w:val="Table Professional"/>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2">
    <w:name w:val="Light Shading Accent 2"/>
    <w:basedOn w:val="88"/>
    <w:qFormat/>
    <w:uiPriority w:val="30"/>
    <w:rPr>
      <w:b/>
      <w:bCs/>
      <w:i/>
      <w:iCs/>
      <w:sz w:val="2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nil"/>
          <w:bottom w:val="single" w:color="C0504D" w:sz="8" w:space="0"/>
          <w:right w:val="nil"/>
          <w:insideH w:val="nil"/>
          <w:insideV w:val="nil"/>
        </w:tcBorders>
      </w:tcPr>
    </w:tblStylePr>
    <w:tblStylePr w:type="lastRow">
      <w:pPr>
        <w:spacing w:before="0" w:after="0" w:line="240" w:lineRule="auto"/>
      </w:pPr>
      <w:rPr>
        <w:b/>
        <w:bCs/>
      </w:rPr>
      <w:tblPr/>
      <w:tcPr>
        <w:tcBorders>
          <w:top w:val="single" w:color="C0504D" w:sz="8" w:space="0"/>
          <w:left w:val="nil"/>
          <w:bottom w:val="single" w:color="C0504D"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133">
    <w:name w:val="Light List Accent 3"/>
    <w:basedOn w:val="88"/>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34">
    <w:name w:val="Light Grid Accent 3"/>
    <w:basedOn w:val="88"/>
    <w:qFormat/>
    <w:uiPriority w:val="72"/>
    <w:rPr>
      <w:rFonts w:ascii="Calibri" w:hAnsi="Calibri"/>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DF2F8"/>
    </w:tcPr>
    <w:tblStylePr w:type="firstRow">
      <w:rPr>
        <w:b/>
        <w:bCs/>
        <w:color w:val="FFFFFF"/>
      </w:rPr>
      <w:tblPr/>
      <w:tcPr>
        <w:tcBorders>
          <w:bottom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35">
    <w:name w:val="Medium Shading 1 Accent 3"/>
    <w:basedOn w:val="88"/>
    <w:qFormat/>
    <w:uiPriority w:val="29"/>
    <w:rPr>
      <w:i/>
      <w:iCs/>
      <w:sz w:val="24"/>
    </w:rPr>
    <w:tblPr>
      <w:tblBorders>
        <w:insideH w:val="single" w:color="FFFFFF" w:sz="4" w:space="0"/>
      </w:tblBorders>
    </w:tblPr>
    <w:tcPr>
      <w:shd w:val="clear" w:color="auto" w:fill="DBE5F1"/>
    </w:tcPr>
    <w:tblStylePr w:type="firstRow">
      <w:rPr>
        <w:b/>
        <w:bCs/>
        <w:color w:val="FFFFFF"/>
      </w:rPr>
      <w:tblPr/>
      <w:tcPr>
        <w:shd w:val="clear" w:color="auto" w:fill="B8CCE4"/>
      </w:tcPr>
    </w:tblStylePr>
    <w:tblStylePr w:type="lastRow">
      <w:rPr>
        <w:b/>
        <w:bCs/>
      </w:rPr>
      <w:tblPr/>
      <w:tcPr>
        <w:shd w:val="clear" w:color="auto" w:fill="B8CCE4"/>
      </w:tcPr>
    </w:tblStylePr>
    <w:tblStylePr w:type="firstCol">
      <w:rPr>
        <w:b/>
        <w:bCs/>
      </w:rPr>
      <w:tcPr>
        <w:shd w:val="clear" w:color="auto" w:fill="365F91"/>
      </w:tcPr>
    </w:tblStylePr>
    <w:tblStylePr w:type="lastCol">
      <w:rPr>
        <w:b/>
        <w:bCs/>
      </w:rPr>
      <w:tcPr>
        <w:shd w:val="clear" w:color="auto" w:fill="365F91"/>
      </w:tcPr>
    </w:tblStylePr>
    <w:tblStylePr w:type="band1Vert">
      <w:tblPr/>
      <w:tcPr>
        <w:shd w:val="clear" w:color="auto" w:fill="A7BFDE"/>
      </w:tcPr>
    </w:tblStylePr>
    <w:tblStylePr w:type="band1Horz">
      <w:tblPr/>
      <w:tcPr>
        <w:shd w:val="clear" w:color="auto" w:fill="A7BFDE"/>
      </w:tcPr>
    </w:tblStylePr>
    <w:tblStylePr w:type="band2Horz">
      <w:tblPr/>
      <w:tcPr>
        <w:tcBorders>
          <w:insideH w:val="nil"/>
          <w:insideV w:val="nil"/>
        </w:tcBorders>
      </w:tcPr>
    </w:tblStylePr>
  </w:style>
  <w:style w:type="table" w:styleId="136">
    <w:name w:val="Medium Shading 2 Accent 3"/>
    <w:basedOn w:val="88"/>
    <w:qFormat/>
    <w:uiPriority w:val="30"/>
    <w:rPr>
      <w:b/>
      <w:bCs/>
      <w:i/>
      <w:iCs/>
      <w:sz w:val="24"/>
    </w:rPr>
    <w:tblPr>
      <w:tblBorders>
        <w:top w:val="single" w:color="C0504D" w:sz="8" w:space="0"/>
        <w:bottom w:val="single" w:color="C0504D" w:sz="8" w:space="0"/>
      </w:tblBorders>
    </w:tblPr>
    <w:tblStylePr w:type="firstRow">
      <w:pPr>
        <w:spacing w:before="0" w:after="0" w:line="240" w:lineRule="auto"/>
      </w:pPr>
      <w:rPr>
        <w:b/>
        <w:bCs/>
        <w:color w:val="FFFFFF"/>
      </w:rPr>
      <w:tblPr/>
      <w:tcPr>
        <w:tcBorders>
          <w:top w:val="single" w:color="C0504D" w:sz="8" w:space="0"/>
          <w:left w:val="nil"/>
          <w:bottom w:val="single" w:color="C0504D" w:sz="8" w:space="0"/>
          <w:right w:val="nil"/>
          <w:insideH w:val="nil"/>
          <w:insideV w:val="nil"/>
        </w:tcBorders>
      </w:tcPr>
    </w:tblStylePr>
    <w:tblStylePr w:type="lastRow">
      <w:pPr>
        <w:spacing w:before="0" w:after="0" w:line="240" w:lineRule="auto"/>
      </w:pPr>
      <w:rPr>
        <w:color w:val="auto"/>
      </w:rPr>
      <w:tblPr/>
      <w:tcPr>
        <w:tcBorders>
          <w:top w:val="single" w:color="C0504D" w:sz="8" w:space="0"/>
          <w:left w:val="nil"/>
          <w:bottom w:val="single" w:color="C0504D" w:sz="8" w:space="0"/>
          <w:right w:val="nil"/>
          <w:insideH w:val="nil"/>
          <w:insideV w:val="nil"/>
        </w:tcBorders>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37">
    <w:name w:val="Medium List 1 Accent 6"/>
    <w:basedOn w:val="88"/>
    <w:qFormat/>
    <w:uiPriority w:val="65"/>
    <w:rPr>
      <w:color w:val="000000"/>
    </w:rPr>
    <w:tblPr>
      <w:tblBorders>
        <w:top w:val="single" w:color="F79646" w:sz="8" w:space="0"/>
        <w:bottom w:val="single" w:color="F79646" w:sz="8" w:space="0"/>
      </w:tblBorders>
    </w:tblPr>
    <w:tblStylePr w:type="firstRow">
      <w:rPr>
        <w:rFonts w:ascii="Helv" w:hAnsi="Helv" w:eastAsia="Arial" w:cs="Times New Roman"/>
      </w:rPr>
      <w:tblPr/>
      <w:tcPr>
        <w:tcBorders>
          <w:top w:val="nil"/>
          <w:left w:val="single" w:color="F79646" w:sz="8" w:space="0"/>
          <w:bottom w:val="nil"/>
          <w:right w:val="nil"/>
          <w:insideH w:val="nil"/>
          <w:insideV w:val="nil"/>
          <w:tl2br w:val="nil"/>
          <w:tr2bl w:val="nil"/>
        </w:tcBorders>
      </w:tcPr>
    </w:tblStylePr>
    <w:tblStylePr w:type="lastRow">
      <w:rPr>
        <w:b/>
        <w:bCs/>
        <w:color w:val="1F497D"/>
      </w:rPr>
      <w:tblPr/>
      <w:tcPr>
        <w:tcBorders>
          <w:top w:val="single" w:color="F79646" w:sz="8" w:space="0"/>
          <w:left w:val="single" w:color="F79646" w:sz="8" w:space="0"/>
          <w:bottom w:val="nil"/>
          <w:right w:val="nil"/>
          <w:insideH w:val="nil"/>
          <w:insideV w:val="nil"/>
          <w:tl2br w:val="nil"/>
          <w:tr2bl w:val="nil"/>
        </w:tcBorders>
      </w:tcPr>
    </w:tblStylePr>
    <w:tblStylePr w:type="firstCol">
      <w:rPr>
        <w:b/>
        <w:bCs/>
      </w:rPr>
    </w:tblStylePr>
    <w:tblStylePr w:type="lastCol">
      <w:rPr>
        <w:b/>
        <w:bCs/>
      </w:rPr>
      <w:tblPr/>
      <w:tcPr>
        <w:tcBorders>
          <w:top w:val="single" w:color="F79646" w:sz="8" w:space="0"/>
          <w:left w:val="single" w:color="F79646" w:sz="8" w:space="0"/>
          <w:bottom w:val="nil"/>
          <w:right w:val="nil"/>
          <w:insideH w:val="nil"/>
          <w:insideV w:val="nil"/>
          <w:tl2br w:val="nil"/>
          <w:tr2bl w:val="nil"/>
        </w:tcBorders>
      </w:tcPr>
    </w:tblStylePr>
    <w:tblStylePr w:type="band1Vert">
      <w:tblPr/>
      <w:tcPr>
        <w:shd w:val="clear" w:color="auto" w:fill="FDE5D1"/>
      </w:tcPr>
    </w:tblStylePr>
    <w:tblStylePr w:type="band1Horz">
      <w:tblPr/>
      <w:tcPr>
        <w:shd w:val="clear" w:color="auto" w:fill="FDE5D1"/>
      </w:tcPr>
    </w:tblStylePr>
  </w:style>
  <w:style w:type="table" w:styleId="138">
    <w:name w:val="Colorful List Accent 1"/>
    <w:basedOn w:val="88"/>
    <w:qFormat/>
    <w:uiPriority w:val="72"/>
    <w:rPr>
      <w:szCs w:val="24"/>
    </w:rPr>
    <w:tblPr>
      <w:tblStyleRowBandSize w:val="1"/>
      <w:tblStyleColBandSize w:val="1"/>
    </w:tblPr>
    <w:tcPr>
      <w:shd w:val="clear" w:color="auto" w:fill="EDF2F8" w:themeFill="accent1" w:themeFillTint="19"/>
    </w:tcPr>
    <w:tblStylePr w:type="firstRow">
      <w:rPr>
        <w:b/>
        <w:bCs/>
        <w:color w:val="FFFFFF"/>
      </w:rPr>
      <w:tblPr/>
      <w:tcPr>
        <w:tcBorders>
          <w:bottom w:val="single" w:color="FFFFFF" w:themeColor="background1" w:sz="12" w:space="0"/>
        </w:tcBorders>
        <w:shd w:val="clear" w:color="auto" w:fill="9E3A38" w:themeFill="accent2" w:themeFillShade="CC"/>
      </w:tcPr>
    </w:tblStylePr>
    <w:tblStylePr w:type="lastRow">
      <w:rPr>
        <w:b/>
        <w:bCs/>
        <w:color w:val="9E3A38"/>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139">
    <w:name w:val="Colorful Grid Accent 1"/>
    <w:basedOn w:val="88"/>
    <w:qFormat/>
    <w:uiPriority w:val="29"/>
    <w:rPr>
      <w:i/>
      <w:iCs/>
      <w:sz w:val="24"/>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character" w:styleId="141">
    <w:name w:val="Strong"/>
    <w:qFormat/>
    <w:uiPriority w:val="22"/>
    <w:rPr>
      <w:rFonts w:eastAsia="宋体"/>
      <w:b/>
      <w:bCs/>
      <w:kern w:val="2"/>
      <w:sz w:val="24"/>
      <w:szCs w:val="24"/>
      <w:lang w:val="en-US" w:eastAsia="zh-CN" w:bidi="ar-SA"/>
    </w:rPr>
  </w:style>
  <w:style w:type="character" w:styleId="142">
    <w:name w:val="endnote reference"/>
    <w:basedOn w:val="140"/>
    <w:qFormat/>
    <w:uiPriority w:val="0"/>
    <w:rPr>
      <w:vertAlign w:val="superscript"/>
    </w:rPr>
  </w:style>
  <w:style w:type="character" w:styleId="143">
    <w:name w:val="page number"/>
    <w:basedOn w:val="140"/>
    <w:qFormat/>
    <w:uiPriority w:val="0"/>
  </w:style>
  <w:style w:type="character" w:styleId="144">
    <w:name w:val="FollowedHyperlink"/>
    <w:basedOn w:val="140"/>
    <w:qFormat/>
    <w:uiPriority w:val="0"/>
    <w:rPr>
      <w:color w:val="800080"/>
      <w:u w:val="single"/>
    </w:rPr>
  </w:style>
  <w:style w:type="character" w:styleId="145">
    <w:name w:val="Emphasis"/>
    <w:qFormat/>
    <w:uiPriority w:val="0"/>
    <w:rPr>
      <w:rFonts w:eastAsia="宋体"/>
      <w:color w:val="CC0033"/>
      <w:kern w:val="2"/>
      <w:sz w:val="24"/>
      <w:szCs w:val="24"/>
      <w:lang w:val="en-US" w:eastAsia="zh-CN" w:bidi="ar-SA"/>
    </w:rPr>
  </w:style>
  <w:style w:type="character" w:styleId="146">
    <w:name w:val="line number"/>
    <w:qFormat/>
    <w:uiPriority w:val="0"/>
    <w:rPr>
      <w:rFonts w:eastAsia="宋体"/>
      <w:sz w:val="21"/>
      <w:szCs w:val="21"/>
      <w:lang w:val="en-US" w:eastAsia="zh-CN" w:bidi="ar-SA"/>
    </w:rPr>
  </w:style>
  <w:style w:type="character" w:styleId="147">
    <w:name w:val="HTML Definition"/>
    <w:qFormat/>
    <w:uiPriority w:val="0"/>
    <w:rPr>
      <w:rFonts w:eastAsia="宋体"/>
      <w:i/>
      <w:iCs/>
      <w:sz w:val="21"/>
      <w:szCs w:val="21"/>
      <w:lang w:val="en-US" w:eastAsia="zh-CN" w:bidi="ar-SA"/>
    </w:rPr>
  </w:style>
  <w:style w:type="character" w:styleId="148">
    <w:name w:val="HTML Typewriter"/>
    <w:qFormat/>
    <w:uiPriority w:val="0"/>
    <w:rPr>
      <w:rFonts w:ascii="Courier New" w:hAnsi="Courier New" w:eastAsia="宋体" w:cs="Courier New"/>
      <w:sz w:val="20"/>
      <w:szCs w:val="20"/>
      <w:lang w:val="en-US" w:eastAsia="zh-CN" w:bidi="ar-SA"/>
    </w:rPr>
  </w:style>
  <w:style w:type="character" w:styleId="149">
    <w:name w:val="HTML Acronym"/>
    <w:qFormat/>
    <w:uiPriority w:val="0"/>
    <w:rPr>
      <w:rFonts w:eastAsia="宋体"/>
      <w:sz w:val="21"/>
      <w:szCs w:val="21"/>
      <w:lang w:val="en-US" w:eastAsia="zh-CN" w:bidi="ar-SA"/>
    </w:rPr>
  </w:style>
  <w:style w:type="character" w:styleId="150">
    <w:name w:val="HTML Variable"/>
    <w:qFormat/>
    <w:uiPriority w:val="0"/>
    <w:rPr>
      <w:rFonts w:eastAsia="宋体"/>
      <w:i/>
      <w:iCs/>
      <w:sz w:val="21"/>
      <w:szCs w:val="21"/>
      <w:lang w:val="en-US" w:eastAsia="zh-CN" w:bidi="ar-SA"/>
    </w:rPr>
  </w:style>
  <w:style w:type="character" w:styleId="151">
    <w:name w:val="Hyperlink"/>
    <w:qFormat/>
    <w:uiPriority w:val="99"/>
    <w:rPr>
      <w:color w:val="000000"/>
      <w:u w:val="none"/>
    </w:rPr>
  </w:style>
  <w:style w:type="character" w:styleId="152">
    <w:name w:val="HTML Code"/>
    <w:qFormat/>
    <w:uiPriority w:val="0"/>
    <w:rPr>
      <w:rFonts w:ascii="Courier New" w:hAnsi="Courier New" w:eastAsia="宋体" w:cs="Courier New"/>
      <w:sz w:val="20"/>
      <w:szCs w:val="20"/>
      <w:lang w:val="en-US" w:eastAsia="zh-CN" w:bidi="ar-SA"/>
    </w:rPr>
  </w:style>
  <w:style w:type="character" w:styleId="153">
    <w:name w:val="annotation reference"/>
    <w:basedOn w:val="140"/>
    <w:qFormat/>
    <w:uiPriority w:val="99"/>
    <w:rPr>
      <w:sz w:val="21"/>
      <w:szCs w:val="21"/>
    </w:rPr>
  </w:style>
  <w:style w:type="character" w:styleId="154">
    <w:name w:val="HTML Cite"/>
    <w:qFormat/>
    <w:uiPriority w:val="0"/>
    <w:rPr>
      <w:rFonts w:eastAsia="宋体"/>
      <w:color w:val="0E774A"/>
      <w:kern w:val="2"/>
      <w:sz w:val="24"/>
      <w:szCs w:val="24"/>
      <w:lang w:val="en-US" w:eastAsia="zh-CN" w:bidi="ar-SA"/>
    </w:rPr>
  </w:style>
  <w:style w:type="character" w:styleId="155">
    <w:name w:val="footnote reference"/>
    <w:qFormat/>
    <w:uiPriority w:val="99"/>
    <w:rPr>
      <w:vertAlign w:val="superscript"/>
    </w:rPr>
  </w:style>
  <w:style w:type="character" w:styleId="156">
    <w:name w:val="HTML Keyboard"/>
    <w:qFormat/>
    <w:uiPriority w:val="0"/>
    <w:rPr>
      <w:rFonts w:ascii="Courier New" w:hAnsi="Courier New" w:eastAsia="宋体" w:cs="Courier New"/>
      <w:sz w:val="20"/>
      <w:szCs w:val="20"/>
      <w:lang w:val="en-US" w:eastAsia="zh-CN" w:bidi="ar-SA"/>
    </w:rPr>
  </w:style>
  <w:style w:type="character" w:styleId="157">
    <w:name w:val="HTML Sample"/>
    <w:qFormat/>
    <w:uiPriority w:val="0"/>
    <w:rPr>
      <w:rFonts w:ascii="Courier New" w:hAnsi="Courier New" w:eastAsia="宋体" w:cs="Courier New"/>
      <w:sz w:val="21"/>
      <w:szCs w:val="21"/>
      <w:lang w:val="en-US" w:eastAsia="zh-CN" w:bidi="ar-SA"/>
    </w:rPr>
  </w:style>
  <w:style w:type="character" w:customStyle="1" w:styleId="158">
    <w:name w:val="Heading 1 Char1"/>
    <w:basedOn w:val="140"/>
    <w:link w:val="3"/>
    <w:qFormat/>
    <w:uiPriority w:val="0"/>
    <w:rPr>
      <w:rFonts w:ascii="Times New Roman" w:hAnsi="Times New Roman" w:eastAsia="宋体" w:cs="Times New Roman"/>
      <w:b/>
      <w:bCs/>
      <w:kern w:val="44"/>
      <w:sz w:val="44"/>
      <w:szCs w:val="44"/>
    </w:rPr>
  </w:style>
  <w:style w:type="character" w:customStyle="1" w:styleId="159">
    <w:name w:val="Heading 2 Char1"/>
    <w:link w:val="4"/>
    <w:qFormat/>
    <w:uiPriority w:val="0"/>
    <w:rPr>
      <w:rFonts w:ascii="Times New Roman" w:hAnsi="Times New Roman" w:eastAsia="黑体" w:cs="Times New Roman"/>
      <w:sz w:val="24"/>
      <w:szCs w:val="24"/>
    </w:rPr>
  </w:style>
  <w:style w:type="character" w:customStyle="1" w:styleId="160">
    <w:name w:val="Heading 3 Char1"/>
    <w:basedOn w:val="140"/>
    <w:link w:val="5"/>
    <w:qFormat/>
    <w:uiPriority w:val="0"/>
    <w:rPr>
      <w:rFonts w:ascii="Times New Roman" w:hAnsi="Times New Roman" w:eastAsia="黑体" w:cs="Times New Roman"/>
      <w:szCs w:val="24"/>
    </w:rPr>
  </w:style>
  <w:style w:type="character" w:customStyle="1" w:styleId="161">
    <w:name w:val="Heading 4 Char1"/>
    <w:basedOn w:val="140"/>
    <w:link w:val="6"/>
    <w:qFormat/>
    <w:uiPriority w:val="0"/>
    <w:rPr>
      <w:rFonts w:ascii="Times New Roman" w:hAnsi="Times New Roman" w:eastAsia="楷体_GB2312" w:cs="Times New Roman"/>
      <w:szCs w:val="24"/>
    </w:rPr>
  </w:style>
  <w:style w:type="character" w:customStyle="1" w:styleId="162">
    <w:name w:val="Heading 5 Char"/>
    <w:basedOn w:val="140"/>
    <w:link w:val="7"/>
    <w:qFormat/>
    <w:uiPriority w:val="0"/>
    <w:rPr>
      <w:rFonts w:ascii="Times New Roman" w:hAnsi="Times New Roman" w:eastAsia="宋体" w:cs="Times New Roman"/>
      <w:b/>
      <w:bCs/>
      <w:sz w:val="28"/>
      <w:szCs w:val="28"/>
    </w:rPr>
  </w:style>
  <w:style w:type="character" w:customStyle="1" w:styleId="163">
    <w:name w:val="Heading 6 Char"/>
    <w:basedOn w:val="140"/>
    <w:link w:val="8"/>
    <w:qFormat/>
    <w:uiPriority w:val="0"/>
    <w:rPr>
      <w:rFonts w:ascii="Calibri Light" w:hAnsi="Calibri Light" w:eastAsia="宋体" w:cs="Times New Roman"/>
      <w:b/>
      <w:bCs/>
      <w:sz w:val="24"/>
      <w:szCs w:val="24"/>
    </w:rPr>
  </w:style>
  <w:style w:type="character" w:customStyle="1" w:styleId="164">
    <w:name w:val="Heading 7 Char"/>
    <w:basedOn w:val="140"/>
    <w:link w:val="9"/>
    <w:qFormat/>
    <w:uiPriority w:val="9"/>
    <w:rPr>
      <w:rFonts w:ascii="Cambria" w:hAnsi="Cambria" w:eastAsia="宋体" w:cs="Times New Roman"/>
      <w:b/>
      <w:bCs/>
      <w:sz w:val="24"/>
      <w:szCs w:val="24"/>
    </w:rPr>
  </w:style>
  <w:style w:type="character" w:customStyle="1" w:styleId="165">
    <w:name w:val="Heading 8 Char"/>
    <w:basedOn w:val="140"/>
    <w:link w:val="10"/>
    <w:qFormat/>
    <w:uiPriority w:val="99"/>
    <w:rPr>
      <w:rFonts w:ascii="Arial" w:hAnsi="Arial" w:eastAsia="黑体" w:cs="Times New Roman"/>
      <w:sz w:val="24"/>
      <w:szCs w:val="24"/>
    </w:rPr>
  </w:style>
  <w:style w:type="character" w:customStyle="1" w:styleId="166">
    <w:name w:val="Heading 9 Char"/>
    <w:basedOn w:val="140"/>
    <w:link w:val="11"/>
    <w:qFormat/>
    <w:uiPriority w:val="99"/>
    <w:rPr>
      <w:rFonts w:ascii="Arial" w:hAnsi="Arial" w:eastAsia="黑体" w:cs="Times New Roman"/>
      <w:szCs w:val="24"/>
    </w:rPr>
  </w:style>
  <w:style w:type="character" w:customStyle="1" w:styleId="167">
    <w:name w:val="Macro Text Char"/>
    <w:basedOn w:val="140"/>
    <w:link w:val="2"/>
    <w:qFormat/>
    <w:uiPriority w:val="99"/>
    <w:rPr>
      <w:rFonts w:ascii="Courier New" w:hAnsi="Courier New" w:eastAsia="宋体" w:cs="Courier New"/>
      <w:sz w:val="24"/>
      <w:szCs w:val="24"/>
    </w:rPr>
  </w:style>
  <w:style w:type="character" w:customStyle="1" w:styleId="168">
    <w:name w:val="Note Heading Char"/>
    <w:basedOn w:val="140"/>
    <w:link w:val="16"/>
    <w:qFormat/>
    <w:uiPriority w:val="99"/>
    <w:rPr>
      <w:rFonts w:ascii="Cambria" w:hAnsi="Cambria" w:eastAsia="宋体" w:cs="Times New Roman"/>
      <w:szCs w:val="24"/>
    </w:rPr>
  </w:style>
  <w:style w:type="character" w:customStyle="1" w:styleId="169">
    <w:name w:val="E-mail Signature Char"/>
    <w:basedOn w:val="140"/>
    <w:link w:val="19"/>
    <w:qFormat/>
    <w:uiPriority w:val="99"/>
    <w:rPr>
      <w:rFonts w:ascii="Cambria" w:hAnsi="Cambria" w:eastAsia="宋体" w:cs="Times New Roman"/>
      <w:szCs w:val="24"/>
    </w:rPr>
  </w:style>
  <w:style w:type="character" w:customStyle="1" w:styleId="170">
    <w:name w:val="Normal Indent Char"/>
    <w:link w:val="21"/>
    <w:qFormat/>
    <w:uiPriority w:val="0"/>
    <w:rPr>
      <w:rFonts w:ascii="Cambria" w:hAnsi="Cambria" w:eastAsia="宋体" w:cs="Times New Roman"/>
      <w:szCs w:val="20"/>
    </w:rPr>
  </w:style>
  <w:style w:type="character" w:customStyle="1" w:styleId="171">
    <w:name w:val="Caption Char"/>
    <w:link w:val="22"/>
    <w:qFormat/>
    <w:uiPriority w:val="35"/>
    <w:rPr>
      <w:rFonts w:ascii="Calibri Light" w:hAnsi="Calibri Light" w:eastAsia="黑体" w:cs="Times New Roman"/>
      <w:sz w:val="20"/>
      <w:szCs w:val="20"/>
    </w:rPr>
  </w:style>
  <w:style w:type="character" w:customStyle="1" w:styleId="172">
    <w:name w:val="Document Map Char"/>
    <w:basedOn w:val="140"/>
    <w:link w:val="26"/>
    <w:qFormat/>
    <w:uiPriority w:val="99"/>
    <w:rPr>
      <w:rFonts w:ascii="Times New Roman" w:hAnsi="Times New Roman" w:eastAsia="宋体" w:cs="Times New Roman"/>
      <w:szCs w:val="21"/>
      <w:shd w:val="clear" w:color="auto" w:fill="000080"/>
    </w:rPr>
  </w:style>
  <w:style w:type="character" w:customStyle="1" w:styleId="173">
    <w:name w:val="Comment Text Char"/>
    <w:link w:val="28"/>
    <w:qFormat/>
    <w:uiPriority w:val="99"/>
    <w:rPr>
      <w:rFonts w:ascii="Times New Roman" w:hAnsi="Times New Roman" w:eastAsia="宋体" w:cs="Times New Roman"/>
      <w:szCs w:val="24"/>
    </w:rPr>
  </w:style>
  <w:style w:type="character" w:customStyle="1" w:styleId="174">
    <w:name w:val="Salutation Char"/>
    <w:basedOn w:val="140"/>
    <w:link w:val="30"/>
    <w:qFormat/>
    <w:uiPriority w:val="99"/>
    <w:rPr>
      <w:rFonts w:ascii="Cambria" w:hAnsi="Cambria" w:eastAsia="宋体" w:cs="Times New Roman"/>
      <w:szCs w:val="24"/>
    </w:rPr>
  </w:style>
  <w:style w:type="character" w:customStyle="1" w:styleId="175">
    <w:name w:val="Body Text 3 Char"/>
    <w:basedOn w:val="140"/>
    <w:link w:val="31"/>
    <w:qFormat/>
    <w:uiPriority w:val="99"/>
    <w:rPr>
      <w:rFonts w:ascii="Cambria" w:hAnsi="Cambria" w:eastAsia="宋体" w:cs="Times New Roman"/>
      <w:sz w:val="16"/>
      <w:szCs w:val="16"/>
    </w:rPr>
  </w:style>
  <w:style w:type="character" w:customStyle="1" w:styleId="176">
    <w:name w:val="Closing Char"/>
    <w:basedOn w:val="140"/>
    <w:link w:val="32"/>
    <w:qFormat/>
    <w:uiPriority w:val="99"/>
    <w:rPr>
      <w:rFonts w:ascii="Cambria" w:hAnsi="Cambria" w:eastAsia="宋体" w:cs="Times New Roman"/>
      <w:szCs w:val="24"/>
    </w:rPr>
  </w:style>
  <w:style w:type="character" w:customStyle="1" w:styleId="177">
    <w:name w:val="Body Text Char1"/>
    <w:basedOn w:val="140"/>
    <w:link w:val="34"/>
    <w:qFormat/>
    <w:uiPriority w:val="99"/>
    <w:rPr>
      <w:rFonts w:ascii="Times New Roman" w:hAnsi="Times New Roman" w:eastAsia="宋体" w:cs="Times New Roman"/>
      <w:sz w:val="28"/>
      <w:szCs w:val="20"/>
    </w:rPr>
  </w:style>
  <w:style w:type="character" w:customStyle="1" w:styleId="178">
    <w:name w:val="Body Text Indent Char"/>
    <w:basedOn w:val="140"/>
    <w:link w:val="35"/>
    <w:qFormat/>
    <w:uiPriority w:val="99"/>
    <w:rPr>
      <w:rFonts w:ascii="Times New Roman" w:hAnsi="Times New Roman" w:eastAsia="宋体" w:cs="Times New Roman"/>
      <w:szCs w:val="21"/>
    </w:rPr>
  </w:style>
  <w:style w:type="character" w:customStyle="1" w:styleId="179">
    <w:name w:val="HTML Address Char"/>
    <w:basedOn w:val="140"/>
    <w:link w:val="41"/>
    <w:qFormat/>
    <w:uiPriority w:val="0"/>
    <w:rPr>
      <w:rFonts w:ascii="Cambria" w:hAnsi="Cambria" w:eastAsia="宋体" w:cs="Times New Roman"/>
      <w:i/>
      <w:iCs/>
      <w:szCs w:val="24"/>
    </w:rPr>
  </w:style>
  <w:style w:type="character" w:customStyle="1" w:styleId="180">
    <w:name w:val="Plain Text Char"/>
    <w:basedOn w:val="140"/>
    <w:link w:val="45"/>
    <w:qFormat/>
    <w:uiPriority w:val="99"/>
    <w:rPr>
      <w:rFonts w:ascii="宋体" w:hAnsi="Courier New" w:eastAsia="宋体" w:cs="宋体"/>
      <w:szCs w:val="21"/>
    </w:rPr>
  </w:style>
  <w:style w:type="character" w:customStyle="1" w:styleId="181">
    <w:name w:val="Date Char1"/>
    <w:basedOn w:val="140"/>
    <w:link w:val="50"/>
    <w:qFormat/>
    <w:uiPriority w:val="99"/>
    <w:rPr>
      <w:rFonts w:ascii="Times New Roman" w:hAnsi="Times New Roman" w:eastAsia="宋体" w:cs="Times New Roman"/>
      <w:szCs w:val="21"/>
    </w:rPr>
  </w:style>
  <w:style w:type="character" w:customStyle="1" w:styleId="182">
    <w:name w:val="Body Text Indent 2 Char"/>
    <w:basedOn w:val="140"/>
    <w:link w:val="51"/>
    <w:qFormat/>
    <w:uiPriority w:val="99"/>
    <w:rPr>
      <w:rFonts w:ascii="Times New Roman" w:hAnsi="Times New Roman" w:eastAsia="宋体" w:cs="Times New Roman"/>
      <w:szCs w:val="21"/>
    </w:rPr>
  </w:style>
  <w:style w:type="character" w:customStyle="1" w:styleId="183">
    <w:name w:val="Endnote Text Char"/>
    <w:basedOn w:val="140"/>
    <w:link w:val="52"/>
    <w:qFormat/>
    <w:uiPriority w:val="99"/>
    <w:rPr>
      <w:rFonts w:ascii="Times New Roman" w:hAnsi="Times New Roman" w:eastAsia="宋体" w:cs="Times New Roman"/>
      <w:sz w:val="24"/>
      <w:szCs w:val="21"/>
    </w:rPr>
  </w:style>
  <w:style w:type="character" w:customStyle="1" w:styleId="184">
    <w:name w:val="Balloon Text Char"/>
    <w:basedOn w:val="140"/>
    <w:link w:val="54"/>
    <w:qFormat/>
    <w:uiPriority w:val="99"/>
    <w:rPr>
      <w:rFonts w:ascii="Times New Roman" w:hAnsi="Times New Roman" w:eastAsia="宋体" w:cs="Times New Roman"/>
      <w:sz w:val="18"/>
      <w:szCs w:val="18"/>
    </w:rPr>
  </w:style>
  <w:style w:type="character" w:customStyle="1" w:styleId="185">
    <w:name w:val="Footer Char"/>
    <w:basedOn w:val="140"/>
    <w:link w:val="55"/>
    <w:qFormat/>
    <w:uiPriority w:val="99"/>
    <w:rPr>
      <w:sz w:val="18"/>
      <w:szCs w:val="18"/>
    </w:rPr>
  </w:style>
  <w:style w:type="character" w:customStyle="1" w:styleId="186">
    <w:name w:val="Header Char1"/>
    <w:basedOn w:val="140"/>
    <w:link w:val="57"/>
    <w:qFormat/>
    <w:uiPriority w:val="99"/>
    <w:rPr>
      <w:sz w:val="18"/>
      <w:szCs w:val="18"/>
    </w:rPr>
  </w:style>
  <w:style w:type="character" w:customStyle="1" w:styleId="187">
    <w:name w:val="Signature Char"/>
    <w:basedOn w:val="140"/>
    <w:link w:val="58"/>
    <w:qFormat/>
    <w:uiPriority w:val="99"/>
    <w:rPr>
      <w:rFonts w:ascii="Cambria" w:hAnsi="Cambria" w:eastAsia="宋体" w:cs="Times New Roman"/>
      <w:szCs w:val="24"/>
    </w:rPr>
  </w:style>
  <w:style w:type="character" w:customStyle="1" w:styleId="188">
    <w:name w:val="Subtitle Char"/>
    <w:basedOn w:val="140"/>
    <w:link w:val="64"/>
    <w:qFormat/>
    <w:uiPriority w:val="99"/>
    <w:rPr>
      <w:rFonts w:ascii="Times New Roman" w:hAnsi="Times New Roman" w:eastAsia="宋体" w:cs="Times New Roman"/>
      <w:b/>
      <w:bCs/>
      <w:kern w:val="28"/>
      <w:sz w:val="24"/>
      <w:szCs w:val="32"/>
    </w:rPr>
  </w:style>
  <w:style w:type="character" w:customStyle="1" w:styleId="189">
    <w:name w:val="Footnote Text Char1"/>
    <w:basedOn w:val="140"/>
    <w:link w:val="67"/>
    <w:qFormat/>
    <w:uiPriority w:val="99"/>
    <w:rPr>
      <w:rFonts w:ascii="Times New Roman" w:hAnsi="Times New Roman" w:eastAsia="宋体" w:cs="Times New Roman"/>
      <w:sz w:val="18"/>
      <w:szCs w:val="18"/>
    </w:rPr>
  </w:style>
  <w:style w:type="character" w:customStyle="1" w:styleId="190">
    <w:name w:val="Body Text Indent 3 Char"/>
    <w:basedOn w:val="140"/>
    <w:link w:val="70"/>
    <w:qFormat/>
    <w:uiPriority w:val="99"/>
    <w:rPr>
      <w:rFonts w:ascii="Times New Roman" w:hAnsi="Times New Roman" w:eastAsia="宋体" w:cs="Times New Roman"/>
      <w:sz w:val="16"/>
      <w:szCs w:val="16"/>
    </w:rPr>
  </w:style>
  <w:style w:type="character" w:customStyle="1" w:styleId="191">
    <w:name w:val="Body Text 2 Char"/>
    <w:basedOn w:val="140"/>
    <w:link w:val="76"/>
    <w:qFormat/>
    <w:uiPriority w:val="99"/>
    <w:rPr>
      <w:rFonts w:ascii="宋体" w:hAnsi="Times New Roman" w:eastAsia="宋体" w:cs="宋体"/>
      <w:szCs w:val="21"/>
    </w:rPr>
  </w:style>
  <w:style w:type="character" w:customStyle="1" w:styleId="192">
    <w:name w:val="Message Header Char"/>
    <w:basedOn w:val="140"/>
    <w:link w:val="79"/>
    <w:qFormat/>
    <w:uiPriority w:val="99"/>
    <w:rPr>
      <w:rFonts w:ascii="Arial" w:hAnsi="Arial" w:eastAsia="宋体" w:cs="Arial"/>
      <w:sz w:val="24"/>
      <w:szCs w:val="24"/>
      <w:shd w:val="pct20" w:color="auto" w:fill="auto"/>
    </w:rPr>
  </w:style>
  <w:style w:type="character" w:customStyle="1" w:styleId="193">
    <w:name w:val="HTML Preformatted Char"/>
    <w:basedOn w:val="140"/>
    <w:link w:val="80"/>
    <w:qFormat/>
    <w:uiPriority w:val="0"/>
    <w:rPr>
      <w:rFonts w:ascii="Courier New" w:hAnsi="Courier New" w:eastAsia="宋体" w:cs="Courier New"/>
      <w:sz w:val="20"/>
      <w:szCs w:val="20"/>
    </w:rPr>
  </w:style>
  <w:style w:type="character" w:customStyle="1" w:styleId="194">
    <w:name w:val="Title Char"/>
    <w:basedOn w:val="140"/>
    <w:link w:val="84"/>
    <w:qFormat/>
    <w:uiPriority w:val="10"/>
    <w:rPr>
      <w:rFonts w:eastAsia="宋体" w:asciiTheme="majorHAnsi" w:hAnsiTheme="majorHAnsi" w:cstheme="majorBidi"/>
      <w:b/>
      <w:bCs/>
      <w:sz w:val="32"/>
      <w:szCs w:val="32"/>
    </w:rPr>
  </w:style>
  <w:style w:type="character" w:customStyle="1" w:styleId="195">
    <w:name w:val="Comment Subject Char"/>
    <w:basedOn w:val="196"/>
    <w:link w:val="85"/>
    <w:qFormat/>
    <w:uiPriority w:val="99"/>
    <w:rPr>
      <w:rFonts w:ascii="Times New Roman" w:hAnsi="Times New Roman" w:eastAsia="宋体" w:cs="Times New Roman"/>
      <w:b/>
      <w:bCs/>
      <w:szCs w:val="21"/>
    </w:rPr>
  </w:style>
  <w:style w:type="character" w:customStyle="1" w:styleId="196">
    <w:name w:val="批注文字 Char"/>
    <w:basedOn w:val="140"/>
    <w:qFormat/>
    <w:uiPriority w:val="0"/>
    <w:rPr>
      <w:rFonts w:ascii="Times New Roman" w:hAnsi="Times New Roman" w:eastAsia="宋体" w:cs="Times New Roman"/>
      <w:szCs w:val="20"/>
    </w:rPr>
  </w:style>
  <w:style w:type="character" w:customStyle="1" w:styleId="197">
    <w:name w:val="Body Text First Indent Char"/>
    <w:basedOn w:val="177"/>
    <w:link w:val="86"/>
    <w:qFormat/>
    <w:uiPriority w:val="99"/>
    <w:rPr>
      <w:rFonts w:ascii="Times New Roman" w:hAnsi="Times New Roman" w:eastAsia="宋体" w:cs="Times New Roman"/>
      <w:sz w:val="28"/>
      <w:szCs w:val="21"/>
    </w:rPr>
  </w:style>
  <w:style w:type="character" w:customStyle="1" w:styleId="198">
    <w:name w:val="Body Text First Indent 2 Char"/>
    <w:basedOn w:val="178"/>
    <w:link w:val="87"/>
    <w:qFormat/>
    <w:uiPriority w:val="99"/>
    <w:rPr>
      <w:rFonts w:ascii="Cambria" w:hAnsi="Cambria" w:eastAsia="宋体" w:cs="Times New Roman"/>
      <w:szCs w:val="24"/>
    </w:rPr>
  </w:style>
  <w:style w:type="character" w:customStyle="1" w:styleId="199">
    <w:name w:val="标题 2 Char"/>
    <w:basedOn w:val="140"/>
    <w:qFormat/>
    <w:uiPriority w:val="0"/>
    <w:rPr>
      <w:rFonts w:asciiTheme="majorHAnsi" w:hAnsiTheme="majorHAnsi" w:eastAsiaTheme="majorEastAsia" w:cstheme="majorBidi"/>
      <w:b/>
      <w:bCs/>
      <w:sz w:val="32"/>
      <w:szCs w:val="32"/>
    </w:rPr>
  </w:style>
  <w:style w:type="paragraph" w:customStyle="1" w:styleId="200">
    <w:name w:val="xl64"/>
    <w:basedOn w:val="1"/>
    <w:qFormat/>
    <w:uiPriority w:val="99"/>
    <w:pPr>
      <w:widowControl/>
      <w:spacing w:before="100" w:beforeAutospacing="1" w:after="100" w:afterAutospacing="1"/>
      <w:jc w:val="center"/>
    </w:pPr>
    <w:rPr>
      <w:rFonts w:ascii="宋体" w:hAnsi="宋体" w:cs="宋体"/>
      <w:kern w:val="0"/>
      <w:sz w:val="24"/>
      <w:szCs w:val="24"/>
    </w:rPr>
  </w:style>
  <w:style w:type="paragraph" w:customStyle="1" w:styleId="201">
    <w:name w:val="xl67"/>
    <w:basedOn w:val="1"/>
    <w:qFormat/>
    <w:uiPriority w:val="99"/>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cs="宋体"/>
      <w:kern w:val="0"/>
      <w:sz w:val="20"/>
    </w:rPr>
  </w:style>
  <w:style w:type="paragraph" w:customStyle="1" w:styleId="202">
    <w:name w:val="xl65"/>
    <w:basedOn w:val="1"/>
    <w:qFormat/>
    <w:uiPriority w:val="99"/>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cs="宋体"/>
      <w:b/>
      <w:bCs/>
      <w:kern w:val="0"/>
      <w:sz w:val="20"/>
    </w:rPr>
  </w:style>
  <w:style w:type="paragraph" w:customStyle="1" w:styleId="203">
    <w:name w:val="xl69"/>
    <w:basedOn w:val="1"/>
    <w:qFormat/>
    <w:uiPriority w:val="99"/>
    <w:pPr>
      <w:widowControl/>
      <w:spacing w:before="100" w:beforeAutospacing="1" w:after="100" w:afterAutospacing="1"/>
      <w:jc w:val="left"/>
    </w:pPr>
    <w:rPr>
      <w:rFonts w:ascii="宋体" w:hAnsi="宋体" w:cs="宋体"/>
      <w:kern w:val="0"/>
      <w:sz w:val="24"/>
      <w:szCs w:val="24"/>
    </w:rPr>
  </w:style>
  <w:style w:type="paragraph" w:customStyle="1" w:styleId="204">
    <w:name w:val="xl70"/>
    <w:basedOn w:val="1"/>
    <w:qFormat/>
    <w:uiPriority w:val="99"/>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kern w:val="0"/>
      <w:sz w:val="20"/>
    </w:rPr>
  </w:style>
  <w:style w:type="paragraph" w:customStyle="1" w:styleId="205">
    <w:name w:val="xl66"/>
    <w:basedOn w:val="1"/>
    <w:qFormat/>
    <w:uiPriority w:val="99"/>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cs="宋体"/>
      <w:b/>
      <w:bCs/>
      <w:kern w:val="0"/>
      <w:sz w:val="20"/>
    </w:rPr>
  </w:style>
  <w:style w:type="paragraph" w:customStyle="1" w:styleId="206">
    <w:name w:val="xl63"/>
    <w:basedOn w:val="1"/>
    <w:qFormat/>
    <w:uiPriority w:val="99"/>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cs="宋体"/>
      <w:kern w:val="0"/>
      <w:sz w:val="20"/>
    </w:rPr>
  </w:style>
  <w:style w:type="paragraph" w:customStyle="1" w:styleId="207">
    <w:name w:val="font6"/>
    <w:basedOn w:val="1"/>
    <w:qFormat/>
    <w:uiPriority w:val="99"/>
    <w:pPr>
      <w:widowControl/>
      <w:spacing w:before="100" w:beforeAutospacing="1" w:after="100" w:afterAutospacing="1"/>
      <w:jc w:val="left"/>
    </w:pPr>
    <w:rPr>
      <w:rFonts w:ascii="宋体" w:hAnsi="宋体" w:cs="宋体"/>
      <w:kern w:val="0"/>
      <w:sz w:val="18"/>
      <w:szCs w:val="18"/>
    </w:rPr>
  </w:style>
  <w:style w:type="paragraph" w:customStyle="1" w:styleId="208">
    <w:name w:val="xl68"/>
    <w:basedOn w:val="1"/>
    <w:qFormat/>
    <w:uiPriority w:val="99"/>
    <w:pPr>
      <w:widowControl/>
      <w:pBdr>
        <w:bottom w:val="single" w:color="auto" w:sz="4" w:space="0"/>
      </w:pBdr>
      <w:spacing w:before="100" w:beforeAutospacing="1" w:after="100" w:afterAutospacing="1"/>
      <w:jc w:val="center"/>
    </w:pPr>
    <w:rPr>
      <w:rFonts w:ascii="宋体" w:hAnsi="宋体" w:cs="宋体"/>
      <w:b/>
      <w:bCs/>
      <w:kern w:val="0"/>
      <w:sz w:val="36"/>
      <w:szCs w:val="36"/>
    </w:rPr>
  </w:style>
  <w:style w:type="paragraph" w:customStyle="1" w:styleId="209">
    <w:name w:val="段"/>
    <w:link w:val="210"/>
    <w:qFormat/>
    <w:uiPriority w:val="0"/>
    <w:pPr>
      <w:autoSpaceDE w:val="0"/>
      <w:autoSpaceDN w:val="0"/>
      <w:ind w:firstLine="200" w:firstLineChars="200"/>
      <w:jc w:val="both"/>
    </w:pPr>
    <w:rPr>
      <w:rFonts w:ascii="宋体" w:hAnsi="Times New Roman" w:eastAsia="宋体" w:cs="宋体"/>
      <w:szCs w:val="21"/>
      <w:lang w:val="en-US" w:eastAsia="zh-CN" w:bidi="ar-SA"/>
    </w:rPr>
  </w:style>
  <w:style w:type="character" w:customStyle="1" w:styleId="210">
    <w:name w:val="段 Char"/>
    <w:link w:val="209"/>
    <w:qFormat/>
    <w:uiPriority w:val="0"/>
    <w:rPr>
      <w:rFonts w:ascii="宋体" w:hAnsi="Times New Roman" w:eastAsia="宋体" w:cs="宋体"/>
      <w:kern w:val="0"/>
      <w:sz w:val="20"/>
      <w:szCs w:val="21"/>
    </w:rPr>
  </w:style>
  <w:style w:type="paragraph" w:customStyle="1" w:styleId="211">
    <w:name w:val="font5"/>
    <w:basedOn w:val="1"/>
    <w:qFormat/>
    <w:uiPriority w:val="99"/>
    <w:pPr>
      <w:widowControl/>
      <w:spacing w:before="100" w:beforeAutospacing="1" w:after="100" w:afterAutospacing="1"/>
      <w:jc w:val="left"/>
    </w:pPr>
    <w:rPr>
      <w:rFonts w:ascii="宋体" w:hAnsi="宋体" w:cs="宋体"/>
      <w:kern w:val="0"/>
      <w:sz w:val="18"/>
      <w:szCs w:val="18"/>
    </w:rPr>
  </w:style>
  <w:style w:type="paragraph" w:customStyle="1" w:styleId="212">
    <w:name w:val="表后空"/>
    <w:basedOn w:val="1"/>
    <w:qFormat/>
    <w:uiPriority w:val="99"/>
    <w:pPr>
      <w:adjustRightInd w:val="0"/>
      <w:snapToGrid w:val="0"/>
      <w:spacing w:line="160" w:lineRule="exact"/>
    </w:pPr>
    <w:rPr>
      <w:szCs w:val="24"/>
    </w:rPr>
  </w:style>
  <w:style w:type="paragraph" w:customStyle="1" w:styleId="213">
    <w:name w:val="表题"/>
    <w:basedOn w:val="1"/>
    <w:link w:val="214"/>
    <w:qFormat/>
    <w:uiPriority w:val="0"/>
    <w:pPr>
      <w:tabs>
        <w:tab w:val="center" w:pos="2338"/>
      </w:tabs>
      <w:spacing w:before="160"/>
      <w:ind w:firstLine="200" w:firstLineChars="200"/>
    </w:pPr>
    <w:rPr>
      <w:rFonts w:eastAsia="黑体"/>
      <w:sz w:val="18"/>
      <w:szCs w:val="18"/>
    </w:rPr>
  </w:style>
  <w:style w:type="character" w:customStyle="1" w:styleId="214">
    <w:name w:val="表题 Char"/>
    <w:link w:val="213"/>
    <w:qFormat/>
    <w:uiPriority w:val="0"/>
    <w:rPr>
      <w:rFonts w:ascii="Times New Roman" w:hAnsi="Times New Roman" w:eastAsia="黑体" w:cs="Times New Roman"/>
      <w:sz w:val="18"/>
      <w:szCs w:val="18"/>
    </w:rPr>
  </w:style>
  <w:style w:type="paragraph" w:customStyle="1" w:styleId="215">
    <w:name w:val="表文"/>
    <w:basedOn w:val="1"/>
    <w:link w:val="216"/>
    <w:qFormat/>
    <w:uiPriority w:val="0"/>
    <w:rPr>
      <w:sz w:val="15"/>
      <w:szCs w:val="15"/>
    </w:rPr>
  </w:style>
  <w:style w:type="character" w:customStyle="1" w:styleId="216">
    <w:name w:val="表文 Char"/>
    <w:link w:val="215"/>
    <w:qFormat/>
    <w:uiPriority w:val="0"/>
    <w:rPr>
      <w:rFonts w:ascii="Times New Roman" w:hAnsi="Times New Roman" w:eastAsia="宋体" w:cs="Times New Roman"/>
      <w:sz w:val="15"/>
      <w:szCs w:val="15"/>
    </w:rPr>
  </w:style>
  <w:style w:type="paragraph" w:customStyle="1" w:styleId="217">
    <w:name w:val="公式"/>
    <w:basedOn w:val="1"/>
    <w:next w:val="1"/>
    <w:link w:val="218"/>
    <w:qFormat/>
    <w:uiPriority w:val="0"/>
    <w:pPr>
      <w:tabs>
        <w:tab w:val="center" w:pos="2300"/>
        <w:tab w:val="right" w:pos="4599"/>
      </w:tabs>
      <w:snapToGrid w:val="0"/>
      <w:spacing w:before="20" w:beforeLines="20" w:after="20" w:afterLines="20"/>
    </w:pPr>
    <w:rPr>
      <w:szCs w:val="24"/>
    </w:rPr>
  </w:style>
  <w:style w:type="character" w:customStyle="1" w:styleId="218">
    <w:name w:val="公式 Char1"/>
    <w:link w:val="217"/>
    <w:qFormat/>
    <w:uiPriority w:val="0"/>
    <w:rPr>
      <w:rFonts w:ascii="Times New Roman" w:hAnsi="Times New Roman" w:eastAsia="宋体" w:cs="Times New Roman"/>
      <w:szCs w:val="24"/>
    </w:rPr>
  </w:style>
  <w:style w:type="paragraph" w:customStyle="1" w:styleId="219">
    <w:name w:val="图"/>
    <w:basedOn w:val="1"/>
    <w:next w:val="1"/>
    <w:link w:val="220"/>
    <w:qFormat/>
    <w:uiPriority w:val="0"/>
    <w:pPr>
      <w:adjustRightInd w:val="0"/>
      <w:snapToGrid w:val="0"/>
      <w:spacing w:before="240" w:after="100"/>
      <w:jc w:val="center"/>
    </w:pPr>
    <w:rPr>
      <w:szCs w:val="24"/>
    </w:rPr>
  </w:style>
  <w:style w:type="character" w:customStyle="1" w:styleId="220">
    <w:name w:val="图 Char"/>
    <w:link w:val="219"/>
    <w:qFormat/>
    <w:uiPriority w:val="0"/>
    <w:rPr>
      <w:rFonts w:ascii="Times New Roman" w:hAnsi="Times New Roman" w:eastAsia="宋体" w:cs="Times New Roman"/>
      <w:szCs w:val="24"/>
    </w:rPr>
  </w:style>
  <w:style w:type="paragraph" w:customStyle="1" w:styleId="221">
    <w:name w:val="图注"/>
    <w:basedOn w:val="1"/>
    <w:link w:val="222"/>
    <w:qFormat/>
    <w:uiPriority w:val="0"/>
    <w:pPr>
      <w:adjustRightInd w:val="0"/>
      <w:snapToGrid w:val="0"/>
      <w:spacing w:before="40" w:after="200"/>
      <w:jc w:val="center"/>
    </w:pPr>
    <w:rPr>
      <w:sz w:val="15"/>
      <w:szCs w:val="15"/>
    </w:rPr>
  </w:style>
  <w:style w:type="character" w:customStyle="1" w:styleId="222">
    <w:name w:val="图注 Char2"/>
    <w:link w:val="221"/>
    <w:qFormat/>
    <w:uiPriority w:val="0"/>
    <w:rPr>
      <w:rFonts w:ascii="Times New Roman" w:hAnsi="Times New Roman" w:eastAsia="宋体" w:cs="Times New Roman"/>
      <w:sz w:val="15"/>
      <w:szCs w:val="15"/>
    </w:rPr>
  </w:style>
  <w:style w:type="character" w:styleId="223">
    <w:name w:val="Placeholder Text"/>
    <w:qFormat/>
    <w:uiPriority w:val="99"/>
    <w:rPr>
      <w:color w:val="808080"/>
    </w:rPr>
  </w:style>
  <w:style w:type="paragraph" w:customStyle="1" w:styleId="224">
    <w:name w:val="1"/>
    <w:basedOn w:val="1"/>
    <w:qFormat/>
    <w:uiPriority w:val="99"/>
    <w:pPr>
      <w:widowControl/>
      <w:spacing w:before="100" w:beforeAutospacing="1" w:after="100" w:afterAutospacing="1"/>
      <w:jc w:val="left"/>
    </w:pPr>
    <w:rPr>
      <w:rFonts w:ascii="宋体" w:hAnsi="宋体" w:cs="宋体"/>
      <w:kern w:val="0"/>
      <w:sz w:val="24"/>
      <w:szCs w:val="24"/>
    </w:rPr>
  </w:style>
  <w:style w:type="paragraph" w:customStyle="1" w:styleId="225">
    <w:name w:val="a14"/>
    <w:basedOn w:val="1"/>
    <w:qFormat/>
    <w:uiPriority w:val="99"/>
    <w:pPr>
      <w:widowControl/>
      <w:spacing w:before="100" w:beforeAutospacing="1" w:after="100" w:afterAutospacing="1"/>
      <w:jc w:val="left"/>
    </w:pPr>
    <w:rPr>
      <w:rFonts w:ascii="宋体" w:hAnsi="宋体"/>
      <w:color w:val="0000FF"/>
      <w:kern w:val="0"/>
      <w:sz w:val="24"/>
      <w:szCs w:val="24"/>
    </w:rPr>
  </w:style>
  <w:style w:type="paragraph" w:customStyle="1" w:styleId="226">
    <w:name w:val="表标题"/>
    <w:basedOn w:val="1"/>
    <w:next w:val="1"/>
    <w:qFormat/>
    <w:uiPriority w:val="99"/>
    <w:pPr>
      <w:widowControl/>
      <w:spacing w:before="400" w:after="200" w:line="312" w:lineRule="auto"/>
      <w:jc w:val="left"/>
    </w:pPr>
    <w:rPr>
      <w:b/>
      <w:spacing w:val="-5"/>
      <w:kern w:val="0"/>
      <w:sz w:val="24"/>
    </w:rPr>
  </w:style>
  <w:style w:type="paragraph" w:customStyle="1" w:styleId="227">
    <w:name w:val="附录"/>
    <w:basedOn w:val="3"/>
    <w:next w:val="1"/>
    <w:qFormat/>
    <w:uiPriority w:val="99"/>
    <w:pPr>
      <w:widowControl/>
      <w:numPr>
        <w:ilvl w:val="0"/>
        <w:numId w:val="2"/>
      </w:numPr>
      <w:spacing w:before="0" w:after="220" w:line="360" w:lineRule="auto"/>
      <w:jc w:val="center"/>
    </w:pPr>
    <w:rPr>
      <w:rFonts w:eastAsia="黑体"/>
      <w:b w:val="0"/>
      <w:bCs w:val="0"/>
      <w:spacing w:val="-10"/>
      <w:kern w:val="28"/>
      <w:sz w:val="30"/>
      <w:szCs w:val="20"/>
    </w:rPr>
  </w:style>
  <w:style w:type="paragraph" w:customStyle="1" w:styleId="228">
    <w:name w:val="段落"/>
    <w:basedOn w:val="1"/>
    <w:qFormat/>
    <w:uiPriority w:val="99"/>
    <w:pPr>
      <w:widowControl/>
      <w:adjustRightInd w:val="0"/>
      <w:spacing w:line="420" w:lineRule="exact"/>
      <w:ind w:firstLine="520" w:firstLineChars="200"/>
      <w:textAlignment w:val="baseline"/>
    </w:pPr>
    <w:rPr>
      <w:spacing w:val="10"/>
      <w:kern w:val="0"/>
      <w:sz w:val="24"/>
    </w:rPr>
  </w:style>
  <w:style w:type="paragraph" w:customStyle="1" w:styleId="229">
    <w:name w:val="默认段落字体 Para Char"/>
    <w:basedOn w:val="1"/>
    <w:qFormat/>
    <w:uiPriority w:val="99"/>
    <w:pPr>
      <w:tabs>
        <w:tab w:val="left" w:pos="360"/>
      </w:tabs>
      <w:spacing w:before="312" w:after="312" w:line="360" w:lineRule="auto"/>
    </w:pPr>
    <w:rPr>
      <w:sz w:val="24"/>
      <w:szCs w:val="24"/>
    </w:rPr>
  </w:style>
  <w:style w:type="character" w:customStyle="1" w:styleId="230">
    <w:name w:val="xiangxiyemian060430"/>
    <w:basedOn w:val="140"/>
    <w:qFormat/>
    <w:uiPriority w:val="0"/>
    <w:rPr>
      <w:rFonts w:eastAsia="宋体"/>
      <w:kern w:val="2"/>
      <w:sz w:val="24"/>
      <w:szCs w:val="24"/>
      <w:lang w:val="en-US" w:eastAsia="zh-CN" w:bidi="ar-SA"/>
    </w:rPr>
  </w:style>
  <w:style w:type="character" w:customStyle="1" w:styleId="231">
    <w:name w:val="ft"/>
    <w:basedOn w:val="140"/>
    <w:qFormat/>
    <w:uiPriority w:val="0"/>
    <w:rPr>
      <w:rFonts w:eastAsia="宋体"/>
      <w:kern w:val="2"/>
      <w:sz w:val="24"/>
      <w:szCs w:val="24"/>
      <w:lang w:val="en-US" w:eastAsia="zh-CN" w:bidi="ar-SA"/>
    </w:rPr>
  </w:style>
  <w:style w:type="paragraph" w:customStyle="1" w:styleId="232">
    <w:name w:val="TOC 标题1"/>
    <w:basedOn w:val="3"/>
    <w:next w:val="1"/>
    <w:qFormat/>
    <w:uiPriority w:val="39"/>
    <w:pPr>
      <w:widowControl/>
      <w:spacing w:before="480" w:after="0" w:line="276" w:lineRule="auto"/>
      <w:jc w:val="left"/>
      <w:outlineLvl w:val="9"/>
    </w:pPr>
    <w:rPr>
      <w:rFonts w:ascii="Cambria" w:hAnsi="Cambria"/>
      <w:color w:val="365F91"/>
      <w:kern w:val="0"/>
      <w:sz w:val="28"/>
      <w:szCs w:val="28"/>
    </w:rPr>
  </w:style>
  <w:style w:type="paragraph" w:customStyle="1" w:styleId="233">
    <w:name w:val="style4"/>
    <w:basedOn w:val="1"/>
    <w:qFormat/>
    <w:uiPriority w:val="99"/>
    <w:pPr>
      <w:widowControl/>
      <w:spacing w:before="100" w:beforeAutospacing="1" w:after="100" w:afterAutospacing="1"/>
      <w:jc w:val="left"/>
    </w:pPr>
    <w:rPr>
      <w:rFonts w:ascii="宋体" w:hAnsi="宋体" w:cs="宋体"/>
      <w:color w:val="0000FF"/>
      <w:kern w:val="0"/>
      <w:szCs w:val="21"/>
    </w:rPr>
  </w:style>
  <w:style w:type="paragraph" w:customStyle="1" w:styleId="234">
    <w:name w:val="Default"/>
    <w:link w:val="235"/>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character" w:customStyle="1" w:styleId="235">
    <w:name w:val="Default Char"/>
    <w:link w:val="234"/>
    <w:qFormat/>
    <w:locked/>
    <w:uiPriority w:val="0"/>
    <w:rPr>
      <w:rFonts w:ascii="Times New Roman" w:hAnsi="Times New Roman" w:eastAsia="宋体" w:cs="Times New Roman"/>
      <w:color w:val="000000"/>
      <w:kern w:val="0"/>
      <w:sz w:val="24"/>
      <w:szCs w:val="24"/>
    </w:rPr>
  </w:style>
  <w:style w:type="table" w:customStyle="1" w:styleId="236">
    <w:name w:val="无格式表格 21"/>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237">
    <w:name w:val="网格型1"/>
    <w:basedOn w:val="88"/>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238">
    <w:name w:val="列出段落1"/>
    <w:basedOn w:val="1"/>
    <w:next w:val="239"/>
    <w:qFormat/>
    <w:uiPriority w:val="99"/>
    <w:pPr>
      <w:ind w:firstLine="420" w:firstLineChars="200"/>
    </w:pPr>
    <w:rPr>
      <w:rFonts w:ascii="Calibri" w:hAnsi="Calibri"/>
      <w:szCs w:val="22"/>
    </w:rPr>
  </w:style>
  <w:style w:type="paragraph" w:styleId="239">
    <w:name w:val="List Paragraph"/>
    <w:basedOn w:val="1"/>
    <w:link w:val="240"/>
    <w:qFormat/>
    <w:uiPriority w:val="34"/>
    <w:pPr>
      <w:ind w:firstLine="420" w:firstLineChars="200"/>
    </w:pPr>
  </w:style>
  <w:style w:type="character" w:customStyle="1" w:styleId="240">
    <w:name w:val="List Paragraph Char1"/>
    <w:link w:val="239"/>
    <w:qFormat/>
    <w:uiPriority w:val="34"/>
    <w:rPr>
      <w:rFonts w:ascii="Times New Roman" w:hAnsi="Times New Roman" w:eastAsia="宋体" w:cs="Times New Roman"/>
      <w:szCs w:val="20"/>
    </w:rPr>
  </w:style>
  <w:style w:type="paragraph" w:customStyle="1" w:styleId="241">
    <w:name w:val="目录 31"/>
    <w:basedOn w:val="1"/>
    <w:next w:val="1"/>
    <w:semiHidden/>
    <w:qFormat/>
    <w:uiPriority w:val="99"/>
    <w:pPr>
      <w:tabs>
        <w:tab w:val="left" w:pos="900"/>
        <w:tab w:val="left" w:pos="1470"/>
        <w:tab w:val="left" w:pos="2119"/>
        <w:tab w:val="right" w:leader="dot" w:pos="8460"/>
      </w:tabs>
      <w:ind w:left="840" w:leftChars="400"/>
      <w:jc w:val="left"/>
    </w:pPr>
    <w:rPr>
      <w:rFonts w:ascii="宋体" w:hAnsi="宋体"/>
      <w:sz w:val="24"/>
      <w:szCs w:val="21"/>
    </w:rPr>
  </w:style>
  <w:style w:type="table" w:customStyle="1" w:styleId="242">
    <w:name w:val="网格型2"/>
    <w:basedOn w:val="88"/>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43">
    <w:name w:val="网格型3"/>
    <w:basedOn w:val="88"/>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44">
    <w:name w:val="网格型4"/>
    <w:basedOn w:val="88"/>
    <w:qFormat/>
    <w:uiPriority w:val="5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245">
    <w:name w:val="修订1"/>
    <w:hidden/>
    <w:qFormat/>
    <w:uiPriority w:val="99"/>
    <w:rPr>
      <w:rFonts w:ascii="Times New Roman" w:hAnsi="Times New Roman" w:eastAsia="宋体" w:cs="Times New Roman"/>
      <w:kern w:val="2"/>
      <w:sz w:val="21"/>
      <w:szCs w:val="21"/>
      <w:lang w:val="en-US" w:eastAsia="zh-CN" w:bidi="ar-SA"/>
    </w:rPr>
  </w:style>
  <w:style w:type="character" w:customStyle="1" w:styleId="246">
    <w:name w:val="图注 Char"/>
    <w:qFormat/>
    <w:uiPriority w:val="0"/>
    <w:rPr>
      <w:rFonts w:ascii="Times New Roman" w:hAnsi="Times New Roman" w:eastAsia="宋体" w:cs="Times New Roman"/>
      <w:szCs w:val="21"/>
    </w:rPr>
  </w:style>
  <w:style w:type="table" w:customStyle="1" w:styleId="247">
    <w:name w:val="网格表 4 - 着色 61"/>
    <w:basedOn w:val="88"/>
    <w:qFormat/>
    <w:uiPriority w:val="49"/>
    <w:tblPr>
      <w:tblBorders>
        <w:top w:val="single" w:color="A8D08D" w:sz="4" w:space="0"/>
        <w:left w:val="single" w:color="A8D08D" w:sz="4" w:space="0"/>
        <w:bottom w:val="single" w:color="A8D08D" w:sz="4" w:space="0"/>
        <w:right w:val="single" w:color="A8D08D" w:sz="4" w:space="0"/>
        <w:insideH w:val="single" w:color="A8D08D" w:sz="4" w:space="0"/>
        <w:insideV w:val="single" w:color="A8D08D" w:sz="4" w:space="0"/>
      </w:tblBorders>
    </w:tblPr>
    <w:tblStylePr w:type="firstRow">
      <w:rPr>
        <w:b/>
        <w:bCs/>
        <w:color w:val="FFFFFF"/>
      </w:rPr>
      <w:tcPr>
        <w:tcBorders>
          <w:top w:val="single" w:color="70AD47" w:sz="4" w:space="0"/>
          <w:left w:val="single" w:color="70AD47" w:sz="4" w:space="0"/>
          <w:bottom w:val="single" w:color="70AD47" w:sz="4" w:space="0"/>
          <w:right w:val="single" w:color="70AD47" w:sz="4" w:space="0"/>
          <w:insideH w:val="nil"/>
          <w:insideV w:val="nil"/>
        </w:tcBorders>
        <w:shd w:val="clear" w:color="auto" w:fill="70AD47"/>
      </w:tcPr>
    </w:tblStylePr>
    <w:tblStylePr w:type="lastRow">
      <w:rPr>
        <w:b/>
        <w:bCs/>
      </w:rPr>
      <w:tcPr>
        <w:tcBorders>
          <w:top w:val="double" w:color="70AD47" w:sz="4" w:space="0"/>
        </w:tcBorders>
      </w:tcPr>
    </w:tblStylePr>
    <w:tblStylePr w:type="firstCol">
      <w:rPr>
        <w:b/>
        <w:bCs/>
      </w:rPr>
    </w:tblStylePr>
    <w:tblStylePr w:type="lastCol">
      <w:rPr>
        <w:b/>
        <w:bCs/>
      </w:rPr>
    </w:tblStylePr>
    <w:tblStylePr w:type="band1Vert">
      <w:tcPr>
        <w:shd w:val="clear" w:color="auto" w:fill="E2EFD9"/>
      </w:tcPr>
    </w:tblStylePr>
    <w:tblStylePr w:type="band1Horz">
      <w:tcPr>
        <w:shd w:val="clear" w:color="auto" w:fill="E2EFD9"/>
      </w:tcPr>
    </w:tblStylePr>
  </w:style>
  <w:style w:type="table" w:customStyle="1" w:styleId="248">
    <w:name w:val="网格表 4 - 着色 31"/>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insideV w:val="nil"/>
        </w:tcBorders>
        <w:shd w:val="clear" w:color="auto" w:fill="A5A5A5"/>
      </w:tcPr>
    </w:tblStylePr>
    <w:tblStylePr w:type="lastRow">
      <w:rPr>
        <w:b/>
        <w:bCs/>
      </w:rPr>
      <w:tcPr>
        <w:tcBorders>
          <w:top w:val="double" w:color="A5A5A5"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paragraph" w:customStyle="1" w:styleId="249">
    <w:name w:val="表注"/>
    <w:basedOn w:val="221"/>
    <w:next w:val="1"/>
    <w:link w:val="250"/>
    <w:qFormat/>
    <w:uiPriority w:val="0"/>
    <w:pPr>
      <w:adjustRightInd/>
      <w:snapToGrid/>
      <w:spacing w:before="120" w:after="120"/>
    </w:pPr>
    <w:rPr>
      <w:sz w:val="21"/>
      <w:szCs w:val="21"/>
    </w:rPr>
  </w:style>
  <w:style w:type="character" w:customStyle="1" w:styleId="250">
    <w:name w:val="表注 Char"/>
    <w:link w:val="249"/>
    <w:qFormat/>
    <w:uiPriority w:val="0"/>
    <w:rPr>
      <w:rFonts w:ascii="Times New Roman" w:hAnsi="Times New Roman" w:eastAsia="宋体" w:cs="Times New Roman"/>
      <w:szCs w:val="21"/>
    </w:rPr>
  </w:style>
  <w:style w:type="table" w:customStyle="1" w:styleId="251">
    <w:name w:val="网格表 5 深色 - 着色 31"/>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DEDE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A5A5A5"/>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A5A5A5"/>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A5A5A5"/>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A5A5A5"/>
      </w:tcPr>
    </w:tblStylePr>
    <w:tblStylePr w:type="band1Vert">
      <w:tcPr>
        <w:shd w:val="clear" w:color="auto" w:fill="DBDBDB"/>
      </w:tcPr>
    </w:tblStylePr>
    <w:tblStylePr w:type="band1Horz">
      <w:tcPr>
        <w:shd w:val="clear" w:color="auto" w:fill="DBDBDB"/>
      </w:tcPr>
    </w:tblStylePr>
  </w:style>
  <w:style w:type="table" w:customStyle="1" w:styleId="252">
    <w:name w:val="清单表 4 - 着色 31"/>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tcBorders>
        <w:shd w:val="clear" w:color="auto" w:fill="A5A5A5"/>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253">
    <w:name w:val="网格表 6 彩色 - 着色 31"/>
    <w:basedOn w:val="88"/>
    <w:qFormat/>
    <w:uiPriority w:val="51"/>
    <w:rPr>
      <w:color w:val="7B7B7B"/>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rPr>
      <w:tcPr>
        <w:tcBorders>
          <w:bottom w:val="single" w:color="C9C9C9" w:sz="12" w:space="0"/>
        </w:tcBorders>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paragraph" w:customStyle="1" w:styleId="254">
    <w:name w:val="表格文字18磅"/>
    <w:link w:val="255"/>
    <w:qFormat/>
    <w:uiPriority w:val="0"/>
    <w:pPr>
      <w:spacing w:line="360" w:lineRule="exact"/>
    </w:pPr>
    <w:rPr>
      <w:rFonts w:ascii="Times New Roman" w:hAnsi="Times New Roman" w:eastAsia="宋体" w:cs="Times New Roman"/>
      <w:bCs/>
      <w:kern w:val="2"/>
      <w:sz w:val="21"/>
      <w:szCs w:val="18"/>
      <w:lang w:val="en-US" w:eastAsia="zh-CN" w:bidi="ar-SA"/>
    </w:rPr>
  </w:style>
  <w:style w:type="character" w:customStyle="1" w:styleId="255">
    <w:name w:val="表格文字18磅 Char"/>
    <w:basedOn w:val="140"/>
    <w:link w:val="254"/>
    <w:qFormat/>
    <w:uiPriority w:val="0"/>
    <w:rPr>
      <w:rFonts w:ascii="Times New Roman" w:hAnsi="Times New Roman" w:eastAsia="宋体" w:cs="Times New Roman"/>
      <w:bCs/>
      <w:szCs w:val="18"/>
    </w:rPr>
  </w:style>
  <w:style w:type="paragraph" w:customStyle="1" w:styleId="256">
    <w:name w:val="代码"/>
    <w:basedOn w:val="1"/>
    <w:link w:val="257"/>
    <w:qFormat/>
    <w:uiPriority w:val="0"/>
    <w:pPr>
      <w:spacing w:line="300" w:lineRule="exact"/>
    </w:pPr>
    <w:rPr>
      <w:szCs w:val="21"/>
    </w:rPr>
  </w:style>
  <w:style w:type="character" w:customStyle="1" w:styleId="257">
    <w:name w:val="代码 Char"/>
    <w:basedOn w:val="140"/>
    <w:link w:val="256"/>
    <w:qFormat/>
    <w:uiPriority w:val="0"/>
    <w:rPr>
      <w:rFonts w:ascii="Times New Roman" w:hAnsi="Times New Roman" w:eastAsia="宋体" w:cs="Times New Roman"/>
      <w:szCs w:val="21"/>
    </w:rPr>
  </w:style>
  <w:style w:type="paragraph" w:customStyle="1" w:styleId="258">
    <w:name w:val="样式2"/>
    <w:basedOn w:val="84"/>
    <w:qFormat/>
    <w:uiPriority w:val="99"/>
    <w:rPr>
      <w:rFonts w:ascii="Arial" w:hAnsi="Arial" w:eastAsia="黑体" w:cs="Times New Roman"/>
      <w:b w:val="0"/>
      <w:bCs w:val="0"/>
      <w:sz w:val="30"/>
      <w:szCs w:val="20"/>
      <w:lang w:val="zh-CN"/>
    </w:rPr>
  </w:style>
  <w:style w:type="paragraph" w:customStyle="1" w:styleId="259">
    <w:name w:val="标题1"/>
    <w:basedOn w:val="1"/>
    <w:next w:val="1"/>
    <w:link w:val="260"/>
    <w:qFormat/>
    <w:uiPriority w:val="10"/>
    <w:pPr>
      <w:spacing w:before="240" w:after="60" w:line="400" w:lineRule="exact"/>
      <w:jc w:val="center"/>
      <w:outlineLvl w:val="0"/>
    </w:pPr>
    <w:rPr>
      <w:rFonts w:ascii="Calibri Light" w:hAnsi="Calibri Light" w:eastAsiaTheme="minorEastAsia"/>
      <w:b/>
      <w:bCs/>
      <w:sz w:val="32"/>
      <w:szCs w:val="32"/>
    </w:rPr>
  </w:style>
  <w:style w:type="character" w:customStyle="1" w:styleId="260">
    <w:name w:val="标题 Char"/>
    <w:basedOn w:val="140"/>
    <w:link w:val="259"/>
    <w:qFormat/>
    <w:uiPriority w:val="10"/>
    <w:rPr>
      <w:rFonts w:ascii="Calibri Light" w:hAnsi="Calibri Light" w:cs="Times New Roman"/>
      <w:b/>
      <w:bCs/>
      <w:kern w:val="2"/>
      <w:sz w:val="32"/>
      <w:szCs w:val="32"/>
    </w:rPr>
  </w:style>
  <w:style w:type="table" w:customStyle="1" w:styleId="261">
    <w:name w:val="网格型浅色1"/>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paragraph" w:customStyle="1" w:styleId="262">
    <w:name w:val="EndNote Bibliography Title"/>
    <w:basedOn w:val="1"/>
    <w:link w:val="263"/>
    <w:qFormat/>
    <w:uiPriority w:val="0"/>
    <w:pPr>
      <w:spacing w:line="400" w:lineRule="exact"/>
      <w:jc w:val="center"/>
    </w:pPr>
    <w:rPr>
      <w:sz w:val="24"/>
      <w:szCs w:val="21"/>
    </w:rPr>
  </w:style>
  <w:style w:type="character" w:customStyle="1" w:styleId="263">
    <w:name w:val="EndNote Bibliography Title Char"/>
    <w:basedOn w:val="140"/>
    <w:link w:val="262"/>
    <w:qFormat/>
    <w:uiPriority w:val="0"/>
    <w:rPr>
      <w:rFonts w:ascii="Times New Roman" w:hAnsi="Times New Roman" w:eastAsia="宋体" w:cs="Times New Roman"/>
      <w:sz w:val="24"/>
      <w:szCs w:val="21"/>
    </w:rPr>
  </w:style>
  <w:style w:type="paragraph" w:customStyle="1" w:styleId="264">
    <w:name w:val="EndNote Bibliography"/>
    <w:basedOn w:val="1"/>
    <w:link w:val="265"/>
    <w:qFormat/>
    <w:uiPriority w:val="0"/>
    <w:pPr>
      <w:spacing w:line="240" w:lineRule="exact"/>
    </w:pPr>
    <w:rPr>
      <w:sz w:val="24"/>
      <w:szCs w:val="21"/>
    </w:rPr>
  </w:style>
  <w:style w:type="character" w:customStyle="1" w:styleId="265">
    <w:name w:val="EndNote Bibliography Char"/>
    <w:basedOn w:val="140"/>
    <w:link w:val="264"/>
    <w:qFormat/>
    <w:uiPriority w:val="0"/>
    <w:rPr>
      <w:rFonts w:ascii="Times New Roman" w:hAnsi="Times New Roman" w:eastAsia="宋体" w:cs="Times New Roman"/>
      <w:sz w:val="24"/>
      <w:szCs w:val="21"/>
    </w:rPr>
  </w:style>
  <w:style w:type="paragraph" w:customStyle="1" w:styleId="266">
    <w:name w:val="图片 单行 不缩进"/>
    <w:next w:val="221"/>
    <w:link w:val="267"/>
    <w:qFormat/>
    <w:uiPriority w:val="0"/>
    <w:pPr>
      <w:jc w:val="center"/>
    </w:pPr>
    <w:rPr>
      <w:rFonts w:ascii="Times New Roman" w:hAnsi="Times New Roman" w:eastAsia="宋体" w:cs="Times New Roman"/>
      <w:kern w:val="2"/>
      <w:sz w:val="21"/>
      <w:szCs w:val="21"/>
      <w:lang w:val="en-US" w:eastAsia="zh-CN" w:bidi="ar-SA"/>
    </w:rPr>
  </w:style>
  <w:style w:type="character" w:customStyle="1" w:styleId="267">
    <w:name w:val="图片 单行 不缩进 Char"/>
    <w:basedOn w:val="140"/>
    <w:link w:val="266"/>
    <w:qFormat/>
    <w:uiPriority w:val="0"/>
    <w:rPr>
      <w:rFonts w:ascii="Times New Roman" w:hAnsi="Times New Roman" w:eastAsia="宋体" w:cs="Times New Roman"/>
      <w:szCs w:val="21"/>
    </w:rPr>
  </w:style>
  <w:style w:type="paragraph" w:customStyle="1" w:styleId="268">
    <w:name w:val="公式-行中，20磅"/>
    <w:next w:val="1"/>
    <w:link w:val="269"/>
    <w:qFormat/>
    <w:uiPriority w:val="0"/>
    <w:pPr>
      <w:spacing w:line="400" w:lineRule="exact"/>
    </w:pPr>
    <w:rPr>
      <w:rFonts w:ascii="Cambria Math" w:hAnsi="Cambria Math" w:eastAsia="宋体" w:cs="Times New Roman"/>
      <w:i/>
      <w:iCs/>
      <w:kern w:val="2"/>
      <w:sz w:val="24"/>
      <w:szCs w:val="21"/>
      <w:lang w:val="en-US" w:eastAsia="zh-CN" w:bidi="ar-SA"/>
    </w:rPr>
  </w:style>
  <w:style w:type="character" w:customStyle="1" w:styleId="269">
    <w:name w:val="公式-行中，20磅 Char"/>
    <w:basedOn w:val="140"/>
    <w:link w:val="268"/>
    <w:qFormat/>
    <w:uiPriority w:val="0"/>
    <w:rPr>
      <w:rFonts w:ascii="Cambria Math" w:hAnsi="Cambria Math" w:eastAsia="宋体" w:cs="Times New Roman"/>
      <w:i/>
      <w:iCs/>
      <w:sz w:val="24"/>
      <w:szCs w:val="21"/>
    </w:rPr>
  </w:style>
  <w:style w:type="character" w:customStyle="1" w:styleId="270">
    <w:name w:val="公式 Char"/>
    <w:basedOn w:val="140"/>
    <w:qFormat/>
    <w:uiPriority w:val="0"/>
    <w:rPr>
      <w:rFonts w:ascii="Cambria Math" w:hAnsi="Cambria Math" w:eastAsia="宋体" w:cs="Times New Roman"/>
      <w:i/>
      <w:iCs/>
      <w:sz w:val="24"/>
      <w:szCs w:val="21"/>
    </w:rPr>
  </w:style>
  <w:style w:type="paragraph" w:customStyle="1" w:styleId="271">
    <w:name w:val="tablecaption"/>
    <w:basedOn w:val="1"/>
    <w:next w:val="1"/>
    <w:qFormat/>
    <w:uiPriority w:val="99"/>
    <w:pPr>
      <w:keepNext/>
      <w:keepLines/>
      <w:widowControl/>
      <w:overflowPunct w:val="0"/>
      <w:autoSpaceDE w:val="0"/>
      <w:autoSpaceDN w:val="0"/>
      <w:adjustRightInd w:val="0"/>
      <w:spacing w:before="240" w:after="120" w:line="220" w:lineRule="atLeast"/>
      <w:jc w:val="center"/>
      <w:textAlignment w:val="baseline"/>
    </w:pPr>
    <w:rPr>
      <w:rFonts w:eastAsia="Times New Roman"/>
      <w:kern w:val="0"/>
      <w:sz w:val="18"/>
      <w:lang w:eastAsia="en-US"/>
    </w:rPr>
  </w:style>
  <w:style w:type="character" w:customStyle="1" w:styleId="272">
    <w:name w:val="heading4"/>
    <w:basedOn w:val="140"/>
    <w:qFormat/>
    <w:uiPriority w:val="0"/>
    <w:rPr>
      <w:i/>
    </w:rPr>
  </w:style>
  <w:style w:type="paragraph" w:customStyle="1" w:styleId="273">
    <w:name w:val="p1a"/>
    <w:basedOn w:val="1"/>
    <w:next w:val="1"/>
    <w:qFormat/>
    <w:uiPriority w:val="99"/>
    <w:pPr>
      <w:widowControl/>
      <w:overflowPunct w:val="0"/>
      <w:autoSpaceDE w:val="0"/>
      <w:autoSpaceDN w:val="0"/>
      <w:adjustRightInd w:val="0"/>
      <w:spacing w:line="240" w:lineRule="atLeast"/>
      <w:textAlignment w:val="baseline"/>
    </w:pPr>
    <w:rPr>
      <w:rFonts w:eastAsia="Times New Roman"/>
      <w:kern w:val="0"/>
      <w:sz w:val="20"/>
      <w:lang w:eastAsia="en-US"/>
    </w:rPr>
  </w:style>
  <w:style w:type="paragraph" w:customStyle="1" w:styleId="274">
    <w:name w:val="论文正文"/>
    <w:basedOn w:val="1"/>
    <w:link w:val="275"/>
    <w:qFormat/>
    <w:uiPriority w:val="0"/>
    <w:pPr>
      <w:spacing w:line="360" w:lineRule="auto"/>
      <w:ind w:firstLine="200" w:firstLineChars="200"/>
    </w:pPr>
    <w:rPr>
      <w:sz w:val="24"/>
      <w:szCs w:val="21"/>
    </w:rPr>
  </w:style>
  <w:style w:type="character" w:customStyle="1" w:styleId="275">
    <w:name w:val="论文正文 Char"/>
    <w:link w:val="274"/>
    <w:qFormat/>
    <w:uiPriority w:val="0"/>
    <w:rPr>
      <w:rFonts w:ascii="Times New Roman" w:hAnsi="Times New Roman" w:eastAsia="宋体" w:cs="Times New Roman"/>
      <w:sz w:val="24"/>
      <w:szCs w:val="21"/>
    </w:rPr>
  </w:style>
  <w:style w:type="paragraph" w:customStyle="1" w:styleId="276">
    <w:name w:val="图标题"/>
    <w:basedOn w:val="274"/>
    <w:link w:val="277"/>
    <w:qFormat/>
    <w:uiPriority w:val="0"/>
    <w:pPr>
      <w:spacing w:before="120" w:after="240"/>
      <w:ind w:firstLine="0" w:firstLineChars="0"/>
      <w:jc w:val="center"/>
    </w:pPr>
    <w:rPr>
      <w:sz w:val="21"/>
    </w:rPr>
  </w:style>
  <w:style w:type="character" w:customStyle="1" w:styleId="277">
    <w:name w:val="图标题 Char"/>
    <w:link w:val="276"/>
    <w:qFormat/>
    <w:uiPriority w:val="0"/>
    <w:rPr>
      <w:rFonts w:ascii="Times New Roman" w:hAnsi="Times New Roman" w:eastAsia="宋体" w:cs="Times New Roman"/>
      <w:szCs w:val="21"/>
    </w:rPr>
  </w:style>
  <w:style w:type="paragraph" w:customStyle="1" w:styleId="278">
    <w:name w:val="表格格式"/>
    <w:basedOn w:val="1"/>
    <w:link w:val="279"/>
    <w:qFormat/>
    <w:uiPriority w:val="0"/>
    <w:pPr>
      <w:spacing w:before="120" w:after="120" w:line="360" w:lineRule="auto"/>
      <w:ind w:firstLine="200" w:firstLineChars="200"/>
      <w:jc w:val="center"/>
    </w:pPr>
    <w:rPr>
      <w:bCs/>
      <w:iCs/>
      <w:szCs w:val="21"/>
    </w:rPr>
  </w:style>
  <w:style w:type="character" w:customStyle="1" w:styleId="279">
    <w:name w:val="表格格式 Char"/>
    <w:basedOn w:val="140"/>
    <w:link w:val="278"/>
    <w:qFormat/>
    <w:uiPriority w:val="0"/>
    <w:rPr>
      <w:rFonts w:ascii="Times New Roman" w:hAnsi="Times New Roman" w:eastAsia="宋体" w:cs="Times New Roman"/>
      <w:bCs/>
      <w:iCs/>
      <w:szCs w:val="21"/>
    </w:rPr>
  </w:style>
  <w:style w:type="paragraph" w:customStyle="1" w:styleId="280">
    <w:name w:val="NUDT正文"/>
    <w:basedOn w:val="1"/>
    <w:link w:val="281"/>
    <w:qFormat/>
    <w:uiPriority w:val="0"/>
    <w:pPr>
      <w:adjustRightInd w:val="0"/>
      <w:spacing w:line="300" w:lineRule="auto"/>
      <w:ind w:firstLine="200" w:firstLineChars="200"/>
      <w:textAlignment w:val="baseline"/>
    </w:pPr>
    <w:rPr>
      <w:rFonts w:cs="宋体"/>
      <w:kern w:val="0"/>
      <w:sz w:val="24"/>
      <w:szCs w:val="24"/>
    </w:rPr>
  </w:style>
  <w:style w:type="character" w:customStyle="1" w:styleId="281">
    <w:name w:val="NUDT正文 Char"/>
    <w:link w:val="280"/>
    <w:qFormat/>
    <w:uiPriority w:val="0"/>
    <w:rPr>
      <w:rFonts w:ascii="Times New Roman" w:hAnsi="Times New Roman" w:eastAsia="宋体" w:cs="宋体"/>
      <w:kern w:val="0"/>
      <w:sz w:val="24"/>
      <w:szCs w:val="24"/>
    </w:rPr>
  </w:style>
  <w:style w:type="table" w:customStyle="1" w:styleId="282">
    <w:name w:val="网格型11"/>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83">
    <w:name w:val="网格型5"/>
    <w:basedOn w:val="88"/>
    <w:qFormat/>
    <w:uiPriority w:val="0"/>
    <w:pPr>
      <w:widowControl w:val="0"/>
      <w:spacing w:before="50" w:beforeLines="50" w:after="50" w:afterLines="50" w:line="30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84">
    <w:name w:val="网格型12"/>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85">
    <w:name w:val="网格型6"/>
    <w:basedOn w:val="88"/>
    <w:qFormat/>
    <w:uiPriority w:val="0"/>
    <w:pPr>
      <w:widowControl w:val="0"/>
      <w:spacing w:before="50" w:beforeLines="50" w:after="50" w:afterLines="50" w:line="30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86">
    <w:name w:val="网格型7"/>
    <w:basedOn w:val="88"/>
    <w:qFormat/>
    <w:uiPriority w:val="59"/>
    <w:pPr>
      <w:widowControl w:val="0"/>
      <w:spacing w:before="50" w:beforeLines="50" w:after="50" w:afterLines="50" w:line="30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87">
    <w:name w:val="无格式表格 22"/>
    <w:basedOn w:val="88"/>
    <w:qFormat/>
    <w:uiPriority w:val="42"/>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table" w:customStyle="1" w:styleId="288">
    <w:name w:val="网格表 5 深色 - 着色 32"/>
    <w:basedOn w:val="88"/>
    <w:qFormat/>
    <w:uiPriority w:val="50"/>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AF1DD" w:themeFill="accent3"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9BBB59" w:themeFill="accent3"/>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9BBB59" w:themeFill="accent3"/>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9BBB59" w:themeFill="accent3"/>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9BBB59" w:themeFill="accent3"/>
      </w:tcPr>
    </w:tblStylePr>
    <w:tblStylePr w:type="band1Vert">
      <w:tcPr>
        <w:shd w:val="clear" w:color="auto" w:fill="D6E3BC" w:themeFill="accent3" w:themeFillTint="66"/>
      </w:tcPr>
    </w:tblStylePr>
    <w:tblStylePr w:type="band1Horz">
      <w:tcPr>
        <w:shd w:val="clear" w:color="auto" w:fill="D6E3BC" w:themeFill="accent3" w:themeFillTint="66"/>
      </w:tcPr>
    </w:tblStylePr>
  </w:style>
  <w:style w:type="table" w:customStyle="1" w:styleId="289">
    <w:name w:val="清单表 4 - 着色 32"/>
    <w:basedOn w:val="88"/>
    <w:qFormat/>
    <w:uiPriority w:val="49"/>
    <w:tblPr>
      <w:tblBorders>
        <w:top w:val="single" w:color="C2D69B" w:themeColor="accent3" w:themeTint="99" w:sz="4" w:space="0"/>
        <w:left w:val="single" w:color="C2D69B" w:themeColor="accent3" w:themeTint="99" w:sz="4" w:space="0"/>
        <w:bottom w:val="single" w:color="C2D69B" w:themeColor="accent3" w:themeTint="99" w:sz="4" w:space="0"/>
        <w:right w:val="single" w:color="C2D69B" w:themeColor="accent3" w:themeTint="99" w:sz="4" w:space="0"/>
        <w:insideH w:val="single" w:color="C2D69B" w:themeColor="accent3" w:themeTint="99" w:sz="4" w:space="0"/>
      </w:tblBorders>
    </w:tblPr>
    <w:tblStylePr w:type="firstRow">
      <w:rPr>
        <w:b/>
        <w:bCs/>
        <w:color w:val="FFFFFF" w:themeColor="background1"/>
        <w14:textFill>
          <w14:solidFill>
            <w14:schemeClr w14:val="bg1"/>
          </w14:solidFill>
        </w14:textFill>
      </w:rPr>
      <w:tcPr>
        <w:tcBorders>
          <w:top w:val="single" w:color="9BBB59" w:themeColor="accent3" w:sz="4" w:space="0"/>
          <w:left w:val="single" w:color="9BBB59" w:themeColor="accent3" w:sz="4" w:space="0"/>
          <w:bottom w:val="single" w:color="9BBB59" w:themeColor="accent3" w:sz="4" w:space="0"/>
          <w:right w:val="single" w:color="9BBB59" w:themeColor="accent3" w:sz="4" w:space="0"/>
          <w:insideH w:val="nil"/>
        </w:tcBorders>
        <w:shd w:val="clear" w:color="auto" w:fill="9BBB59" w:themeFill="accent3"/>
      </w:tcPr>
    </w:tblStylePr>
    <w:tblStylePr w:type="lastRow">
      <w:rPr>
        <w:b/>
        <w:bCs/>
      </w:rPr>
      <w:tcPr>
        <w:tcBorders>
          <w:top w:val="double" w:color="C2D69B" w:themeColor="accent3" w:themeTint="99" w:sz="4" w:space="0"/>
        </w:tcBorders>
      </w:tcPr>
    </w:tblStylePr>
    <w:tblStylePr w:type="firstCol">
      <w:rPr>
        <w:b/>
        <w:bCs/>
      </w:rPr>
    </w:tblStylePr>
    <w:tblStylePr w:type="lastCol">
      <w:rPr>
        <w:b/>
        <w:bCs/>
      </w:rPr>
    </w:tblStylePr>
    <w:tblStylePr w:type="band1Vert">
      <w:tcPr>
        <w:shd w:val="clear" w:color="auto" w:fill="EAF1DD" w:themeFill="accent3" w:themeFillTint="33"/>
      </w:tcPr>
    </w:tblStylePr>
    <w:tblStylePr w:type="band1Horz">
      <w:tcPr>
        <w:shd w:val="clear" w:color="auto" w:fill="EAF1DD" w:themeFill="accent3" w:themeFillTint="33"/>
      </w:tcPr>
    </w:tblStylePr>
  </w:style>
  <w:style w:type="table" w:customStyle="1" w:styleId="290">
    <w:name w:val="网格表 6 彩色 - 着色 32"/>
    <w:basedOn w:val="88"/>
    <w:qFormat/>
    <w:uiPriority w:val="51"/>
    <w:rPr>
      <w:color w:val="77933C" w:themeColor="accent3" w:themeShade="BF"/>
    </w:rPr>
    <w:tblPr>
      <w:tblBorders>
        <w:top w:val="single" w:color="C2D69B" w:themeColor="accent3" w:themeTint="99" w:sz="4" w:space="0"/>
        <w:left w:val="single" w:color="C2D69B" w:themeColor="accent3" w:themeTint="99" w:sz="4" w:space="0"/>
        <w:bottom w:val="single" w:color="C2D69B" w:themeColor="accent3" w:themeTint="99" w:sz="4" w:space="0"/>
        <w:right w:val="single" w:color="C2D69B" w:themeColor="accent3" w:themeTint="99" w:sz="4" w:space="0"/>
        <w:insideH w:val="single" w:color="C2D69B" w:themeColor="accent3" w:themeTint="99" w:sz="4" w:space="0"/>
        <w:insideV w:val="single" w:color="C2D69B" w:themeColor="accent3" w:themeTint="99" w:sz="4" w:space="0"/>
      </w:tblBorders>
    </w:tblPr>
    <w:tblStylePr w:type="firstRow">
      <w:rPr>
        <w:b/>
        <w:bCs/>
      </w:rPr>
      <w:tcPr>
        <w:tcBorders>
          <w:bottom w:val="single" w:color="C2D69B" w:themeColor="accent3" w:themeTint="99" w:sz="12" w:space="0"/>
        </w:tcBorders>
      </w:tcPr>
    </w:tblStylePr>
    <w:tblStylePr w:type="lastRow">
      <w:rPr>
        <w:b/>
        <w:bCs/>
      </w:rPr>
      <w:tcPr>
        <w:tcBorders>
          <w:top w:val="double" w:color="C2D69B" w:themeColor="accent3" w:themeTint="99" w:sz="4" w:space="0"/>
        </w:tcBorders>
      </w:tcPr>
    </w:tblStylePr>
    <w:tblStylePr w:type="firstCol">
      <w:rPr>
        <w:b/>
        <w:bCs/>
      </w:rPr>
    </w:tblStylePr>
    <w:tblStylePr w:type="lastCol">
      <w:rPr>
        <w:b/>
        <w:bCs/>
      </w:rPr>
    </w:tblStylePr>
    <w:tblStylePr w:type="band1Vert">
      <w:tcPr>
        <w:shd w:val="clear" w:color="auto" w:fill="EAF1DD" w:themeFill="accent3" w:themeFillTint="33"/>
      </w:tcPr>
    </w:tblStylePr>
    <w:tblStylePr w:type="band1Horz">
      <w:tcPr>
        <w:shd w:val="clear" w:color="auto" w:fill="EAF1DD" w:themeFill="accent3" w:themeFillTint="33"/>
      </w:tcPr>
    </w:tblStylePr>
  </w:style>
  <w:style w:type="table" w:customStyle="1" w:styleId="291">
    <w:name w:val="网格型浅色2"/>
    <w:basedOn w:val="88"/>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character" w:customStyle="1" w:styleId="292">
    <w:name w:val="标题 1 字符"/>
    <w:basedOn w:val="140"/>
    <w:qFormat/>
    <w:uiPriority w:val="0"/>
    <w:rPr>
      <w:rFonts w:ascii="Times New Roman" w:hAnsi="Times New Roman" w:eastAsia="宋体" w:cs="Times New Roman"/>
      <w:b/>
      <w:bCs/>
      <w:kern w:val="44"/>
      <w:sz w:val="44"/>
      <w:szCs w:val="44"/>
    </w:rPr>
  </w:style>
  <w:style w:type="paragraph" w:customStyle="1" w:styleId="293">
    <w:name w:val="标题2"/>
    <w:basedOn w:val="3"/>
    <w:link w:val="294"/>
    <w:qFormat/>
    <w:uiPriority w:val="0"/>
    <w:pPr>
      <w:spacing w:line="360" w:lineRule="auto"/>
      <w:jc w:val="left"/>
    </w:pPr>
    <w:rPr>
      <w:rFonts w:ascii="宋体" w:hAnsi="宋体"/>
      <w:b w:val="0"/>
      <w:sz w:val="32"/>
      <w:szCs w:val="32"/>
    </w:rPr>
  </w:style>
  <w:style w:type="character" w:customStyle="1" w:styleId="294">
    <w:name w:val="标题2 Char"/>
    <w:link w:val="293"/>
    <w:qFormat/>
    <w:uiPriority w:val="0"/>
    <w:rPr>
      <w:rFonts w:ascii="宋体" w:hAnsi="宋体" w:eastAsia="宋体" w:cs="Times New Roman"/>
      <w:bCs/>
      <w:kern w:val="44"/>
      <w:sz w:val="32"/>
      <w:szCs w:val="32"/>
    </w:rPr>
  </w:style>
  <w:style w:type="character" w:customStyle="1" w:styleId="295">
    <w:name w:val="正文文本缩进 2 字符"/>
    <w:basedOn w:val="140"/>
    <w:qFormat/>
    <w:uiPriority w:val="0"/>
    <w:rPr>
      <w:rFonts w:ascii="Times New Roman" w:hAnsi="Times New Roman" w:eastAsia="宋体" w:cs="Times New Roman"/>
      <w:szCs w:val="20"/>
    </w:rPr>
  </w:style>
  <w:style w:type="character" w:customStyle="1" w:styleId="296">
    <w:name w:val="正文文本缩进 字符"/>
    <w:basedOn w:val="140"/>
    <w:qFormat/>
    <w:uiPriority w:val="0"/>
    <w:rPr>
      <w:rFonts w:ascii="Times New Roman" w:hAnsi="Times New Roman" w:eastAsia="宋体" w:cs="Times New Roman"/>
      <w:szCs w:val="20"/>
    </w:rPr>
  </w:style>
  <w:style w:type="paragraph" w:customStyle="1" w:styleId="297">
    <w:name w:val="正文(首行缩进2字符)"/>
    <w:basedOn w:val="1"/>
    <w:qFormat/>
    <w:uiPriority w:val="99"/>
    <w:pPr>
      <w:spacing w:line="360" w:lineRule="auto"/>
      <w:ind w:firstLine="482"/>
    </w:pPr>
    <w:rPr>
      <w:bCs/>
      <w:sz w:val="24"/>
      <w:szCs w:val="24"/>
    </w:rPr>
  </w:style>
  <w:style w:type="table" w:customStyle="1" w:styleId="298">
    <w:name w:val="网格型8"/>
    <w:basedOn w:val="8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99">
    <w:name w:val="网格型13"/>
    <w:basedOn w:val="8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00">
    <w:name w:val="网格型21"/>
    <w:basedOn w:val="8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01">
    <w:name w:val="网格型31"/>
    <w:basedOn w:val="8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02">
    <w:name w:val="网格型9"/>
    <w:basedOn w:val="88"/>
    <w:unhideWhenUsed/>
    <w:qFormat/>
    <w:uiPriority w:val="0"/>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303">
    <w:name w:val="hkeywords"/>
    <w:basedOn w:val="1"/>
    <w:link w:val="304"/>
    <w:qFormat/>
    <w:uiPriority w:val="0"/>
    <w:pPr>
      <w:widowControl/>
      <w:spacing w:before="120"/>
      <w:jc w:val="left"/>
    </w:pPr>
    <w:rPr>
      <w:kern w:val="0"/>
      <w:szCs w:val="24"/>
      <w:lang w:val="zh-CN" w:eastAsia="en-US"/>
    </w:rPr>
  </w:style>
  <w:style w:type="character" w:customStyle="1" w:styleId="304">
    <w:name w:val="hkeywords Char"/>
    <w:link w:val="303"/>
    <w:qFormat/>
    <w:uiPriority w:val="0"/>
    <w:rPr>
      <w:rFonts w:ascii="Times New Roman" w:hAnsi="Times New Roman" w:eastAsia="宋体" w:cs="Times New Roman"/>
      <w:kern w:val="0"/>
      <w:szCs w:val="24"/>
      <w:lang w:val="zh-CN" w:eastAsia="en-US"/>
    </w:rPr>
  </w:style>
  <w:style w:type="paragraph" w:customStyle="1" w:styleId="305">
    <w:name w:val="MTDisplayEquation"/>
    <w:basedOn w:val="1"/>
    <w:next w:val="1"/>
    <w:link w:val="306"/>
    <w:qFormat/>
    <w:uiPriority w:val="0"/>
    <w:pPr>
      <w:widowControl/>
      <w:tabs>
        <w:tab w:val="center" w:pos="4320"/>
        <w:tab w:val="right" w:pos="8640"/>
      </w:tabs>
      <w:autoSpaceDE w:val="0"/>
      <w:autoSpaceDN w:val="0"/>
      <w:adjustRightInd w:val="0"/>
      <w:jc w:val="left"/>
    </w:pPr>
    <w:rPr>
      <w:rFonts w:cs="Angsana New"/>
      <w:color w:val="000000"/>
      <w:kern w:val="0"/>
      <w:sz w:val="24"/>
      <w:szCs w:val="24"/>
      <w:lang w:eastAsia="en-US"/>
    </w:rPr>
  </w:style>
  <w:style w:type="character" w:customStyle="1" w:styleId="306">
    <w:name w:val="MTDisplayEquation Char"/>
    <w:link w:val="305"/>
    <w:qFormat/>
    <w:uiPriority w:val="0"/>
    <w:rPr>
      <w:rFonts w:ascii="Times New Roman" w:hAnsi="Times New Roman" w:eastAsia="宋体" w:cs="Angsana New"/>
      <w:color w:val="000000"/>
      <w:kern w:val="0"/>
      <w:sz w:val="24"/>
      <w:szCs w:val="24"/>
      <w:lang w:eastAsia="en-US"/>
    </w:rPr>
  </w:style>
  <w:style w:type="character" w:customStyle="1" w:styleId="307">
    <w:name w:val="fontstyle01"/>
    <w:qFormat/>
    <w:uiPriority w:val="0"/>
    <w:rPr>
      <w:rFonts w:hint="default" w:ascii="NimbusRomNo9L-Regu" w:hAnsi="NimbusRomNo9L-Regu"/>
      <w:color w:val="000000"/>
      <w:sz w:val="16"/>
      <w:szCs w:val="16"/>
    </w:rPr>
  </w:style>
  <w:style w:type="table" w:customStyle="1" w:styleId="308">
    <w:name w:val="网格表 1 浅色1"/>
    <w:basedOn w:val="88"/>
    <w:qFormat/>
    <w:uiPriority w:val="46"/>
    <w:rPr>
      <w:rFonts w:ascii="Calibri" w:hAnsi="Calibri"/>
    </w:rPr>
    <w:tblPr>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Pr>
    <w:tblStylePr w:type="firstRow">
      <w:rPr>
        <w:b/>
        <w:bCs/>
      </w:rPr>
      <w:tcPr>
        <w:tcBorders>
          <w:bottom w:val="single" w:color="666666" w:sz="12" w:space="0"/>
        </w:tcBorders>
      </w:tcPr>
    </w:tblStylePr>
    <w:tblStylePr w:type="lastRow">
      <w:rPr>
        <w:b/>
        <w:bCs/>
      </w:rPr>
      <w:tcPr>
        <w:tcBorders>
          <w:top w:val="double" w:color="666666" w:sz="2" w:space="0"/>
        </w:tcBorders>
      </w:tcPr>
    </w:tblStylePr>
    <w:tblStylePr w:type="firstCol">
      <w:rPr>
        <w:b/>
        <w:bCs/>
      </w:rPr>
    </w:tblStylePr>
    <w:tblStylePr w:type="lastCol">
      <w:rPr>
        <w:b/>
        <w:bCs/>
      </w:rPr>
    </w:tblStylePr>
  </w:style>
  <w:style w:type="paragraph" w:customStyle="1" w:styleId="309">
    <w:name w:val="人名"/>
    <w:basedOn w:val="1"/>
    <w:link w:val="310"/>
    <w:qFormat/>
    <w:uiPriority w:val="0"/>
    <w:pPr>
      <w:jc w:val="center"/>
    </w:pPr>
    <w:rPr>
      <w:rFonts w:eastAsia="楷体_GB2312"/>
      <w:szCs w:val="24"/>
    </w:rPr>
  </w:style>
  <w:style w:type="character" w:customStyle="1" w:styleId="310">
    <w:name w:val="人名 Char"/>
    <w:link w:val="309"/>
    <w:qFormat/>
    <w:uiPriority w:val="0"/>
    <w:rPr>
      <w:rFonts w:ascii="Times New Roman" w:hAnsi="Times New Roman" w:eastAsia="楷体_GB2312" w:cs="Times New Roman"/>
      <w:szCs w:val="24"/>
    </w:rPr>
  </w:style>
  <w:style w:type="paragraph" w:customStyle="1" w:styleId="311">
    <w:name w:val="reference_SA"/>
    <w:basedOn w:val="1"/>
    <w:qFormat/>
    <w:uiPriority w:val="99"/>
    <w:pPr>
      <w:widowControl/>
      <w:tabs>
        <w:tab w:val="left" w:pos="720"/>
      </w:tabs>
      <w:spacing w:line="360" w:lineRule="auto"/>
      <w:ind w:left="720" w:hanging="360"/>
      <w:jc w:val="left"/>
    </w:pPr>
    <w:rPr>
      <w:rFonts w:ascii="Cambria" w:hAnsi="Cambria" w:cs="Angsana New"/>
      <w:kern w:val="0"/>
      <w:sz w:val="24"/>
      <w:szCs w:val="24"/>
      <w:lang w:val="en-GB" w:eastAsia="en-US" w:bidi="th-TH"/>
    </w:rPr>
  </w:style>
  <w:style w:type="character" w:customStyle="1" w:styleId="312">
    <w:name w:val="tm"/>
    <w:qFormat/>
    <w:uiPriority w:val="0"/>
    <w:rPr>
      <w:rFonts w:eastAsia="宋体"/>
      <w:sz w:val="21"/>
      <w:szCs w:val="21"/>
      <w:lang w:val="en-US" w:eastAsia="zh-CN" w:bidi="ar-SA"/>
    </w:rPr>
  </w:style>
  <w:style w:type="character" w:customStyle="1" w:styleId="313">
    <w:name w:val="p"/>
    <w:qFormat/>
    <w:uiPriority w:val="0"/>
    <w:rPr>
      <w:rFonts w:eastAsia="宋体"/>
      <w:sz w:val="21"/>
      <w:szCs w:val="21"/>
      <w:lang w:val="en-US" w:eastAsia="zh-CN" w:bidi="ar-SA"/>
    </w:rPr>
  </w:style>
  <w:style w:type="paragraph" w:customStyle="1" w:styleId="314">
    <w:name w:val="Char"/>
    <w:basedOn w:val="1"/>
    <w:semiHidden/>
    <w:qFormat/>
    <w:uiPriority w:val="99"/>
    <w:pPr>
      <w:ind w:firstLine="357" w:firstLineChars="170"/>
    </w:pPr>
    <w:rPr>
      <w:rFonts w:ascii="Tahoma" w:hAnsi="Tahoma"/>
    </w:rPr>
  </w:style>
  <w:style w:type="paragraph" w:customStyle="1" w:styleId="315">
    <w:name w:val="地名"/>
    <w:basedOn w:val="1"/>
    <w:link w:val="316"/>
    <w:qFormat/>
    <w:uiPriority w:val="0"/>
    <w:pPr>
      <w:snapToGrid w:val="0"/>
      <w:spacing w:after="70" w:afterLines="70" w:line="240" w:lineRule="atLeast"/>
      <w:jc w:val="center"/>
    </w:pPr>
    <w:rPr>
      <w:rFonts w:ascii="Cambria" w:hAnsi="Cambria"/>
      <w:sz w:val="15"/>
      <w:szCs w:val="15"/>
    </w:rPr>
  </w:style>
  <w:style w:type="character" w:customStyle="1" w:styleId="316">
    <w:name w:val="地名 Char"/>
    <w:link w:val="315"/>
    <w:qFormat/>
    <w:uiPriority w:val="0"/>
    <w:rPr>
      <w:rFonts w:ascii="Cambria" w:hAnsi="Cambria" w:eastAsia="宋体" w:cs="Times New Roman"/>
      <w:sz w:val="15"/>
      <w:szCs w:val="15"/>
    </w:rPr>
  </w:style>
  <w:style w:type="paragraph" w:customStyle="1" w:styleId="317">
    <w:name w:val="公式2"/>
    <w:basedOn w:val="217"/>
    <w:qFormat/>
    <w:uiPriority w:val="99"/>
    <w:pPr>
      <w:tabs>
        <w:tab w:val="center" w:pos="4818"/>
        <w:tab w:val="right" w:pos="9636"/>
        <w:tab w:val="clear" w:pos="2300"/>
        <w:tab w:val="clear" w:pos="4599"/>
      </w:tabs>
    </w:pPr>
    <w:rPr>
      <w:rFonts w:ascii="Cambria" w:hAnsi="Cambria"/>
    </w:rPr>
  </w:style>
  <w:style w:type="paragraph" w:customStyle="1" w:styleId="318">
    <w:name w:val="固定值"/>
    <w:basedOn w:val="1"/>
    <w:qFormat/>
    <w:uiPriority w:val="99"/>
    <w:pPr>
      <w:spacing w:line="312" w:lineRule="exact"/>
    </w:pPr>
    <w:rPr>
      <w:rFonts w:ascii="Cambria" w:hAnsi="Cambria"/>
      <w:szCs w:val="24"/>
    </w:rPr>
  </w:style>
  <w:style w:type="character" w:customStyle="1" w:styleId="319">
    <w:name w:val="Char Char3"/>
    <w:qFormat/>
    <w:locked/>
    <w:uiPriority w:val="0"/>
    <w:rPr>
      <w:rFonts w:eastAsia="宋体"/>
      <w:kern w:val="2"/>
      <w:sz w:val="18"/>
      <w:szCs w:val="18"/>
      <w:lang w:val="en-US" w:eastAsia="zh-CN" w:bidi="ar-SA"/>
    </w:rPr>
  </w:style>
  <w:style w:type="character" w:customStyle="1" w:styleId="320">
    <w:name w:val="图注 Char1"/>
    <w:qFormat/>
    <w:uiPriority w:val="0"/>
    <w:rPr>
      <w:rFonts w:eastAsia="宋体"/>
      <w:kern w:val="2"/>
      <w:sz w:val="15"/>
      <w:szCs w:val="15"/>
      <w:lang w:val="en-US" w:eastAsia="zh-CN" w:bidi="ar-SA"/>
    </w:rPr>
  </w:style>
  <w:style w:type="paragraph" w:customStyle="1" w:styleId="321">
    <w:name w:val="文献"/>
    <w:basedOn w:val="1"/>
    <w:link w:val="322"/>
    <w:qFormat/>
    <w:uiPriority w:val="0"/>
    <w:pPr>
      <w:snapToGrid w:val="0"/>
      <w:spacing w:before="180" w:after="180"/>
    </w:pPr>
    <w:rPr>
      <w:rFonts w:ascii="Times New Roman MT Extra Bold" w:hAnsi="Times New Roman MT Extra Bold" w:eastAsia="黑体"/>
      <w:szCs w:val="24"/>
    </w:rPr>
  </w:style>
  <w:style w:type="character" w:customStyle="1" w:styleId="322">
    <w:name w:val="文献 Char"/>
    <w:link w:val="321"/>
    <w:qFormat/>
    <w:uiPriority w:val="0"/>
    <w:rPr>
      <w:rFonts w:ascii="Times New Roman MT Extra Bold" w:hAnsi="Times New Roman MT Extra Bold" w:eastAsia="黑体" w:cs="Times New Roman"/>
      <w:szCs w:val="24"/>
    </w:rPr>
  </w:style>
  <w:style w:type="paragraph" w:customStyle="1" w:styleId="323">
    <w:name w:val="文献文"/>
    <w:basedOn w:val="1"/>
    <w:qFormat/>
    <w:uiPriority w:val="99"/>
    <w:pPr>
      <w:spacing w:line="240" w:lineRule="exact"/>
      <w:ind w:left="335" w:hanging="335"/>
    </w:pPr>
    <w:rPr>
      <w:rFonts w:ascii="Cambria" w:hAnsi="Cambria"/>
      <w:sz w:val="15"/>
      <w:szCs w:val="15"/>
    </w:rPr>
  </w:style>
  <w:style w:type="paragraph" w:customStyle="1" w:styleId="324">
    <w:name w:val="五黑"/>
    <w:basedOn w:val="1"/>
    <w:next w:val="1"/>
    <w:qFormat/>
    <w:uiPriority w:val="99"/>
    <w:rPr>
      <w:rFonts w:ascii="Times New Roman MT Extra Bold" w:hAnsi="Times New Roman MT Extra Bold" w:eastAsia="黑体"/>
      <w:szCs w:val="24"/>
    </w:rPr>
  </w:style>
  <w:style w:type="paragraph" w:customStyle="1" w:styleId="325">
    <w:name w:val="小回车"/>
    <w:basedOn w:val="1"/>
    <w:qFormat/>
    <w:uiPriority w:val="99"/>
    <w:pPr>
      <w:keepNext/>
      <w:adjustRightInd w:val="0"/>
      <w:snapToGrid w:val="0"/>
      <w:spacing w:line="20" w:lineRule="exact"/>
    </w:pPr>
    <w:rPr>
      <w:rFonts w:ascii="Cambria" w:hAnsi="Cambria"/>
      <w:sz w:val="10"/>
      <w:szCs w:val="10"/>
    </w:rPr>
  </w:style>
  <w:style w:type="paragraph" w:customStyle="1" w:styleId="326">
    <w:name w:val="小五黑"/>
    <w:basedOn w:val="1"/>
    <w:qFormat/>
    <w:uiPriority w:val="99"/>
    <w:rPr>
      <w:rFonts w:ascii="Times New Roman MT Extra Bold" w:hAnsi="Times New Roman MT Extra Bold" w:eastAsia="黑体"/>
      <w:sz w:val="18"/>
      <w:szCs w:val="18"/>
    </w:rPr>
  </w:style>
  <w:style w:type="character" w:customStyle="1" w:styleId="327">
    <w:name w:val="Char Char7"/>
    <w:qFormat/>
    <w:locked/>
    <w:uiPriority w:val="0"/>
    <w:rPr>
      <w:rFonts w:eastAsia="宋体"/>
      <w:kern w:val="2"/>
      <w:sz w:val="18"/>
      <w:szCs w:val="18"/>
      <w:lang w:val="en-US" w:eastAsia="zh-CN" w:bidi="ar-SA"/>
    </w:rPr>
  </w:style>
  <w:style w:type="character" w:customStyle="1" w:styleId="328">
    <w:name w:val="Char Char4"/>
    <w:qFormat/>
    <w:uiPriority w:val="0"/>
    <w:rPr>
      <w:rFonts w:eastAsia="宋体"/>
      <w:kern w:val="2"/>
      <w:sz w:val="18"/>
      <w:szCs w:val="18"/>
      <w:lang w:val="en-US" w:eastAsia="zh-CN" w:bidi="ar-SA"/>
    </w:rPr>
  </w:style>
  <w:style w:type="paragraph" w:customStyle="1" w:styleId="329">
    <w:name w:val="摘要"/>
    <w:basedOn w:val="1"/>
    <w:link w:val="330"/>
    <w:qFormat/>
    <w:uiPriority w:val="0"/>
    <w:pPr>
      <w:snapToGrid w:val="0"/>
      <w:spacing w:line="280" w:lineRule="atLeast"/>
      <w:ind w:left="200" w:leftChars="200" w:right="200" w:rightChars="200"/>
    </w:pPr>
    <w:rPr>
      <w:rFonts w:ascii="Cambria" w:hAnsi="Cambria"/>
      <w:sz w:val="18"/>
      <w:szCs w:val="18"/>
    </w:rPr>
  </w:style>
  <w:style w:type="character" w:customStyle="1" w:styleId="330">
    <w:name w:val="摘要 Char3"/>
    <w:link w:val="329"/>
    <w:qFormat/>
    <w:uiPriority w:val="0"/>
    <w:rPr>
      <w:rFonts w:ascii="Cambria" w:hAnsi="Cambria" w:eastAsia="宋体" w:cs="Times New Roman"/>
      <w:sz w:val="18"/>
      <w:szCs w:val="18"/>
    </w:rPr>
  </w:style>
  <w:style w:type="character" w:customStyle="1" w:styleId="331">
    <w:name w:val="vp-keyword"/>
    <w:qFormat/>
    <w:uiPriority w:val="0"/>
    <w:rPr>
      <w:rFonts w:hint="default" w:ascii="Verdana" w:hAnsi="Verdana"/>
      <w:b/>
      <w:bCs/>
      <w:color w:val="808000"/>
    </w:rPr>
  </w:style>
  <w:style w:type="character" w:customStyle="1" w:styleId="332">
    <w:name w:val="摘要 Char1"/>
    <w:qFormat/>
    <w:uiPriority w:val="0"/>
    <w:rPr>
      <w:rFonts w:eastAsia="宋体"/>
      <w:kern w:val="2"/>
      <w:sz w:val="18"/>
      <w:szCs w:val="18"/>
      <w:lang w:val="en-US" w:eastAsia="zh-CN" w:bidi="ar-SA"/>
    </w:rPr>
  </w:style>
  <w:style w:type="paragraph" w:customStyle="1" w:styleId="333">
    <w:name w:val="作者简介"/>
    <w:basedOn w:val="67"/>
    <w:link w:val="334"/>
    <w:qFormat/>
    <w:uiPriority w:val="0"/>
    <w:pPr>
      <w:spacing w:line="240" w:lineRule="atLeast"/>
      <w:ind w:firstLine="200" w:firstLineChars="200"/>
      <w:jc w:val="both"/>
    </w:pPr>
    <w:rPr>
      <w:rFonts w:ascii="Cambria" w:hAnsi="Cambria"/>
      <w:kern w:val="0"/>
    </w:rPr>
  </w:style>
  <w:style w:type="character" w:customStyle="1" w:styleId="334">
    <w:name w:val="作者简介 Char"/>
    <w:link w:val="333"/>
    <w:qFormat/>
    <w:uiPriority w:val="0"/>
    <w:rPr>
      <w:rFonts w:ascii="Cambria" w:hAnsi="Cambria" w:eastAsia="宋体" w:cs="Times New Roman"/>
      <w:kern w:val="0"/>
      <w:sz w:val="18"/>
      <w:szCs w:val="18"/>
    </w:rPr>
  </w:style>
  <w:style w:type="paragraph" w:customStyle="1" w:styleId="335">
    <w:name w:val="作者简介："/>
    <w:basedOn w:val="67"/>
    <w:qFormat/>
    <w:uiPriority w:val="99"/>
    <w:pPr>
      <w:spacing w:line="240" w:lineRule="atLeast"/>
      <w:jc w:val="both"/>
    </w:pPr>
    <w:rPr>
      <w:rFonts w:ascii="Cambria" w:hAnsi="Cambria" w:eastAsia="黑体"/>
      <w:kern w:val="0"/>
    </w:rPr>
  </w:style>
  <w:style w:type="character" w:customStyle="1" w:styleId="336">
    <w:name w:val="作者简介： Char"/>
    <w:semiHidden/>
    <w:qFormat/>
    <w:uiPriority w:val="0"/>
    <w:rPr>
      <w:rFonts w:eastAsia="黑体"/>
      <w:sz w:val="18"/>
      <w:szCs w:val="18"/>
      <w:lang w:val="en-US" w:eastAsia="zh-CN" w:bidi="ar-SA"/>
    </w:rPr>
  </w:style>
  <w:style w:type="paragraph" w:customStyle="1" w:styleId="337">
    <w:name w:val="Char Char"/>
    <w:basedOn w:val="26"/>
    <w:semiHidden/>
    <w:qFormat/>
    <w:uiPriority w:val="99"/>
    <w:rPr>
      <w:rFonts w:ascii="Tahoma" w:hAnsi="Tahoma" w:eastAsia="仿宋_GB2312"/>
      <w:sz w:val="24"/>
      <w:szCs w:val="28"/>
    </w:rPr>
  </w:style>
  <w:style w:type="paragraph" w:customStyle="1" w:styleId="338">
    <w:name w:val="点"/>
    <w:basedOn w:val="1"/>
    <w:qFormat/>
    <w:uiPriority w:val="99"/>
    <w:pPr>
      <w:ind w:left="630" w:leftChars="200" w:hanging="210" w:hangingChars="100"/>
    </w:pPr>
    <w:rPr>
      <w:rFonts w:ascii="Cambria" w:hAnsi="Cambria"/>
      <w:szCs w:val="24"/>
    </w:rPr>
  </w:style>
  <w:style w:type="paragraph" w:customStyle="1" w:styleId="339">
    <w:name w:val="References"/>
    <w:basedOn w:val="1"/>
    <w:qFormat/>
    <w:uiPriority w:val="99"/>
    <w:pPr>
      <w:widowControl/>
      <w:tabs>
        <w:tab w:val="left" w:pos="360"/>
      </w:tabs>
      <w:ind w:left="360" w:hanging="360"/>
    </w:pPr>
    <w:rPr>
      <w:rFonts w:ascii="Cambria" w:hAnsi="Cambria"/>
      <w:kern w:val="0"/>
      <w:sz w:val="16"/>
      <w:lang w:eastAsia="en-US"/>
    </w:rPr>
  </w:style>
  <w:style w:type="paragraph" w:customStyle="1" w:styleId="340">
    <w:name w:val="Style 2"/>
    <w:basedOn w:val="1"/>
    <w:qFormat/>
    <w:uiPriority w:val="99"/>
    <w:pPr>
      <w:autoSpaceDE w:val="0"/>
      <w:autoSpaceDN w:val="0"/>
      <w:spacing w:line="288" w:lineRule="atLeast"/>
    </w:pPr>
    <w:rPr>
      <w:rFonts w:ascii="Cambria" w:hAnsi="Cambria"/>
      <w:kern w:val="0"/>
      <w:sz w:val="24"/>
      <w:szCs w:val="24"/>
    </w:rPr>
  </w:style>
  <w:style w:type="character" w:customStyle="1" w:styleId="341">
    <w:name w:val="摘要 Char"/>
    <w:qFormat/>
    <w:uiPriority w:val="0"/>
    <w:rPr>
      <w:rFonts w:eastAsia="宋体"/>
      <w:kern w:val="2"/>
      <w:sz w:val="18"/>
      <w:szCs w:val="18"/>
      <w:lang w:val="en-US" w:eastAsia="zh-CN" w:bidi="ar-SA"/>
    </w:rPr>
  </w:style>
  <w:style w:type="paragraph" w:customStyle="1" w:styleId="342">
    <w:name w:val="Depart.Correspond.http"/>
    <w:basedOn w:val="343"/>
    <w:qFormat/>
    <w:uiPriority w:val="99"/>
    <w:pPr>
      <w:ind w:left="66" w:hanging="66" w:hangingChars="66"/>
    </w:pPr>
    <w:rPr>
      <w:iCs/>
      <w:sz w:val="16"/>
    </w:rPr>
  </w:style>
  <w:style w:type="paragraph" w:customStyle="1" w:styleId="343">
    <w:name w:val="单位"/>
    <w:qFormat/>
    <w:uiPriority w:val="99"/>
    <w:pPr>
      <w:ind w:left="70" w:hanging="70" w:hangingChars="70"/>
      <w:jc w:val="both"/>
    </w:pPr>
    <w:rPr>
      <w:rFonts w:ascii="Cambria" w:hAnsi="Cambria" w:eastAsia="宋体" w:cs="Times New Roman"/>
      <w:kern w:val="2"/>
      <w:sz w:val="17"/>
      <w:szCs w:val="24"/>
      <w:lang w:val="en-US" w:eastAsia="zh-CN" w:bidi="ar-SA"/>
    </w:rPr>
  </w:style>
  <w:style w:type="paragraph" w:customStyle="1" w:styleId="344">
    <w:name w:val="Abstract"/>
    <w:next w:val="1"/>
    <w:link w:val="345"/>
    <w:qFormat/>
    <w:uiPriority w:val="0"/>
    <w:pPr>
      <w:tabs>
        <w:tab w:val="left" w:pos="937"/>
      </w:tabs>
      <w:jc w:val="both"/>
    </w:pPr>
    <w:rPr>
      <w:rFonts w:ascii="Cambria" w:hAnsi="Cambria" w:eastAsia="楷体_GB2312" w:cs="Times New Roman"/>
      <w:kern w:val="2"/>
      <w:sz w:val="18"/>
      <w:szCs w:val="24"/>
      <w:lang w:val="en-US" w:eastAsia="zh-CN" w:bidi="ar-SA"/>
    </w:rPr>
  </w:style>
  <w:style w:type="character" w:customStyle="1" w:styleId="345">
    <w:name w:val="Abstract Char"/>
    <w:link w:val="344"/>
    <w:qFormat/>
    <w:locked/>
    <w:uiPriority w:val="0"/>
    <w:rPr>
      <w:rFonts w:ascii="Cambria" w:hAnsi="Cambria" w:eastAsia="楷体_GB2312" w:cs="Times New Roman"/>
      <w:sz w:val="18"/>
      <w:szCs w:val="24"/>
    </w:rPr>
  </w:style>
  <w:style w:type="paragraph" w:customStyle="1" w:styleId="346">
    <w:name w:val="关键词"/>
    <w:basedOn w:val="329"/>
    <w:next w:val="1"/>
    <w:qFormat/>
    <w:uiPriority w:val="99"/>
    <w:pPr>
      <w:tabs>
        <w:tab w:val="left" w:pos="798"/>
      </w:tabs>
      <w:overflowPunct w:val="0"/>
      <w:adjustRightInd w:val="0"/>
      <w:ind w:left="429" w:leftChars="0" w:right="0" w:rightChars="0" w:hanging="429" w:hangingChars="429"/>
    </w:pPr>
    <w:rPr>
      <w:rFonts w:eastAsia="楷体_GB2312"/>
      <w:snapToGrid w:val="0"/>
      <w:szCs w:val="20"/>
    </w:rPr>
  </w:style>
  <w:style w:type="paragraph" w:customStyle="1" w:styleId="347">
    <w:name w:val="Name"/>
    <w:basedOn w:val="348"/>
    <w:next w:val="342"/>
    <w:qFormat/>
    <w:uiPriority w:val="0"/>
    <w:pPr>
      <w:keepNext/>
      <w:spacing w:before="220" w:after="180"/>
    </w:pPr>
    <w:rPr>
      <w:rFonts w:eastAsia="宋体"/>
      <w:w w:val="100"/>
      <w:sz w:val="18"/>
    </w:rPr>
  </w:style>
  <w:style w:type="paragraph" w:customStyle="1" w:styleId="348">
    <w:name w:val="作者"/>
    <w:basedOn w:val="1"/>
    <w:next w:val="343"/>
    <w:qFormat/>
    <w:uiPriority w:val="99"/>
    <w:pPr>
      <w:overflowPunct w:val="0"/>
      <w:spacing w:before="160" w:after="240" w:line="0" w:lineRule="atLeast"/>
      <w:jc w:val="left"/>
    </w:pPr>
    <w:rPr>
      <w:rFonts w:ascii="Cambria" w:hAnsi="Cambria" w:eastAsia="仿宋_GB2312"/>
      <w:w w:val="66"/>
      <w:sz w:val="28"/>
    </w:rPr>
  </w:style>
  <w:style w:type="paragraph" w:customStyle="1" w:styleId="349">
    <w:name w:val="Text of Reference"/>
    <w:qFormat/>
    <w:uiPriority w:val="99"/>
    <w:pPr>
      <w:tabs>
        <w:tab w:val="left" w:pos="79"/>
      </w:tabs>
      <w:spacing w:line="260" w:lineRule="exact"/>
      <w:ind w:left="79" w:hanging="79"/>
      <w:jc w:val="both"/>
    </w:pPr>
    <w:rPr>
      <w:rFonts w:ascii="Cambria" w:hAnsi="Cambria" w:eastAsia="宋体" w:cs="Times New Roman"/>
      <w:kern w:val="2"/>
      <w:sz w:val="15"/>
      <w:szCs w:val="24"/>
      <w:lang w:val="en-US" w:eastAsia="zh-CN" w:bidi="ar-SA"/>
    </w:rPr>
  </w:style>
  <w:style w:type="paragraph" w:customStyle="1" w:styleId="350">
    <w:name w:val="致谢"/>
    <w:basedOn w:val="1"/>
    <w:next w:val="1"/>
    <w:qFormat/>
    <w:uiPriority w:val="99"/>
    <w:pPr>
      <w:overflowPunct w:val="0"/>
      <w:spacing w:before="100" w:beforeLines="100"/>
    </w:pPr>
    <w:rPr>
      <w:rFonts w:ascii="Cambria" w:hAnsi="Cambria"/>
      <w:bCs/>
      <w:sz w:val="18"/>
    </w:rPr>
  </w:style>
  <w:style w:type="paragraph" w:customStyle="1" w:styleId="351">
    <w:name w:val="Text of 中文参考文献"/>
    <w:basedOn w:val="349"/>
    <w:qFormat/>
    <w:uiPriority w:val="99"/>
    <w:pPr>
      <w:tabs>
        <w:tab w:val="left" w:pos="346"/>
        <w:tab w:val="clear" w:pos="79"/>
      </w:tabs>
      <w:ind w:left="258" w:hanging="258" w:hangingChars="258"/>
    </w:pPr>
  </w:style>
  <w:style w:type="paragraph" w:customStyle="1" w:styleId="352">
    <w:name w:val="address"/>
    <w:basedOn w:val="1"/>
    <w:next w:val="1"/>
    <w:qFormat/>
    <w:uiPriority w:val="99"/>
    <w:pPr>
      <w:widowControl/>
      <w:ind w:firstLine="227"/>
      <w:jc w:val="center"/>
    </w:pPr>
    <w:rPr>
      <w:rFonts w:ascii="Times" w:hAnsi="Times"/>
      <w:kern w:val="0"/>
      <w:sz w:val="18"/>
    </w:rPr>
  </w:style>
  <w:style w:type="character" w:customStyle="1" w:styleId="353">
    <w:name w:val="smblacktext1"/>
    <w:qFormat/>
    <w:uiPriority w:val="0"/>
    <w:rPr>
      <w:rFonts w:hint="default" w:ascii="Arial" w:hAnsi="Arial" w:eastAsia="宋体" w:cs="Arial"/>
      <w:color w:val="000000"/>
      <w:sz w:val="12"/>
      <w:szCs w:val="12"/>
      <w:lang w:val="en-US" w:eastAsia="zh-CN" w:bidi="ar-SA"/>
    </w:rPr>
  </w:style>
  <w:style w:type="paragraph" w:customStyle="1" w:styleId="354">
    <w:name w:val="CAbstract"/>
    <w:basedOn w:val="1"/>
    <w:next w:val="1"/>
    <w:qFormat/>
    <w:uiPriority w:val="99"/>
    <w:pPr>
      <w:spacing w:before="156" w:beforeLines="50" w:after="156" w:afterLines="50"/>
      <w:ind w:left="284" w:right="378" w:rightChars="180"/>
    </w:pPr>
    <w:rPr>
      <w:rFonts w:ascii="Cambria" w:hAnsi="Cambria"/>
      <w:sz w:val="18"/>
      <w:szCs w:val="24"/>
    </w:rPr>
  </w:style>
  <w:style w:type="paragraph" w:customStyle="1" w:styleId="355">
    <w:name w:val="Reference"/>
    <w:basedOn w:val="1"/>
    <w:link w:val="356"/>
    <w:qFormat/>
    <w:uiPriority w:val="0"/>
    <w:pPr>
      <w:tabs>
        <w:tab w:val="left" w:pos="1296"/>
      </w:tabs>
      <w:ind w:left="1296" w:hanging="420"/>
    </w:pPr>
    <w:rPr>
      <w:rFonts w:ascii="Cambria" w:hAnsi="Cambria"/>
      <w:sz w:val="15"/>
      <w:szCs w:val="24"/>
    </w:rPr>
  </w:style>
  <w:style w:type="character" w:customStyle="1" w:styleId="356">
    <w:name w:val="Reference Char"/>
    <w:link w:val="355"/>
    <w:qFormat/>
    <w:locked/>
    <w:uiPriority w:val="0"/>
    <w:rPr>
      <w:rFonts w:ascii="Cambria" w:hAnsi="Cambria" w:eastAsia="宋体" w:cs="Times New Roman"/>
      <w:sz w:val="15"/>
      <w:szCs w:val="24"/>
    </w:rPr>
  </w:style>
  <w:style w:type="character" w:customStyle="1" w:styleId="357">
    <w:name w:val="subtitleesorics1"/>
    <w:qFormat/>
    <w:uiPriority w:val="0"/>
    <w:rPr>
      <w:rFonts w:hint="default" w:ascii="Helvetica" w:hAnsi="Helvetica" w:eastAsia="宋体"/>
      <w:color w:val="FFFFFF"/>
      <w:sz w:val="30"/>
      <w:szCs w:val="30"/>
      <w:shd w:val="clear" w:color="auto" w:fill="3396FF"/>
      <w:lang w:val="en-US" w:eastAsia="zh-CN" w:bidi="ar-SA"/>
    </w:rPr>
  </w:style>
  <w:style w:type="character" w:customStyle="1" w:styleId="358">
    <w:name w:val="MTEquationSection"/>
    <w:qFormat/>
    <w:uiPriority w:val="0"/>
    <w:rPr>
      <w:rFonts w:eastAsia="宋体"/>
      <w:vanish/>
      <w:color w:val="FF0000"/>
      <w:sz w:val="28"/>
      <w:szCs w:val="28"/>
      <w:lang w:val="en-US" w:eastAsia="zh-CN" w:bidi="ar-SA"/>
    </w:rPr>
  </w:style>
  <w:style w:type="character" w:customStyle="1" w:styleId="359">
    <w:name w:val="style151"/>
    <w:qFormat/>
    <w:uiPriority w:val="0"/>
    <w:rPr>
      <w:rFonts w:hint="eastAsia" w:ascii="黑体" w:eastAsia="黑体"/>
      <w:sz w:val="21"/>
      <w:szCs w:val="21"/>
      <w:lang w:val="en-US" w:eastAsia="zh-CN" w:bidi="ar-SA"/>
    </w:rPr>
  </w:style>
  <w:style w:type="character" w:customStyle="1" w:styleId="360">
    <w:name w:val="Char Char6"/>
    <w:qFormat/>
    <w:locked/>
    <w:uiPriority w:val="0"/>
    <w:rPr>
      <w:rFonts w:eastAsia="宋体"/>
      <w:kern w:val="2"/>
      <w:sz w:val="18"/>
      <w:szCs w:val="18"/>
      <w:lang w:val="en-US" w:eastAsia="zh-CN" w:bidi="ar-SA"/>
    </w:rPr>
  </w:style>
  <w:style w:type="character" w:customStyle="1" w:styleId="361">
    <w:name w:val="datatitle1"/>
    <w:qFormat/>
    <w:uiPriority w:val="0"/>
    <w:rPr>
      <w:rFonts w:eastAsia="宋体"/>
      <w:b/>
      <w:bCs/>
      <w:color w:val="10619F"/>
      <w:sz w:val="18"/>
      <w:szCs w:val="18"/>
      <w:lang w:val="en-US" w:eastAsia="zh-CN" w:bidi="ar-SA"/>
    </w:rPr>
  </w:style>
  <w:style w:type="character" w:customStyle="1" w:styleId="362">
    <w:name w:val="bodycopyblacklargespaced1"/>
    <w:qFormat/>
    <w:uiPriority w:val="0"/>
    <w:rPr>
      <w:rFonts w:hint="default" w:ascii="Arial" w:hAnsi="Arial" w:eastAsia="宋体" w:cs="Arial"/>
      <w:color w:val="000000"/>
      <w:sz w:val="14"/>
      <w:szCs w:val="14"/>
      <w:lang w:val="en-US" w:eastAsia="zh-CN" w:bidi="ar-SA"/>
    </w:rPr>
  </w:style>
  <w:style w:type="character" w:customStyle="1" w:styleId="363">
    <w:name w:val="style11"/>
    <w:qFormat/>
    <w:uiPriority w:val="0"/>
    <w:rPr>
      <w:rFonts w:eastAsia="宋体"/>
      <w:color w:val="000000"/>
      <w:sz w:val="21"/>
      <w:szCs w:val="21"/>
      <w:lang w:val="en-US" w:eastAsia="zh-CN" w:bidi="ar-SA"/>
    </w:rPr>
  </w:style>
  <w:style w:type="paragraph" w:customStyle="1" w:styleId="364">
    <w:name w:val="正文文字"/>
    <w:basedOn w:val="1"/>
    <w:next w:val="1"/>
    <w:qFormat/>
    <w:uiPriority w:val="99"/>
    <w:pPr>
      <w:autoSpaceDE w:val="0"/>
      <w:autoSpaceDN w:val="0"/>
      <w:adjustRightInd w:val="0"/>
      <w:jc w:val="left"/>
    </w:pPr>
    <w:rPr>
      <w:rFonts w:ascii="LAOFPP+TimesNewRoman" w:hAnsi="Cambria" w:eastAsia="LAOFPP+TimesNewRoman"/>
      <w:kern w:val="0"/>
      <w:sz w:val="24"/>
      <w:szCs w:val="24"/>
    </w:rPr>
  </w:style>
  <w:style w:type="paragraph" w:customStyle="1" w:styleId="365">
    <w:name w:val="脚注文本1"/>
    <w:basedOn w:val="67"/>
    <w:link w:val="366"/>
    <w:qFormat/>
    <w:uiPriority w:val="0"/>
    <w:pPr>
      <w:tabs>
        <w:tab w:val="left" w:pos="465"/>
      </w:tabs>
      <w:overflowPunct w:val="0"/>
      <w:spacing w:line="312" w:lineRule="auto"/>
      <w:ind w:firstLine="297" w:firstLineChars="297"/>
      <w:jc w:val="both"/>
    </w:pPr>
    <w:rPr>
      <w:rFonts w:ascii="Cambria" w:hAnsi="Cambria"/>
      <w:sz w:val="15"/>
      <w:szCs w:val="20"/>
    </w:rPr>
  </w:style>
  <w:style w:type="character" w:customStyle="1" w:styleId="366">
    <w:name w:val="脚注文本1 Char"/>
    <w:link w:val="365"/>
    <w:qFormat/>
    <w:uiPriority w:val="0"/>
    <w:rPr>
      <w:rFonts w:ascii="Cambria" w:hAnsi="Cambria" w:eastAsia="宋体" w:cs="Times New Roman"/>
      <w:sz w:val="15"/>
      <w:szCs w:val="20"/>
    </w:rPr>
  </w:style>
  <w:style w:type="paragraph" w:customStyle="1" w:styleId="367">
    <w:name w:val="首页页眉"/>
    <w:basedOn w:val="57"/>
    <w:qFormat/>
    <w:uiPriority w:val="99"/>
    <w:pPr>
      <w:pBdr>
        <w:bottom w:val="double" w:color="auto" w:sz="6" w:space="1"/>
      </w:pBdr>
      <w:tabs>
        <w:tab w:val="clear" w:pos="4153"/>
        <w:tab w:val="clear" w:pos="8306"/>
      </w:tabs>
      <w:overflowPunct w:val="0"/>
      <w:jc w:val="both"/>
    </w:pPr>
    <w:rPr>
      <w:rFonts w:ascii="Cambria" w:hAnsi="Cambria" w:eastAsia="宋体" w:cs="Times New Roman"/>
      <w:szCs w:val="20"/>
    </w:rPr>
  </w:style>
  <w:style w:type="paragraph" w:customStyle="1" w:styleId="368">
    <w:name w:val="Correspond"/>
    <w:basedOn w:val="342"/>
    <w:next w:val="1"/>
    <w:qFormat/>
    <w:uiPriority w:val="99"/>
  </w:style>
  <w:style w:type="paragraph" w:customStyle="1" w:styleId="369">
    <w:name w:val="日期1"/>
    <w:basedOn w:val="342"/>
    <w:next w:val="370"/>
    <w:qFormat/>
    <w:uiPriority w:val="99"/>
    <w:pPr>
      <w:spacing w:after="240"/>
    </w:pPr>
    <w:rPr>
      <w:sz w:val="18"/>
    </w:rPr>
  </w:style>
  <w:style w:type="paragraph" w:customStyle="1" w:styleId="370">
    <w:name w:val="Information"/>
    <w:basedOn w:val="369"/>
    <w:next w:val="344"/>
    <w:qFormat/>
    <w:uiPriority w:val="0"/>
    <w:pPr>
      <w:ind w:left="0" w:firstLine="0" w:firstLineChars="0"/>
    </w:pPr>
    <w:rPr>
      <w:b/>
      <w:bCs/>
    </w:rPr>
  </w:style>
  <w:style w:type="paragraph" w:customStyle="1" w:styleId="371">
    <w:name w:val="Key words"/>
    <w:basedOn w:val="1"/>
    <w:next w:val="329"/>
    <w:link w:val="372"/>
    <w:qFormat/>
    <w:uiPriority w:val="0"/>
    <w:pPr>
      <w:tabs>
        <w:tab w:val="left" w:pos="1176"/>
      </w:tabs>
      <w:overflowPunct w:val="0"/>
      <w:adjustRightInd w:val="0"/>
      <w:spacing w:after="290"/>
      <w:ind w:left="632" w:hanging="632" w:hangingChars="632"/>
    </w:pPr>
    <w:rPr>
      <w:rFonts w:ascii="Cambria" w:hAnsi="Cambria" w:eastAsia="楷体_GB2312"/>
      <w:snapToGrid w:val="0"/>
      <w:sz w:val="18"/>
    </w:rPr>
  </w:style>
  <w:style w:type="character" w:customStyle="1" w:styleId="372">
    <w:name w:val="Key words Char"/>
    <w:link w:val="371"/>
    <w:qFormat/>
    <w:uiPriority w:val="0"/>
    <w:rPr>
      <w:rFonts w:ascii="Cambria" w:hAnsi="Cambria" w:eastAsia="楷体_GB2312" w:cs="Times New Roman"/>
      <w:snapToGrid w:val="0"/>
      <w:sz w:val="18"/>
      <w:szCs w:val="20"/>
    </w:rPr>
  </w:style>
  <w:style w:type="paragraph" w:customStyle="1" w:styleId="373">
    <w:name w:val="分类号"/>
    <w:basedOn w:val="369"/>
    <w:next w:val="34"/>
    <w:qFormat/>
    <w:uiPriority w:val="99"/>
    <w:pPr>
      <w:tabs>
        <w:tab w:val="left" w:pos="1233"/>
      </w:tabs>
      <w:spacing w:after="320"/>
      <w:ind w:left="0" w:firstLine="0" w:firstLineChars="0"/>
    </w:pPr>
    <w:rPr>
      <w:rFonts w:eastAsia="黑体"/>
    </w:rPr>
  </w:style>
  <w:style w:type="paragraph" w:customStyle="1" w:styleId="374">
    <w:name w:val="文前文本"/>
    <w:basedOn w:val="346"/>
    <w:qFormat/>
    <w:uiPriority w:val="99"/>
  </w:style>
  <w:style w:type="paragraph" w:customStyle="1" w:styleId="375">
    <w:name w:val="定理"/>
    <w:basedOn w:val="34"/>
    <w:next w:val="34"/>
    <w:qFormat/>
    <w:uiPriority w:val="99"/>
    <w:pPr>
      <w:tabs>
        <w:tab w:val="left" w:pos="357"/>
      </w:tabs>
      <w:overflowPunct w:val="0"/>
    </w:pPr>
    <w:rPr>
      <w:rFonts w:ascii="Cambria" w:hAnsi="Cambria" w:eastAsia="黑体"/>
      <w:sz w:val="18"/>
    </w:rPr>
  </w:style>
  <w:style w:type="paragraph" w:customStyle="1" w:styleId="376">
    <w:name w:val="表名"/>
    <w:basedOn w:val="1"/>
    <w:semiHidden/>
    <w:qFormat/>
    <w:uiPriority w:val="99"/>
    <w:pPr>
      <w:overflowPunct w:val="0"/>
      <w:spacing w:after="120"/>
    </w:pPr>
    <w:rPr>
      <w:rFonts w:ascii="Cambria" w:hAnsi="Cambria"/>
      <w:sz w:val="18"/>
    </w:rPr>
  </w:style>
  <w:style w:type="paragraph" w:customStyle="1" w:styleId="377">
    <w:name w:val="证明"/>
    <w:basedOn w:val="375"/>
    <w:qFormat/>
    <w:uiPriority w:val="99"/>
    <w:rPr>
      <w:rFonts w:eastAsia="仿宋_GB2312"/>
    </w:rPr>
  </w:style>
  <w:style w:type="paragraph" w:customStyle="1" w:styleId="378">
    <w:name w:val="Text of Reference 1"/>
    <w:qFormat/>
    <w:uiPriority w:val="99"/>
    <w:pPr>
      <w:tabs>
        <w:tab w:val="left" w:pos="360"/>
      </w:tabs>
      <w:spacing w:line="260" w:lineRule="exact"/>
      <w:jc w:val="both"/>
    </w:pPr>
    <w:rPr>
      <w:rFonts w:ascii="Cambria" w:hAnsi="Cambria" w:eastAsia="宋体" w:cs="Times New Roman"/>
      <w:kern w:val="2"/>
      <w:sz w:val="15"/>
      <w:szCs w:val="24"/>
      <w:lang w:val="en-US" w:eastAsia="zh-CN" w:bidi="ar-SA"/>
    </w:rPr>
  </w:style>
  <w:style w:type="paragraph" w:customStyle="1" w:styleId="379">
    <w:name w:val="中文参考文献"/>
    <w:basedOn w:val="355"/>
    <w:next w:val="34"/>
    <w:qFormat/>
    <w:uiPriority w:val="99"/>
    <w:pPr>
      <w:tabs>
        <w:tab w:val="clear" w:pos="1296"/>
      </w:tabs>
      <w:overflowPunct w:val="0"/>
      <w:snapToGrid w:val="0"/>
      <w:spacing w:before="240"/>
      <w:ind w:left="0" w:firstLine="0"/>
      <w:jc w:val="left"/>
      <w:outlineLvl w:val="0"/>
    </w:pPr>
    <w:rPr>
      <w:rFonts w:eastAsia="黑体"/>
      <w:sz w:val="18"/>
      <w:szCs w:val="20"/>
    </w:rPr>
  </w:style>
  <w:style w:type="paragraph" w:customStyle="1" w:styleId="380">
    <w:name w:val="Text of 中文参考文献１"/>
    <w:basedOn w:val="351"/>
    <w:qFormat/>
    <w:uiPriority w:val="99"/>
    <w:pPr>
      <w:tabs>
        <w:tab w:val="left" w:pos="78"/>
        <w:tab w:val="left" w:pos="424"/>
        <w:tab w:val="clear" w:pos="346"/>
      </w:tabs>
    </w:pPr>
  </w:style>
  <w:style w:type="paragraph" w:customStyle="1" w:styleId="381">
    <w:name w:val="http(中)"/>
    <w:basedOn w:val="1"/>
    <w:next w:val="1"/>
    <w:qFormat/>
    <w:uiPriority w:val="99"/>
    <w:pPr>
      <w:widowControl/>
      <w:spacing w:after="200"/>
    </w:pPr>
    <w:rPr>
      <w:rFonts w:ascii="Cambria" w:hAnsi="Cambria"/>
      <w:kern w:val="0"/>
      <w:sz w:val="15"/>
    </w:rPr>
  </w:style>
  <w:style w:type="character" w:customStyle="1" w:styleId="382">
    <w:name w:val="simjour"/>
    <w:qFormat/>
    <w:uiPriority w:val="0"/>
    <w:rPr>
      <w:rFonts w:eastAsia="宋体"/>
      <w:sz w:val="21"/>
      <w:szCs w:val="21"/>
      <w:lang w:val="en-US" w:eastAsia="zh-CN" w:bidi="ar-SA"/>
    </w:rPr>
  </w:style>
  <w:style w:type="character" w:customStyle="1" w:styleId="383">
    <w:name w:val="headnavbluexlarge21"/>
    <w:qFormat/>
    <w:uiPriority w:val="0"/>
    <w:rPr>
      <w:rFonts w:hint="default" w:ascii="Arial" w:hAnsi="Arial" w:eastAsia="宋体" w:cs="Arial"/>
      <w:b/>
      <w:bCs/>
      <w:color w:val="003366"/>
      <w:sz w:val="21"/>
      <w:szCs w:val="21"/>
      <w:u w:val="none"/>
      <w:lang w:val="en-US" w:eastAsia="zh-CN" w:bidi="ar-SA"/>
    </w:rPr>
  </w:style>
  <w:style w:type="paragraph" w:customStyle="1" w:styleId="384">
    <w:name w:val="Char Char Char Char Char Char Char"/>
    <w:basedOn w:val="1"/>
    <w:qFormat/>
    <w:uiPriority w:val="99"/>
    <w:rPr>
      <w:rFonts w:ascii="Tahoma" w:hAnsi="Tahoma"/>
      <w:sz w:val="24"/>
    </w:rPr>
  </w:style>
  <w:style w:type="paragraph" w:customStyle="1" w:styleId="385">
    <w:name w:val="正文1"/>
    <w:basedOn w:val="1"/>
    <w:link w:val="386"/>
    <w:qFormat/>
    <w:uiPriority w:val="0"/>
    <w:rPr>
      <w:rFonts w:ascii="Cambria" w:hAnsi="Cambria"/>
      <w:bCs/>
      <w:snapToGrid w:val="0"/>
      <w:kern w:val="0"/>
      <w:sz w:val="19"/>
      <w:szCs w:val="19"/>
    </w:rPr>
  </w:style>
  <w:style w:type="character" w:customStyle="1" w:styleId="386">
    <w:name w:val="正文 Char"/>
    <w:link w:val="385"/>
    <w:qFormat/>
    <w:uiPriority w:val="0"/>
    <w:rPr>
      <w:rFonts w:ascii="Cambria" w:hAnsi="Cambria" w:eastAsia="宋体" w:cs="Times New Roman"/>
      <w:bCs/>
      <w:snapToGrid w:val="0"/>
      <w:kern w:val="0"/>
      <w:sz w:val="19"/>
      <w:szCs w:val="19"/>
    </w:rPr>
  </w:style>
  <w:style w:type="paragraph" w:customStyle="1" w:styleId="387">
    <w:name w:val="标题5"/>
    <w:basedOn w:val="1"/>
    <w:qFormat/>
    <w:uiPriority w:val="99"/>
    <w:pPr>
      <w:snapToGrid w:val="0"/>
      <w:spacing w:before="50" w:after="50" w:line="245" w:lineRule="auto"/>
      <w:jc w:val="left"/>
      <w:outlineLvl w:val="4"/>
    </w:pPr>
    <w:rPr>
      <w:rFonts w:ascii="Cambria" w:hAnsi="Cambria" w:eastAsia="方正小标宋简体"/>
      <w:spacing w:val="4"/>
      <w:sz w:val="20"/>
    </w:rPr>
  </w:style>
  <w:style w:type="paragraph" w:customStyle="1" w:styleId="388">
    <w:name w:val="样式4"/>
    <w:basedOn w:val="1"/>
    <w:qFormat/>
    <w:uiPriority w:val="99"/>
    <w:pPr>
      <w:snapToGrid w:val="0"/>
      <w:spacing w:before="120"/>
    </w:pPr>
    <w:rPr>
      <w:rFonts w:ascii="Cambria" w:hAnsi="Cambria" w:eastAsia="方正仿宋简体"/>
      <w:spacing w:val="4"/>
      <w:sz w:val="18"/>
      <w:szCs w:val="24"/>
    </w:rPr>
  </w:style>
  <w:style w:type="paragraph" w:customStyle="1" w:styleId="389">
    <w:name w:val="标题6"/>
    <w:basedOn w:val="1"/>
    <w:semiHidden/>
    <w:qFormat/>
    <w:uiPriority w:val="99"/>
    <w:pPr>
      <w:snapToGrid w:val="0"/>
      <w:spacing w:before="160" w:after="40" w:line="245" w:lineRule="auto"/>
      <w:jc w:val="center"/>
      <w:outlineLvl w:val="5"/>
    </w:pPr>
    <w:rPr>
      <w:rFonts w:ascii="Cambria" w:hAnsi="Cambria" w:eastAsia="方正小标宋简体"/>
      <w:spacing w:val="4"/>
      <w:sz w:val="20"/>
    </w:rPr>
  </w:style>
  <w:style w:type="paragraph" w:customStyle="1" w:styleId="390">
    <w:name w:val="样式3"/>
    <w:basedOn w:val="1"/>
    <w:semiHidden/>
    <w:qFormat/>
    <w:uiPriority w:val="99"/>
    <w:pPr>
      <w:snapToGrid w:val="0"/>
      <w:spacing w:before="120" w:line="245" w:lineRule="auto"/>
    </w:pPr>
    <w:rPr>
      <w:rFonts w:ascii="Cambria" w:hAnsi="Cambria" w:eastAsia="仿宋_GB2312"/>
      <w:spacing w:val="4"/>
      <w:sz w:val="18"/>
    </w:rPr>
  </w:style>
  <w:style w:type="paragraph" w:customStyle="1" w:styleId="391">
    <w:name w:val="Affiliation"/>
    <w:qFormat/>
    <w:uiPriority w:val="99"/>
    <w:pPr>
      <w:jc w:val="center"/>
    </w:pPr>
    <w:rPr>
      <w:rFonts w:ascii="Cambria" w:hAnsi="Cambria" w:eastAsia="宋体" w:cs="Times New Roman"/>
      <w:kern w:val="2"/>
      <w:sz w:val="24"/>
      <w:szCs w:val="24"/>
      <w:lang w:val="en-US" w:eastAsia="en-US" w:bidi="ar-SA"/>
    </w:rPr>
  </w:style>
  <w:style w:type="paragraph" w:customStyle="1" w:styleId="392">
    <w:name w:val="Author"/>
    <w:qFormat/>
    <w:uiPriority w:val="99"/>
    <w:pPr>
      <w:spacing w:before="360" w:after="40"/>
      <w:jc w:val="center"/>
    </w:pPr>
    <w:rPr>
      <w:rFonts w:ascii="Cambria" w:hAnsi="Cambria" w:eastAsia="宋体" w:cs="Times New Roman"/>
      <w:kern w:val="2"/>
      <w:sz w:val="22"/>
      <w:szCs w:val="24"/>
      <w:lang w:val="en-US" w:eastAsia="en-US" w:bidi="ar-SA"/>
    </w:rPr>
  </w:style>
  <w:style w:type="paragraph" w:customStyle="1" w:styleId="393">
    <w:name w:val="Text"/>
    <w:basedOn w:val="1"/>
    <w:qFormat/>
    <w:uiPriority w:val="99"/>
    <w:pPr>
      <w:spacing w:line="252" w:lineRule="auto"/>
      <w:ind w:firstLine="202"/>
    </w:pPr>
    <w:rPr>
      <w:rFonts w:ascii="Cambria" w:hAnsi="Cambria" w:eastAsia="Batang"/>
      <w:kern w:val="0"/>
      <w:sz w:val="20"/>
      <w:lang w:eastAsia="en-US"/>
    </w:rPr>
  </w:style>
  <w:style w:type="character" w:customStyle="1" w:styleId="394">
    <w:name w:val="Text Char"/>
    <w:semiHidden/>
    <w:qFormat/>
    <w:uiPriority w:val="0"/>
    <w:rPr>
      <w:rFonts w:eastAsia="Batang"/>
      <w:sz w:val="21"/>
      <w:szCs w:val="21"/>
      <w:lang w:val="en-US" w:eastAsia="en-US" w:bidi="ar-SA"/>
    </w:rPr>
  </w:style>
  <w:style w:type="character" w:customStyle="1" w:styleId="395">
    <w:name w:val="text21"/>
    <w:qFormat/>
    <w:uiPriority w:val="0"/>
    <w:rPr>
      <w:rFonts w:eastAsia="宋体"/>
      <w:sz w:val="21"/>
      <w:szCs w:val="21"/>
      <w:lang w:val="en-US" w:eastAsia="zh-CN" w:bidi="ar-SA"/>
    </w:rPr>
  </w:style>
  <w:style w:type="character" w:customStyle="1" w:styleId="396">
    <w:name w:val="MTConvertedEquation"/>
    <w:qFormat/>
    <w:uiPriority w:val="0"/>
    <w:rPr>
      <w:rFonts w:eastAsia="宋体"/>
      <w:sz w:val="21"/>
      <w:szCs w:val="21"/>
      <w:lang w:val="en-US" w:eastAsia="zh-CN" w:bidi="ar-SA"/>
    </w:rPr>
  </w:style>
  <w:style w:type="character" w:customStyle="1" w:styleId="397">
    <w:name w:val="Char Char5"/>
    <w:qFormat/>
    <w:locked/>
    <w:uiPriority w:val="0"/>
    <w:rPr>
      <w:rFonts w:eastAsia="宋体"/>
      <w:kern w:val="2"/>
      <w:sz w:val="21"/>
      <w:szCs w:val="24"/>
      <w:lang w:val="en-US" w:eastAsia="zh-CN" w:bidi="ar-SA"/>
    </w:rPr>
  </w:style>
  <w:style w:type="paragraph" w:customStyle="1" w:styleId="398">
    <w:name w:val="样式 bt2 + 居中"/>
    <w:basedOn w:val="1"/>
    <w:qFormat/>
    <w:uiPriority w:val="99"/>
    <w:pPr>
      <w:spacing w:line="720" w:lineRule="auto"/>
      <w:jc w:val="center"/>
    </w:pPr>
    <w:rPr>
      <w:rFonts w:ascii="Arial" w:hAnsi="Arial" w:eastAsia="黑体" w:cs="宋体"/>
      <w:sz w:val="28"/>
    </w:rPr>
  </w:style>
  <w:style w:type="paragraph" w:customStyle="1" w:styleId="399">
    <w:name w:val="bt2"/>
    <w:basedOn w:val="1"/>
    <w:qFormat/>
    <w:uiPriority w:val="99"/>
    <w:pPr>
      <w:spacing w:line="720" w:lineRule="auto"/>
      <w:jc w:val="center"/>
    </w:pPr>
    <w:rPr>
      <w:rFonts w:ascii="Arial" w:hAnsi="Arial" w:eastAsia="黑体" w:cs="Arial"/>
      <w:sz w:val="28"/>
      <w:szCs w:val="32"/>
    </w:rPr>
  </w:style>
  <w:style w:type="paragraph" w:customStyle="1" w:styleId="400">
    <w:name w:val="bt33"/>
    <w:basedOn w:val="399"/>
    <w:qFormat/>
    <w:uiPriority w:val="99"/>
    <w:pPr>
      <w:jc w:val="left"/>
    </w:pPr>
    <w:rPr>
      <w:sz w:val="24"/>
    </w:rPr>
  </w:style>
  <w:style w:type="paragraph" w:customStyle="1" w:styleId="401">
    <w:name w:val="bt2 居中"/>
    <w:basedOn w:val="1"/>
    <w:qFormat/>
    <w:uiPriority w:val="99"/>
    <w:pPr>
      <w:spacing w:line="960" w:lineRule="auto"/>
      <w:jc w:val="center"/>
    </w:pPr>
    <w:rPr>
      <w:rFonts w:ascii="Arial" w:hAnsi="Cambria" w:eastAsia="黑体" w:cs="宋体"/>
      <w:sz w:val="28"/>
    </w:rPr>
  </w:style>
  <w:style w:type="paragraph" w:customStyle="1" w:styleId="402">
    <w:name w:val="bt3"/>
    <w:basedOn w:val="1"/>
    <w:qFormat/>
    <w:uiPriority w:val="99"/>
    <w:pPr>
      <w:spacing w:line="480" w:lineRule="auto"/>
      <w:ind w:firstLine="175" w:firstLineChars="175"/>
    </w:pPr>
    <w:rPr>
      <w:rFonts w:ascii="Cambria" w:hAnsi="Cambria" w:eastAsia="方正小标宋简体" w:cs="Arial"/>
      <w:sz w:val="24"/>
      <w:szCs w:val="24"/>
    </w:rPr>
  </w:style>
  <w:style w:type="paragraph" w:customStyle="1" w:styleId="403">
    <w:name w:val="bt1"/>
    <w:basedOn w:val="1"/>
    <w:qFormat/>
    <w:uiPriority w:val="99"/>
    <w:pPr>
      <w:spacing w:line="1200" w:lineRule="auto"/>
      <w:jc w:val="center"/>
    </w:pPr>
    <w:rPr>
      <w:rFonts w:ascii="Cambria" w:hAnsi="Cambria" w:eastAsia="方正小标宋简体"/>
      <w:sz w:val="32"/>
      <w:szCs w:val="24"/>
    </w:rPr>
  </w:style>
  <w:style w:type="paragraph" w:customStyle="1" w:styleId="404">
    <w:name w:val="bt4"/>
    <w:basedOn w:val="1"/>
    <w:qFormat/>
    <w:uiPriority w:val="99"/>
    <w:pPr>
      <w:topLinePunct/>
      <w:ind w:firstLine="425"/>
    </w:pPr>
    <w:rPr>
      <w:rFonts w:ascii="Arial" w:hAnsi="Arial" w:eastAsia="黑体" w:cs="Arial"/>
      <w:szCs w:val="24"/>
    </w:rPr>
  </w:style>
  <w:style w:type="paragraph" w:customStyle="1" w:styleId="405">
    <w:name w:val="样式 公式 + 段前: 0.2 行 段后: 0.2 行"/>
    <w:basedOn w:val="217"/>
    <w:qFormat/>
    <w:uiPriority w:val="99"/>
    <w:pPr>
      <w:tabs>
        <w:tab w:val="center" w:pos="4320"/>
        <w:tab w:val="right" w:pos="8400"/>
        <w:tab w:val="clear" w:pos="2300"/>
        <w:tab w:val="clear" w:pos="4599"/>
      </w:tabs>
      <w:spacing w:before="62" w:after="62"/>
      <w:jc w:val="left"/>
    </w:pPr>
    <w:rPr>
      <w:rFonts w:ascii="Cambria" w:hAnsi="Cambria" w:cs="宋体"/>
      <w:sz w:val="24"/>
      <w:szCs w:val="20"/>
    </w:rPr>
  </w:style>
  <w:style w:type="character" w:customStyle="1" w:styleId="406">
    <w:name w:val="bodyheader"/>
    <w:qFormat/>
    <w:uiPriority w:val="0"/>
    <w:rPr>
      <w:rFonts w:eastAsia="宋体"/>
      <w:sz w:val="21"/>
      <w:szCs w:val="21"/>
      <w:lang w:val="en-US" w:eastAsia="zh-CN" w:bidi="ar-SA"/>
    </w:rPr>
  </w:style>
  <w:style w:type="character" w:customStyle="1" w:styleId="407">
    <w:name w:val="word"/>
    <w:qFormat/>
    <w:uiPriority w:val="0"/>
    <w:rPr>
      <w:rFonts w:eastAsia="宋体"/>
      <w:sz w:val="21"/>
      <w:szCs w:val="21"/>
      <w:lang w:val="en-US" w:eastAsia="zh-CN" w:bidi="ar-SA"/>
    </w:rPr>
  </w:style>
  <w:style w:type="character" w:customStyle="1" w:styleId="408">
    <w:name w:val="word_other"/>
    <w:qFormat/>
    <w:uiPriority w:val="0"/>
    <w:rPr>
      <w:rFonts w:eastAsia="宋体"/>
      <w:sz w:val="21"/>
      <w:szCs w:val="21"/>
      <w:lang w:val="en-US" w:eastAsia="zh-CN" w:bidi="ar-SA"/>
    </w:rPr>
  </w:style>
  <w:style w:type="character" w:customStyle="1" w:styleId="409">
    <w:name w:val="hkxb中文图题 Char Char"/>
    <w:qFormat/>
    <w:uiPriority w:val="0"/>
    <w:rPr>
      <w:rFonts w:eastAsia="宋体"/>
      <w:kern w:val="2"/>
      <w:sz w:val="18"/>
      <w:szCs w:val="18"/>
      <w:lang w:val="en-US" w:eastAsia="zh-CN" w:bidi="ar-SA"/>
    </w:rPr>
  </w:style>
  <w:style w:type="paragraph" w:customStyle="1" w:styleId="410">
    <w:name w:val="!四号仿宋24磅 Char"/>
    <w:basedOn w:val="1"/>
    <w:semiHidden/>
    <w:qFormat/>
    <w:uiPriority w:val="99"/>
    <w:pPr>
      <w:spacing w:line="480" w:lineRule="exact"/>
      <w:ind w:firstLine="560"/>
    </w:pPr>
    <w:rPr>
      <w:rFonts w:ascii="华文仿宋" w:hAnsi="华文仿宋" w:eastAsia="华文仿宋"/>
      <w:sz w:val="28"/>
      <w:szCs w:val="28"/>
    </w:rPr>
  </w:style>
  <w:style w:type="character" w:customStyle="1" w:styleId="411">
    <w:name w:val="!四号仿宋24磅 Char Char"/>
    <w:semiHidden/>
    <w:qFormat/>
    <w:uiPriority w:val="0"/>
    <w:rPr>
      <w:rFonts w:ascii="华文仿宋" w:hAnsi="华文仿宋" w:eastAsia="华文仿宋"/>
      <w:kern w:val="2"/>
      <w:sz w:val="28"/>
      <w:szCs w:val="28"/>
      <w:lang w:val="en-US" w:eastAsia="zh-CN" w:bidi="ar-SA"/>
    </w:rPr>
  </w:style>
  <w:style w:type="paragraph" w:customStyle="1" w:styleId="412">
    <w:name w:val="!四号仿宋24磅"/>
    <w:basedOn w:val="1"/>
    <w:qFormat/>
    <w:uiPriority w:val="99"/>
    <w:pPr>
      <w:spacing w:line="480" w:lineRule="exact"/>
      <w:ind w:firstLine="560"/>
    </w:pPr>
    <w:rPr>
      <w:rFonts w:ascii="华文仿宋" w:hAnsi="华文仿宋" w:eastAsia="华文仿宋"/>
      <w:sz w:val="28"/>
      <w:szCs w:val="28"/>
    </w:rPr>
  </w:style>
  <w:style w:type="paragraph" w:customStyle="1" w:styleId="413">
    <w:name w:val="hkxb文献英译"/>
    <w:basedOn w:val="1"/>
    <w:qFormat/>
    <w:uiPriority w:val="99"/>
    <w:pPr>
      <w:adjustRightInd w:val="0"/>
      <w:spacing w:line="314" w:lineRule="exact"/>
      <w:ind w:left="422" w:leftChars="176"/>
      <w:textAlignment w:val="baseline"/>
    </w:pPr>
    <w:rPr>
      <w:rFonts w:ascii="Cambria" w:hAnsi="Cambria" w:cs="宋体"/>
      <w:sz w:val="18"/>
      <w:szCs w:val="18"/>
    </w:rPr>
  </w:style>
  <w:style w:type="character" w:customStyle="1" w:styleId="414">
    <w:name w:val="lijuyuanxing"/>
    <w:qFormat/>
    <w:uiPriority w:val="0"/>
    <w:rPr>
      <w:rFonts w:eastAsia="宋体"/>
      <w:sz w:val="21"/>
      <w:szCs w:val="21"/>
      <w:lang w:val="en-US" w:eastAsia="zh-CN" w:bidi="ar-SA"/>
    </w:rPr>
  </w:style>
  <w:style w:type="paragraph" w:customStyle="1" w:styleId="415">
    <w:name w:val="通信地址"/>
    <w:basedOn w:val="1"/>
    <w:next w:val="1"/>
    <w:qFormat/>
    <w:uiPriority w:val="99"/>
    <w:pPr>
      <w:widowControl/>
      <w:spacing w:after="240" w:line="240" w:lineRule="exact"/>
      <w:jc w:val="center"/>
    </w:pPr>
    <w:rPr>
      <w:rFonts w:ascii="Cambria" w:hAnsi="Cambria" w:eastAsia="新宋体"/>
      <w:kern w:val="0"/>
      <w:sz w:val="18"/>
      <w:szCs w:val="24"/>
    </w:rPr>
  </w:style>
  <w:style w:type="paragraph" w:customStyle="1" w:styleId="416">
    <w:name w:val="参考文献"/>
    <w:basedOn w:val="1"/>
    <w:link w:val="417"/>
    <w:qFormat/>
    <w:uiPriority w:val="0"/>
    <w:pPr>
      <w:widowControl/>
      <w:tabs>
        <w:tab w:val="left" w:pos="454"/>
      </w:tabs>
      <w:ind w:left="454" w:hanging="454"/>
      <w:jc w:val="left"/>
    </w:pPr>
    <w:rPr>
      <w:rFonts w:ascii="Cambria" w:hAnsi="Cambria"/>
      <w:kern w:val="0"/>
      <w:szCs w:val="24"/>
    </w:rPr>
  </w:style>
  <w:style w:type="character" w:customStyle="1" w:styleId="417">
    <w:name w:val="参考文献 字符"/>
    <w:basedOn w:val="140"/>
    <w:link w:val="416"/>
    <w:qFormat/>
    <w:uiPriority w:val="0"/>
    <w:rPr>
      <w:rFonts w:ascii="Cambria" w:hAnsi="Cambria" w:eastAsia="宋体" w:cs="Times New Roman"/>
      <w:kern w:val="0"/>
      <w:szCs w:val="24"/>
    </w:rPr>
  </w:style>
  <w:style w:type="paragraph" w:customStyle="1" w:styleId="418">
    <w:name w:val="参考文献标题"/>
    <w:basedOn w:val="1"/>
    <w:qFormat/>
    <w:uiPriority w:val="99"/>
    <w:pPr>
      <w:widowControl/>
      <w:spacing w:before="320" w:after="60"/>
    </w:pPr>
    <w:rPr>
      <w:rFonts w:ascii="Cambria" w:hAnsi="Cambria" w:eastAsia="黑体"/>
      <w:b/>
      <w:kern w:val="0"/>
      <w:szCs w:val="24"/>
    </w:rPr>
  </w:style>
  <w:style w:type="character" w:customStyle="1" w:styleId="419">
    <w:name w:val="参考文献 Char"/>
    <w:qFormat/>
    <w:uiPriority w:val="0"/>
    <w:rPr>
      <w:rFonts w:eastAsia="宋体"/>
      <w:sz w:val="21"/>
      <w:szCs w:val="21"/>
      <w:lang w:val="en-US" w:eastAsia="zh-CN" w:bidi="ar-SA"/>
    </w:rPr>
  </w:style>
  <w:style w:type="paragraph" w:customStyle="1" w:styleId="420">
    <w:name w:val="作者单位上标"/>
    <w:basedOn w:val="348"/>
    <w:qFormat/>
    <w:uiPriority w:val="99"/>
    <w:pPr>
      <w:widowControl/>
      <w:overflowPunct/>
      <w:spacing w:before="0" w:after="0" w:line="340" w:lineRule="exact"/>
      <w:jc w:val="center"/>
    </w:pPr>
    <w:rPr>
      <w:szCs w:val="28"/>
      <w:vertAlign w:val="superscript"/>
    </w:rPr>
  </w:style>
  <w:style w:type="paragraph" w:customStyle="1" w:styleId="421">
    <w:name w:val="图的题注"/>
    <w:basedOn w:val="22"/>
    <w:next w:val="21"/>
    <w:qFormat/>
    <w:uiPriority w:val="99"/>
    <w:pPr>
      <w:widowControl/>
      <w:spacing w:before="60" w:after="60"/>
      <w:jc w:val="center"/>
    </w:pPr>
    <w:rPr>
      <w:rFonts w:ascii="Times New Roman" w:hAnsi="Times New Roman" w:eastAsia="宋体" w:cs="宋体"/>
      <w:kern w:val="0"/>
      <w:sz w:val="18"/>
      <w:szCs w:val="18"/>
    </w:rPr>
  </w:style>
  <w:style w:type="paragraph" w:customStyle="1" w:styleId="422">
    <w:name w:val="注释文字"/>
    <w:basedOn w:val="21"/>
    <w:qFormat/>
    <w:uiPriority w:val="99"/>
    <w:pPr>
      <w:widowControl/>
      <w:snapToGrid w:val="0"/>
      <w:ind w:firstLine="426" w:firstLineChars="200"/>
    </w:pPr>
    <w:rPr>
      <w:i/>
      <w:color w:val="0000FF"/>
      <w:kern w:val="0"/>
      <w:szCs w:val="21"/>
    </w:rPr>
  </w:style>
  <w:style w:type="paragraph" w:customStyle="1" w:styleId="423">
    <w:name w:val="下标"/>
    <w:basedOn w:val="21"/>
    <w:qFormat/>
    <w:uiPriority w:val="99"/>
    <w:pPr>
      <w:widowControl/>
      <w:snapToGrid w:val="0"/>
      <w:ind w:firstLine="426" w:firstLineChars="200"/>
    </w:pPr>
    <w:rPr>
      <w:i/>
      <w:kern w:val="0"/>
      <w:szCs w:val="21"/>
      <w:vertAlign w:val="subscript"/>
    </w:rPr>
  </w:style>
  <w:style w:type="character" w:customStyle="1" w:styleId="424">
    <w:name w:val="下标 Char"/>
    <w:semiHidden/>
    <w:qFormat/>
    <w:uiPriority w:val="0"/>
    <w:rPr>
      <w:rFonts w:eastAsia="宋体"/>
      <w:i/>
      <w:sz w:val="21"/>
      <w:szCs w:val="21"/>
      <w:vertAlign w:val="subscript"/>
      <w:lang w:val="en-US" w:eastAsia="zh-CN" w:bidi="ar-SA"/>
    </w:rPr>
  </w:style>
  <w:style w:type="paragraph" w:customStyle="1" w:styleId="425">
    <w:name w:val="数学符号"/>
    <w:basedOn w:val="21"/>
    <w:qFormat/>
    <w:uiPriority w:val="99"/>
    <w:pPr>
      <w:widowControl/>
      <w:snapToGrid w:val="0"/>
      <w:ind w:firstLine="426" w:firstLineChars="200"/>
    </w:pPr>
    <w:rPr>
      <w:i/>
      <w:kern w:val="0"/>
      <w:szCs w:val="21"/>
    </w:rPr>
  </w:style>
  <w:style w:type="character" w:customStyle="1" w:styleId="426">
    <w:name w:val="数学符号 Char"/>
    <w:semiHidden/>
    <w:qFormat/>
    <w:uiPriority w:val="0"/>
    <w:rPr>
      <w:rFonts w:eastAsia="宋体"/>
      <w:i/>
      <w:sz w:val="21"/>
      <w:szCs w:val="21"/>
      <w:lang w:val="en-US" w:eastAsia="zh-CN" w:bidi="ar-SA"/>
    </w:rPr>
  </w:style>
  <w:style w:type="paragraph" w:customStyle="1" w:styleId="427">
    <w:name w:val="文章编号"/>
    <w:basedOn w:val="84"/>
    <w:qFormat/>
    <w:uiPriority w:val="99"/>
  </w:style>
  <w:style w:type="character" w:customStyle="1" w:styleId="428">
    <w:name w:val="Char Char1"/>
    <w:qFormat/>
    <w:uiPriority w:val="0"/>
    <w:rPr>
      <w:rFonts w:ascii="Arial" w:hAnsi="Arial" w:eastAsia="宋体" w:cs="Arial"/>
      <w:b/>
      <w:bCs/>
      <w:kern w:val="2"/>
      <w:sz w:val="32"/>
      <w:szCs w:val="32"/>
      <w:lang w:val="en-US" w:eastAsia="zh-CN" w:bidi="ar-SA"/>
    </w:rPr>
  </w:style>
  <w:style w:type="paragraph" w:customStyle="1" w:styleId="429">
    <w:name w:val="Char Char Char Char Char Char Char Char Char Char Char Char"/>
    <w:basedOn w:val="1"/>
    <w:qFormat/>
    <w:uiPriority w:val="99"/>
    <w:rPr>
      <w:rFonts w:ascii="Tahoma" w:hAnsi="Tahoma"/>
      <w:sz w:val="24"/>
    </w:rPr>
  </w:style>
  <w:style w:type="character" w:customStyle="1" w:styleId="430">
    <w:name w:val="文献引用 Char"/>
    <w:qFormat/>
    <w:uiPriority w:val="0"/>
    <w:rPr>
      <w:rFonts w:eastAsia="宋体"/>
      <w:sz w:val="21"/>
      <w:szCs w:val="21"/>
      <w:vertAlign w:val="superscript"/>
      <w:lang w:val="en-US" w:eastAsia="zh-CN" w:bidi="ar-SA"/>
    </w:rPr>
  </w:style>
  <w:style w:type="paragraph" w:customStyle="1" w:styleId="431">
    <w:name w:val="标题强调"/>
    <w:basedOn w:val="1"/>
    <w:qFormat/>
    <w:uiPriority w:val="99"/>
    <w:pPr>
      <w:widowControl/>
    </w:pPr>
    <w:rPr>
      <w:rFonts w:ascii="Cambria" w:hAnsi="Cambria" w:eastAsia="黑体"/>
      <w:b/>
      <w:kern w:val="0"/>
      <w:szCs w:val="24"/>
    </w:rPr>
  </w:style>
  <w:style w:type="character" w:customStyle="1" w:styleId="432">
    <w:name w:val="标题强调 Char"/>
    <w:qFormat/>
    <w:uiPriority w:val="0"/>
    <w:rPr>
      <w:rFonts w:eastAsia="黑体"/>
      <w:b/>
      <w:sz w:val="21"/>
      <w:szCs w:val="21"/>
      <w:lang w:val="en-US" w:eastAsia="zh-CN" w:bidi="ar-SA"/>
    </w:rPr>
  </w:style>
  <w:style w:type="character" w:customStyle="1" w:styleId="433">
    <w:name w:val="关键词 Char"/>
    <w:qFormat/>
    <w:uiPriority w:val="0"/>
    <w:rPr>
      <w:rFonts w:eastAsia="楷体_GB2312"/>
      <w:snapToGrid w:val="0"/>
      <w:kern w:val="2"/>
      <w:sz w:val="18"/>
      <w:szCs w:val="21"/>
      <w:lang w:val="en-US" w:eastAsia="zh-CN" w:bidi="ar-SA"/>
    </w:rPr>
  </w:style>
  <w:style w:type="character" w:customStyle="1" w:styleId="434">
    <w:name w:val="作者 Char"/>
    <w:qFormat/>
    <w:uiPriority w:val="0"/>
    <w:rPr>
      <w:rFonts w:eastAsia="仿宋_GB2312"/>
      <w:w w:val="66"/>
      <w:kern w:val="2"/>
      <w:sz w:val="28"/>
      <w:szCs w:val="21"/>
      <w:lang w:val="en-US" w:eastAsia="zh-CN" w:bidi="ar-SA"/>
    </w:rPr>
  </w:style>
  <w:style w:type="character" w:customStyle="1" w:styleId="435">
    <w:name w:val="作者单位上标 Char"/>
    <w:qFormat/>
    <w:uiPriority w:val="0"/>
    <w:rPr>
      <w:rFonts w:eastAsia="仿宋_GB2312"/>
      <w:w w:val="66"/>
      <w:kern w:val="2"/>
      <w:sz w:val="28"/>
      <w:szCs w:val="28"/>
      <w:vertAlign w:val="superscript"/>
      <w:lang w:val="en-US" w:eastAsia="zh-CN" w:bidi="ar-SA"/>
    </w:rPr>
  </w:style>
  <w:style w:type="paragraph" w:customStyle="1" w:styleId="436">
    <w:name w:val="正文强调"/>
    <w:basedOn w:val="21"/>
    <w:qFormat/>
    <w:uiPriority w:val="99"/>
    <w:pPr>
      <w:widowControl/>
      <w:snapToGrid w:val="0"/>
      <w:ind w:firstLine="428" w:firstLineChars="200"/>
    </w:pPr>
    <w:rPr>
      <w:b/>
      <w:kern w:val="0"/>
      <w:szCs w:val="21"/>
    </w:rPr>
  </w:style>
  <w:style w:type="paragraph" w:customStyle="1" w:styleId="437">
    <w:name w:val="equation"/>
    <w:basedOn w:val="1"/>
    <w:qFormat/>
    <w:uiPriority w:val="99"/>
    <w:pPr>
      <w:widowControl/>
      <w:tabs>
        <w:tab w:val="center" w:pos="2520"/>
        <w:tab w:val="right" w:pos="5040"/>
      </w:tabs>
      <w:spacing w:before="240" w:after="240" w:line="216" w:lineRule="auto"/>
    </w:pPr>
    <w:rPr>
      <w:rFonts w:ascii="Symbol" w:hAnsi="Symbol"/>
      <w:kern w:val="0"/>
      <w:sz w:val="20"/>
      <w:lang w:eastAsia="en-US"/>
    </w:rPr>
  </w:style>
  <w:style w:type="paragraph" w:customStyle="1" w:styleId="438">
    <w:name w:val="编号"/>
    <w:basedOn w:val="427"/>
    <w:qFormat/>
    <w:uiPriority w:val="99"/>
    <w:pPr>
      <w:widowControl/>
      <w:snapToGrid w:val="0"/>
      <w:spacing w:before="314" w:beforeLines="100" w:after="240" w:line="240" w:lineRule="atLeast"/>
      <w:ind w:left="420" w:hanging="420"/>
      <w:jc w:val="both"/>
    </w:pPr>
    <w:rPr>
      <w:rFonts w:ascii="Times New Roman" w:hAnsi="Times New Roman" w:eastAsia="Arial Unicode MS" w:cs="Arial"/>
      <w:kern w:val="0"/>
      <w:sz w:val="18"/>
      <w:szCs w:val="18"/>
    </w:rPr>
  </w:style>
  <w:style w:type="character" w:customStyle="1" w:styleId="439">
    <w:name w:val="正文强调 Char"/>
    <w:qFormat/>
    <w:uiPriority w:val="0"/>
    <w:rPr>
      <w:rFonts w:eastAsia="宋体"/>
      <w:b/>
      <w:sz w:val="21"/>
      <w:szCs w:val="21"/>
      <w:lang w:val="en-US" w:eastAsia="zh-CN" w:bidi="ar-SA"/>
    </w:rPr>
  </w:style>
  <w:style w:type="character" w:customStyle="1" w:styleId="440">
    <w:name w:val="文章编号 Char"/>
    <w:qFormat/>
    <w:uiPriority w:val="0"/>
    <w:rPr>
      <w:rFonts w:ascii="Arial" w:hAnsi="Arial" w:eastAsia="宋体" w:cs="Arial"/>
      <w:b/>
      <w:bCs/>
      <w:kern w:val="2"/>
      <w:sz w:val="18"/>
      <w:szCs w:val="18"/>
      <w:lang w:val="en-US" w:eastAsia="zh-CN" w:bidi="ar-SA"/>
    </w:rPr>
  </w:style>
  <w:style w:type="character" w:customStyle="1" w:styleId="441">
    <w:name w:val="编号 Char"/>
    <w:qFormat/>
    <w:uiPriority w:val="0"/>
    <w:rPr>
      <w:rFonts w:ascii="Arial" w:hAnsi="Arial" w:eastAsia="Arial Unicode MS" w:cs="Arial"/>
      <w:b/>
      <w:bCs/>
      <w:kern w:val="2"/>
      <w:sz w:val="18"/>
      <w:szCs w:val="18"/>
      <w:lang w:val="en-US" w:eastAsia="zh-CN" w:bidi="ar-SA"/>
    </w:rPr>
  </w:style>
  <w:style w:type="character" w:customStyle="1" w:styleId="442">
    <w:name w:val="style211"/>
    <w:qFormat/>
    <w:uiPriority w:val="0"/>
    <w:rPr>
      <w:rFonts w:hint="default" w:ascii="Times New Roman" w:hAnsi="Times New Roman" w:eastAsia="宋体" w:cs="Times New Roman"/>
      <w:sz w:val="21"/>
      <w:szCs w:val="21"/>
      <w:lang w:val="en-US" w:eastAsia="zh-CN" w:bidi="ar-SA"/>
    </w:rPr>
  </w:style>
  <w:style w:type="paragraph" w:customStyle="1" w:styleId="443">
    <w:name w:val="...."/>
    <w:basedOn w:val="234"/>
    <w:next w:val="234"/>
    <w:qFormat/>
    <w:uiPriority w:val="99"/>
    <w:rPr>
      <w:rFonts w:ascii=".." w:hAnsi="Cambria" w:eastAsia=".."/>
      <w:color w:val="auto"/>
      <w:kern w:val="2"/>
    </w:rPr>
  </w:style>
  <w:style w:type="character" w:customStyle="1" w:styleId="444">
    <w:name w:val="long_text1"/>
    <w:qFormat/>
    <w:uiPriority w:val="0"/>
    <w:rPr>
      <w:rFonts w:eastAsia="宋体"/>
      <w:sz w:val="10"/>
      <w:szCs w:val="10"/>
      <w:lang w:val="en-US" w:eastAsia="zh-CN" w:bidi="ar-SA"/>
    </w:rPr>
  </w:style>
  <w:style w:type="paragraph" w:customStyle="1" w:styleId="445">
    <w:name w:val="tu"/>
    <w:basedOn w:val="1"/>
    <w:qFormat/>
    <w:uiPriority w:val="99"/>
    <w:pPr>
      <w:tabs>
        <w:tab w:val="left" w:pos="1134"/>
      </w:tabs>
      <w:ind w:left="1134" w:hanging="1134"/>
    </w:pPr>
    <w:rPr>
      <w:rFonts w:ascii="Cambria" w:hAnsi="Cambria"/>
      <w:szCs w:val="24"/>
    </w:rPr>
  </w:style>
  <w:style w:type="paragraph" w:customStyle="1" w:styleId="446">
    <w:name w:val=".."/>
    <w:basedOn w:val="234"/>
    <w:next w:val="234"/>
    <w:qFormat/>
    <w:uiPriority w:val="99"/>
    <w:pPr>
      <w:spacing w:before="160" w:after="240"/>
    </w:pPr>
    <w:rPr>
      <w:rFonts w:ascii=".." w:hAnsi="Cambria" w:eastAsia=".."/>
      <w:color w:val="auto"/>
      <w:kern w:val="2"/>
    </w:rPr>
  </w:style>
  <w:style w:type="paragraph" w:customStyle="1" w:styleId="447">
    <w:name w:val="Char Char Char Char"/>
    <w:basedOn w:val="1"/>
    <w:qFormat/>
    <w:uiPriority w:val="99"/>
    <w:pPr>
      <w:widowControl/>
      <w:spacing w:after="160" w:line="240" w:lineRule="exact"/>
      <w:jc w:val="left"/>
    </w:pPr>
    <w:rPr>
      <w:rFonts w:ascii="Verdana" w:hAnsi="Verdana" w:eastAsia="仿宋_GB2312"/>
      <w:kern w:val="0"/>
      <w:sz w:val="24"/>
      <w:lang w:eastAsia="en-US"/>
    </w:rPr>
  </w:style>
  <w:style w:type="paragraph" w:customStyle="1" w:styleId="448">
    <w:name w:val="Figure Caption"/>
    <w:basedOn w:val="1"/>
    <w:qFormat/>
    <w:uiPriority w:val="99"/>
    <w:pPr>
      <w:widowControl/>
      <w:autoSpaceDE w:val="0"/>
      <w:autoSpaceDN w:val="0"/>
    </w:pPr>
    <w:rPr>
      <w:rFonts w:ascii="Cambria" w:hAnsi="Cambria"/>
      <w:kern w:val="0"/>
      <w:sz w:val="16"/>
      <w:szCs w:val="16"/>
      <w:lang w:eastAsia="en-US"/>
    </w:rPr>
  </w:style>
  <w:style w:type="paragraph" w:customStyle="1" w:styleId="449">
    <w:name w:val="4 Char Char Char Char Char"/>
    <w:qFormat/>
    <w:uiPriority w:val="99"/>
    <w:pPr>
      <w:widowControl w:val="0"/>
      <w:spacing w:line="300" w:lineRule="auto"/>
      <w:ind w:firstLine="480" w:firstLineChars="200"/>
      <w:jc w:val="both"/>
    </w:pPr>
    <w:rPr>
      <w:rFonts w:ascii="Cambria" w:hAnsi="Cambria" w:eastAsia="仿宋_GB2312" w:cs="Times New Roman"/>
      <w:kern w:val="2"/>
      <w:sz w:val="24"/>
      <w:szCs w:val="24"/>
      <w:lang w:val="en-US" w:eastAsia="zh-CN" w:bidi="ar-SA"/>
    </w:rPr>
  </w:style>
  <w:style w:type="paragraph" w:customStyle="1" w:styleId="450">
    <w:name w:val="references"/>
    <w:link w:val="451"/>
    <w:qFormat/>
    <w:uiPriority w:val="0"/>
    <w:pPr>
      <w:tabs>
        <w:tab w:val="left" w:pos="216"/>
        <w:tab w:val="left" w:pos="360"/>
      </w:tabs>
      <w:spacing w:after="50" w:line="180" w:lineRule="exact"/>
      <w:ind w:left="360" w:hanging="360"/>
      <w:jc w:val="both"/>
    </w:pPr>
    <w:rPr>
      <w:rFonts w:ascii="Cambria" w:hAnsi="Cambria" w:eastAsia="宋体" w:cs="Times New Roman"/>
      <w:kern w:val="2"/>
      <w:sz w:val="16"/>
      <w:szCs w:val="24"/>
      <w:lang w:val="en-US" w:eastAsia="en-US" w:bidi="ar-SA"/>
    </w:rPr>
  </w:style>
  <w:style w:type="character" w:customStyle="1" w:styleId="451">
    <w:name w:val="references Char"/>
    <w:link w:val="450"/>
    <w:qFormat/>
    <w:uiPriority w:val="0"/>
    <w:rPr>
      <w:rFonts w:ascii="Cambria" w:hAnsi="Cambria" w:eastAsia="宋体" w:cs="Times New Roman"/>
      <w:sz w:val="16"/>
      <w:szCs w:val="24"/>
      <w:lang w:eastAsia="en-US"/>
    </w:rPr>
  </w:style>
  <w:style w:type="paragraph" w:customStyle="1" w:styleId="452">
    <w:name w:val="样式 加粗 首行缩进:  2 字符"/>
    <w:basedOn w:val="1"/>
    <w:qFormat/>
    <w:uiPriority w:val="99"/>
    <w:pPr>
      <w:topLinePunct/>
    </w:pPr>
    <w:rPr>
      <w:rFonts w:ascii="Cambria" w:hAnsi="Cambria" w:cs="宋体"/>
      <w:b/>
      <w:bCs/>
    </w:rPr>
  </w:style>
  <w:style w:type="paragraph" w:customStyle="1" w:styleId="453">
    <w:name w:val="样式 样式 加粗 首行缩进:  2 字符 + 首行缩进:  0.74 厘米 段前: 15.6 磅 段后: 6 磅"/>
    <w:basedOn w:val="452"/>
    <w:qFormat/>
    <w:uiPriority w:val="99"/>
    <w:pPr>
      <w:spacing w:before="120" w:after="120"/>
      <w:ind w:firstLine="420"/>
    </w:pPr>
  </w:style>
  <w:style w:type="paragraph" w:customStyle="1" w:styleId="454">
    <w:name w:val="标准"/>
    <w:basedOn w:val="1"/>
    <w:qFormat/>
    <w:uiPriority w:val="99"/>
    <w:pPr>
      <w:spacing w:line="360" w:lineRule="auto"/>
    </w:pPr>
    <w:rPr>
      <w:rFonts w:ascii="宋体" w:hAnsi="宋体"/>
      <w:szCs w:val="24"/>
    </w:rPr>
  </w:style>
  <w:style w:type="paragraph" w:customStyle="1" w:styleId="455">
    <w:name w:val="标题111"/>
    <w:basedOn w:val="1"/>
    <w:qFormat/>
    <w:uiPriority w:val="99"/>
    <w:pPr>
      <w:spacing w:line="360" w:lineRule="auto"/>
    </w:pPr>
    <w:rPr>
      <w:rFonts w:ascii="Cambria" w:hAnsi="Cambria"/>
      <w:b/>
      <w:sz w:val="24"/>
      <w:szCs w:val="24"/>
    </w:rPr>
  </w:style>
  <w:style w:type="character" w:customStyle="1" w:styleId="456">
    <w:name w:val="标题111 Char"/>
    <w:semiHidden/>
    <w:qFormat/>
    <w:uiPriority w:val="0"/>
    <w:rPr>
      <w:rFonts w:ascii="Arial" w:hAnsi="Arial" w:eastAsia="宋体" w:cs="Arial"/>
      <w:b/>
      <w:color w:val="0000FF"/>
      <w:kern w:val="2"/>
      <w:sz w:val="24"/>
      <w:szCs w:val="24"/>
      <w:lang w:val="en-US" w:eastAsia="zh-CN" w:bidi="ar-SA"/>
    </w:rPr>
  </w:style>
  <w:style w:type="paragraph" w:customStyle="1" w:styleId="457">
    <w:name w:val="Char Char Char Char Char Char"/>
    <w:qFormat/>
    <w:uiPriority w:val="99"/>
    <w:pPr>
      <w:keepNext/>
      <w:tabs>
        <w:tab w:val="left" w:pos="851"/>
      </w:tabs>
      <w:autoSpaceDE w:val="0"/>
      <w:autoSpaceDN w:val="0"/>
      <w:adjustRightInd w:val="0"/>
      <w:spacing w:before="60" w:after="60"/>
      <w:ind w:left="851" w:hanging="851"/>
      <w:jc w:val="both"/>
    </w:pPr>
    <w:rPr>
      <w:rFonts w:ascii="Arial" w:hAnsi="Arial" w:eastAsia="宋体" w:cs="Arial"/>
      <w:color w:val="0000FF"/>
      <w:kern w:val="2"/>
      <w:sz w:val="24"/>
      <w:szCs w:val="24"/>
      <w:lang w:val="en-US" w:eastAsia="zh-CN" w:bidi="ar-SA"/>
    </w:rPr>
  </w:style>
  <w:style w:type="paragraph" w:customStyle="1" w:styleId="458">
    <w:name w:val="参考"/>
    <w:basedOn w:val="1"/>
    <w:qFormat/>
    <w:uiPriority w:val="99"/>
    <w:pPr>
      <w:spacing w:line="360" w:lineRule="auto"/>
      <w:ind w:left="95" w:leftChars="95"/>
    </w:pPr>
    <w:rPr>
      <w:rFonts w:ascii="Cambria" w:hAnsi="Cambria"/>
      <w:szCs w:val="24"/>
    </w:rPr>
  </w:style>
  <w:style w:type="character" w:customStyle="1" w:styleId="459">
    <w:name w:val="a"/>
    <w:semiHidden/>
    <w:qFormat/>
    <w:uiPriority w:val="0"/>
    <w:rPr>
      <w:rFonts w:ascii="Arial" w:hAnsi="Arial" w:eastAsia="宋体" w:cs="Arial"/>
      <w:color w:val="0000FF"/>
      <w:kern w:val="2"/>
      <w:sz w:val="21"/>
      <w:szCs w:val="21"/>
      <w:lang w:val="en-US" w:eastAsia="zh-CN" w:bidi="ar-SA"/>
    </w:rPr>
  </w:style>
  <w:style w:type="paragraph" w:customStyle="1" w:styleId="460">
    <w:name w:val="Char Char Char Char Char Char Char Char Char Char Char Char Char Char Char"/>
    <w:basedOn w:val="1"/>
    <w:qFormat/>
    <w:uiPriority w:val="99"/>
    <w:pPr>
      <w:keepNext/>
      <w:widowControl/>
      <w:tabs>
        <w:tab w:val="left" w:pos="851"/>
      </w:tabs>
      <w:autoSpaceDE w:val="0"/>
      <w:autoSpaceDN w:val="0"/>
      <w:adjustRightInd w:val="0"/>
      <w:spacing w:before="60" w:after="60"/>
      <w:ind w:left="851" w:hanging="851"/>
    </w:pPr>
    <w:rPr>
      <w:rFonts w:ascii="Arial" w:hAnsi="Arial" w:cs="Arial"/>
      <w:color w:val="0000FF"/>
      <w:sz w:val="20"/>
    </w:rPr>
  </w:style>
  <w:style w:type="character" w:customStyle="1" w:styleId="461">
    <w:name w:val="style601"/>
    <w:qFormat/>
    <w:uiPriority w:val="0"/>
    <w:rPr>
      <w:rFonts w:hint="default" w:ascii="Arial" w:hAnsi="Arial" w:eastAsia="宋体" w:cs="Arial"/>
      <w:color w:val="0000FF"/>
      <w:kern w:val="2"/>
      <w:sz w:val="15"/>
      <w:szCs w:val="15"/>
      <w:lang w:val="en-US" w:eastAsia="zh-CN" w:bidi="ar-SA"/>
    </w:rPr>
  </w:style>
  <w:style w:type="character" w:customStyle="1" w:styleId="462">
    <w:name w:val="text1"/>
    <w:qFormat/>
    <w:uiPriority w:val="0"/>
    <w:rPr>
      <w:rFonts w:hint="default" w:ascii="ˎ̥" w:hAnsi="ˎ̥" w:eastAsia="宋体"/>
      <w:sz w:val="21"/>
      <w:szCs w:val="21"/>
      <w:lang w:val="en-US" w:eastAsia="zh-CN" w:bidi="ar-SA"/>
    </w:rPr>
  </w:style>
  <w:style w:type="paragraph" w:customStyle="1" w:styleId="463">
    <w:name w:val="name"/>
    <w:basedOn w:val="1"/>
    <w:qFormat/>
    <w:uiPriority w:val="99"/>
    <w:pPr>
      <w:adjustRightInd w:val="0"/>
      <w:spacing w:line="360" w:lineRule="atLeast"/>
      <w:jc w:val="center"/>
      <w:textAlignment w:val="baseline"/>
    </w:pPr>
    <w:rPr>
      <w:rFonts w:ascii="Cambria" w:hAnsi="Cambria"/>
      <w:kern w:val="0"/>
      <w:sz w:val="24"/>
      <w:szCs w:val="24"/>
    </w:rPr>
  </w:style>
  <w:style w:type="paragraph" w:customStyle="1" w:styleId="464">
    <w:name w:val="77正文"/>
    <w:basedOn w:val="1"/>
    <w:qFormat/>
    <w:uiPriority w:val="99"/>
    <w:pPr>
      <w:spacing w:line="400" w:lineRule="exact"/>
      <w:ind w:firstLine="480"/>
    </w:pPr>
    <w:rPr>
      <w:rFonts w:ascii="Cambria" w:hAnsi="Cambria"/>
      <w:kern w:val="0"/>
      <w:sz w:val="24"/>
    </w:rPr>
  </w:style>
  <w:style w:type="character" w:customStyle="1" w:styleId="465">
    <w:name w:val="77正文 Char"/>
    <w:semiHidden/>
    <w:qFormat/>
    <w:uiPriority w:val="0"/>
    <w:rPr>
      <w:rFonts w:eastAsia="宋体"/>
      <w:sz w:val="24"/>
      <w:szCs w:val="21"/>
      <w:lang w:val="en-US" w:eastAsia="zh-CN" w:bidi="ar-SA"/>
    </w:rPr>
  </w:style>
  <w:style w:type="character" w:customStyle="1" w:styleId="466">
    <w:name w:val="Char Char2"/>
    <w:qFormat/>
    <w:uiPriority w:val="0"/>
    <w:rPr>
      <w:rFonts w:eastAsia="宋体"/>
      <w:kern w:val="2"/>
      <w:sz w:val="18"/>
      <w:szCs w:val="18"/>
      <w:lang w:val="en-US" w:eastAsia="zh-CN" w:bidi="ar-SA"/>
    </w:rPr>
  </w:style>
  <w:style w:type="paragraph" w:customStyle="1" w:styleId="467">
    <w:name w:val="中等深浅网格 21"/>
    <w:link w:val="468"/>
    <w:qFormat/>
    <w:uiPriority w:val="0"/>
    <w:rPr>
      <w:rFonts w:ascii="Calibri" w:hAnsi="Calibri" w:eastAsia="宋体" w:cs="Times New Roman"/>
      <w:kern w:val="2"/>
      <w:sz w:val="22"/>
      <w:szCs w:val="22"/>
      <w:lang w:val="en-US" w:eastAsia="zh-CN" w:bidi="ar-SA"/>
    </w:rPr>
  </w:style>
  <w:style w:type="character" w:customStyle="1" w:styleId="468">
    <w:name w:val="中等深浅网格 2 Char"/>
    <w:link w:val="467"/>
    <w:qFormat/>
    <w:uiPriority w:val="0"/>
    <w:rPr>
      <w:rFonts w:ascii="Calibri" w:hAnsi="Calibri" w:eastAsia="宋体" w:cs="Times New Roman"/>
      <w:sz w:val="22"/>
    </w:rPr>
  </w:style>
  <w:style w:type="character" w:customStyle="1" w:styleId="469">
    <w:name w:val="short_text1"/>
    <w:qFormat/>
    <w:uiPriority w:val="0"/>
    <w:rPr>
      <w:rFonts w:eastAsia="宋体"/>
      <w:sz w:val="29"/>
      <w:szCs w:val="29"/>
      <w:lang w:val="en-US" w:eastAsia="zh-CN" w:bidi="ar-SA"/>
    </w:rPr>
  </w:style>
  <w:style w:type="paragraph" w:customStyle="1" w:styleId="470">
    <w:name w:val="Section"/>
    <w:basedOn w:val="1"/>
    <w:next w:val="1"/>
    <w:qFormat/>
    <w:uiPriority w:val="99"/>
    <w:pPr>
      <w:keepNext/>
      <w:autoSpaceDE w:val="0"/>
      <w:autoSpaceDN w:val="0"/>
      <w:adjustRightInd w:val="0"/>
      <w:spacing w:before="240" w:after="160"/>
      <w:jc w:val="left"/>
    </w:pPr>
    <w:rPr>
      <w:rFonts w:ascii="Cambria" w:hAnsi="Cambria"/>
      <w:b/>
      <w:bCs/>
      <w:kern w:val="0"/>
      <w:sz w:val="34"/>
      <w:szCs w:val="34"/>
      <w:lang w:val="zh-CN"/>
    </w:rPr>
  </w:style>
  <w:style w:type="paragraph" w:customStyle="1" w:styleId="471">
    <w:name w:val="Subsection"/>
    <w:basedOn w:val="1"/>
    <w:next w:val="1"/>
    <w:qFormat/>
    <w:uiPriority w:val="99"/>
    <w:pPr>
      <w:keepNext/>
      <w:autoSpaceDE w:val="0"/>
      <w:autoSpaceDN w:val="0"/>
      <w:adjustRightInd w:val="0"/>
      <w:spacing w:before="240" w:after="160"/>
      <w:jc w:val="left"/>
    </w:pPr>
    <w:rPr>
      <w:rFonts w:ascii="Cambria" w:hAnsi="Cambria"/>
      <w:i/>
      <w:iCs/>
      <w:kern w:val="0"/>
      <w:sz w:val="28"/>
      <w:szCs w:val="28"/>
      <w:lang w:val="zh-CN"/>
    </w:rPr>
  </w:style>
  <w:style w:type="paragraph" w:customStyle="1" w:styleId="472">
    <w:name w:val="Subsubsection"/>
    <w:basedOn w:val="1"/>
    <w:next w:val="1"/>
    <w:qFormat/>
    <w:uiPriority w:val="99"/>
    <w:pPr>
      <w:keepNext/>
      <w:autoSpaceDE w:val="0"/>
      <w:autoSpaceDN w:val="0"/>
      <w:adjustRightInd w:val="0"/>
      <w:spacing w:before="240" w:after="160"/>
      <w:jc w:val="left"/>
    </w:pPr>
    <w:rPr>
      <w:rFonts w:ascii="Cambria" w:hAnsi="Cambria"/>
      <w:kern w:val="0"/>
      <w:sz w:val="24"/>
      <w:szCs w:val="24"/>
      <w:lang w:val="zh-CN"/>
    </w:rPr>
  </w:style>
  <w:style w:type="paragraph" w:customStyle="1" w:styleId="473">
    <w:name w:val="Paragraph"/>
    <w:basedOn w:val="1"/>
    <w:next w:val="1"/>
    <w:qFormat/>
    <w:uiPriority w:val="99"/>
    <w:pPr>
      <w:keepNext/>
      <w:autoSpaceDE w:val="0"/>
      <w:autoSpaceDN w:val="0"/>
      <w:adjustRightInd w:val="0"/>
      <w:spacing w:before="240" w:after="160"/>
      <w:jc w:val="left"/>
    </w:pPr>
    <w:rPr>
      <w:rFonts w:ascii="Cambria" w:hAnsi="Cambria"/>
      <w:b/>
      <w:bCs/>
      <w:kern w:val="0"/>
      <w:sz w:val="24"/>
      <w:szCs w:val="24"/>
      <w:lang w:val="zh-CN"/>
    </w:rPr>
  </w:style>
  <w:style w:type="paragraph" w:customStyle="1" w:styleId="474">
    <w:name w:val="Subparagraph"/>
    <w:basedOn w:val="1"/>
    <w:next w:val="1"/>
    <w:qFormat/>
    <w:uiPriority w:val="99"/>
    <w:pPr>
      <w:keepNext/>
      <w:autoSpaceDE w:val="0"/>
      <w:autoSpaceDN w:val="0"/>
      <w:adjustRightInd w:val="0"/>
      <w:spacing w:before="240" w:after="160"/>
      <w:jc w:val="left"/>
    </w:pPr>
    <w:rPr>
      <w:rFonts w:ascii="Cambria" w:hAnsi="Cambria"/>
      <w:b/>
      <w:bCs/>
      <w:kern w:val="0"/>
      <w:sz w:val="24"/>
      <w:szCs w:val="24"/>
      <w:lang w:val="zh-CN"/>
    </w:rPr>
  </w:style>
  <w:style w:type="paragraph" w:customStyle="1" w:styleId="475">
    <w:name w:val="题注1"/>
    <w:basedOn w:val="1"/>
    <w:next w:val="1"/>
    <w:qFormat/>
    <w:uiPriority w:val="99"/>
    <w:pPr>
      <w:autoSpaceDE w:val="0"/>
      <w:autoSpaceDN w:val="0"/>
      <w:adjustRightInd w:val="0"/>
      <w:spacing w:before="120" w:after="120"/>
      <w:jc w:val="center"/>
    </w:pPr>
    <w:rPr>
      <w:rFonts w:ascii="Cambria" w:hAnsi="Cambria"/>
      <w:b/>
      <w:bCs/>
      <w:kern w:val="0"/>
      <w:sz w:val="20"/>
      <w:lang w:val="zh-CN"/>
    </w:rPr>
  </w:style>
  <w:style w:type="paragraph" w:customStyle="1" w:styleId="476">
    <w:name w:val="Footnote"/>
    <w:basedOn w:val="1"/>
    <w:next w:val="1"/>
    <w:semiHidden/>
    <w:qFormat/>
    <w:uiPriority w:val="99"/>
    <w:pPr>
      <w:autoSpaceDE w:val="0"/>
      <w:autoSpaceDN w:val="0"/>
      <w:adjustRightInd w:val="0"/>
      <w:jc w:val="left"/>
    </w:pPr>
    <w:rPr>
      <w:rFonts w:ascii="Cambria" w:hAnsi="Cambria"/>
      <w:kern w:val="0"/>
      <w:sz w:val="24"/>
      <w:szCs w:val="24"/>
      <w:lang w:val="zh-CN"/>
    </w:rPr>
  </w:style>
  <w:style w:type="character" w:customStyle="1" w:styleId="477">
    <w:name w:val="apple-converted-space"/>
    <w:qFormat/>
    <w:uiPriority w:val="0"/>
    <w:rPr>
      <w:rFonts w:eastAsia="宋体"/>
      <w:sz w:val="21"/>
      <w:szCs w:val="21"/>
      <w:lang w:val="en-US" w:eastAsia="zh-CN" w:bidi="ar-SA"/>
    </w:rPr>
  </w:style>
  <w:style w:type="character" w:customStyle="1" w:styleId="478">
    <w:name w:val="tl"/>
    <w:qFormat/>
    <w:uiPriority w:val="0"/>
    <w:rPr>
      <w:rFonts w:eastAsia="宋体"/>
      <w:sz w:val="21"/>
      <w:szCs w:val="21"/>
      <w:lang w:val="en-US" w:eastAsia="zh-CN" w:bidi="ar-SA"/>
    </w:rPr>
  </w:style>
  <w:style w:type="character" w:customStyle="1" w:styleId="479">
    <w:name w:val="apple-style-span"/>
    <w:qFormat/>
    <w:uiPriority w:val="0"/>
    <w:rPr>
      <w:rFonts w:eastAsia="宋体"/>
      <w:sz w:val="21"/>
      <w:szCs w:val="21"/>
      <w:lang w:val="en-US" w:eastAsia="zh-CN" w:bidi="ar-SA"/>
    </w:rPr>
  </w:style>
  <w:style w:type="paragraph" w:customStyle="1" w:styleId="480">
    <w:name w:val="Char Char Char Char1"/>
    <w:basedOn w:val="1"/>
    <w:qFormat/>
    <w:uiPriority w:val="99"/>
    <w:pPr>
      <w:widowControl/>
      <w:spacing w:after="160" w:line="240" w:lineRule="exact"/>
      <w:jc w:val="left"/>
    </w:pPr>
    <w:rPr>
      <w:rFonts w:ascii="Verdana" w:hAnsi="Verdana" w:eastAsia="仿宋_GB2312"/>
      <w:kern w:val="0"/>
      <w:sz w:val="24"/>
      <w:lang w:eastAsia="en-US"/>
    </w:rPr>
  </w:style>
  <w:style w:type="paragraph" w:customStyle="1" w:styleId="481">
    <w:name w:val="style2"/>
    <w:basedOn w:val="1"/>
    <w:qFormat/>
    <w:uiPriority w:val="99"/>
    <w:pPr>
      <w:widowControl/>
      <w:spacing w:before="100" w:beforeAutospacing="1" w:after="100" w:afterAutospacing="1"/>
      <w:jc w:val="left"/>
    </w:pPr>
    <w:rPr>
      <w:rFonts w:ascii="宋体" w:hAnsi="宋体" w:cs="宋体"/>
      <w:color w:val="000000"/>
      <w:kern w:val="0"/>
      <w:sz w:val="12"/>
      <w:szCs w:val="12"/>
    </w:rPr>
  </w:style>
  <w:style w:type="character" w:customStyle="1" w:styleId="482">
    <w:name w:val="style21"/>
    <w:qFormat/>
    <w:uiPriority w:val="0"/>
    <w:rPr>
      <w:rFonts w:eastAsia="宋体"/>
      <w:sz w:val="12"/>
      <w:szCs w:val="12"/>
      <w:lang w:val="en-US" w:eastAsia="zh-CN" w:bidi="ar-SA"/>
    </w:rPr>
  </w:style>
  <w:style w:type="character" w:customStyle="1" w:styleId="483">
    <w:name w:val="style171"/>
    <w:qFormat/>
    <w:uiPriority w:val="0"/>
    <w:rPr>
      <w:rFonts w:eastAsia="宋体"/>
      <w:b/>
      <w:bCs/>
      <w:color w:val="FFFFFF"/>
      <w:sz w:val="14"/>
      <w:szCs w:val="14"/>
      <w:lang w:val="en-US" w:eastAsia="zh-CN" w:bidi="ar-SA"/>
    </w:rPr>
  </w:style>
  <w:style w:type="character" w:customStyle="1" w:styleId="484">
    <w:name w:val="样式 (符号) 宋体 小四"/>
    <w:qFormat/>
    <w:uiPriority w:val="0"/>
    <w:rPr>
      <w:rFonts w:ascii="Times New Roman" w:hAnsi="Times New Roman" w:eastAsia="宋体"/>
      <w:sz w:val="24"/>
      <w:szCs w:val="21"/>
      <w:lang w:val="en-US" w:eastAsia="zh-CN" w:bidi="ar-SA"/>
    </w:rPr>
  </w:style>
  <w:style w:type="paragraph" w:customStyle="1" w:styleId="485">
    <w:name w:val="breadcrumb1"/>
    <w:basedOn w:val="1"/>
    <w:qFormat/>
    <w:uiPriority w:val="99"/>
    <w:pPr>
      <w:widowControl/>
      <w:jc w:val="left"/>
    </w:pPr>
    <w:rPr>
      <w:rFonts w:ascii="宋体" w:hAnsi="宋体" w:cs="宋体"/>
      <w:kern w:val="0"/>
      <w:sz w:val="24"/>
      <w:szCs w:val="24"/>
    </w:rPr>
  </w:style>
  <w:style w:type="paragraph" w:customStyle="1" w:styleId="486">
    <w:name w:val="z-窗体顶端1"/>
    <w:basedOn w:val="1"/>
    <w:next w:val="1"/>
    <w:link w:val="487"/>
    <w:qFormat/>
    <w:uiPriority w:val="0"/>
    <w:pPr>
      <w:widowControl/>
      <w:pBdr>
        <w:bottom w:val="single" w:color="auto" w:sz="6" w:space="1"/>
      </w:pBdr>
      <w:jc w:val="center"/>
    </w:pPr>
    <w:rPr>
      <w:rFonts w:ascii="Arial" w:hAnsi="Arial" w:cs="Arial"/>
      <w:vanish/>
      <w:kern w:val="0"/>
      <w:sz w:val="16"/>
      <w:szCs w:val="16"/>
    </w:rPr>
  </w:style>
  <w:style w:type="character" w:customStyle="1" w:styleId="487">
    <w:name w:val="z-窗体顶端 字符1"/>
    <w:basedOn w:val="140"/>
    <w:link w:val="486"/>
    <w:qFormat/>
    <w:uiPriority w:val="0"/>
    <w:rPr>
      <w:rFonts w:ascii="Arial" w:hAnsi="Arial" w:eastAsia="宋体" w:cs="Arial"/>
      <w:vanish/>
      <w:kern w:val="0"/>
      <w:sz w:val="16"/>
      <w:szCs w:val="16"/>
    </w:rPr>
  </w:style>
  <w:style w:type="paragraph" w:customStyle="1" w:styleId="488">
    <w:name w:val="z-窗体底端1"/>
    <w:basedOn w:val="1"/>
    <w:next w:val="1"/>
    <w:link w:val="489"/>
    <w:qFormat/>
    <w:uiPriority w:val="0"/>
    <w:pPr>
      <w:widowControl/>
      <w:pBdr>
        <w:top w:val="single" w:color="auto" w:sz="6" w:space="1"/>
      </w:pBdr>
      <w:jc w:val="center"/>
    </w:pPr>
    <w:rPr>
      <w:rFonts w:ascii="Arial" w:hAnsi="Arial" w:cs="Arial"/>
      <w:vanish/>
      <w:kern w:val="0"/>
      <w:sz w:val="16"/>
      <w:szCs w:val="16"/>
    </w:rPr>
  </w:style>
  <w:style w:type="character" w:customStyle="1" w:styleId="489">
    <w:name w:val="z-窗体底端 字符1"/>
    <w:basedOn w:val="140"/>
    <w:link w:val="488"/>
    <w:qFormat/>
    <w:uiPriority w:val="0"/>
    <w:rPr>
      <w:rFonts w:ascii="Arial" w:hAnsi="Arial" w:eastAsia="宋体" w:cs="Arial"/>
      <w:vanish/>
      <w:kern w:val="0"/>
      <w:sz w:val="16"/>
      <w:szCs w:val="16"/>
    </w:rPr>
  </w:style>
  <w:style w:type="paragraph" w:customStyle="1" w:styleId="490">
    <w:name w:val="Char Char Char"/>
    <w:basedOn w:val="1"/>
    <w:qFormat/>
    <w:uiPriority w:val="99"/>
    <w:pPr>
      <w:widowControl/>
      <w:spacing w:after="160" w:line="240" w:lineRule="exact"/>
      <w:jc w:val="left"/>
    </w:pPr>
    <w:rPr>
      <w:rFonts w:ascii="Verdana" w:hAnsi="Verdana" w:eastAsia="仿宋_GB2312"/>
      <w:kern w:val="0"/>
      <w:sz w:val="24"/>
      <w:lang w:eastAsia="en-US"/>
    </w:rPr>
  </w:style>
  <w:style w:type="paragraph" w:customStyle="1" w:styleId="491">
    <w:name w:val="Char Char1 Char Char Char Char Char Char"/>
    <w:basedOn w:val="1"/>
    <w:qFormat/>
    <w:uiPriority w:val="99"/>
    <w:pPr>
      <w:widowControl/>
      <w:spacing w:after="160" w:line="240" w:lineRule="exact"/>
      <w:jc w:val="left"/>
    </w:pPr>
    <w:rPr>
      <w:rFonts w:ascii="Verdana" w:hAnsi="Verdana" w:eastAsia="仿宋_GB2312"/>
      <w:kern w:val="0"/>
      <w:sz w:val="24"/>
      <w:lang w:eastAsia="en-US"/>
    </w:rPr>
  </w:style>
  <w:style w:type="paragraph" w:customStyle="1" w:styleId="492">
    <w:name w:val="Char1 Char Char Char Char Char Char"/>
    <w:basedOn w:val="1"/>
    <w:qFormat/>
    <w:uiPriority w:val="99"/>
    <w:pPr>
      <w:tabs>
        <w:tab w:val="left" w:pos="360"/>
      </w:tabs>
    </w:pPr>
    <w:rPr>
      <w:rFonts w:ascii="Cambria" w:hAnsi="Cambria"/>
      <w:sz w:val="24"/>
      <w:szCs w:val="24"/>
    </w:rPr>
  </w:style>
  <w:style w:type="paragraph" w:customStyle="1" w:styleId="493">
    <w:name w:val="样式 大论文正文 + 首行缩进:  2 字符"/>
    <w:basedOn w:val="1"/>
    <w:qFormat/>
    <w:uiPriority w:val="99"/>
    <w:pPr>
      <w:spacing w:line="400" w:lineRule="exact"/>
      <w:ind w:firstLine="480"/>
    </w:pPr>
    <w:rPr>
      <w:rFonts w:ascii="Cambria" w:hAnsi="Cambria" w:cs="宋体"/>
      <w:sz w:val="24"/>
    </w:rPr>
  </w:style>
  <w:style w:type="paragraph" w:customStyle="1" w:styleId="494">
    <w:name w:val="标题11"/>
    <w:basedOn w:val="3"/>
    <w:qFormat/>
    <w:uiPriority w:val="99"/>
    <w:pPr>
      <w:spacing w:before="0" w:beforeLines="50" w:after="0" w:line="360" w:lineRule="auto"/>
      <w:jc w:val="center"/>
    </w:pPr>
    <w:rPr>
      <w:rFonts w:ascii="Cambria" w:hAnsi="Cambria"/>
      <w:b w:val="0"/>
      <w:sz w:val="32"/>
    </w:rPr>
  </w:style>
  <w:style w:type="paragraph" w:customStyle="1" w:styleId="495">
    <w:name w:val="彩色列表 - 着色 11"/>
    <w:basedOn w:val="1"/>
    <w:link w:val="496"/>
    <w:qFormat/>
    <w:uiPriority w:val="0"/>
    <w:pPr>
      <w:ind w:firstLine="420"/>
    </w:pPr>
    <w:rPr>
      <w:rFonts w:ascii="Calibri" w:hAnsi="Calibri"/>
      <w:szCs w:val="22"/>
    </w:rPr>
  </w:style>
  <w:style w:type="character" w:customStyle="1" w:styleId="496">
    <w:name w:val="彩色列表 - 着色 1 Char"/>
    <w:link w:val="495"/>
    <w:qFormat/>
    <w:uiPriority w:val="0"/>
    <w:rPr>
      <w:rFonts w:ascii="Calibri" w:hAnsi="Calibri" w:eastAsia="宋体" w:cs="Times New Roman"/>
    </w:rPr>
  </w:style>
  <w:style w:type="paragraph" w:customStyle="1" w:styleId="497">
    <w:name w:val="文献引用"/>
    <w:basedOn w:val="21"/>
    <w:qFormat/>
    <w:uiPriority w:val="99"/>
    <w:pPr>
      <w:widowControl/>
      <w:snapToGrid w:val="0"/>
      <w:ind w:firstLine="448" w:firstLineChars="200"/>
    </w:pPr>
    <w:rPr>
      <w:kern w:val="0"/>
      <w:szCs w:val="21"/>
      <w:vertAlign w:val="superscript"/>
    </w:rPr>
  </w:style>
  <w:style w:type="paragraph" w:customStyle="1" w:styleId="498">
    <w:name w:val="作者单位中文"/>
    <w:basedOn w:val="1"/>
    <w:qFormat/>
    <w:uiPriority w:val="99"/>
    <w:pPr>
      <w:adjustRightInd w:val="0"/>
      <w:spacing w:after="20"/>
      <w:ind w:left="425" w:right="425"/>
      <w:jc w:val="center"/>
      <w:textAlignment w:val="baseline"/>
    </w:pPr>
    <w:rPr>
      <w:rFonts w:ascii="宋体" w:hAnsi="Cambria"/>
      <w:sz w:val="18"/>
    </w:rPr>
  </w:style>
  <w:style w:type="paragraph" w:customStyle="1" w:styleId="499">
    <w:name w:val="毕业论文正文"/>
    <w:basedOn w:val="1"/>
    <w:qFormat/>
    <w:uiPriority w:val="99"/>
    <w:pPr>
      <w:spacing w:before="156" w:beforeLines="50"/>
      <w:ind w:firstLine="458" w:firstLineChars="218"/>
    </w:pPr>
    <w:rPr>
      <w:rFonts w:ascii="Cambria" w:hAnsi="Cambria"/>
      <w:sz w:val="24"/>
      <w:szCs w:val="24"/>
    </w:rPr>
  </w:style>
  <w:style w:type="character" w:customStyle="1" w:styleId="500">
    <w:name w:val="毕业论文正文 Char"/>
    <w:semiHidden/>
    <w:qFormat/>
    <w:uiPriority w:val="0"/>
    <w:rPr>
      <w:rFonts w:eastAsia="宋体"/>
      <w:kern w:val="2"/>
      <w:sz w:val="24"/>
      <w:szCs w:val="24"/>
      <w:lang w:val="en-US" w:eastAsia="zh-CN" w:bidi="ar-SA"/>
    </w:rPr>
  </w:style>
  <w:style w:type="paragraph" w:customStyle="1" w:styleId="501">
    <w:name w:val="Depart.Correspond"/>
    <w:basedOn w:val="1"/>
    <w:qFormat/>
    <w:uiPriority w:val="99"/>
    <w:pPr>
      <w:widowControl/>
      <w:ind w:left="66" w:hanging="66" w:hangingChars="66"/>
    </w:pPr>
    <w:rPr>
      <w:rFonts w:ascii="Cambria" w:hAnsi="Cambria"/>
      <w:iCs/>
      <w:kern w:val="0"/>
      <w:sz w:val="16"/>
    </w:rPr>
  </w:style>
  <w:style w:type="paragraph" w:customStyle="1" w:styleId="502">
    <w:name w:val="普通正文"/>
    <w:basedOn w:val="1"/>
    <w:qFormat/>
    <w:uiPriority w:val="99"/>
    <w:pPr>
      <w:ind w:firstLine="420"/>
    </w:pPr>
    <w:rPr>
      <w:rFonts w:ascii="Cambria" w:hAnsi="Cambria" w:cs="宋体"/>
    </w:rPr>
  </w:style>
  <w:style w:type="character" w:customStyle="1" w:styleId="503">
    <w:name w:val="普通正文 Char"/>
    <w:semiHidden/>
    <w:qFormat/>
    <w:uiPriority w:val="0"/>
    <w:rPr>
      <w:rFonts w:eastAsia="宋体" w:cs="宋体"/>
      <w:kern w:val="2"/>
      <w:sz w:val="21"/>
      <w:szCs w:val="21"/>
      <w:lang w:val="en-US" w:eastAsia="zh-CN" w:bidi="ar-SA"/>
    </w:rPr>
  </w:style>
  <w:style w:type="paragraph" w:customStyle="1" w:styleId="504">
    <w:name w:val="三级节标题"/>
    <w:basedOn w:val="84"/>
    <w:next w:val="84"/>
    <w:qFormat/>
    <w:uiPriority w:val="99"/>
  </w:style>
  <w:style w:type="paragraph" w:customStyle="1" w:styleId="505">
    <w:name w:val="论文的参考文献"/>
    <w:basedOn w:val="1"/>
    <w:qFormat/>
    <w:uiPriority w:val="99"/>
    <w:pPr>
      <w:spacing w:line="400" w:lineRule="atLeast"/>
      <w:ind w:left="420" w:hanging="420" w:hangingChars="200"/>
    </w:pPr>
    <w:rPr>
      <w:rFonts w:ascii="Cambria" w:hAnsi="Cambria" w:cs="宋体"/>
    </w:rPr>
  </w:style>
  <w:style w:type="character" w:customStyle="1" w:styleId="506">
    <w:name w:val="def3"/>
    <w:qFormat/>
    <w:uiPriority w:val="0"/>
    <w:rPr>
      <w:rFonts w:eastAsia="宋体" w:cs="Times New Roman"/>
      <w:sz w:val="21"/>
      <w:szCs w:val="21"/>
      <w:lang w:val="en-US" w:eastAsia="zh-CN" w:bidi="ar-SA"/>
    </w:rPr>
  </w:style>
  <w:style w:type="character" w:customStyle="1" w:styleId="507">
    <w:name w:val="snippet"/>
    <w:qFormat/>
    <w:uiPriority w:val="0"/>
    <w:rPr>
      <w:rFonts w:eastAsia="宋体" w:cs="Times New Roman"/>
      <w:color w:val="E37222"/>
      <w:sz w:val="21"/>
      <w:szCs w:val="21"/>
      <w:lang w:val="en-US" w:eastAsia="zh-CN" w:bidi="ar-SA"/>
    </w:rPr>
  </w:style>
  <w:style w:type="paragraph" w:customStyle="1" w:styleId="508">
    <w:name w:val="默认段落字体 Para Char Char Char Char Char Char Char Char Char Char Char Char Char Char Char Char Char"/>
    <w:basedOn w:val="1"/>
    <w:qFormat/>
    <w:uiPriority w:val="99"/>
    <w:pPr>
      <w:keepNext/>
      <w:keepLines/>
      <w:widowControl/>
      <w:spacing w:before="120" w:after="120"/>
      <w:jc w:val="left"/>
      <w:outlineLvl w:val="0"/>
    </w:pPr>
    <w:rPr>
      <w:rFonts w:ascii="Cambria" w:hAnsi="Cambria" w:eastAsia="仿宋_GB2312" w:cs="Arial"/>
      <w:kern w:val="28"/>
      <w:sz w:val="32"/>
      <w:szCs w:val="44"/>
    </w:rPr>
  </w:style>
  <w:style w:type="character" w:customStyle="1" w:styleId="509">
    <w:name w:val="Char Char9"/>
    <w:qFormat/>
    <w:uiPriority w:val="0"/>
    <w:rPr>
      <w:rFonts w:eastAsia="宋体"/>
      <w:b/>
      <w:bCs/>
      <w:kern w:val="44"/>
      <w:sz w:val="44"/>
      <w:szCs w:val="44"/>
      <w:lang w:val="en-US" w:eastAsia="zh-CN" w:bidi="ar-SA"/>
    </w:rPr>
  </w:style>
  <w:style w:type="character" w:customStyle="1" w:styleId="510">
    <w:name w:val="gs_a1"/>
    <w:qFormat/>
    <w:uiPriority w:val="0"/>
    <w:rPr>
      <w:rFonts w:eastAsia="宋体"/>
      <w:color w:val="008000"/>
      <w:sz w:val="21"/>
      <w:szCs w:val="21"/>
      <w:lang w:val="en-US" w:eastAsia="zh-CN" w:bidi="ar-SA"/>
    </w:rPr>
  </w:style>
  <w:style w:type="character" w:customStyle="1" w:styleId="511">
    <w:name w:val="NUDT页眉 Char Char"/>
    <w:qFormat/>
    <w:uiPriority w:val="0"/>
    <w:rPr>
      <w:rFonts w:ascii="Calibri" w:hAnsi="Calibri" w:eastAsia="宋体"/>
      <w:kern w:val="2"/>
      <w:sz w:val="18"/>
      <w:szCs w:val="18"/>
      <w:lang w:val="en-US" w:eastAsia="zh-CN" w:bidi="ar-SA"/>
    </w:rPr>
  </w:style>
  <w:style w:type="character" w:customStyle="1" w:styleId="512">
    <w:name w:val="NUDT页脚 Char Char"/>
    <w:qFormat/>
    <w:uiPriority w:val="0"/>
    <w:rPr>
      <w:rFonts w:ascii="Calibri" w:hAnsi="Calibri" w:eastAsia="宋体"/>
      <w:kern w:val="2"/>
      <w:sz w:val="18"/>
      <w:szCs w:val="18"/>
      <w:lang w:val="en-US" w:eastAsia="zh-CN" w:bidi="ar-SA"/>
    </w:rPr>
  </w:style>
  <w:style w:type="character" w:customStyle="1" w:styleId="513">
    <w:name w:val="Char Char27"/>
    <w:qFormat/>
    <w:uiPriority w:val="0"/>
    <w:rPr>
      <w:rFonts w:ascii="Calibri" w:hAnsi="Calibri" w:eastAsia="宋体"/>
      <w:kern w:val="2"/>
      <w:sz w:val="18"/>
      <w:szCs w:val="18"/>
      <w:lang w:val="en-US" w:eastAsia="zh-CN" w:bidi="ar-SA"/>
    </w:rPr>
  </w:style>
  <w:style w:type="character" w:customStyle="1" w:styleId="514">
    <w:name w:val="Char Char26"/>
    <w:qFormat/>
    <w:uiPriority w:val="0"/>
    <w:rPr>
      <w:rFonts w:ascii="Calibri" w:hAnsi="Calibri" w:eastAsia="宋体"/>
      <w:kern w:val="2"/>
      <w:sz w:val="21"/>
      <w:szCs w:val="22"/>
      <w:lang w:val="en-US" w:eastAsia="zh-CN" w:bidi="ar-SA"/>
    </w:rPr>
  </w:style>
  <w:style w:type="character" w:customStyle="1" w:styleId="515">
    <w:name w:val="Char Char25"/>
    <w:qFormat/>
    <w:uiPriority w:val="0"/>
    <w:rPr>
      <w:rFonts w:ascii="Calibri" w:hAnsi="Calibri" w:eastAsia="宋体"/>
      <w:b/>
      <w:bCs/>
      <w:kern w:val="2"/>
      <w:sz w:val="21"/>
      <w:szCs w:val="24"/>
      <w:lang w:val="en-US" w:eastAsia="zh-CN" w:bidi="ar-SA"/>
    </w:rPr>
  </w:style>
  <w:style w:type="character" w:customStyle="1" w:styleId="516">
    <w:name w:val="Char Char36"/>
    <w:qFormat/>
    <w:uiPriority w:val="0"/>
    <w:rPr>
      <w:rFonts w:eastAsia="黑体" w:cs="宋体"/>
      <w:bCs/>
      <w:kern w:val="44"/>
      <w:sz w:val="32"/>
      <w:szCs w:val="44"/>
      <w:lang w:val="en-US" w:eastAsia="zh-CN" w:bidi="ar-SA"/>
    </w:rPr>
  </w:style>
  <w:style w:type="character" w:customStyle="1" w:styleId="517">
    <w:name w:val="Char Char35"/>
    <w:qFormat/>
    <w:uiPriority w:val="0"/>
    <w:rPr>
      <w:rFonts w:eastAsia="宋体"/>
      <w:b/>
      <w:bCs/>
      <w:sz w:val="28"/>
      <w:szCs w:val="32"/>
      <w:lang w:val="en-US" w:eastAsia="zh-CN" w:bidi="ar-SA"/>
    </w:rPr>
  </w:style>
  <w:style w:type="character" w:customStyle="1" w:styleId="518">
    <w:name w:val="Char Char34"/>
    <w:qFormat/>
    <w:uiPriority w:val="0"/>
    <w:rPr>
      <w:rFonts w:eastAsia="黑体" w:cs="宋体"/>
      <w:bCs/>
      <w:sz w:val="24"/>
      <w:szCs w:val="32"/>
      <w:lang w:val="en-US" w:eastAsia="zh-CN" w:bidi="ar-SA"/>
    </w:rPr>
  </w:style>
  <w:style w:type="character" w:customStyle="1" w:styleId="519">
    <w:name w:val="Char Char33"/>
    <w:qFormat/>
    <w:uiPriority w:val="0"/>
    <w:rPr>
      <w:rFonts w:eastAsia="楷体_GB2312"/>
      <w:kern w:val="2"/>
      <w:sz w:val="21"/>
      <w:szCs w:val="21"/>
      <w:lang w:val="en-US" w:eastAsia="zh-CN" w:bidi="ar-SA"/>
    </w:rPr>
  </w:style>
  <w:style w:type="character" w:customStyle="1" w:styleId="520">
    <w:name w:val="Char Char32"/>
    <w:qFormat/>
    <w:uiPriority w:val="0"/>
    <w:rPr>
      <w:rFonts w:eastAsia="宋体"/>
      <w:b/>
      <w:bCs/>
      <w:kern w:val="2"/>
      <w:sz w:val="28"/>
      <w:szCs w:val="28"/>
      <w:lang w:val="en-US" w:eastAsia="zh-CN" w:bidi="ar-SA"/>
    </w:rPr>
  </w:style>
  <w:style w:type="character" w:customStyle="1" w:styleId="521">
    <w:name w:val="Char Char31"/>
    <w:qFormat/>
    <w:uiPriority w:val="0"/>
    <w:rPr>
      <w:rFonts w:ascii="Arial" w:hAnsi="Arial" w:eastAsia="黑体"/>
      <w:b/>
      <w:bCs/>
      <w:kern w:val="2"/>
      <w:sz w:val="24"/>
      <w:szCs w:val="24"/>
      <w:lang w:val="en-US" w:eastAsia="zh-CN" w:bidi="ar-SA"/>
    </w:rPr>
  </w:style>
  <w:style w:type="character" w:customStyle="1" w:styleId="522">
    <w:name w:val="Char Char30"/>
    <w:qFormat/>
    <w:uiPriority w:val="0"/>
    <w:rPr>
      <w:rFonts w:eastAsia="宋体"/>
      <w:b/>
      <w:bCs/>
      <w:kern w:val="2"/>
      <w:sz w:val="24"/>
      <w:szCs w:val="24"/>
      <w:lang w:val="en-US" w:eastAsia="zh-CN" w:bidi="ar-SA"/>
    </w:rPr>
  </w:style>
  <w:style w:type="character" w:customStyle="1" w:styleId="523">
    <w:name w:val="Char Char29"/>
    <w:qFormat/>
    <w:uiPriority w:val="0"/>
    <w:rPr>
      <w:rFonts w:ascii="Arial" w:hAnsi="Arial" w:eastAsia="黑体"/>
      <w:kern w:val="2"/>
      <w:sz w:val="24"/>
      <w:szCs w:val="24"/>
      <w:lang w:val="en-US" w:eastAsia="zh-CN" w:bidi="ar-SA"/>
    </w:rPr>
  </w:style>
  <w:style w:type="character" w:customStyle="1" w:styleId="524">
    <w:name w:val="Char Char28"/>
    <w:qFormat/>
    <w:uiPriority w:val="0"/>
    <w:rPr>
      <w:rFonts w:ascii="Arial" w:hAnsi="Arial" w:eastAsia="黑体"/>
      <w:kern w:val="2"/>
      <w:sz w:val="21"/>
      <w:szCs w:val="21"/>
      <w:lang w:val="en-US" w:eastAsia="zh-CN" w:bidi="ar-SA"/>
    </w:rPr>
  </w:style>
  <w:style w:type="character" w:customStyle="1" w:styleId="525">
    <w:name w:val="Char Char23"/>
    <w:qFormat/>
    <w:uiPriority w:val="0"/>
    <w:rPr>
      <w:rFonts w:eastAsia="宋体"/>
      <w:kern w:val="2"/>
      <w:sz w:val="21"/>
      <w:szCs w:val="24"/>
      <w:lang w:val="en-US" w:eastAsia="zh-CN" w:bidi="ar-SA"/>
    </w:rPr>
  </w:style>
  <w:style w:type="character" w:customStyle="1" w:styleId="526">
    <w:name w:val="样式 黑体 三号"/>
    <w:qFormat/>
    <w:uiPriority w:val="0"/>
    <w:rPr>
      <w:rFonts w:ascii="黑体" w:hAnsi="黑体" w:eastAsia="黑体"/>
      <w:sz w:val="32"/>
      <w:szCs w:val="21"/>
      <w:lang w:val="en-US" w:eastAsia="zh-CN" w:bidi="ar-SA"/>
    </w:rPr>
  </w:style>
  <w:style w:type="paragraph" w:customStyle="1" w:styleId="527">
    <w:name w:val="NUDT标题"/>
    <w:basedOn w:val="1"/>
    <w:qFormat/>
    <w:uiPriority w:val="99"/>
    <w:pPr>
      <w:adjustRightInd w:val="0"/>
      <w:spacing w:beforeLines="100" w:afterLines="100" w:line="300" w:lineRule="auto"/>
      <w:jc w:val="center"/>
      <w:textAlignment w:val="baseline"/>
    </w:pPr>
    <w:rPr>
      <w:rFonts w:ascii="Arial" w:hAnsi="Arial" w:eastAsia="黑体" w:cs="宋体"/>
      <w:kern w:val="0"/>
      <w:sz w:val="32"/>
      <w:szCs w:val="32"/>
    </w:rPr>
  </w:style>
  <w:style w:type="character" w:customStyle="1" w:styleId="528">
    <w:name w:val="NUDT标题 Char"/>
    <w:semiHidden/>
    <w:qFormat/>
    <w:uiPriority w:val="0"/>
    <w:rPr>
      <w:rFonts w:ascii="Arial" w:hAnsi="Arial" w:eastAsia="黑体" w:cs="宋体"/>
      <w:sz w:val="32"/>
      <w:szCs w:val="32"/>
      <w:lang w:val="en-US" w:eastAsia="zh-CN" w:bidi="ar-SA"/>
    </w:rPr>
  </w:style>
  <w:style w:type="paragraph" w:customStyle="1" w:styleId="529">
    <w:name w:val="NUDT标题1"/>
    <w:basedOn w:val="527"/>
    <w:qFormat/>
    <w:uiPriority w:val="99"/>
    <w:pPr>
      <w:spacing w:before="240" w:after="240"/>
      <w:jc w:val="left"/>
      <w:outlineLvl w:val="0"/>
    </w:pPr>
    <w:rPr>
      <w:rFonts w:ascii="宋体" w:hAnsi="宋体" w:eastAsia="宋体"/>
      <w:b/>
    </w:rPr>
  </w:style>
  <w:style w:type="character" w:customStyle="1" w:styleId="530">
    <w:name w:val="NUDT标题1 Char"/>
    <w:semiHidden/>
    <w:qFormat/>
    <w:uiPriority w:val="0"/>
    <w:rPr>
      <w:rFonts w:ascii="宋体" w:hAnsi="宋体" w:eastAsia="宋体" w:cs="宋体"/>
      <w:b/>
      <w:sz w:val="32"/>
      <w:szCs w:val="32"/>
      <w:lang w:val="en-US" w:eastAsia="zh-CN" w:bidi="ar-SA"/>
    </w:rPr>
  </w:style>
  <w:style w:type="paragraph" w:customStyle="1" w:styleId="531">
    <w:name w:val="NUDT标题2"/>
    <w:basedOn w:val="529"/>
    <w:qFormat/>
    <w:uiPriority w:val="99"/>
    <w:pPr>
      <w:outlineLvl w:val="1"/>
    </w:pPr>
    <w:rPr>
      <w:sz w:val="28"/>
      <w:szCs w:val="28"/>
    </w:rPr>
  </w:style>
  <w:style w:type="character" w:customStyle="1" w:styleId="532">
    <w:name w:val="NUDT标题2 Char"/>
    <w:semiHidden/>
    <w:qFormat/>
    <w:uiPriority w:val="0"/>
    <w:rPr>
      <w:rFonts w:ascii="宋体" w:hAnsi="宋体" w:eastAsia="宋体" w:cs="宋体"/>
      <w:b/>
      <w:sz w:val="28"/>
      <w:szCs w:val="28"/>
      <w:lang w:val="en-US" w:eastAsia="zh-CN" w:bidi="ar-SA"/>
    </w:rPr>
  </w:style>
  <w:style w:type="paragraph" w:customStyle="1" w:styleId="533">
    <w:name w:val="NUDT标题4"/>
    <w:basedOn w:val="531"/>
    <w:qFormat/>
    <w:uiPriority w:val="99"/>
    <w:pPr>
      <w:spacing w:beforeLines="50" w:afterLines="0"/>
      <w:ind w:firstLine="482" w:firstLineChars="200"/>
      <w:jc w:val="both"/>
      <w:outlineLvl w:val="3"/>
    </w:pPr>
    <w:rPr>
      <w:bCs/>
      <w:sz w:val="24"/>
      <w:szCs w:val="24"/>
    </w:rPr>
  </w:style>
  <w:style w:type="paragraph" w:customStyle="1" w:styleId="534">
    <w:name w:val="NUDT标题+段前2行"/>
    <w:basedOn w:val="527"/>
    <w:qFormat/>
    <w:uiPriority w:val="99"/>
    <w:pPr>
      <w:spacing w:before="240" w:afterLines="0"/>
    </w:pPr>
    <w:rPr>
      <w:rFonts w:ascii="Times New Roman" w:hAnsi="Times New Roman" w:cs="Times New Roman"/>
      <w:b/>
    </w:rPr>
  </w:style>
  <w:style w:type="paragraph" w:customStyle="1" w:styleId="535">
    <w:name w:val="NUDT标题3"/>
    <w:basedOn w:val="533"/>
    <w:qFormat/>
    <w:uiPriority w:val="99"/>
    <w:pPr>
      <w:spacing w:beforeLines="100" w:afterLines="100"/>
      <w:ind w:firstLine="480"/>
      <w:outlineLvl w:val="2"/>
    </w:pPr>
    <w:rPr>
      <w:rFonts w:ascii="Arial" w:hAnsi="Arial" w:eastAsia="黑体"/>
    </w:rPr>
  </w:style>
  <w:style w:type="paragraph" w:customStyle="1" w:styleId="536">
    <w:name w:val="NUDT图"/>
    <w:basedOn w:val="280"/>
    <w:link w:val="537"/>
    <w:qFormat/>
    <w:uiPriority w:val="0"/>
    <w:pPr>
      <w:spacing w:beforeLines="50" w:afterLines="50"/>
      <w:ind w:firstLine="0" w:firstLineChars="0"/>
      <w:jc w:val="center"/>
    </w:pPr>
    <w:rPr>
      <w:rFonts w:ascii="Cambria Math" w:hAnsi="Cambria Math" w:cs="Times New Roman"/>
      <w:sz w:val="21"/>
      <w:szCs w:val="21"/>
    </w:rPr>
  </w:style>
  <w:style w:type="character" w:customStyle="1" w:styleId="537">
    <w:name w:val="NUDT图 Char"/>
    <w:link w:val="536"/>
    <w:qFormat/>
    <w:uiPriority w:val="0"/>
    <w:rPr>
      <w:rFonts w:ascii="Cambria Math" w:hAnsi="Cambria Math" w:eastAsia="宋体" w:cs="Times New Roman"/>
      <w:kern w:val="0"/>
      <w:szCs w:val="21"/>
    </w:rPr>
  </w:style>
  <w:style w:type="paragraph" w:customStyle="1" w:styleId="538">
    <w:name w:val="NUDT表"/>
    <w:basedOn w:val="536"/>
    <w:qFormat/>
    <w:uiPriority w:val="99"/>
    <w:pPr>
      <w:spacing w:beforeLines="0"/>
    </w:pPr>
  </w:style>
  <w:style w:type="character" w:customStyle="1" w:styleId="539">
    <w:name w:val="Char Char22"/>
    <w:qFormat/>
    <w:uiPriority w:val="0"/>
    <w:rPr>
      <w:rFonts w:eastAsia="宋体"/>
      <w:kern w:val="2"/>
      <w:sz w:val="21"/>
      <w:szCs w:val="21"/>
      <w:lang w:val="en-US" w:eastAsia="zh-CN" w:bidi="ar-SA"/>
    </w:rPr>
  </w:style>
  <w:style w:type="character" w:customStyle="1" w:styleId="540">
    <w:name w:val="Char Char21"/>
    <w:qFormat/>
    <w:uiPriority w:val="0"/>
    <w:rPr>
      <w:rFonts w:eastAsia="宋体"/>
      <w:kern w:val="2"/>
      <w:sz w:val="18"/>
      <w:szCs w:val="21"/>
      <w:lang w:val="en-US" w:eastAsia="zh-CN" w:bidi="ar-SA"/>
    </w:rPr>
  </w:style>
  <w:style w:type="paragraph" w:customStyle="1" w:styleId="541">
    <w:name w:val="样式 首行缩进:  0.74 厘米 行距: 1.5 倍行距"/>
    <w:basedOn w:val="1"/>
    <w:qFormat/>
    <w:uiPriority w:val="99"/>
    <w:pPr>
      <w:spacing w:line="360" w:lineRule="auto"/>
      <w:ind w:firstLine="420"/>
    </w:pPr>
    <w:rPr>
      <w:rFonts w:ascii="Cambria" w:hAnsi="Cambria" w:eastAsia="Times New Roman" w:cs="宋体"/>
      <w:sz w:val="22"/>
    </w:rPr>
  </w:style>
  <w:style w:type="character" w:customStyle="1" w:styleId="542">
    <w:name w:val="Char Char24"/>
    <w:qFormat/>
    <w:uiPriority w:val="0"/>
    <w:rPr>
      <w:rFonts w:ascii="Arial" w:hAnsi="Arial" w:eastAsia="黑体" w:cs="Arial"/>
      <w:sz w:val="21"/>
      <w:szCs w:val="21"/>
      <w:lang w:val="en-US" w:eastAsia="zh-CN" w:bidi="ar-SA"/>
    </w:rPr>
  </w:style>
  <w:style w:type="character" w:customStyle="1" w:styleId="543">
    <w:name w:val="Char Char20"/>
    <w:qFormat/>
    <w:uiPriority w:val="0"/>
    <w:rPr>
      <w:rFonts w:eastAsia="宋体"/>
      <w:spacing w:val="4"/>
      <w:kern w:val="2"/>
      <w:sz w:val="21"/>
      <w:szCs w:val="21"/>
      <w:lang w:val="en-US" w:eastAsia="zh-CN" w:bidi="ar-SA"/>
    </w:rPr>
  </w:style>
  <w:style w:type="character" w:customStyle="1" w:styleId="544">
    <w:name w:val="text"/>
    <w:qFormat/>
    <w:uiPriority w:val="0"/>
    <w:rPr>
      <w:rFonts w:eastAsia="宋体"/>
      <w:sz w:val="21"/>
      <w:szCs w:val="21"/>
      <w:lang w:val="en-US" w:eastAsia="zh-CN" w:bidi="ar-SA"/>
    </w:rPr>
  </w:style>
  <w:style w:type="paragraph" w:customStyle="1" w:styleId="545">
    <w:name w:val="doctext"/>
    <w:basedOn w:val="1"/>
    <w:qFormat/>
    <w:uiPriority w:val="99"/>
    <w:pPr>
      <w:widowControl/>
      <w:spacing w:before="100" w:beforeAutospacing="1" w:after="100" w:afterAutospacing="1"/>
      <w:jc w:val="left"/>
    </w:pPr>
    <w:rPr>
      <w:rFonts w:ascii="宋体" w:hAnsi="宋体" w:cs="宋体"/>
      <w:kern w:val="0"/>
      <w:sz w:val="24"/>
      <w:szCs w:val="24"/>
    </w:rPr>
  </w:style>
  <w:style w:type="character" w:customStyle="1" w:styleId="546">
    <w:name w:val="样式 样式 正文缩进 + 首行缩进:  0.85 厘米 行距: 多倍行距 1.10 字行 +1 Char"/>
    <w:qFormat/>
    <w:uiPriority w:val="0"/>
    <w:rPr>
      <w:rFonts w:eastAsia="宋体" w:cs="宋体"/>
      <w:kern w:val="2"/>
      <w:sz w:val="24"/>
      <w:szCs w:val="21"/>
      <w:lang w:val="en-US" w:eastAsia="zh-CN" w:bidi="ar-SA"/>
    </w:rPr>
  </w:style>
  <w:style w:type="paragraph" w:customStyle="1" w:styleId="547">
    <w:name w:val="样式 正文文本缩进 + Times 小四"/>
    <w:basedOn w:val="35"/>
    <w:qFormat/>
    <w:uiPriority w:val="99"/>
  </w:style>
  <w:style w:type="character" w:customStyle="1" w:styleId="548">
    <w:name w:val="样式 正文文本缩进 + Times 小四 Char"/>
    <w:semiHidden/>
    <w:qFormat/>
    <w:uiPriority w:val="0"/>
    <w:rPr>
      <w:rFonts w:ascii="Times" w:hAnsi="Times" w:eastAsia="宋体"/>
      <w:sz w:val="24"/>
      <w:szCs w:val="21"/>
      <w:lang w:val="en-US" w:eastAsia="en-US" w:bidi="ar-SA"/>
    </w:rPr>
  </w:style>
  <w:style w:type="character" w:customStyle="1" w:styleId="549">
    <w:name w:val="medblacktext1"/>
    <w:qFormat/>
    <w:uiPriority w:val="0"/>
    <w:rPr>
      <w:rFonts w:hint="default" w:ascii="Arial" w:hAnsi="Arial" w:eastAsia="宋体" w:cs="Arial"/>
      <w:color w:val="000000"/>
      <w:sz w:val="16"/>
      <w:szCs w:val="16"/>
      <w:lang w:val="en-US" w:eastAsia="zh-CN" w:bidi="ar-SA"/>
    </w:rPr>
  </w:style>
  <w:style w:type="character" w:customStyle="1" w:styleId="550">
    <w:name w:val="Char Char19"/>
    <w:qFormat/>
    <w:uiPriority w:val="0"/>
    <w:rPr>
      <w:rFonts w:eastAsia="宋体"/>
      <w:i/>
      <w:iCs/>
      <w:kern w:val="2"/>
      <w:sz w:val="21"/>
      <w:szCs w:val="24"/>
      <w:lang w:val="en-US" w:eastAsia="zh-CN" w:bidi="ar-SA"/>
    </w:rPr>
  </w:style>
  <w:style w:type="character" w:customStyle="1" w:styleId="551">
    <w:name w:val="Char Char18"/>
    <w:qFormat/>
    <w:uiPriority w:val="0"/>
    <w:rPr>
      <w:rFonts w:ascii="Courier New" w:hAnsi="Courier New" w:eastAsia="宋体" w:cs="Courier New"/>
      <w:kern w:val="2"/>
      <w:sz w:val="21"/>
      <w:szCs w:val="21"/>
      <w:lang w:val="en-US" w:eastAsia="zh-CN" w:bidi="ar-SA"/>
    </w:rPr>
  </w:style>
  <w:style w:type="character" w:customStyle="1" w:styleId="552">
    <w:name w:val="Char Char17"/>
    <w:qFormat/>
    <w:uiPriority w:val="0"/>
    <w:rPr>
      <w:rFonts w:ascii="Arial" w:hAnsi="Arial" w:eastAsia="宋体" w:cs="Arial"/>
      <w:b/>
      <w:bCs/>
      <w:kern w:val="2"/>
      <w:sz w:val="32"/>
      <w:szCs w:val="32"/>
      <w:lang w:val="en-US" w:eastAsia="zh-CN" w:bidi="ar-SA"/>
    </w:rPr>
  </w:style>
  <w:style w:type="character" w:customStyle="1" w:styleId="553">
    <w:name w:val="Char Char16"/>
    <w:qFormat/>
    <w:uiPriority w:val="0"/>
    <w:rPr>
      <w:rFonts w:eastAsia="宋体"/>
      <w:kern w:val="2"/>
      <w:sz w:val="21"/>
      <w:szCs w:val="24"/>
      <w:lang w:val="en-US" w:eastAsia="zh-CN" w:bidi="ar-SA"/>
    </w:rPr>
  </w:style>
  <w:style w:type="character" w:customStyle="1" w:styleId="554">
    <w:name w:val="Char Char15"/>
    <w:qFormat/>
    <w:uiPriority w:val="0"/>
    <w:rPr>
      <w:rFonts w:ascii="宋体" w:hAnsi="Courier New" w:eastAsia="宋体" w:cs="Courier New"/>
      <w:kern w:val="2"/>
      <w:sz w:val="21"/>
      <w:szCs w:val="21"/>
      <w:lang w:val="en-US" w:eastAsia="zh-CN" w:bidi="ar-SA"/>
    </w:rPr>
  </w:style>
  <w:style w:type="character" w:customStyle="1" w:styleId="555">
    <w:name w:val="Char Char14"/>
    <w:qFormat/>
    <w:uiPriority w:val="0"/>
    <w:rPr>
      <w:rFonts w:eastAsia="宋体"/>
      <w:kern w:val="2"/>
      <w:sz w:val="21"/>
      <w:szCs w:val="24"/>
      <w:lang w:val="en-US" w:eastAsia="zh-CN" w:bidi="ar-SA"/>
    </w:rPr>
  </w:style>
  <w:style w:type="character" w:customStyle="1" w:styleId="556">
    <w:name w:val="Char Char13"/>
    <w:qFormat/>
    <w:uiPriority w:val="0"/>
    <w:rPr>
      <w:rFonts w:ascii="Arial" w:hAnsi="Arial" w:eastAsia="宋体" w:cs="Arial"/>
      <w:b/>
      <w:bCs/>
      <w:kern w:val="28"/>
      <w:sz w:val="32"/>
      <w:szCs w:val="32"/>
      <w:lang w:val="en-US" w:eastAsia="zh-CN" w:bidi="ar-SA"/>
    </w:rPr>
  </w:style>
  <w:style w:type="character" w:customStyle="1" w:styleId="557">
    <w:name w:val="Char Char12"/>
    <w:qFormat/>
    <w:uiPriority w:val="0"/>
    <w:rPr>
      <w:rFonts w:ascii="Courier New" w:hAnsi="Courier New" w:eastAsia="宋体" w:cs="Courier New"/>
      <w:sz w:val="24"/>
      <w:szCs w:val="24"/>
      <w:lang w:val="en-US" w:eastAsia="zh-CN" w:bidi="ar-SA"/>
    </w:rPr>
  </w:style>
  <w:style w:type="character" w:customStyle="1" w:styleId="558">
    <w:name w:val="Char Char11"/>
    <w:qFormat/>
    <w:uiPriority w:val="0"/>
    <w:rPr>
      <w:rFonts w:eastAsia="宋体" w:cs="宋体"/>
      <w:sz w:val="18"/>
      <w:szCs w:val="18"/>
      <w:lang w:val="en-US" w:eastAsia="zh-CN" w:bidi="ar-SA"/>
    </w:rPr>
  </w:style>
  <w:style w:type="character" w:customStyle="1" w:styleId="559">
    <w:name w:val="Char Char10"/>
    <w:qFormat/>
    <w:uiPriority w:val="0"/>
    <w:rPr>
      <w:rFonts w:eastAsia="宋体"/>
      <w:kern w:val="2"/>
      <w:sz w:val="21"/>
      <w:szCs w:val="24"/>
      <w:lang w:val="en-US" w:eastAsia="zh-CN" w:bidi="ar-SA"/>
    </w:rPr>
  </w:style>
  <w:style w:type="paragraph" w:customStyle="1" w:styleId="560">
    <w:name w:val="浅色底纹 - 着色 21"/>
    <w:basedOn w:val="1"/>
    <w:next w:val="1"/>
    <w:qFormat/>
    <w:uiPriority w:val="99"/>
    <w:pPr>
      <w:pBdr>
        <w:top w:val="single" w:color="auto" w:sz="8" w:space="1"/>
        <w:bottom w:val="single" w:color="4F81BD" w:sz="4" w:space="4"/>
      </w:pBdr>
      <w:adjustRightInd w:val="0"/>
      <w:spacing w:before="200" w:after="280" w:line="312" w:lineRule="atLeast"/>
      <w:ind w:left="936" w:right="936"/>
      <w:textAlignment w:val="baseline"/>
    </w:pPr>
    <w:rPr>
      <w:rFonts w:ascii="Cambria" w:hAnsi="Cambria" w:cs="宋体"/>
      <w:b/>
      <w:bCs/>
      <w:i/>
      <w:iCs/>
      <w:color w:val="4F81BD"/>
      <w:kern w:val="0"/>
      <w:szCs w:val="24"/>
    </w:rPr>
  </w:style>
  <w:style w:type="character" w:customStyle="1" w:styleId="561">
    <w:name w:val="明显引用 Char"/>
    <w:qFormat/>
    <w:uiPriority w:val="30"/>
    <w:rPr>
      <w:rFonts w:eastAsia="宋体" w:cs="宋体"/>
      <w:b/>
      <w:bCs/>
      <w:i/>
      <w:iCs/>
      <w:color w:val="4F81BD"/>
      <w:sz w:val="21"/>
      <w:szCs w:val="21"/>
      <w:lang w:val="en-US" w:eastAsia="zh-CN" w:bidi="ar-SA"/>
    </w:rPr>
  </w:style>
  <w:style w:type="paragraph" w:customStyle="1" w:styleId="562">
    <w:name w:val="网格表 21"/>
    <w:basedOn w:val="1"/>
    <w:next w:val="1"/>
    <w:semiHidden/>
    <w:unhideWhenUsed/>
    <w:qFormat/>
    <w:uiPriority w:val="99"/>
    <w:pPr>
      <w:pBdr>
        <w:top w:val="single" w:color="auto" w:sz="8" w:space="1"/>
      </w:pBdr>
      <w:adjustRightInd w:val="0"/>
      <w:spacing w:line="312" w:lineRule="atLeast"/>
      <w:textAlignment w:val="baseline"/>
    </w:pPr>
    <w:rPr>
      <w:rFonts w:ascii="Cambria" w:hAnsi="Cambria" w:cs="宋体"/>
      <w:kern w:val="0"/>
      <w:szCs w:val="24"/>
    </w:rPr>
  </w:style>
  <w:style w:type="character" w:customStyle="1" w:styleId="563">
    <w:name w:val="Char Char8"/>
    <w:qFormat/>
    <w:uiPriority w:val="0"/>
    <w:rPr>
      <w:rFonts w:eastAsia="宋体"/>
      <w:kern w:val="2"/>
      <w:sz w:val="21"/>
      <w:szCs w:val="24"/>
      <w:lang w:val="en-US" w:eastAsia="zh-CN" w:bidi="ar-SA"/>
    </w:rPr>
  </w:style>
  <w:style w:type="paragraph" w:customStyle="1" w:styleId="564">
    <w:name w:val="彩色网格 - 着色 11"/>
    <w:basedOn w:val="1"/>
    <w:next w:val="1"/>
    <w:qFormat/>
    <w:uiPriority w:val="99"/>
    <w:pPr>
      <w:pBdr>
        <w:top w:val="single" w:color="auto" w:sz="8" w:space="1"/>
      </w:pBdr>
      <w:adjustRightInd w:val="0"/>
      <w:spacing w:line="312" w:lineRule="atLeast"/>
      <w:textAlignment w:val="baseline"/>
    </w:pPr>
    <w:rPr>
      <w:rFonts w:ascii="Cambria" w:hAnsi="Cambria" w:cs="宋体"/>
      <w:i/>
      <w:iCs/>
      <w:color w:val="000000"/>
      <w:kern w:val="0"/>
      <w:szCs w:val="24"/>
    </w:rPr>
  </w:style>
  <w:style w:type="character" w:customStyle="1" w:styleId="565">
    <w:name w:val="引用 Char"/>
    <w:qFormat/>
    <w:uiPriority w:val="29"/>
    <w:rPr>
      <w:rFonts w:eastAsia="宋体" w:cs="宋体"/>
      <w:i/>
      <w:iCs/>
      <w:color w:val="000000"/>
      <w:sz w:val="21"/>
      <w:szCs w:val="21"/>
      <w:lang w:val="en-US" w:eastAsia="zh-CN" w:bidi="ar-SA"/>
    </w:rPr>
  </w:style>
  <w:style w:type="character" w:customStyle="1" w:styleId="566">
    <w:name w:val="medblacktext"/>
    <w:qFormat/>
    <w:uiPriority w:val="0"/>
    <w:rPr>
      <w:rFonts w:eastAsia="宋体"/>
      <w:sz w:val="21"/>
      <w:szCs w:val="21"/>
      <w:lang w:val="en-US" w:eastAsia="zh-CN" w:bidi="ar-SA"/>
    </w:rPr>
  </w:style>
  <w:style w:type="paragraph" w:customStyle="1" w:styleId="567">
    <w:name w:val="大论文标题1"/>
    <w:basedOn w:val="3"/>
    <w:qFormat/>
    <w:uiPriority w:val="99"/>
    <w:pPr>
      <w:spacing w:before="0" w:beforeLines="100" w:after="0" w:afterLines="100" w:line="360" w:lineRule="auto"/>
      <w:ind w:left="431"/>
      <w:jc w:val="center"/>
    </w:pPr>
    <w:rPr>
      <w:rFonts w:ascii="黑体" w:hAnsi="Cambria" w:eastAsia="黑体" w:cs="宋体"/>
      <w:b w:val="0"/>
      <w:sz w:val="32"/>
      <w:szCs w:val="32"/>
    </w:rPr>
  </w:style>
  <w:style w:type="character" w:customStyle="1" w:styleId="568">
    <w:name w:val="大论文标题1 Char"/>
    <w:semiHidden/>
    <w:qFormat/>
    <w:uiPriority w:val="0"/>
    <w:rPr>
      <w:rFonts w:ascii="黑体" w:eastAsia="黑体" w:cs="宋体"/>
      <w:bCs/>
      <w:kern w:val="44"/>
      <w:sz w:val="32"/>
      <w:szCs w:val="32"/>
      <w:lang w:val="en-US" w:eastAsia="zh-CN" w:bidi="ar-SA"/>
    </w:rPr>
  </w:style>
  <w:style w:type="paragraph" w:customStyle="1" w:styleId="569">
    <w:name w:val="样式 标题 1 + 段前: 0.5 行 段后: 0.5 行"/>
    <w:basedOn w:val="3"/>
    <w:qFormat/>
    <w:uiPriority w:val="99"/>
    <w:pPr>
      <w:pageBreakBefore/>
      <w:adjustRightInd w:val="0"/>
      <w:spacing w:before="0" w:beforeLines="50" w:after="0" w:afterLines="50" w:line="300" w:lineRule="auto"/>
      <w:ind w:left="-200" w:leftChars="-200" w:hanging="480" w:hangingChars="150"/>
      <w:jc w:val="center"/>
      <w:textAlignment w:val="baseline"/>
    </w:pPr>
    <w:rPr>
      <w:rFonts w:ascii="黑体" w:hAnsi="宋体" w:eastAsia="黑体" w:cs="宋体"/>
      <w:b w:val="0"/>
      <w:bCs w:val="0"/>
      <w:snapToGrid w:val="0"/>
      <w:kern w:val="0"/>
      <w:sz w:val="32"/>
      <w:szCs w:val="20"/>
    </w:rPr>
  </w:style>
  <w:style w:type="character" w:customStyle="1" w:styleId="570">
    <w:name w:val="biblio"/>
    <w:qFormat/>
    <w:uiPriority w:val="0"/>
    <w:rPr>
      <w:rFonts w:hint="default" w:ascii="Lucida Sans Unicode" w:hAnsi="Lucida Sans Unicode" w:eastAsia="宋体" w:cs="Lucida Sans Unicode"/>
      <w:i/>
      <w:iCs/>
      <w:sz w:val="21"/>
      <w:szCs w:val="21"/>
      <w:lang w:val="en-US" w:eastAsia="zh-CN" w:bidi="ar-SA"/>
    </w:rPr>
  </w:style>
  <w:style w:type="character" w:customStyle="1" w:styleId="571">
    <w:name w:val="availability"/>
    <w:qFormat/>
    <w:uiPriority w:val="0"/>
    <w:rPr>
      <w:rFonts w:hint="default" w:ascii="Lucida Sans Unicode" w:hAnsi="Lucida Sans Unicode" w:eastAsia="宋体" w:cs="Lucida Sans Unicode"/>
      <w:sz w:val="21"/>
      <w:szCs w:val="21"/>
      <w:lang w:val="en-US" w:eastAsia="zh-CN" w:bidi="ar-SA"/>
    </w:rPr>
  </w:style>
  <w:style w:type="character" w:customStyle="1" w:styleId="572">
    <w:name w:val="author"/>
    <w:qFormat/>
    <w:uiPriority w:val="0"/>
    <w:rPr>
      <w:rFonts w:hint="default" w:ascii="Lucida Sans Unicode" w:hAnsi="Lucida Sans Unicode" w:eastAsia="宋体" w:cs="Lucida Sans Unicode"/>
      <w:sz w:val="21"/>
      <w:szCs w:val="21"/>
      <w:lang w:val="en-US" w:eastAsia="zh-CN" w:bidi="ar-SA"/>
    </w:rPr>
  </w:style>
  <w:style w:type="paragraph" w:customStyle="1" w:styleId="573">
    <w:name w:val="Char2"/>
    <w:basedOn w:val="26"/>
    <w:semiHidden/>
    <w:qFormat/>
    <w:uiPriority w:val="99"/>
    <w:rPr>
      <w:rFonts w:ascii="Tahoma" w:hAnsi="Tahoma"/>
      <w:sz w:val="24"/>
      <w:szCs w:val="24"/>
    </w:rPr>
  </w:style>
  <w:style w:type="character" w:customStyle="1" w:styleId="574">
    <w:name w:val="附录 Char Char Char"/>
    <w:qFormat/>
    <w:uiPriority w:val="0"/>
    <w:rPr>
      <w:rFonts w:ascii="宋体" w:hAnsi="宋体" w:eastAsia="宋体"/>
      <w:kern w:val="24"/>
      <w:sz w:val="24"/>
      <w:szCs w:val="24"/>
      <w:lang w:val="en-US" w:eastAsia="zh-CN" w:bidi="ar-SA"/>
    </w:rPr>
  </w:style>
  <w:style w:type="character" w:customStyle="1" w:styleId="575">
    <w:name w:val="中等深浅网格 11"/>
    <w:semiHidden/>
    <w:qFormat/>
    <w:uiPriority w:val="0"/>
    <w:rPr>
      <w:rFonts w:eastAsia="宋体"/>
      <w:color w:val="808080"/>
      <w:sz w:val="21"/>
      <w:szCs w:val="21"/>
      <w:lang w:val="en-US" w:eastAsia="zh-CN" w:bidi="ar-SA"/>
    </w:rPr>
  </w:style>
  <w:style w:type="character" w:customStyle="1" w:styleId="576">
    <w:name w:val="hl2"/>
    <w:qFormat/>
    <w:uiPriority w:val="0"/>
    <w:rPr>
      <w:rFonts w:eastAsia="宋体"/>
      <w:b/>
      <w:bCs/>
      <w:sz w:val="21"/>
      <w:szCs w:val="21"/>
      <w:lang w:val="en-US" w:eastAsia="zh-CN" w:bidi="ar-SA"/>
    </w:rPr>
  </w:style>
  <w:style w:type="paragraph" w:customStyle="1" w:styleId="577">
    <w:name w:val="Paper Title"/>
    <w:qFormat/>
    <w:uiPriority w:val="99"/>
    <w:pPr>
      <w:spacing w:before="50" w:beforeLines="50" w:after="50" w:afterLines="50" w:line="300" w:lineRule="auto"/>
      <w:jc w:val="center"/>
    </w:pPr>
    <w:rPr>
      <w:rFonts w:ascii="Cambria" w:hAnsi="Cambria" w:eastAsia="宋体" w:cs="Times New Roman"/>
      <w:b/>
      <w:kern w:val="2"/>
      <w:sz w:val="30"/>
      <w:szCs w:val="21"/>
      <w:lang w:val="en-US" w:eastAsia="zh-CN" w:bidi="ar-SA"/>
    </w:rPr>
  </w:style>
  <w:style w:type="paragraph" w:customStyle="1" w:styleId="578">
    <w:name w:val="Equation"/>
    <w:basedOn w:val="1"/>
    <w:next w:val="1"/>
    <w:qFormat/>
    <w:uiPriority w:val="99"/>
    <w:pPr>
      <w:tabs>
        <w:tab w:val="center" w:pos="4515"/>
        <w:tab w:val="right" w:pos="9030"/>
      </w:tabs>
      <w:adjustRightInd w:val="0"/>
      <w:snapToGrid w:val="0"/>
    </w:pPr>
    <w:rPr>
      <w:rFonts w:ascii="Cambria" w:hAnsi="Cambria"/>
      <w:szCs w:val="24"/>
    </w:rPr>
  </w:style>
  <w:style w:type="paragraph" w:customStyle="1" w:styleId="579">
    <w:name w:val="ReferenceCited"/>
    <w:basedOn w:val="1"/>
    <w:next w:val="1"/>
    <w:link w:val="580"/>
    <w:qFormat/>
    <w:uiPriority w:val="0"/>
    <w:pPr>
      <w:adjustRightInd w:val="0"/>
      <w:snapToGrid w:val="0"/>
      <w:spacing w:after="50" w:afterLines="50" w:line="300" w:lineRule="auto"/>
    </w:pPr>
    <w:rPr>
      <w:rFonts w:ascii="Cambria" w:hAnsi="Cambria"/>
      <w:position w:val="12"/>
      <w:sz w:val="13"/>
      <w:szCs w:val="13"/>
    </w:rPr>
  </w:style>
  <w:style w:type="character" w:customStyle="1" w:styleId="580">
    <w:name w:val="ReferenceCited Char Char"/>
    <w:link w:val="579"/>
    <w:qFormat/>
    <w:uiPriority w:val="0"/>
    <w:rPr>
      <w:rFonts w:ascii="Cambria" w:hAnsi="Cambria" w:eastAsia="宋体" w:cs="Times New Roman"/>
      <w:position w:val="12"/>
      <w:sz w:val="13"/>
      <w:szCs w:val="13"/>
    </w:rPr>
  </w:style>
  <w:style w:type="paragraph" w:customStyle="1" w:styleId="581">
    <w:name w:val="Keywords"/>
    <w:basedOn w:val="1"/>
    <w:next w:val="1"/>
    <w:qFormat/>
    <w:uiPriority w:val="99"/>
    <w:pPr>
      <w:adjustRightInd w:val="0"/>
      <w:snapToGrid w:val="0"/>
      <w:spacing w:before="50" w:beforeLines="50" w:after="50" w:afterLines="50" w:line="300" w:lineRule="auto"/>
    </w:pPr>
    <w:rPr>
      <w:rFonts w:ascii="Cambria" w:hAnsi="Cambria"/>
      <w:sz w:val="18"/>
      <w:szCs w:val="24"/>
    </w:rPr>
  </w:style>
  <w:style w:type="paragraph" w:customStyle="1" w:styleId="582">
    <w:name w:val="Figure"/>
    <w:basedOn w:val="1"/>
    <w:next w:val="1"/>
    <w:qFormat/>
    <w:uiPriority w:val="99"/>
    <w:pPr>
      <w:numPr>
        <w:ilvl w:val="0"/>
        <w:numId w:val="3"/>
      </w:numPr>
      <w:adjustRightInd w:val="0"/>
      <w:snapToGrid w:val="0"/>
      <w:spacing w:before="20" w:beforeLines="20" w:after="50" w:afterLines="50" w:line="200" w:lineRule="atLeast"/>
      <w:jc w:val="center"/>
    </w:pPr>
    <w:rPr>
      <w:rFonts w:ascii="Cambria" w:hAnsi="Cambria"/>
      <w:sz w:val="18"/>
      <w:szCs w:val="24"/>
    </w:rPr>
  </w:style>
  <w:style w:type="table" w:customStyle="1" w:styleId="583">
    <w:name w:val="简明型 11"/>
    <w:basedOn w:val="88"/>
    <w:qFormat/>
    <w:uiPriority w:val="0"/>
    <w:pPr>
      <w:widowControl w:val="0"/>
      <w:adjustRightInd w:val="0"/>
      <w:snapToGrid w:val="0"/>
      <w:spacing w:line="300" w:lineRule="auto"/>
      <w:ind w:firstLine="200" w:firstLineChars="200"/>
      <w:jc w:val="both"/>
    </w:pPr>
    <w:rPr>
      <w:rFonts w:ascii="Cambria" w:hAnsi="Cambria"/>
    </w:rPr>
    <w:tblPr>
      <w:jc w:val="center"/>
      <w:tblBorders>
        <w:top w:val="single" w:color="008000" w:sz="12" w:space="0"/>
        <w:bottom w:val="single" w:color="008000" w:sz="12" w:space="0"/>
      </w:tblBorders>
    </w:tblPr>
    <w:trPr>
      <w:cantSplit/>
      <w:jc w:val="center"/>
    </w:tr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paragraph" w:customStyle="1" w:styleId="584">
    <w:name w:val="TableContent"/>
    <w:basedOn w:val="1"/>
    <w:qFormat/>
    <w:uiPriority w:val="99"/>
    <w:pPr>
      <w:widowControl/>
      <w:adjustRightInd w:val="0"/>
      <w:snapToGrid w:val="0"/>
      <w:jc w:val="center"/>
    </w:pPr>
    <w:rPr>
      <w:rFonts w:ascii="Cambria" w:hAnsi="Cambria"/>
      <w:sz w:val="15"/>
      <w:szCs w:val="24"/>
    </w:rPr>
  </w:style>
  <w:style w:type="paragraph" w:customStyle="1" w:styleId="585">
    <w:name w:val="TableHead"/>
    <w:basedOn w:val="1"/>
    <w:qFormat/>
    <w:uiPriority w:val="99"/>
    <w:pPr>
      <w:numPr>
        <w:ilvl w:val="0"/>
        <w:numId w:val="4"/>
      </w:numPr>
      <w:adjustRightInd w:val="0"/>
      <w:snapToGrid w:val="0"/>
      <w:spacing w:line="300" w:lineRule="auto"/>
      <w:jc w:val="center"/>
    </w:pPr>
    <w:rPr>
      <w:rFonts w:ascii="Cambria" w:hAnsi="Cambria"/>
      <w:sz w:val="18"/>
      <w:szCs w:val="24"/>
    </w:rPr>
  </w:style>
  <w:style w:type="paragraph" w:customStyle="1" w:styleId="586">
    <w:name w:val="IndexInfor"/>
    <w:basedOn w:val="1"/>
    <w:qFormat/>
    <w:uiPriority w:val="99"/>
    <w:pPr>
      <w:tabs>
        <w:tab w:val="center" w:pos="4515"/>
      </w:tabs>
      <w:adjustRightInd w:val="0"/>
      <w:snapToGrid w:val="0"/>
      <w:spacing w:before="50" w:beforeLines="50" w:after="50" w:afterLines="50" w:line="300" w:lineRule="auto"/>
    </w:pPr>
    <w:rPr>
      <w:rFonts w:ascii="Cambria" w:hAnsi="Cambria"/>
      <w:sz w:val="18"/>
      <w:szCs w:val="24"/>
    </w:rPr>
  </w:style>
  <w:style w:type="table" w:customStyle="1" w:styleId="587">
    <w:name w:val="网格型 51"/>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588">
    <w:name w:val="网格型 81"/>
    <w:basedOn w:val="88"/>
    <w:qFormat/>
    <w:uiPriority w:val="0"/>
    <w:pPr>
      <w:widowControl w:val="0"/>
      <w:ind w:firstLine="200" w:firstLineChars="200"/>
      <w:jc w:val="both"/>
    </w:pPr>
    <w:rPr>
      <w:rFonts w:ascii="Cambria" w:hAnsi="Cambria"/>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character" w:customStyle="1" w:styleId="589">
    <w:name w:val="hps"/>
    <w:qFormat/>
    <w:uiPriority w:val="0"/>
    <w:rPr>
      <w:rFonts w:eastAsia="宋体"/>
      <w:sz w:val="21"/>
      <w:szCs w:val="21"/>
      <w:lang w:val="en-US" w:eastAsia="zh-CN" w:bidi="ar-SA"/>
    </w:rPr>
  </w:style>
  <w:style w:type="character" w:customStyle="1" w:styleId="590">
    <w:name w:val="ptbrand"/>
    <w:qFormat/>
    <w:uiPriority w:val="0"/>
    <w:rPr>
      <w:rFonts w:eastAsia="宋体"/>
      <w:sz w:val="21"/>
      <w:szCs w:val="21"/>
      <w:lang w:val="en-US" w:eastAsia="zh-CN" w:bidi="ar-SA"/>
    </w:rPr>
  </w:style>
  <w:style w:type="paragraph" w:customStyle="1" w:styleId="591">
    <w:name w:val="maintext"/>
    <w:basedOn w:val="1"/>
    <w:qFormat/>
    <w:uiPriority w:val="99"/>
    <w:pPr>
      <w:adjustRightInd w:val="0"/>
      <w:spacing w:line="314" w:lineRule="exact"/>
      <w:ind w:firstLine="425"/>
      <w:textAlignment w:val="baseline"/>
    </w:pPr>
    <w:rPr>
      <w:rFonts w:ascii="Cambria" w:hAnsi="Cambria"/>
    </w:rPr>
  </w:style>
  <w:style w:type="paragraph" w:customStyle="1" w:styleId="592">
    <w:name w:val="vipsyntax"/>
    <w:basedOn w:val="1"/>
    <w:qFormat/>
    <w:uiPriority w:val="99"/>
    <w:pPr>
      <w:widowControl/>
      <w:shd w:val="clear" w:color="auto" w:fill="EAEAEA"/>
      <w:spacing w:before="100" w:beforeAutospacing="1" w:after="100" w:afterAutospacing="1"/>
      <w:ind w:left="480" w:right="480"/>
      <w:jc w:val="left"/>
    </w:pPr>
    <w:rPr>
      <w:rFonts w:ascii="Verdana" w:hAnsi="Verdana" w:cs="宋体"/>
      <w:color w:val="000000"/>
      <w:kern w:val="0"/>
      <w:sz w:val="24"/>
      <w:szCs w:val="24"/>
    </w:rPr>
  </w:style>
  <w:style w:type="paragraph" w:customStyle="1" w:styleId="593">
    <w:name w:val="列出段落2"/>
    <w:basedOn w:val="1"/>
    <w:qFormat/>
    <w:uiPriority w:val="99"/>
    <w:pPr>
      <w:widowControl/>
      <w:adjustRightInd w:val="0"/>
      <w:snapToGrid w:val="0"/>
      <w:spacing w:after="200"/>
      <w:ind w:firstLine="420" w:firstLineChars="200"/>
      <w:jc w:val="left"/>
    </w:pPr>
    <w:rPr>
      <w:rFonts w:ascii="Tahoma" w:hAnsi="Tahoma" w:eastAsia="微软雅黑"/>
      <w:kern w:val="0"/>
      <w:sz w:val="22"/>
      <w:szCs w:val="22"/>
    </w:rPr>
  </w:style>
  <w:style w:type="paragraph" w:customStyle="1" w:styleId="594">
    <w:name w:val="Style Abstract + Italic"/>
    <w:basedOn w:val="344"/>
    <w:link w:val="595"/>
    <w:qFormat/>
    <w:uiPriority w:val="0"/>
    <w:pPr>
      <w:tabs>
        <w:tab w:val="clear" w:pos="937"/>
      </w:tabs>
      <w:spacing w:after="200"/>
    </w:pPr>
    <w:rPr>
      <w:rFonts w:eastAsia="MS Mincho"/>
      <w:i/>
      <w:iCs/>
    </w:rPr>
  </w:style>
  <w:style w:type="character" w:customStyle="1" w:styleId="595">
    <w:name w:val="Style Abstract + Italic Char"/>
    <w:link w:val="594"/>
    <w:qFormat/>
    <w:locked/>
    <w:uiPriority w:val="0"/>
    <w:rPr>
      <w:rFonts w:ascii="Cambria" w:hAnsi="Cambria" w:eastAsia="MS Mincho" w:cs="Times New Roman"/>
      <w:i/>
      <w:iCs/>
      <w:sz w:val="18"/>
      <w:szCs w:val="24"/>
    </w:rPr>
  </w:style>
  <w:style w:type="paragraph" w:customStyle="1" w:styleId="596">
    <w:name w:val="无间隔1"/>
    <w:link w:val="597"/>
    <w:qFormat/>
    <w:uiPriority w:val="0"/>
    <w:rPr>
      <w:rFonts w:ascii="Calibri" w:hAnsi="Calibri" w:eastAsia="宋体" w:cs="Times New Roman"/>
      <w:kern w:val="2"/>
      <w:sz w:val="22"/>
      <w:szCs w:val="22"/>
      <w:lang w:val="en-US" w:eastAsia="zh-CN" w:bidi="ar-SA"/>
    </w:rPr>
  </w:style>
  <w:style w:type="character" w:customStyle="1" w:styleId="597">
    <w:name w:val="No Spacing Char"/>
    <w:link w:val="596"/>
    <w:qFormat/>
    <w:locked/>
    <w:uiPriority w:val="0"/>
    <w:rPr>
      <w:rFonts w:ascii="Calibri" w:hAnsi="Calibri" w:eastAsia="宋体" w:cs="Times New Roman"/>
      <w:sz w:val="22"/>
    </w:rPr>
  </w:style>
  <w:style w:type="paragraph" w:customStyle="1" w:styleId="598">
    <w:name w:val="table col head"/>
    <w:basedOn w:val="1"/>
    <w:qFormat/>
    <w:uiPriority w:val="99"/>
    <w:pPr>
      <w:widowControl/>
      <w:jc w:val="center"/>
    </w:pPr>
    <w:rPr>
      <w:rFonts w:ascii="Cambria" w:hAnsi="Cambria"/>
      <w:b/>
      <w:bCs/>
      <w:kern w:val="0"/>
      <w:sz w:val="16"/>
      <w:szCs w:val="16"/>
      <w:lang w:eastAsia="en-US"/>
    </w:rPr>
  </w:style>
  <w:style w:type="paragraph" w:customStyle="1" w:styleId="599">
    <w:name w:val="table copy"/>
    <w:qFormat/>
    <w:uiPriority w:val="99"/>
    <w:pPr>
      <w:jc w:val="both"/>
    </w:pPr>
    <w:rPr>
      <w:rFonts w:ascii="Cambria" w:hAnsi="Cambria" w:eastAsia="宋体" w:cs="Times New Roman"/>
      <w:kern w:val="2"/>
      <w:sz w:val="16"/>
      <w:szCs w:val="16"/>
      <w:lang w:val="en-US" w:eastAsia="en-US" w:bidi="ar-SA"/>
    </w:rPr>
  </w:style>
  <w:style w:type="paragraph" w:customStyle="1" w:styleId="600">
    <w:name w:val="bullet list"/>
    <w:basedOn w:val="34"/>
    <w:qFormat/>
    <w:uiPriority w:val="99"/>
    <w:pPr>
      <w:widowControl/>
      <w:numPr>
        <w:ilvl w:val="0"/>
        <w:numId w:val="5"/>
      </w:numPr>
      <w:spacing w:after="120" w:line="228" w:lineRule="auto"/>
    </w:pPr>
    <w:rPr>
      <w:rFonts w:ascii="Cambria" w:hAnsi="Cambria"/>
      <w:spacing w:val="-1"/>
      <w:kern w:val="0"/>
      <w:sz w:val="20"/>
      <w:lang w:eastAsia="en-US"/>
    </w:rPr>
  </w:style>
  <w:style w:type="paragraph" w:customStyle="1" w:styleId="601">
    <w:name w:val="figure caption"/>
    <w:qFormat/>
    <w:uiPriority w:val="99"/>
    <w:pPr>
      <w:numPr>
        <w:ilvl w:val="0"/>
        <w:numId w:val="6"/>
      </w:numPr>
      <w:spacing w:before="80" w:after="200"/>
      <w:jc w:val="center"/>
    </w:pPr>
    <w:rPr>
      <w:rFonts w:ascii="Cambria" w:hAnsi="Cambria" w:eastAsia="宋体" w:cs="Times New Roman"/>
      <w:kern w:val="2"/>
      <w:sz w:val="16"/>
      <w:szCs w:val="16"/>
      <w:lang w:val="en-US" w:eastAsia="en-US" w:bidi="ar-SA"/>
    </w:rPr>
  </w:style>
  <w:style w:type="paragraph" w:customStyle="1" w:styleId="602">
    <w:name w:val="table col subhead"/>
    <w:basedOn w:val="598"/>
    <w:qFormat/>
    <w:uiPriority w:val="99"/>
    <w:rPr>
      <w:i/>
      <w:iCs/>
      <w:sz w:val="15"/>
      <w:szCs w:val="15"/>
    </w:rPr>
  </w:style>
  <w:style w:type="paragraph" w:customStyle="1" w:styleId="603">
    <w:name w:val="table head"/>
    <w:qFormat/>
    <w:uiPriority w:val="99"/>
    <w:pPr>
      <w:numPr>
        <w:ilvl w:val="0"/>
        <w:numId w:val="7"/>
      </w:numPr>
      <w:spacing w:before="240" w:after="120" w:line="216" w:lineRule="auto"/>
      <w:jc w:val="center"/>
    </w:pPr>
    <w:rPr>
      <w:rFonts w:ascii="Cambria" w:hAnsi="Cambria" w:eastAsia="宋体" w:cs="Times New Roman"/>
      <w:smallCaps/>
      <w:kern w:val="2"/>
      <w:sz w:val="16"/>
      <w:szCs w:val="16"/>
      <w:lang w:val="en-US" w:eastAsia="en-US" w:bidi="ar-SA"/>
    </w:rPr>
  </w:style>
  <w:style w:type="character" w:customStyle="1" w:styleId="604">
    <w:name w:val="figure caption Char"/>
    <w:qFormat/>
    <w:uiPriority w:val="0"/>
    <w:rPr>
      <w:rFonts w:eastAsia="宋体"/>
      <w:sz w:val="16"/>
      <w:szCs w:val="16"/>
      <w:lang w:val="en-US" w:eastAsia="en-US" w:bidi="ar-SA"/>
    </w:rPr>
  </w:style>
  <w:style w:type="paragraph" w:customStyle="1" w:styleId="605">
    <w:name w:val="paper title"/>
    <w:qFormat/>
    <w:uiPriority w:val="99"/>
    <w:pPr>
      <w:spacing w:after="120"/>
      <w:jc w:val="center"/>
    </w:pPr>
    <w:rPr>
      <w:rFonts w:ascii="Cambria" w:hAnsi="Cambria" w:eastAsia="MS Mincho" w:cs="Times New Roman"/>
      <w:kern w:val="2"/>
      <w:sz w:val="48"/>
      <w:szCs w:val="48"/>
      <w:lang w:val="en-US" w:eastAsia="en-US" w:bidi="ar-SA"/>
    </w:rPr>
  </w:style>
  <w:style w:type="paragraph" w:customStyle="1" w:styleId="606">
    <w:name w:val="sponsors"/>
    <w:qFormat/>
    <w:uiPriority w:val="99"/>
    <w:pPr>
      <w:framePr w:wrap="auto" w:vAnchor="margin" w:hAnchor="text" w:x="615" w:y="2239"/>
      <w:pBdr>
        <w:top w:val="single" w:color="auto" w:sz="4" w:space="2"/>
      </w:pBdr>
      <w:ind w:firstLine="288"/>
    </w:pPr>
    <w:rPr>
      <w:rFonts w:ascii="Cambria" w:hAnsi="Cambria" w:eastAsia="宋体" w:cs="Times New Roman"/>
      <w:kern w:val="2"/>
      <w:sz w:val="16"/>
      <w:szCs w:val="16"/>
      <w:lang w:val="en-US" w:eastAsia="en-US" w:bidi="ar-SA"/>
    </w:rPr>
  </w:style>
  <w:style w:type="character" w:customStyle="1" w:styleId="607">
    <w:name w:val="占位符文本1"/>
    <w:qFormat/>
    <w:uiPriority w:val="0"/>
    <w:rPr>
      <w:rFonts w:eastAsia="宋体" w:cs="Times New Roman"/>
      <w:color w:val="808080"/>
      <w:sz w:val="21"/>
      <w:szCs w:val="21"/>
      <w:lang w:val="en-US" w:eastAsia="zh-CN" w:bidi="ar-SA"/>
    </w:rPr>
  </w:style>
  <w:style w:type="paragraph" w:customStyle="1" w:styleId="608">
    <w:name w:val="My样式1"/>
    <w:basedOn w:val="1"/>
    <w:link w:val="609"/>
    <w:qFormat/>
    <w:uiPriority w:val="0"/>
    <w:pPr>
      <w:autoSpaceDE w:val="0"/>
      <w:autoSpaceDN w:val="0"/>
      <w:adjustRightInd w:val="0"/>
      <w:ind w:firstLine="420"/>
      <w:jc w:val="left"/>
    </w:pPr>
    <w:rPr>
      <w:rFonts w:ascii="Cambria" w:hAnsi="Cambria" w:cs="AdobeSongStd-Light"/>
      <w:kern w:val="0"/>
      <w:sz w:val="24"/>
      <w:szCs w:val="21"/>
    </w:rPr>
  </w:style>
  <w:style w:type="character" w:customStyle="1" w:styleId="609">
    <w:name w:val="My样式1 Char"/>
    <w:link w:val="608"/>
    <w:qFormat/>
    <w:uiPriority w:val="0"/>
    <w:rPr>
      <w:rFonts w:ascii="Cambria" w:hAnsi="Cambria" w:eastAsia="宋体" w:cs="AdobeSongStd-Light"/>
      <w:kern w:val="0"/>
      <w:sz w:val="24"/>
      <w:szCs w:val="21"/>
    </w:rPr>
  </w:style>
  <w:style w:type="character" w:customStyle="1" w:styleId="610">
    <w:name w:val="productdetail-authorsmain"/>
    <w:qFormat/>
    <w:uiPriority w:val="0"/>
    <w:rPr>
      <w:rFonts w:eastAsia="宋体" w:cs="Times New Roman"/>
      <w:sz w:val="21"/>
      <w:szCs w:val="21"/>
      <w:lang w:val="en-US" w:eastAsia="zh-CN" w:bidi="ar-SA"/>
    </w:rPr>
  </w:style>
  <w:style w:type="character" w:customStyle="1" w:styleId="611">
    <w:name w:val="citation"/>
    <w:qFormat/>
    <w:uiPriority w:val="0"/>
    <w:rPr>
      <w:rFonts w:eastAsia="宋体" w:cs="Times New Roman"/>
      <w:sz w:val="21"/>
      <w:szCs w:val="21"/>
      <w:lang w:val="en-US" w:eastAsia="zh-CN" w:bidi="ar-SA"/>
    </w:rPr>
  </w:style>
  <w:style w:type="character" w:customStyle="1" w:styleId="612">
    <w:name w:val="subheading1"/>
    <w:qFormat/>
    <w:uiPriority w:val="0"/>
    <w:rPr>
      <w:rFonts w:ascii="Verdana" w:hAnsi="Verdana"/>
      <w:b/>
      <w:color w:val="000000"/>
      <w:sz w:val="18"/>
    </w:rPr>
  </w:style>
  <w:style w:type="character" w:customStyle="1" w:styleId="613">
    <w:name w:val="vp-minorkeyword"/>
    <w:qFormat/>
    <w:uiPriority w:val="0"/>
    <w:rPr>
      <w:rFonts w:hint="default" w:ascii="Verdana" w:hAnsi="Verdana"/>
      <w:color w:val="000080"/>
    </w:rPr>
  </w:style>
  <w:style w:type="character" w:customStyle="1" w:styleId="614">
    <w:name w:val="vp-comment"/>
    <w:qFormat/>
    <w:uiPriority w:val="0"/>
    <w:rPr>
      <w:rFonts w:hint="default" w:ascii="Verdana" w:hAnsi="Verdana"/>
      <w:color w:val="008080"/>
    </w:rPr>
  </w:style>
  <w:style w:type="paragraph" w:customStyle="1" w:styleId="615">
    <w:name w:val="Char Char Char Char1 Char Char Char"/>
    <w:next w:val="1"/>
    <w:qFormat/>
    <w:uiPriority w:val="99"/>
    <w:pPr>
      <w:keepNext/>
      <w:keepLines/>
      <w:spacing w:before="240" w:after="240"/>
      <w:outlineLvl w:val="7"/>
    </w:pPr>
    <w:rPr>
      <w:rFonts w:ascii="Arial" w:hAnsi="Arial" w:eastAsia="黑体" w:cs="Arial"/>
      <w:snapToGrid w:val="0"/>
      <w:kern w:val="2"/>
      <w:sz w:val="21"/>
      <w:szCs w:val="21"/>
      <w:lang w:val="en-US" w:eastAsia="zh-CN" w:bidi="ar-SA"/>
    </w:rPr>
  </w:style>
  <w:style w:type="character" w:customStyle="1" w:styleId="616">
    <w:name w:val="tablink"/>
    <w:qFormat/>
    <w:uiPriority w:val="0"/>
    <w:rPr>
      <w:rFonts w:eastAsia="宋体"/>
      <w:sz w:val="21"/>
      <w:szCs w:val="21"/>
      <w:lang w:val="en-US" w:eastAsia="zh-CN" w:bidi="ar-SA"/>
    </w:rPr>
  </w:style>
  <w:style w:type="paragraph" w:customStyle="1" w:styleId="617">
    <w:name w:val="Table Title"/>
    <w:basedOn w:val="1"/>
    <w:qFormat/>
    <w:uiPriority w:val="99"/>
    <w:pPr>
      <w:widowControl/>
      <w:autoSpaceDE w:val="0"/>
      <w:autoSpaceDN w:val="0"/>
      <w:jc w:val="center"/>
    </w:pPr>
    <w:rPr>
      <w:rFonts w:ascii="Cambria" w:hAnsi="Cambria"/>
      <w:smallCaps/>
      <w:kern w:val="0"/>
      <w:sz w:val="16"/>
      <w:szCs w:val="16"/>
      <w:lang w:eastAsia="en-US"/>
    </w:rPr>
  </w:style>
  <w:style w:type="character" w:customStyle="1" w:styleId="618">
    <w:name w:val="this-person"/>
    <w:qFormat/>
    <w:uiPriority w:val="0"/>
  </w:style>
  <w:style w:type="character" w:customStyle="1" w:styleId="619">
    <w:name w:val="highlight"/>
    <w:qFormat/>
    <w:uiPriority w:val="0"/>
    <w:rPr>
      <w:rFonts w:eastAsia="宋体"/>
      <w:sz w:val="21"/>
      <w:szCs w:val="21"/>
      <w:lang w:val="en-US" w:eastAsia="zh-CN" w:bidi="ar-SA"/>
    </w:rPr>
  </w:style>
  <w:style w:type="character" w:customStyle="1" w:styleId="620">
    <w:name w:val="google-src-text1"/>
    <w:qFormat/>
    <w:uiPriority w:val="0"/>
    <w:rPr>
      <w:vanish/>
    </w:rPr>
  </w:style>
  <w:style w:type="paragraph" w:customStyle="1" w:styleId="621">
    <w:name w:val="Char Char Char1"/>
    <w:basedOn w:val="73"/>
    <w:next w:val="1"/>
    <w:qFormat/>
    <w:uiPriority w:val="99"/>
    <w:pPr>
      <w:widowControl/>
      <w:tabs>
        <w:tab w:val="left" w:pos="432"/>
      </w:tabs>
      <w:adjustRightInd w:val="0"/>
      <w:snapToGrid w:val="0"/>
      <w:spacing w:line="240" w:lineRule="auto"/>
      <w:ind w:left="432" w:hanging="432"/>
      <w:jc w:val="center"/>
      <w:textAlignment w:val="baseline"/>
    </w:pPr>
    <w:rPr>
      <w:rFonts w:ascii="Cambria" w:hAnsi="Cambria"/>
      <w:kern w:val="0"/>
      <w:sz w:val="21"/>
      <w:szCs w:val="21"/>
    </w:rPr>
  </w:style>
  <w:style w:type="character" w:customStyle="1" w:styleId="622">
    <w:name w:val="标题 1 Char1"/>
    <w:qFormat/>
    <w:uiPriority w:val="0"/>
    <w:rPr>
      <w:rFonts w:eastAsia="黑体"/>
      <w:kern w:val="44"/>
      <w:sz w:val="32"/>
      <w:szCs w:val="32"/>
      <w:lang w:val="en-US" w:eastAsia="zh-CN" w:bidi="ar-SA"/>
    </w:rPr>
  </w:style>
  <w:style w:type="character" w:customStyle="1" w:styleId="623">
    <w:name w:val="st1"/>
    <w:qFormat/>
    <w:uiPriority w:val="0"/>
  </w:style>
  <w:style w:type="paragraph" w:customStyle="1" w:styleId="624">
    <w:name w:val="Date1"/>
    <w:basedOn w:val="1"/>
    <w:next w:val="1"/>
    <w:link w:val="625"/>
    <w:qFormat/>
    <w:uiPriority w:val="0"/>
    <w:pPr>
      <w:widowControl/>
      <w:spacing w:after="240"/>
      <w:ind w:left="66" w:hanging="66" w:hangingChars="66"/>
    </w:pPr>
    <w:rPr>
      <w:rFonts w:ascii="Cambria" w:hAnsi="Cambria"/>
      <w:iCs/>
      <w:kern w:val="0"/>
      <w:sz w:val="18"/>
    </w:rPr>
  </w:style>
  <w:style w:type="character" w:customStyle="1" w:styleId="625">
    <w:name w:val="Date Char"/>
    <w:link w:val="624"/>
    <w:qFormat/>
    <w:uiPriority w:val="0"/>
    <w:rPr>
      <w:rFonts w:ascii="Cambria" w:hAnsi="Cambria" w:eastAsia="宋体" w:cs="Times New Roman"/>
      <w:iCs/>
      <w:kern w:val="0"/>
      <w:sz w:val="18"/>
      <w:szCs w:val="20"/>
    </w:rPr>
  </w:style>
  <w:style w:type="character" w:customStyle="1" w:styleId="626">
    <w:name w:val="j_zhaiyao_biaoti"/>
    <w:qFormat/>
    <w:uiPriority w:val="0"/>
    <w:rPr>
      <w:rFonts w:eastAsia="宋体"/>
      <w:sz w:val="21"/>
      <w:szCs w:val="21"/>
      <w:lang w:val="en-US" w:eastAsia="zh-CN" w:bidi="ar-SA"/>
    </w:rPr>
  </w:style>
  <w:style w:type="paragraph" w:customStyle="1" w:styleId="627">
    <w:name w:val="p0"/>
    <w:basedOn w:val="1"/>
    <w:qFormat/>
    <w:uiPriority w:val="99"/>
    <w:pPr>
      <w:widowControl/>
      <w:ind w:firstLine="420"/>
    </w:pPr>
    <w:rPr>
      <w:rFonts w:ascii="Cambria" w:hAnsi="Cambria"/>
      <w:kern w:val="0"/>
      <w:szCs w:val="21"/>
    </w:rPr>
  </w:style>
  <w:style w:type="character" w:customStyle="1" w:styleId="628">
    <w:name w:val="NUDT正文 Char1"/>
    <w:qFormat/>
    <w:uiPriority w:val="0"/>
    <w:rPr>
      <w:rFonts w:ascii="Cambria" w:hAnsi="Cambria" w:cs="宋体"/>
      <w:sz w:val="24"/>
      <w:szCs w:val="24"/>
    </w:rPr>
  </w:style>
  <w:style w:type="character" w:customStyle="1" w:styleId="629">
    <w:name w:val="bc"/>
    <w:qFormat/>
    <w:uiPriority w:val="0"/>
    <w:rPr>
      <w:rFonts w:eastAsia="宋体"/>
      <w:sz w:val="21"/>
      <w:szCs w:val="21"/>
      <w:lang w:val="en-US" w:eastAsia="zh-CN" w:bidi="ar-SA"/>
    </w:rPr>
  </w:style>
  <w:style w:type="character" w:customStyle="1" w:styleId="630">
    <w:name w:val="small-link-text"/>
    <w:qFormat/>
    <w:uiPriority w:val="0"/>
    <w:rPr>
      <w:rFonts w:eastAsia="宋体"/>
      <w:sz w:val="21"/>
      <w:szCs w:val="21"/>
      <w:lang w:val="en-US" w:eastAsia="zh-CN" w:bidi="ar-SA"/>
    </w:rPr>
  </w:style>
  <w:style w:type="paragraph" w:customStyle="1" w:styleId="631">
    <w:name w:val="毕业论文一级标题"/>
    <w:basedOn w:val="3"/>
    <w:link w:val="632"/>
    <w:qFormat/>
    <w:uiPriority w:val="0"/>
    <w:pPr>
      <w:spacing w:before="100" w:beforeLines="100" w:after="100" w:afterLines="100" w:line="300" w:lineRule="auto"/>
      <w:jc w:val="center"/>
    </w:pPr>
    <w:rPr>
      <w:rFonts w:ascii="宋体" w:hAnsi="宋体" w:eastAsia="黑体" w:cs="宋体"/>
      <w:sz w:val="32"/>
      <w:szCs w:val="20"/>
    </w:rPr>
  </w:style>
  <w:style w:type="character" w:customStyle="1" w:styleId="632">
    <w:name w:val="毕业论文一级标题 Char"/>
    <w:link w:val="631"/>
    <w:qFormat/>
    <w:uiPriority w:val="0"/>
    <w:rPr>
      <w:rFonts w:ascii="宋体" w:hAnsi="宋体" w:eastAsia="黑体" w:cs="宋体"/>
      <w:b/>
      <w:bCs/>
      <w:kern w:val="44"/>
      <w:sz w:val="32"/>
      <w:szCs w:val="20"/>
    </w:rPr>
  </w:style>
  <w:style w:type="paragraph" w:customStyle="1" w:styleId="633">
    <w:name w:val="彩色底纹 - 着色 11"/>
    <w:hidden/>
    <w:semiHidden/>
    <w:qFormat/>
    <w:uiPriority w:val="99"/>
    <w:rPr>
      <w:rFonts w:ascii="Calibri" w:hAnsi="Calibri" w:eastAsia="宋体" w:cs="Times New Roman"/>
      <w:kern w:val="2"/>
      <w:sz w:val="21"/>
      <w:szCs w:val="22"/>
      <w:lang w:val="en-US" w:eastAsia="zh-CN" w:bidi="ar-SA"/>
    </w:rPr>
  </w:style>
  <w:style w:type="character" w:customStyle="1" w:styleId="634">
    <w:name w:val="st"/>
    <w:qFormat/>
    <w:uiPriority w:val="0"/>
    <w:rPr>
      <w:rFonts w:eastAsia="宋体"/>
      <w:sz w:val="21"/>
      <w:szCs w:val="21"/>
      <w:lang w:val="en-US" w:eastAsia="zh-CN" w:bidi="ar-SA"/>
    </w:rPr>
  </w:style>
  <w:style w:type="paragraph" w:customStyle="1" w:styleId="635">
    <w:name w:val="c工程作者姓名"/>
    <w:basedOn w:val="1"/>
    <w:qFormat/>
    <w:uiPriority w:val="99"/>
    <w:pPr>
      <w:spacing w:beforeLines="50" w:line="280" w:lineRule="exact"/>
      <w:ind w:firstLine="420"/>
      <w:jc w:val="center"/>
      <w:textAlignment w:val="center"/>
    </w:pPr>
    <w:rPr>
      <w:rFonts w:ascii="Cambria" w:hAnsi="Cambria" w:eastAsia="华文中宋"/>
      <w:b/>
      <w:bCs/>
      <w:kern w:val="0"/>
      <w:sz w:val="18"/>
      <w:szCs w:val="24"/>
    </w:rPr>
  </w:style>
  <w:style w:type="character" w:customStyle="1" w:styleId="636">
    <w:name w:val="short_text"/>
    <w:qFormat/>
    <w:uiPriority w:val="0"/>
    <w:rPr>
      <w:rFonts w:eastAsia="宋体"/>
      <w:sz w:val="21"/>
      <w:szCs w:val="21"/>
      <w:lang w:val="en-US" w:eastAsia="zh-CN" w:bidi="ar-SA"/>
    </w:rPr>
  </w:style>
  <w:style w:type="character" w:customStyle="1" w:styleId="637">
    <w:name w:val="lgbluetitle1"/>
    <w:qFormat/>
    <w:uiPriority w:val="0"/>
    <w:rPr>
      <w:rFonts w:hint="default" w:ascii="Courier New" w:hAnsi="Courier New" w:cs="Courier New"/>
      <w:b/>
      <w:bCs/>
      <w:color w:val="336699"/>
      <w:sz w:val="15"/>
      <w:szCs w:val="15"/>
    </w:rPr>
  </w:style>
  <w:style w:type="paragraph" w:customStyle="1" w:styleId="638">
    <w:name w:val="Char Char1 Char Char Char Char Char Char1"/>
    <w:basedOn w:val="1"/>
    <w:qFormat/>
    <w:uiPriority w:val="99"/>
    <w:pPr>
      <w:widowControl/>
      <w:spacing w:after="160" w:line="240" w:lineRule="exact"/>
      <w:jc w:val="left"/>
    </w:pPr>
    <w:rPr>
      <w:rFonts w:ascii="Verdana" w:hAnsi="Verdana" w:eastAsia="仿宋_GB2312"/>
      <w:kern w:val="0"/>
      <w:sz w:val="24"/>
      <w:lang w:eastAsia="en-US"/>
    </w:rPr>
  </w:style>
  <w:style w:type="paragraph" w:customStyle="1" w:styleId="639">
    <w:name w:val="样式 论文标题三 + 段前: 0.5 行 段后: 0.5 行"/>
    <w:basedOn w:val="1"/>
    <w:link w:val="640"/>
    <w:qFormat/>
    <w:uiPriority w:val="0"/>
    <w:pPr>
      <w:keepNext/>
      <w:keepLines/>
      <w:adjustRightInd w:val="0"/>
      <w:spacing w:before="120" w:beforeLines="50" w:after="120" w:afterLines="50" w:line="300" w:lineRule="auto"/>
      <w:outlineLvl w:val="2"/>
    </w:pPr>
    <w:rPr>
      <w:rFonts w:ascii="Cambria" w:hAnsi="Cambria" w:eastAsia="黑体" w:cs="宋体"/>
      <w:bCs/>
      <w:sz w:val="24"/>
    </w:rPr>
  </w:style>
  <w:style w:type="character" w:customStyle="1" w:styleId="640">
    <w:name w:val="样式 论文标题三 + 段前: 0.5 行 段后: 0.5 行 Char"/>
    <w:link w:val="639"/>
    <w:qFormat/>
    <w:uiPriority w:val="0"/>
    <w:rPr>
      <w:rFonts w:ascii="Cambria" w:hAnsi="Cambria" w:eastAsia="黑体" w:cs="宋体"/>
      <w:bCs/>
      <w:sz w:val="24"/>
      <w:szCs w:val="20"/>
    </w:rPr>
  </w:style>
  <w:style w:type="character" w:customStyle="1" w:styleId="641">
    <w:name w:val="Char Char37"/>
    <w:semiHidden/>
    <w:qFormat/>
    <w:locked/>
    <w:uiPriority w:val="0"/>
    <w:rPr>
      <w:rFonts w:eastAsia="宋体"/>
      <w:kern w:val="2"/>
      <w:sz w:val="18"/>
      <w:szCs w:val="18"/>
      <w:lang w:val="en-US" w:eastAsia="zh-CN" w:bidi="ar-SA"/>
    </w:rPr>
  </w:style>
  <w:style w:type="character" w:customStyle="1" w:styleId="642">
    <w:name w:val="Char Char71"/>
    <w:qFormat/>
    <w:locked/>
    <w:uiPriority w:val="0"/>
    <w:rPr>
      <w:rFonts w:eastAsia="宋体"/>
      <w:kern w:val="2"/>
      <w:sz w:val="18"/>
      <w:szCs w:val="18"/>
      <w:lang w:val="en-US" w:eastAsia="zh-CN" w:bidi="ar-SA"/>
    </w:rPr>
  </w:style>
  <w:style w:type="character" w:customStyle="1" w:styleId="643">
    <w:name w:val="Char Char41"/>
    <w:semiHidden/>
    <w:qFormat/>
    <w:uiPriority w:val="0"/>
    <w:rPr>
      <w:rFonts w:eastAsia="宋体"/>
      <w:kern w:val="2"/>
      <w:sz w:val="18"/>
      <w:szCs w:val="18"/>
      <w:lang w:val="en-US" w:eastAsia="zh-CN" w:bidi="ar-SA"/>
    </w:rPr>
  </w:style>
  <w:style w:type="character" w:customStyle="1" w:styleId="644">
    <w:name w:val="摘要 Char2"/>
    <w:qFormat/>
    <w:uiPriority w:val="0"/>
    <w:rPr>
      <w:rFonts w:eastAsia="宋体"/>
      <w:kern w:val="2"/>
      <w:sz w:val="18"/>
      <w:szCs w:val="18"/>
      <w:lang w:val="en-US" w:eastAsia="zh-CN" w:bidi="ar-SA"/>
    </w:rPr>
  </w:style>
  <w:style w:type="character" w:customStyle="1" w:styleId="645">
    <w:name w:val="def"/>
    <w:qFormat/>
    <w:uiPriority w:val="0"/>
    <w:rPr>
      <w:rFonts w:eastAsia="宋体"/>
      <w:sz w:val="21"/>
      <w:szCs w:val="21"/>
      <w:lang w:val="en-US" w:eastAsia="zh-CN" w:bidi="ar-SA"/>
    </w:rPr>
  </w:style>
  <w:style w:type="paragraph" w:customStyle="1" w:styleId="646">
    <w:name w:val="图片标注"/>
    <w:basedOn w:val="1"/>
    <w:next w:val="1"/>
    <w:qFormat/>
    <w:uiPriority w:val="99"/>
    <w:pPr>
      <w:overflowPunct w:val="0"/>
      <w:spacing w:line="360" w:lineRule="auto"/>
      <w:jc w:val="center"/>
    </w:pPr>
    <w:rPr>
      <w:rFonts w:ascii="Cambria" w:hAnsi="Cambria"/>
      <w:sz w:val="18"/>
    </w:rPr>
  </w:style>
  <w:style w:type="character" w:customStyle="1" w:styleId="647">
    <w:name w:val="Char Char61"/>
    <w:semiHidden/>
    <w:qFormat/>
    <w:locked/>
    <w:uiPriority w:val="0"/>
    <w:rPr>
      <w:rFonts w:eastAsia="宋体"/>
      <w:kern w:val="2"/>
      <w:sz w:val="18"/>
      <w:szCs w:val="18"/>
      <w:lang w:val="en-US" w:eastAsia="zh-CN" w:bidi="ar-SA"/>
    </w:rPr>
  </w:style>
  <w:style w:type="paragraph" w:customStyle="1" w:styleId="648">
    <w:name w:val="日期11"/>
    <w:basedOn w:val="342"/>
    <w:next w:val="370"/>
    <w:qFormat/>
    <w:uiPriority w:val="99"/>
    <w:pPr>
      <w:spacing w:after="240"/>
    </w:pPr>
    <w:rPr>
      <w:sz w:val="18"/>
    </w:rPr>
  </w:style>
  <w:style w:type="paragraph" w:customStyle="1" w:styleId="649">
    <w:name w:val="Char Char Char Char Char Char Char1"/>
    <w:basedOn w:val="1"/>
    <w:semiHidden/>
    <w:qFormat/>
    <w:uiPriority w:val="99"/>
    <w:pPr>
      <w:overflowPunct w:val="0"/>
    </w:pPr>
    <w:rPr>
      <w:rFonts w:ascii="Tahoma" w:hAnsi="Tahoma"/>
      <w:sz w:val="24"/>
    </w:rPr>
  </w:style>
  <w:style w:type="character" w:customStyle="1" w:styleId="650">
    <w:name w:val="Char Char51"/>
    <w:semiHidden/>
    <w:qFormat/>
    <w:locked/>
    <w:uiPriority w:val="0"/>
    <w:rPr>
      <w:rFonts w:eastAsia="宋体"/>
      <w:kern w:val="2"/>
      <w:sz w:val="21"/>
      <w:szCs w:val="24"/>
      <w:lang w:val="en-US" w:eastAsia="zh-CN" w:bidi="ar-SA"/>
    </w:rPr>
  </w:style>
  <w:style w:type="character" w:customStyle="1" w:styleId="651">
    <w:name w:val="Char Char110"/>
    <w:semiHidden/>
    <w:qFormat/>
    <w:uiPriority w:val="0"/>
    <w:rPr>
      <w:rFonts w:ascii="Arial" w:hAnsi="Arial" w:eastAsia="宋体" w:cs="Arial"/>
      <w:b/>
      <w:bCs/>
      <w:kern w:val="2"/>
      <w:sz w:val="32"/>
      <w:szCs w:val="32"/>
      <w:lang w:val="en-US" w:eastAsia="zh-CN" w:bidi="ar-SA"/>
    </w:rPr>
  </w:style>
  <w:style w:type="paragraph" w:customStyle="1" w:styleId="652">
    <w:name w:val="Char Char Char Char Char Char Char Char Char Char Char Char1"/>
    <w:basedOn w:val="1"/>
    <w:semiHidden/>
    <w:qFormat/>
    <w:uiPriority w:val="99"/>
    <w:pPr>
      <w:overflowPunct w:val="0"/>
    </w:pPr>
    <w:rPr>
      <w:rFonts w:ascii="Tahoma" w:hAnsi="Tahoma"/>
      <w:sz w:val="24"/>
    </w:rPr>
  </w:style>
  <w:style w:type="character" w:customStyle="1" w:styleId="653">
    <w:name w:val="Char Char210"/>
    <w:semiHidden/>
    <w:qFormat/>
    <w:uiPriority w:val="0"/>
    <w:rPr>
      <w:rFonts w:eastAsia="宋体"/>
      <w:kern w:val="2"/>
      <w:sz w:val="18"/>
      <w:szCs w:val="18"/>
      <w:lang w:val="en-US" w:eastAsia="zh-CN" w:bidi="ar-SA"/>
    </w:rPr>
  </w:style>
  <w:style w:type="paragraph" w:customStyle="1" w:styleId="654">
    <w:name w:val="题注11"/>
    <w:basedOn w:val="1"/>
    <w:next w:val="1"/>
    <w:semiHidden/>
    <w:qFormat/>
    <w:uiPriority w:val="99"/>
    <w:pPr>
      <w:overflowPunct w:val="0"/>
      <w:autoSpaceDE w:val="0"/>
      <w:autoSpaceDN w:val="0"/>
      <w:adjustRightInd w:val="0"/>
      <w:spacing w:before="120" w:after="120"/>
      <w:jc w:val="center"/>
    </w:pPr>
    <w:rPr>
      <w:rFonts w:ascii="Cambria" w:hAnsi="Cambria"/>
      <w:b/>
      <w:bCs/>
      <w:kern w:val="0"/>
      <w:sz w:val="20"/>
      <w:lang w:val="zh-CN"/>
    </w:rPr>
  </w:style>
  <w:style w:type="paragraph" w:customStyle="1" w:styleId="655">
    <w:name w:val="Char Char Char2"/>
    <w:basedOn w:val="1"/>
    <w:semiHidden/>
    <w:qFormat/>
    <w:uiPriority w:val="99"/>
    <w:pPr>
      <w:widowControl/>
      <w:overflowPunct w:val="0"/>
      <w:spacing w:after="160" w:line="240" w:lineRule="exact"/>
      <w:jc w:val="left"/>
    </w:pPr>
    <w:rPr>
      <w:rFonts w:ascii="Verdana" w:hAnsi="Verdana" w:eastAsia="仿宋_GB2312"/>
      <w:kern w:val="0"/>
      <w:sz w:val="24"/>
      <w:lang w:eastAsia="en-US"/>
    </w:rPr>
  </w:style>
  <w:style w:type="paragraph" w:customStyle="1" w:styleId="656">
    <w:name w:val="Char1 Char Char Char Char Char Char1"/>
    <w:basedOn w:val="1"/>
    <w:semiHidden/>
    <w:qFormat/>
    <w:uiPriority w:val="99"/>
    <w:pPr>
      <w:tabs>
        <w:tab w:val="left" w:pos="360"/>
      </w:tabs>
      <w:overflowPunct w:val="0"/>
    </w:pPr>
    <w:rPr>
      <w:rFonts w:ascii="Cambria" w:hAnsi="Cambria"/>
      <w:sz w:val="24"/>
      <w:szCs w:val="24"/>
    </w:rPr>
  </w:style>
  <w:style w:type="character" w:customStyle="1" w:styleId="657">
    <w:name w:val="Char Char91"/>
    <w:semiHidden/>
    <w:qFormat/>
    <w:uiPriority w:val="0"/>
    <w:rPr>
      <w:rFonts w:eastAsia="宋体"/>
      <w:b/>
      <w:bCs/>
      <w:kern w:val="44"/>
      <w:sz w:val="44"/>
      <w:szCs w:val="44"/>
      <w:lang w:val="en-US" w:eastAsia="zh-CN" w:bidi="ar-SA"/>
    </w:rPr>
  </w:style>
  <w:style w:type="paragraph" w:customStyle="1" w:styleId="658">
    <w:name w:val="样式 MTDisplayEquation + 居中"/>
    <w:basedOn w:val="305"/>
    <w:qFormat/>
    <w:uiPriority w:val="99"/>
    <w:pPr>
      <w:widowControl w:val="0"/>
      <w:tabs>
        <w:tab w:val="left" w:pos="2520"/>
        <w:tab w:val="center" w:pos="4500"/>
        <w:tab w:val="clear" w:pos="4320"/>
        <w:tab w:val="clear" w:pos="8640"/>
      </w:tabs>
      <w:overflowPunct w:val="0"/>
      <w:autoSpaceDE/>
      <w:autoSpaceDN/>
      <w:snapToGrid w:val="0"/>
      <w:jc w:val="center"/>
    </w:pPr>
    <w:rPr>
      <w:rFonts w:ascii="Cambria" w:hAnsi="Cambria" w:cs="宋体"/>
      <w:color w:val="auto"/>
      <w:kern w:val="2"/>
      <w:sz w:val="21"/>
      <w:szCs w:val="20"/>
      <w:lang w:eastAsia="zh-CN"/>
    </w:rPr>
  </w:style>
  <w:style w:type="character" w:customStyle="1" w:styleId="659">
    <w:name w:val="Char Char271"/>
    <w:semiHidden/>
    <w:qFormat/>
    <w:uiPriority w:val="0"/>
    <w:rPr>
      <w:rFonts w:ascii="Calibri" w:hAnsi="Calibri" w:eastAsia="宋体"/>
      <w:kern w:val="2"/>
      <w:sz w:val="18"/>
      <w:szCs w:val="18"/>
      <w:lang w:val="en-US" w:eastAsia="zh-CN" w:bidi="ar-SA"/>
    </w:rPr>
  </w:style>
  <w:style w:type="character" w:customStyle="1" w:styleId="660">
    <w:name w:val="Char Char261"/>
    <w:semiHidden/>
    <w:qFormat/>
    <w:uiPriority w:val="0"/>
    <w:rPr>
      <w:rFonts w:ascii="Calibri" w:hAnsi="Calibri" w:eastAsia="宋体"/>
      <w:kern w:val="2"/>
      <w:sz w:val="21"/>
      <w:szCs w:val="22"/>
      <w:lang w:val="en-US" w:eastAsia="zh-CN" w:bidi="ar-SA"/>
    </w:rPr>
  </w:style>
  <w:style w:type="character" w:customStyle="1" w:styleId="661">
    <w:name w:val="Char Char251"/>
    <w:semiHidden/>
    <w:qFormat/>
    <w:uiPriority w:val="0"/>
    <w:rPr>
      <w:rFonts w:ascii="Calibri" w:hAnsi="Calibri" w:eastAsia="宋体"/>
      <w:b/>
      <w:bCs/>
      <w:kern w:val="2"/>
      <w:sz w:val="21"/>
      <w:szCs w:val="24"/>
      <w:lang w:val="en-US" w:eastAsia="zh-CN" w:bidi="ar-SA"/>
    </w:rPr>
  </w:style>
  <w:style w:type="character" w:customStyle="1" w:styleId="662">
    <w:name w:val="Char Char361"/>
    <w:semiHidden/>
    <w:qFormat/>
    <w:uiPriority w:val="0"/>
    <w:rPr>
      <w:rFonts w:eastAsia="黑体" w:cs="宋体"/>
      <w:bCs/>
      <w:kern w:val="44"/>
      <w:sz w:val="32"/>
      <w:szCs w:val="44"/>
      <w:lang w:val="en-US" w:eastAsia="zh-CN" w:bidi="ar-SA"/>
    </w:rPr>
  </w:style>
  <w:style w:type="character" w:customStyle="1" w:styleId="663">
    <w:name w:val="Char Char351"/>
    <w:semiHidden/>
    <w:qFormat/>
    <w:uiPriority w:val="0"/>
    <w:rPr>
      <w:rFonts w:eastAsia="宋体"/>
      <w:b/>
      <w:bCs/>
      <w:sz w:val="28"/>
      <w:szCs w:val="32"/>
      <w:lang w:val="en-US" w:eastAsia="zh-CN" w:bidi="ar-SA"/>
    </w:rPr>
  </w:style>
  <w:style w:type="character" w:customStyle="1" w:styleId="664">
    <w:name w:val="Char Char341"/>
    <w:semiHidden/>
    <w:qFormat/>
    <w:uiPriority w:val="0"/>
    <w:rPr>
      <w:rFonts w:eastAsia="黑体" w:cs="宋体"/>
      <w:bCs/>
      <w:sz w:val="24"/>
      <w:szCs w:val="32"/>
      <w:lang w:val="en-US" w:eastAsia="zh-CN" w:bidi="ar-SA"/>
    </w:rPr>
  </w:style>
  <w:style w:type="character" w:customStyle="1" w:styleId="665">
    <w:name w:val="Char Char331"/>
    <w:semiHidden/>
    <w:qFormat/>
    <w:uiPriority w:val="0"/>
    <w:rPr>
      <w:rFonts w:eastAsia="楷体_GB2312"/>
      <w:kern w:val="2"/>
      <w:sz w:val="21"/>
      <w:szCs w:val="21"/>
      <w:lang w:val="en-US" w:eastAsia="zh-CN" w:bidi="ar-SA"/>
    </w:rPr>
  </w:style>
  <w:style w:type="character" w:customStyle="1" w:styleId="666">
    <w:name w:val="Char Char321"/>
    <w:semiHidden/>
    <w:qFormat/>
    <w:uiPriority w:val="0"/>
    <w:rPr>
      <w:rFonts w:eastAsia="宋体"/>
      <w:b/>
      <w:bCs/>
      <w:kern w:val="2"/>
      <w:sz w:val="28"/>
      <w:szCs w:val="28"/>
      <w:lang w:val="en-US" w:eastAsia="zh-CN" w:bidi="ar-SA"/>
    </w:rPr>
  </w:style>
  <w:style w:type="character" w:customStyle="1" w:styleId="667">
    <w:name w:val="Char Char311"/>
    <w:semiHidden/>
    <w:qFormat/>
    <w:uiPriority w:val="0"/>
    <w:rPr>
      <w:rFonts w:ascii="Arial" w:hAnsi="Arial" w:eastAsia="黑体"/>
      <w:b/>
      <w:bCs/>
      <w:kern w:val="2"/>
      <w:sz w:val="24"/>
      <w:szCs w:val="24"/>
      <w:lang w:val="en-US" w:eastAsia="zh-CN" w:bidi="ar-SA"/>
    </w:rPr>
  </w:style>
  <w:style w:type="character" w:customStyle="1" w:styleId="668">
    <w:name w:val="Char Char301"/>
    <w:semiHidden/>
    <w:qFormat/>
    <w:uiPriority w:val="0"/>
    <w:rPr>
      <w:rFonts w:eastAsia="宋体"/>
      <w:b/>
      <w:bCs/>
      <w:kern w:val="2"/>
      <w:sz w:val="24"/>
      <w:szCs w:val="24"/>
      <w:lang w:val="en-US" w:eastAsia="zh-CN" w:bidi="ar-SA"/>
    </w:rPr>
  </w:style>
  <w:style w:type="character" w:customStyle="1" w:styleId="669">
    <w:name w:val="Char Char291"/>
    <w:semiHidden/>
    <w:qFormat/>
    <w:uiPriority w:val="0"/>
    <w:rPr>
      <w:rFonts w:ascii="Arial" w:hAnsi="Arial" w:eastAsia="黑体"/>
      <w:kern w:val="2"/>
      <w:sz w:val="24"/>
      <w:szCs w:val="24"/>
      <w:lang w:val="en-US" w:eastAsia="zh-CN" w:bidi="ar-SA"/>
    </w:rPr>
  </w:style>
  <w:style w:type="character" w:customStyle="1" w:styleId="670">
    <w:name w:val="Char Char281"/>
    <w:semiHidden/>
    <w:qFormat/>
    <w:uiPriority w:val="0"/>
    <w:rPr>
      <w:rFonts w:ascii="Arial" w:hAnsi="Arial" w:eastAsia="黑体"/>
      <w:kern w:val="2"/>
      <w:sz w:val="21"/>
      <w:szCs w:val="21"/>
      <w:lang w:val="en-US" w:eastAsia="zh-CN" w:bidi="ar-SA"/>
    </w:rPr>
  </w:style>
  <w:style w:type="character" w:customStyle="1" w:styleId="671">
    <w:name w:val="Char Char231"/>
    <w:semiHidden/>
    <w:qFormat/>
    <w:uiPriority w:val="0"/>
    <w:rPr>
      <w:rFonts w:eastAsia="宋体"/>
      <w:kern w:val="2"/>
      <w:sz w:val="21"/>
      <w:szCs w:val="24"/>
      <w:lang w:val="en-US" w:eastAsia="zh-CN" w:bidi="ar-SA"/>
    </w:rPr>
  </w:style>
  <w:style w:type="character" w:customStyle="1" w:styleId="672">
    <w:name w:val="Char Char221"/>
    <w:semiHidden/>
    <w:qFormat/>
    <w:uiPriority w:val="0"/>
    <w:rPr>
      <w:rFonts w:eastAsia="宋体"/>
      <w:kern w:val="2"/>
      <w:sz w:val="21"/>
      <w:szCs w:val="21"/>
      <w:lang w:val="en-US" w:eastAsia="zh-CN" w:bidi="ar-SA"/>
    </w:rPr>
  </w:style>
  <w:style w:type="character" w:customStyle="1" w:styleId="673">
    <w:name w:val="Char Char211"/>
    <w:semiHidden/>
    <w:qFormat/>
    <w:uiPriority w:val="0"/>
    <w:rPr>
      <w:rFonts w:eastAsia="宋体"/>
      <w:kern w:val="2"/>
      <w:sz w:val="18"/>
      <w:szCs w:val="21"/>
      <w:lang w:val="en-US" w:eastAsia="zh-CN" w:bidi="ar-SA"/>
    </w:rPr>
  </w:style>
  <w:style w:type="character" w:customStyle="1" w:styleId="674">
    <w:name w:val="Char Char241"/>
    <w:semiHidden/>
    <w:qFormat/>
    <w:uiPriority w:val="0"/>
    <w:rPr>
      <w:rFonts w:ascii="Arial" w:hAnsi="Arial" w:eastAsia="黑体" w:cs="Arial"/>
      <w:sz w:val="21"/>
      <w:szCs w:val="21"/>
      <w:lang w:val="en-US" w:eastAsia="zh-CN" w:bidi="ar-SA"/>
    </w:rPr>
  </w:style>
  <w:style w:type="character" w:customStyle="1" w:styleId="675">
    <w:name w:val="Char Char201"/>
    <w:semiHidden/>
    <w:qFormat/>
    <w:uiPriority w:val="0"/>
    <w:rPr>
      <w:rFonts w:eastAsia="宋体"/>
      <w:spacing w:val="4"/>
      <w:kern w:val="2"/>
      <w:sz w:val="21"/>
      <w:szCs w:val="21"/>
      <w:lang w:val="en-US" w:eastAsia="zh-CN" w:bidi="ar-SA"/>
    </w:rPr>
  </w:style>
  <w:style w:type="character" w:customStyle="1" w:styleId="676">
    <w:name w:val="Char Char191"/>
    <w:semiHidden/>
    <w:qFormat/>
    <w:uiPriority w:val="0"/>
    <w:rPr>
      <w:rFonts w:eastAsia="宋体"/>
      <w:i/>
      <w:iCs/>
      <w:kern w:val="2"/>
      <w:sz w:val="21"/>
      <w:szCs w:val="24"/>
      <w:lang w:val="en-US" w:eastAsia="zh-CN" w:bidi="ar-SA"/>
    </w:rPr>
  </w:style>
  <w:style w:type="character" w:customStyle="1" w:styleId="677">
    <w:name w:val="Char Char181"/>
    <w:semiHidden/>
    <w:qFormat/>
    <w:uiPriority w:val="0"/>
    <w:rPr>
      <w:rFonts w:ascii="Courier New" w:hAnsi="Courier New" w:eastAsia="宋体" w:cs="Courier New"/>
      <w:kern w:val="2"/>
      <w:sz w:val="21"/>
      <w:szCs w:val="21"/>
      <w:lang w:val="en-US" w:eastAsia="zh-CN" w:bidi="ar-SA"/>
    </w:rPr>
  </w:style>
  <w:style w:type="character" w:customStyle="1" w:styleId="678">
    <w:name w:val="Char Char171"/>
    <w:semiHidden/>
    <w:qFormat/>
    <w:uiPriority w:val="0"/>
    <w:rPr>
      <w:rFonts w:ascii="Arial" w:hAnsi="Arial" w:eastAsia="宋体" w:cs="Arial"/>
      <w:b/>
      <w:bCs/>
      <w:kern w:val="2"/>
      <w:sz w:val="32"/>
      <w:szCs w:val="32"/>
      <w:lang w:val="en-US" w:eastAsia="zh-CN" w:bidi="ar-SA"/>
    </w:rPr>
  </w:style>
  <w:style w:type="character" w:customStyle="1" w:styleId="679">
    <w:name w:val="Char Char161"/>
    <w:semiHidden/>
    <w:qFormat/>
    <w:uiPriority w:val="0"/>
    <w:rPr>
      <w:rFonts w:eastAsia="宋体"/>
      <w:kern w:val="2"/>
      <w:sz w:val="21"/>
      <w:szCs w:val="24"/>
      <w:lang w:val="en-US" w:eastAsia="zh-CN" w:bidi="ar-SA"/>
    </w:rPr>
  </w:style>
  <w:style w:type="character" w:customStyle="1" w:styleId="680">
    <w:name w:val="Char Char151"/>
    <w:semiHidden/>
    <w:qFormat/>
    <w:uiPriority w:val="0"/>
    <w:rPr>
      <w:rFonts w:ascii="宋体" w:hAnsi="Courier New" w:eastAsia="宋体" w:cs="Courier New"/>
      <w:kern w:val="2"/>
      <w:sz w:val="21"/>
      <w:szCs w:val="21"/>
      <w:lang w:val="en-US" w:eastAsia="zh-CN" w:bidi="ar-SA"/>
    </w:rPr>
  </w:style>
  <w:style w:type="character" w:customStyle="1" w:styleId="681">
    <w:name w:val="Char Char141"/>
    <w:semiHidden/>
    <w:qFormat/>
    <w:uiPriority w:val="0"/>
    <w:rPr>
      <w:rFonts w:eastAsia="宋体"/>
      <w:kern w:val="2"/>
      <w:sz w:val="21"/>
      <w:szCs w:val="24"/>
      <w:lang w:val="en-US" w:eastAsia="zh-CN" w:bidi="ar-SA"/>
    </w:rPr>
  </w:style>
  <w:style w:type="character" w:customStyle="1" w:styleId="682">
    <w:name w:val="Char Char131"/>
    <w:semiHidden/>
    <w:qFormat/>
    <w:uiPriority w:val="0"/>
    <w:rPr>
      <w:rFonts w:ascii="Arial" w:hAnsi="Arial" w:eastAsia="宋体" w:cs="Arial"/>
      <w:b/>
      <w:bCs/>
      <w:kern w:val="28"/>
      <w:sz w:val="32"/>
      <w:szCs w:val="32"/>
      <w:lang w:val="en-US" w:eastAsia="zh-CN" w:bidi="ar-SA"/>
    </w:rPr>
  </w:style>
  <w:style w:type="character" w:customStyle="1" w:styleId="683">
    <w:name w:val="Char Char121"/>
    <w:semiHidden/>
    <w:qFormat/>
    <w:uiPriority w:val="0"/>
    <w:rPr>
      <w:rFonts w:ascii="Courier New" w:hAnsi="Courier New" w:eastAsia="宋体" w:cs="Courier New"/>
      <w:sz w:val="24"/>
      <w:szCs w:val="24"/>
      <w:lang w:val="en-US" w:eastAsia="zh-CN" w:bidi="ar-SA"/>
    </w:rPr>
  </w:style>
  <w:style w:type="character" w:customStyle="1" w:styleId="684">
    <w:name w:val="Char Char111"/>
    <w:semiHidden/>
    <w:qFormat/>
    <w:uiPriority w:val="0"/>
    <w:rPr>
      <w:rFonts w:eastAsia="宋体" w:cs="宋体"/>
      <w:sz w:val="18"/>
      <w:szCs w:val="18"/>
      <w:lang w:val="en-US" w:eastAsia="zh-CN" w:bidi="ar-SA"/>
    </w:rPr>
  </w:style>
  <w:style w:type="character" w:customStyle="1" w:styleId="685">
    <w:name w:val="Char Char101"/>
    <w:semiHidden/>
    <w:qFormat/>
    <w:uiPriority w:val="0"/>
    <w:rPr>
      <w:rFonts w:eastAsia="宋体"/>
      <w:kern w:val="2"/>
      <w:sz w:val="21"/>
      <w:szCs w:val="24"/>
      <w:lang w:val="en-US" w:eastAsia="zh-CN" w:bidi="ar-SA"/>
    </w:rPr>
  </w:style>
  <w:style w:type="character" w:customStyle="1" w:styleId="686">
    <w:name w:val="Char Char81"/>
    <w:semiHidden/>
    <w:qFormat/>
    <w:uiPriority w:val="0"/>
    <w:rPr>
      <w:rFonts w:eastAsia="宋体"/>
      <w:kern w:val="2"/>
      <w:sz w:val="21"/>
      <w:szCs w:val="24"/>
      <w:lang w:val="en-US" w:eastAsia="zh-CN" w:bidi="ar-SA"/>
    </w:rPr>
  </w:style>
  <w:style w:type="character" w:customStyle="1" w:styleId="687">
    <w:name w:val="标题21"/>
    <w:qFormat/>
    <w:uiPriority w:val="0"/>
    <w:rPr>
      <w:rFonts w:hint="default" w:ascii="Lucida Sans Unicode" w:hAnsi="Lucida Sans Unicode" w:eastAsia="宋体" w:cs="Lucida Sans Unicode"/>
      <w:b/>
      <w:bCs/>
      <w:sz w:val="21"/>
      <w:szCs w:val="21"/>
      <w:lang w:val="en-US" w:eastAsia="zh-CN" w:bidi="ar-SA"/>
    </w:rPr>
  </w:style>
  <w:style w:type="paragraph" w:customStyle="1" w:styleId="688">
    <w:name w:val="样式2-一级标题"/>
    <w:basedOn w:val="689"/>
    <w:next w:val="690"/>
    <w:link w:val="693"/>
    <w:qFormat/>
    <w:uiPriority w:val="0"/>
    <w:pPr>
      <w:numPr>
        <w:ilvl w:val="0"/>
        <w:numId w:val="8"/>
      </w:numPr>
      <w:tabs>
        <w:tab w:val="left" w:pos="1080"/>
      </w:tabs>
      <w:overflowPunct/>
      <w:snapToGrid w:val="0"/>
      <w:spacing w:before="156" w:after="156"/>
      <w:ind w:left="855" w:hanging="420"/>
    </w:pPr>
    <w:rPr>
      <w:rFonts w:ascii="Times New Roman" w:hAnsi="Times New Roman"/>
      <w:sz w:val="24"/>
    </w:rPr>
  </w:style>
  <w:style w:type="paragraph" w:customStyle="1" w:styleId="689">
    <w:name w:val="论文二级标题"/>
    <w:basedOn w:val="4"/>
    <w:link w:val="691"/>
    <w:qFormat/>
    <w:uiPriority w:val="0"/>
    <w:pPr>
      <w:overflowPunct w:val="0"/>
      <w:spacing w:beforeLines="50" w:afterLines="50" w:line="300" w:lineRule="auto"/>
      <w:ind w:left="864" w:hanging="864"/>
    </w:pPr>
    <w:rPr>
      <w:rFonts w:ascii="Arial" w:hAnsi="Arial" w:eastAsia="宋体" w:cs="宋体"/>
      <w:b/>
      <w:bCs/>
      <w:sz w:val="28"/>
      <w:szCs w:val="20"/>
    </w:rPr>
  </w:style>
  <w:style w:type="paragraph" w:customStyle="1" w:styleId="690">
    <w:name w:val="样式2-正文"/>
    <w:basedOn w:val="1"/>
    <w:link w:val="692"/>
    <w:qFormat/>
    <w:uiPriority w:val="0"/>
    <w:pPr>
      <w:ind w:firstLine="200" w:firstLineChars="200"/>
    </w:pPr>
    <w:rPr>
      <w:rFonts w:ascii="Cambria" w:hAnsi="Cambria"/>
      <w:szCs w:val="22"/>
    </w:rPr>
  </w:style>
  <w:style w:type="character" w:customStyle="1" w:styleId="691">
    <w:name w:val="论文二级标题 Char"/>
    <w:link w:val="689"/>
    <w:qFormat/>
    <w:uiPriority w:val="0"/>
    <w:rPr>
      <w:rFonts w:ascii="Arial" w:hAnsi="Arial" w:eastAsia="宋体" w:cs="宋体"/>
      <w:b/>
      <w:bCs/>
      <w:sz w:val="28"/>
      <w:szCs w:val="20"/>
    </w:rPr>
  </w:style>
  <w:style w:type="character" w:customStyle="1" w:styleId="692">
    <w:name w:val="样式2-正文 Char"/>
    <w:link w:val="690"/>
    <w:qFormat/>
    <w:uiPriority w:val="0"/>
    <w:rPr>
      <w:rFonts w:ascii="Cambria" w:hAnsi="Cambria" w:eastAsia="宋体" w:cs="Times New Roman"/>
    </w:rPr>
  </w:style>
  <w:style w:type="character" w:customStyle="1" w:styleId="693">
    <w:name w:val="样式2-一级标题 Char"/>
    <w:link w:val="688"/>
    <w:qFormat/>
    <w:uiPriority w:val="0"/>
    <w:rPr>
      <w:rFonts w:ascii="Times New Roman" w:hAnsi="Times New Roman" w:eastAsia="宋体" w:cs="宋体"/>
      <w:b/>
      <w:bCs/>
      <w:sz w:val="24"/>
      <w:szCs w:val="20"/>
    </w:rPr>
  </w:style>
  <w:style w:type="character" w:customStyle="1" w:styleId="694">
    <w:name w:val="NUDT页眉 Char"/>
    <w:qFormat/>
    <w:locked/>
    <w:uiPriority w:val="0"/>
    <w:rPr>
      <w:rFonts w:eastAsia="宋体"/>
      <w:kern w:val="2"/>
      <w:sz w:val="18"/>
      <w:szCs w:val="18"/>
      <w:lang w:val="en-US" w:eastAsia="zh-CN" w:bidi="ar-SA"/>
    </w:rPr>
  </w:style>
  <w:style w:type="paragraph" w:customStyle="1" w:styleId="695">
    <w:name w:val="样式 列出段落 + (中文) 黑体 四号 两端对齐"/>
    <w:basedOn w:val="495"/>
    <w:qFormat/>
    <w:uiPriority w:val="99"/>
    <w:pPr>
      <w:overflowPunct w:val="0"/>
      <w:spacing w:line="480" w:lineRule="auto"/>
      <w:ind w:firstLine="0"/>
    </w:pPr>
    <w:rPr>
      <w:rFonts w:ascii="Times New Roman" w:hAnsi="Times New Roman" w:eastAsia="黑体" w:cs="宋体"/>
      <w:sz w:val="28"/>
      <w:szCs w:val="20"/>
    </w:rPr>
  </w:style>
  <w:style w:type="character" w:customStyle="1" w:styleId="696">
    <w:name w:val="NUDT页脚 Char Char1"/>
    <w:qFormat/>
    <w:locked/>
    <w:uiPriority w:val="0"/>
    <w:rPr>
      <w:rFonts w:eastAsia="宋体"/>
      <w:kern w:val="2"/>
      <w:sz w:val="18"/>
      <w:szCs w:val="18"/>
      <w:lang w:val="en-US" w:eastAsia="zh-CN" w:bidi="ar-SA"/>
    </w:rPr>
  </w:style>
  <w:style w:type="paragraph" w:customStyle="1" w:styleId="697">
    <w:name w:val="列出段落21"/>
    <w:basedOn w:val="1"/>
    <w:link w:val="698"/>
    <w:qFormat/>
    <w:uiPriority w:val="0"/>
    <w:pPr>
      <w:widowControl/>
      <w:overflowPunct w:val="0"/>
      <w:adjustRightInd w:val="0"/>
      <w:snapToGrid w:val="0"/>
      <w:spacing w:after="200"/>
      <w:ind w:firstLine="420" w:firstLineChars="200"/>
      <w:jc w:val="left"/>
    </w:pPr>
    <w:rPr>
      <w:rFonts w:ascii="Tahoma" w:hAnsi="Tahoma" w:eastAsia="微软雅黑"/>
      <w:kern w:val="0"/>
      <w:sz w:val="22"/>
      <w:szCs w:val="22"/>
    </w:rPr>
  </w:style>
  <w:style w:type="character" w:customStyle="1" w:styleId="698">
    <w:name w:val="List Paragraph Char"/>
    <w:link w:val="697"/>
    <w:qFormat/>
    <w:locked/>
    <w:uiPriority w:val="0"/>
    <w:rPr>
      <w:rFonts w:ascii="Tahoma" w:hAnsi="Tahoma" w:eastAsia="微软雅黑" w:cs="Times New Roman"/>
      <w:kern w:val="0"/>
      <w:sz w:val="22"/>
    </w:rPr>
  </w:style>
  <w:style w:type="paragraph" w:customStyle="1" w:styleId="699">
    <w:name w:val="无间隔11"/>
    <w:qFormat/>
    <w:uiPriority w:val="99"/>
    <w:rPr>
      <w:rFonts w:ascii="Calibri" w:hAnsi="Calibri" w:eastAsia="宋体" w:cs="Times New Roman"/>
      <w:kern w:val="2"/>
      <w:sz w:val="22"/>
      <w:szCs w:val="22"/>
      <w:lang w:val="en-US" w:eastAsia="zh-CN" w:bidi="ar-SA"/>
    </w:rPr>
  </w:style>
  <w:style w:type="paragraph" w:customStyle="1" w:styleId="700">
    <w:name w:val="样式2-二级标题"/>
    <w:basedOn w:val="639"/>
    <w:next w:val="690"/>
    <w:link w:val="701"/>
    <w:qFormat/>
    <w:uiPriority w:val="99"/>
    <w:pPr>
      <w:numPr>
        <w:ilvl w:val="1"/>
        <w:numId w:val="8"/>
      </w:numPr>
      <w:tabs>
        <w:tab w:val="left" w:pos="840"/>
      </w:tabs>
      <w:spacing w:before="156" w:after="156"/>
      <w:ind w:left="840" w:hanging="420"/>
    </w:pPr>
    <w:rPr>
      <w:sz w:val="21"/>
    </w:rPr>
  </w:style>
  <w:style w:type="character" w:customStyle="1" w:styleId="701">
    <w:name w:val="样式2-二级标题 Char"/>
    <w:link w:val="700"/>
    <w:qFormat/>
    <w:uiPriority w:val="99"/>
    <w:rPr>
      <w:rFonts w:ascii="Cambria" w:hAnsi="Cambria" w:eastAsia="黑体" w:cs="宋体"/>
      <w:bCs/>
      <w:szCs w:val="20"/>
    </w:rPr>
  </w:style>
  <w:style w:type="character" w:customStyle="1" w:styleId="702">
    <w:name w:val="占位符文本11"/>
    <w:semiHidden/>
    <w:qFormat/>
    <w:uiPriority w:val="0"/>
    <w:rPr>
      <w:rFonts w:eastAsia="宋体" w:cs="Times New Roman"/>
      <w:color w:val="808080"/>
      <w:sz w:val="21"/>
      <w:szCs w:val="21"/>
      <w:lang w:val="en-US" w:eastAsia="zh-CN" w:bidi="ar-SA"/>
    </w:rPr>
  </w:style>
  <w:style w:type="character" w:customStyle="1" w:styleId="703">
    <w:name w:val="正文（首行缩进两字） Char"/>
    <w:qFormat/>
    <w:uiPriority w:val="0"/>
    <w:rPr>
      <w:rFonts w:eastAsia="宋体"/>
      <w:kern w:val="2"/>
      <w:sz w:val="21"/>
      <w:szCs w:val="24"/>
      <w:lang w:val="en-US" w:eastAsia="zh-CN" w:bidi="ar-SA"/>
    </w:rPr>
  </w:style>
  <w:style w:type="paragraph" w:customStyle="1" w:styleId="704">
    <w:name w:val="章节名"/>
    <w:basedOn w:val="3"/>
    <w:qFormat/>
    <w:uiPriority w:val="99"/>
    <w:pPr>
      <w:overflowPunct w:val="0"/>
      <w:spacing w:before="50" w:beforeLines="50" w:after="0" w:line="360" w:lineRule="auto"/>
      <w:jc w:val="center"/>
    </w:pPr>
    <w:rPr>
      <w:rFonts w:ascii="Cambria" w:hAnsi="Cambria"/>
      <w:b w:val="0"/>
      <w:sz w:val="30"/>
      <w:szCs w:val="21"/>
    </w:rPr>
  </w:style>
  <w:style w:type="paragraph" w:customStyle="1" w:styleId="705">
    <w:name w:val="默认段落字体 Para Char Char Char Char Char Char Char"/>
    <w:basedOn w:val="1"/>
    <w:qFormat/>
    <w:uiPriority w:val="99"/>
    <w:pPr>
      <w:overflowPunct w:val="0"/>
    </w:pPr>
    <w:rPr>
      <w:rFonts w:ascii="Tahoma" w:hAnsi="Tahoma"/>
      <w:sz w:val="24"/>
    </w:rPr>
  </w:style>
  <w:style w:type="character" w:customStyle="1" w:styleId="706">
    <w:name w:val="Char Char Char Ch Char Char"/>
    <w:qFormat/>
    <w:uiPriority w:val="0"/>
    <w:rPr>
      <w:rFonts w:ascii="Arial" w:hAnsi="Arial" w:eastAsia="黑体" w:cs="Arial"/>
      <w:lang w:val="en-US" w:eastAsia="zh-CN" w:bidi="ar-SA"/>
    </w:rPr>
  </w:style>
  <w:style w:type="paragraph" w:customStyle="1" w:styleId="707">
    <w:name w:val="题助"/>
    <w:basedOn w:val="22"/>
    <w:qFormat/>
    <w:uiPriority w:val="99"/>
    <w:pPr>
      <w:overflowPunct w:val="0"/>
      <w:snapToGrid w:val="0"/>
      <w:ind w:firstLine="2100" w:firstLineChars="1050"/>
    </w:pPr>
    <w:rPr>
      <w:rFonts w:ascii="Cambria" w:hAnsi="Cambria" w:eastAsia="宋体"/>
      <w:sz w:val="21"/>
      <w:lang w:val="zh-CN"/>
    </w:rPr>
  </w:style>
  <w:style w:type="paragraph" w:customStyle="1" w:styleId="708">
    <w:name w:val="论文标题三"/>
    <w:basedOn w:val="1"/>
    <w:qFormat/>
    <w:uiPriority w:val="99"/>
    <w:pPr>
      <w:keepNext/>
      <w:keepLines/>
      <w:overflowPunct w:val="0"/>
      <w:adjustRightInd w:val="0"/>
      <w:spacing w:beforeLines="50" w:afterLines="50" w:line="300" w:lineRule="auto"/>
      <w:ind w:left="1260" w:hanging="420"/>
      <w:outlineLvl w:val="2"/>
    </w:pPr>
    <w:rPr>
      <w:rFonts w:ascii="Cambria" w:hAnsi="Cambria" w:eastAsia="黑体" w:cs="宋体"/>
      <w:b/>
      <w:bCs/>
      <w:sz w:val="24"/>
    </w:rPr>
  </w:style>
  <w:style w:type="paragraph" w:customStyle="1" w:styleId="709">
    <w:name w:val="样式1"/>
    <w:basedOn w:val="34"/>
    <w:link w:val="710"/>
    <w:qFormat/>
    <w:uiPriority w:val="0"/>
    <w:pPr>
      <w:spacing w:after="120"/>
      <w:ind w:firstLine="360"/>
    </w:pPr>
    <w:rPr>
      <w:rFonts w:ascii="Cambria" w:hAnsi="Cambria"/>
      <w:sz w:val="21"/>
      <w:szCs w:val="18"/>
    </w:rPr>
  </w:style>
  <w:style w:type="character" w:customStyle="1" w:styleId="710">
    <w:name w:val="样式1 Char"/>
    <w:link w:val="709"/>
    <w:qFormat/>
    <w:locked/>
    <w:uiPriority w:val="0"/>
    <w:rPr>
      <w:rFonts w:ascii="Cambria" w:hAnsi="Cambria" w:eastAsia="宋体" w:cs="Times New Roman"/>
      <w:szCs w:val="18"/>
    </w:rPr>
  </w:style>
  <w:style w:type="character" w:customStyle="1" w:styleId="711">
    <w:name w:val="样式 12 磅"/>
    <w:qFormat/>
    <w:uiPriority w:val="0"/>
    <w:rPr>
      <w:rFonts w:eastAsia="宋体"/>
      <w:sz w:val="28"/>
      <w:szCs w:val="21"/>
      <w:lang w:val="en-US" w:eastAsia="zh-CN" w:bidi="ar-SA"/>
    </w:rPr>
  </w:style>
  <w:style w:type="character" w:customStyle="1" w:styleId="712">
    <w:name w:val="long_text"/>
    <w:qFormat/>
    <w:uiPriority w:val="0"/>
    <w:rPr>
      <w:rFonts w:eastAsia="宋体"/>
      <w:sz w:val="21"/>
      <w:szCs w:val="21"/>
      <w:lang w:val="en-US" w:eastAsia="zh-CN" w:bidi="ar-SA"/>
    </w:rPr>
  </w:style>
  <w:style w:type="paragraph" w:customStyle="1" w:styleId="713">
    <w:name w:val="Default Paragraph Font Para Char"/>
    <w:basedOn w:val="1"/>
    <w:qFormat/>
    <w:uiPriority w:val="99"/>
    <w:pPr>
      <w:widowControl/>
      <w:overflowPunct w:val="0"/>
      <w:spacing w:after="160" w:line="400" w:lineRule="exact"/>
      <w:jc w:val="left"/>
    </w:pPr>
    <w:rPr>
      <w:rFonts w:ascii="Verdana" w:hAnsi="Verdana"/>
      <w:kern w:val="0"/>
      <w:sz w:val="20"/>
      <w:lang w:eastAsia="en-US"/>
    </w:rPr>
  </w:style>
  <w:style w:type="table" w:customStyle="1" w:styleId="714">
    <w:name w:val="三线表"/>
    <w:basedOn w:val="88"/>
    <w:qFormat/>
    <w:uiPriority w:val="0"/>
    <w:rPr>
      <w:rFonts w:ascii="Calibri" w:hAnsi="Calibri"/>
    </w:rPr>
    <w:tblStylePr w:type="firstRow">
      <w:tcPr>
        <w:tcBorders>
          <w:top w:val="single" w:color="auto" w:sz="4" w:space="0"/>
          <w:left w:val="nil"/>
          <w:bottom w:val="single" w:color="auto" w:sz="4" w:space="0"/>
          <w:right w:val="nil"/>
          <w:insideH w:val="nil"/>
          <w:insideV w:val="nil"/>
          <w:tl2br w:val="nil"/>
          <w:tr2bl w:val="nil"/>
        </w:tcBorders>
      </w:tcPr>
    </w:tblStylePr>
    <w:tblStylePr w:type="lastRow">
      <w:tcPr>
        <w:tcBorders>
          <w:top w:val="nil"/>
          <w:bottom w:val="single" w:color="auto" w:sz="4" w:space="0"/>
        </w:tcBorders>
      </w:tcPr>
    </w:tblStylePr>
  </w:style>
  <w:style w:type="paragraph" w:customStyle="1" w:styleId="715">
    <w:name w:val=".. 1"/>
    <w:basedOn w:val="1"/>
    <w:next w:val="1"/>
    <w:qFormat/>
    <w:uiPriority w:val="99"/>
    <w:pPr>
      <w:overflowPunct w:val="0"/>
      <w:autoSpaceDE w:val="0"/>
      <w:autoSpaceDN w:val="0"/>
      <w:adjustRightInd w:val="0"/>
      <w:spacing w:before="160" w:after="160"/>
      <w:jc w:val="left"/>
    </w:pPr>
    <w:rPr>
      <w:rFonts w:ascii="Cambria" w:hAnsi="Cambria" w:cs="Courier New"/>
      <w:color w:val="000000"/>
      <w:kern w:val="0"/>
      <w:sz w:val="18"/>
    </w:rPr>
  </w:style>
  <w:style w:type="paragraph" w:customStyle="1" w:styleId="716">
    <w:name w:val=".. 2"/>
    <w:basedOn w:val="1"/>
    <w:next w:val="1"/>
    <w:qFormat/>
    <w:uiPriority w:val="99"/>
    <w:pPr>
      <w:overflowPunct w:val="0"/>
      <w:autoSpaceDE w:val="0"/>
      <w:autoSpaceDN w:val="0"/>
      <w:adjustRightInd w:val="0"/>
      <w:spacing w:before="25" w:after="25"/>
      <w:jc w:val="left"/>
    </w:pPr>
    <w:rPr>
      <w:rFonts w:ascii="Cambria" w:hAnsi="Cambria" w:cs="Courier New"/>
      <w:color w:val="000000"/>
      <w:kern w:val="0"/>
      <w:sz w:val="18"/>
    </w:rPr>
  </w:style>
  <w:style w:type="paragraph" w:customStyle="1" w:styleId="717">
    <w:name w:val="abstract"/>
    <w:basedOn w:val="1"/>
    <w:next w:val="1"/>
    <w:qFormat/>
    <w:uiPriority w:val="99"/>
    <w:pPr>
      <w:overflowPunct w:val="0"/>
      <w:spacing w:before="600" w:after="120"/>
      <w:ind w:left="567" w:right="567"/>
    </w:pPr>
    <w:rPr>
      <w:rFonts w:ascii="Cambria" w:hAnsi="Cambria" w:cs="Courier New"/>
      <w:color w:val="000000"/>
      <w:kern w:val="0"/>
      <w:sz w:val="18"/>
    </w:rPr>
  </w:style>
  <w:style w:type="paragraph" w:customStyle="1" w:styleId="718">
    <w:name w:val="authorinfo"/>
    <w:basedOn w:val="1"/>
    <w:next w:val="1"/>
    <w:link w:val="719"/>
    <w:qFormat/>
    <w:uiPriority w:val="0"/>
    <w:pPr>
      <w:overflowPunct w:val="0"/>
      <w:jc w:val="center"/>
    </w:pPr>
    <w:rPr>
      <w:rFonts w:ascii="Cambria" w:hAnsi="Cambria" w:cs="Courier New"/>
      <w:color w:val="000000"/>
      <w:kern w:val="0"/>
      <w:sz w:val="18"/>
    </w:rPr>
  </w:style>
  <w:style w:type="character" w:customStyle="1" w:styleId="719">
    <w:name w:val="authorinfo Char"/>
    <w:link w:val="718"/>
    <w:qFormat/>
    <w:uiPriority w:val="0"/>
    <w:rPr>
      <w:rFonts w:ascii="Cambria" w:hAnsi="Cambria" w:eastAsia="宋体" w:cs="Courier New"/>
      <w:color w:val="000000"/>
      <w:kern w:val="0"/>
      <w:sz w:val="18"/>
      <w:szCs w:val="20"/>
    </w:rPr>
  </w:style>
  <w:style w:type="character" w:customStyle="1" w:styleId="720">
    <w:name w:val="bold1"/>
    <w:qFormat/>
    <w:uiPriority w:val="0"/>
    <w:rPr>
      <w:b/>
      <w:bCs/>
    </w:rPr>
  </w:style>
  <w:style w:type="paragraph" w:customStyle="1" w:styleId="721">
    <w:name w:val="Bullet Item"/>
    <w:basedOn w:val="1"/>
    <w:qFormat/>
    <w:uiPriority w:val="99"/>
    <w:pPr>
      <w:tabs>
        <w:tab w:val="left" w:pos="227"/>
        <w:tab w:val="left" w:pos="454"/>
      </w:tabs>
      <w:overflowPunct w:val="0"/>
      <w:ind w:left="227" w:hanging="227"/>
    </w:pPr>
    <w:rPr>
      <w:rFonts w:ascii="Cambria" w:hAnsi="Cambria" w:cs="Courier New"/>
      <w:color w:val="000000"/>
      <w:kern w:val="0"/>
      <w:sz w:val="18"/>
    </w:rPr>
  </w:style>
  <w:style w:type="paragraph" w:customStyle="1" w:styleId="722">
    <w:name w:val="Char Char Char Char Char"/>
    <w:basedOn w:val="1"/>
    <w:qFormat/>
    <w:uiPriority w:val="99"/>
    <w:pPr>
      <w:overflowPunct w:val="0"/>
      <w:spacing w:beforeLines="50"/>
      <w:jc w:val="center"/>
    </w:pPr>
    <w:rPr>
      <w:rFonts w:ascii="Cambria" w:hAnsi="Cambria" w:cs="Courier New"/>
      <w:color w:val="000000"/>
      <w:kern w:val="0"/>
      <w:sz w:val="18"/>
    </w:rPr>
  </w:style>
  <w:style w:type="paragraph" w:customStyle="1" w:styleId="723">
    <w:name w:val="email"/>
    <w:basedOn w:val="1"/>
    <w:next w:val="717"/>
    <w:qFormat/>
    <w:uiPriority w:val="99"/>
    <w:pPr>
      <w:overflowPunct w:val="0"/>
      <w:jc w:val="center"/>
    </w:pPr>
    <w:rPr>
      <w:rFonts w:ascii="Cambria" w:hAnsi="Cambria" w:cs="Courier New"/>
      <w:color w:val="000000"/>
      <w:kern w:val="0"/>
      <w:sz w:val="18"/>
    </w:rPr>
  </w:style>
  <w:style w:type="paragraph" w:customStyle="1" w:styleId="724">
    <w:name w:val="figlegend"/>
    <w:basedOn w:val="1"/>
    <w:next w:val="1"/>
    <w:qFormat/>
    <w:uiPriority w:val="99"/>
    <w:pPr>
      <w:keepNext/>
      <w:keepLines/>
      <w:overflowPunct w:val="0"/>
      <w:spacing w:before="120" w:after="240"/>
    </w:pPr>
    <w:rPr>
      <w:rFonts w:ascii="Cambria" w:hAnsi="Cambria" w:cs="Courier New"/>
      <w:color w:val="000000"/>
      <w:kern w:val="0"/>
      <w:sz w:val="18"/>
    </w:rPr>
  </w:style>
  <w:style w:type="paragraph" w:customStyle="1" w:styleId="725">
    <w:name w:val="Fußnotentext.Footnote"/>
    <w:basedOn w:val="1"/>
    <w:qFormat/>
    <w:uiPriority w:val="99"/>
    <w:pPr>
      <w:tabs>
        <w:tab w:val="left" w:pos="170"/>
      </w:tabs>
      <w:overflowPunct w:val="0"/>
      <w:ind w:left="170" w:hanging="170"/>
    </w:pPr>
    <w:rPr>
      <w:rFonts w:ascii="Cambria" w:hAnsi="Cambria" w:cs="Courier New"/>
      <w:color w:val="000000"/>
      <w:kern w:val="0"/>
      <w:sz w:val="18"/>
    </w:rPr>
  </w:style>
  <w:style w:type="paragraph" w:customStyle="1" w:styleId="726">
    <w:name w:val="heading1"/>
    <w:basedOn w:val="1"/>
    <w:next w:val="1"/>
    <w:qFormat/>
    <w:uiPriority w:val="99"/>
    <w:pPr>
      <w:keepNext/>
      <w:keepLines/>
      <w:tabs>
        <w:tab w:val="left" w:pos="454"/>
      </w:tabs>
      <w:suppressAutoHyphens/>
      <w:overflowPunct w:val="0"/>
      <w:spacing w:before="520" w:after="280"/>
    </w:pPr>
    <w:rPr>
      <w:rFonts w:ascii="Cambria" w:hAnsi="Cambria" w:cs="Courier New"/>
      <w:b/>
      <w:color w:val="000000"/>
      <w:kern w:val="0"/>
      <w:sz w:val="24"/>
    </w:rPr>
  </w:style>
  <w:style w:type="paragraph" w:customStyle="1" w:styleId="727">
    <w:name w:val="heading2"/>
    <w:basedOn w:val="1"/>
    <w:next w:val="1"/>
    <w:qFormat/>
    <w:uiPriority w:val="99"/>
    <w:pPr>
      <w:keepNext/>
      <w:keepLines/>
      <w:tabs>
        <w:tab w:val="left" w:pos="510"/>
      </w:tabs>
      <w:suppressAutoHyphens/>
      <w:overflowPunct w:val="0"/>
      <w:spacing w:before="440" w:after="220"/>
    </w:pPr>
    <w:rPr>
      <w:rFonts w:ascii="Cambria" w:hAnsi="Cambria" w:cs="Courier New"/>
      <w:b/>
      <w:color w:val="000000"/>
      <w:kern w:val="0"/>
      <w:sz w:val="18"/>
    </w:rPr>
  </w:style>
  <w:style w:type="paragraph" w:customStyle="1" w:styleId="728">
    <w:name w:val="heading3"/>
    <w:basedOn w:val="1"/>
    <w:next w:val="1"/>
    <w:qFormat/>
    <w:uiPriority w:val="99"/>
    <w:pPr>
      <w:keepNext/>
      <w:keepLines/>
      <w:tabs>
        <w:tab w:val="left" w:pos="284"/>
      </w:tabs>
      <w:suppressAutoHyphens/>
      <w:overflowPunct w:val="0"/>
      <w:spacing w:before="320"/>
    </w:pPr>
    <w:rPr>
      <w:rFonts w:ascii="Cambria" w:hAnsi="Cambria" w:cs="Courier New"/>
      <w:b/>
      <w:color w:val="000000"/>
      <w:kern w:val="0"/>
      <w:sz w:val="18"/>
    </w:rPr>
  </w:style>
  <w:style w:type="paragraph" w:customStyle="1" w:styleId="729">
    <w:name w:val="IEEE Reference Item"/>
    <w:basedOn w:val="1"/>
    <w:qFormat/>
    <w:uiPriority w:val="99"/>
    <w:pPr>
      <w:widowControl/>
      <w:overflowPunct w:val="0"/>
      <w:adjustRightInd w:val="0"/>
      <w:snapToGrid w:val="0"/>
    </w:pPr>
    <w:rPr>
      <w:rFonts w:ascii="Cambria" w:hAnsi="Cambria" w:cs="Courier New"/>
      <w:color w:val="000000"/>
      <w:kern w:val="0"/>
      <w:sz w:val="16"/>
    </w:rPr>
  </w:style>
  <w:style w:type="character" w:customStyle="1" w:styleId="730">
    <w:name w:val="indent1"/>
    <w:qFormat/>
    <w:uiPriority w:val="0"/>
    <w:rPr>
      <w:color w:val="000000"/>
      <w:sz w:val="18"/>
      <w:szCs w:val="18"/>
    </w:rPr>
  </w:style>
  <w:style w:type="paragraph" w:customStyle="1" w:styleId="731">
    <w:name w:val="Item"/>
    <w:basedOn w:val="1"/>
    <w:next w:val="1"/>
    <w:qFormat/>
    <w:uiPriority w:val="99"/>
    <w:pPr>
      <w:tabs>
        <w:tab w:val="left" w:pos="227"/>
        <w:tab w:val="left" w:pos="454"/>
      </w:tabs>
      <w:overflowPunct w:val="0"/>
      <w:ind w:left="227" w:hanging="227"/>
    </w:pPr>
    <w:rPr>
      <w:rFonts w:ascii="Cambria" w:hAnsi="Cambria" w:cs="Courier New"/>
      <w:color w:val="000000"/>
      <w:kern w:val="0"/>
      <w:sz w:val="18"/>
    </w:rPr>
  </w:style>
  <w:style w:type="paragraph" w:customStyle="1" w:styleId="732">
    <w:name w:val="Numbered Item"/>
    <w:basedOn w:val="731"/>
    <w:qFormat/>
    <w:uiPriority w:val="99"/>
  </w:style>
  <w:style w:type="paragraph" w:customStyle="1" w:styleId="733">
    <w:name w:val="programcode"/>
    <w:basedOn w:val="1"/>
    <w:qFormat/>
    <w:uiPriority w:val="99"/>
    <w:pPr>
      <w:tabs>
        <w:tab w:val="left" w:pos="1361"/>
        <w:tab w:val="left" w:pos="1531"/>
        <w:tab w:val="left" w:pos="1701"/>
        <w:tab w:val="left" w:pos="1871"/>
        <w:tab w:val="left" w:pos="2041"/>
        <w:tab w:val="left" w:pos="2211"/>
        <w:tab w:val="left" w:pos="2381"/>
        <w:tab w:val="left" w:pos="2552"/>
      </w:tabs>
      <w:overflowPunct w:val="0"/>
      <w:spacing w:before="120" w:after="120"/>
      <w:ind w:left="227"/>
      <w:jc w:val="left"/>
    </w:pPr>
    <w:rPr>
      <w:rFonts w:ascii="Courier" w:hAnsi="Courier" w:cs="Courier New"/>
      <w:color w:val="000000"/>
      <w:kern w:val="0"/>
      <w:sz w:val="18"/>
    </w:rPr>
  </w:style>
  <w:style w:type="paragraph" w:customStyle="1" w:styleId="734">
    <w:name w:val="reference"/>
    <w:basedOn w:val="1"/>
    <w:qFormat/>
    <w:uiPriority w:val="99"/>
    <w:pPr>
      <w:overflowPunct w:val="0"/>
      <w:ind w:left="227" w:hanging="227"/>
    </w:pPr>
    <w:rPr>
      <w:rFonts w:ascii="Cambria" w:hAnsi="Cambria" w:cs="Courier New"/>
      <w:color w:val="000000"/>
      <w:kern w:val="0"/>
      <w:sz w:val="18"/>
    </w:rPr>
  </w:style>
  <w:style w:type="paragraph" w:customStyle="1" w:styleId="735">
    <w:name w:val="Running head - left"/>
    <w:basedOn w:val="1"/>
    <w:qFormat/>
    <w:uiPriority w:val="99"/>
    <w:pPr>
      <w:tabs>
        <w:tab w:val="left" w:pos="680"/>
        <w:tab w:val="right" w:pos="6237"/>
        <w:tab w:val="right" w:pos="6917"/>
      </w:tabs>
      <w:overflowPunct w:val="0"/>
      <w:spacing w:after="240" w:line="240" w:lineRule="exact"/>
      <w:jc w:val="left"/>
    </w:pPr>
    <w:rPr>
      <w:rFonts w:ascii="Cambria" w:hAnsi="Cambria" w:cs="Courier New"/>
      <w:color w:val="000000"/>
      <w:kern w:val="0"/>
      <w:sz w:val="18"/>
    </w:rPr>
  </w:style>
  <w:style w:type="paragraph" w:customStyle="1" w:styleId="736">
    <w:name w:val="Running head - right"/>
    <w:basedOn w:val="735"/>
    <w:qFormat/>
    <w:uiPriority w:val="99"/>
    <w:pPr>
      <w:jc w:val="right"/>
    </w:pPr>
  </w:style>
  <w:style w:type="character" w:customStyle="1" w:styleId="737">
    <w:name w:val="search_content1"/>
    <w:qFormat/>
    <w:uiPriority w:val="0"/>
    <w:rPr>
      <w:sz w:val="12"/>
      <w:szCs w:val="12"/>
    </w:rPr>
  </w:style>
  <w:style w:type="paragraph" w:customStyle="1" w:styleId="738">
    <w:name w:val="tablelegend"/>
    <w:basedOn w:val="1"/>
    <w:next w:val="1"/>
    <w:qFormat/>
    <w:uiPriority w:val="99"/>
    <w:pPr>
      <w:keepNext/>
      <w:keepLines/>
      <w:overflowPunct w:val="0"/>
      <w:spacing w:before="240" w:after="120"/>
    </w:pPr>
    <w:rPr>
      <w:rFonts w:ascii="Cambria" w:hAnsi="Cambria" w:cs="Courier New"/>
      <w:color w:val="000000"/>
      <w:kern w:val="0"/>
      <w:sz w:val="18"/>
      <w:lang w:val="de-DE"/>
    </w:rPr>
  </w:style>
  <w:style w:type="paragraph" w:customStyle="1" w:styleId="739">
    <w:name w:val="博士论文正文"/>
    <w:basedOn w:val="1"/>
    <w:qFormat/>
    <w:uiPriority w:val="99"/>
    <w:pPr>
      <w:tabs>
        <w:tab w:val="left" w:pos="420"/>
      </w:tabs>
      <w:overflowPunct w:val="0"/>
      <w:spacing w:line="300" w:lineRule="auto"/>
      <w:ind w:firstLine="360"/>
      <w:jc w:val="center"/>
    </w:pPr>
    <w:rPr>
      <w:rFonts w:ascii="Cambria" w:hAnsi="Cambria" w:cs="Courier New"/>
      <w:color w:val="000000"/>
      <w:kern w:val="0"/>
      <w:sz w:val="18"/>
      <w:szCs w:val="18"/>
    </w:rPr>
  </w:style>
  <w:style w:type="paragraph" w:customStyle="1" w:styleId="740">
    <w:name w:val="发表论文目录正文"/>
    <w:basedOn w:val="1"/>
    <w:qFormat/>
    <w:uiPriority w:val="99"/>
    <w:pPr>
      <w:overflowPunct w:val="0"/>
      <w:topLinePunct/>
    </w:pPr>
    <w:rPr>
      <w:rFonts w:ascii="Times" w:hAnsi="Times" w:cs="Courier New"/>
      <w:color w:val="000000"/>
      <w:kern w:val="0"/>
      <w:sz w:val="24"/>
    </w:rPr>
  </w:style>
  <w:style w:type="paragraph" w:customStyle="1" w:styleId="741">
    <w:name w:val="英文"/>
    <w:basedOn w:val="1"/>
    <w:next w:val="1"/>
    <w:link w:val="742"/>
    <w:qFormat/>
    <w:uiPriority w:val="0"/>
    <w:pPr>
      <w:overflowPunct w:val="0"/>
      <w:snapToGrid w:val="0"/>
      <w:spacing w:line="280" w:lineRule="exact"/>
    </w:pPr>
    <w:rPr>
      <w:rFonts w:ascii="Cambria" w:hAnsi="Cambria"/>
      <w:sz w:val="15"/>
    </w:rPr>
  </w:style>
  <w:style w:type="character" w:customStyle="1" w:styleId="742">
    <w:name w:val="英文 Char"/>
    <w:link w:val="741"/>
    <w:qFormat/>
    <w:uiPriority w:val="0"/>
    <w:rPr>
      <w:rFonts w:ascii="Cambria" w:hAnsi="Cambria" w:eastAsia="宋体" w:cs="Times New Roman"/>
      <w:sz w:val="15"/>
      <w:szCs w:val="20"/>
    </w:rPr>
  </w:style>
  <w:style w:type="character" w:customStyle="1" w:styleId="743">
    <w:name w:val="h1 Char"/>
    <w:qFormat/>
    <w:uiPriority w:val="0"/>
    <w:rPr>
      <w:rFonts w:ascii="Calibri" w:hAnsi="Calibri" w:eastAsia="宋体"/>
      <w:b/>
      <w:bCs/>
      <w:kern w:val="44"/>
      <w:sz w:val="44"/>
      <w:szCs w:val="44"/>
      <w:lang w:val="zh-CN" w:eastAsia="zh-CN" w:bidi="ar-SA"/>
    </w:rPr>
  </w:style>
  <w:style w:type="character" w:customStyle="1" w:styleId="744">
    <w:name w:val="medium_text1"/>
    <w:qFormat/>
    <w:uiPriority w:val="0"/>
    <w:rPr>
      <w:sz w:val="22"/>
      <w:szCs w:val="22"/>
    </w:rPr>
  </w:style>
  <w:style w:type="paragraph" w:customStyle="1" w:styleId="745">
    <w:name w:val="文档正文"/>
    <w:basedOn w:val="1"/>
    <w:link w:val="746"/>
    <w:qFormat/>
    <w:uiPriority w:val="0"/>
    <w:pPr>
      <w:overflowPunct w:val="0"/>
      <w:adjustRightInd w:val="0"/>
      <w:spacing w:line="440" w:lineRule="atLeast"/>
      <w:ind w:firstLine="567"/>
      <w:textAlignment w:val="baseline"/>
    </w:pPr>
    <w:rPr>
      <w:rFonts w:ascii="Cambria" w:hAnsi="Cambria"/>
      <w:spacing w:val="4"/>
      <w:kern w:val="0"/>
      <w:sz w:val="24"/>
      <w:lang w:val="zh-CN"/>
    </w:rPr>
  </w:style>
  <w:style w:type="character" w:customStyle="1" w:styleId="746">
    <w:name w:val="文档正文 Char"/>
    <w:link w:val="745"/>
    <w:qFormat/>
    <w:uiPriority w:val="0"/>
    <w:rPr>
      <w:rFonts w:ascii="Cambria" w:hAnsi="Cambria" w:eastAsia="宋体" w:cs="Times New Roman"/>
      <w:spacing w:val="4"/>
      <w:kern w:val="0"/>
      <w:sz w:val="24"/>
      <w:szCs w:val="20"/>
      <w:lang w:val="zh-CN" w:eastAsia="zh-CN"/>
    </w:rPr>
  </w:style>
  <w:style w:type="paragraph" w:customStyle="1" w:styleId="747">
    <w:name w:val="前言、引言标题"/>
    <w:next w:val="1"/>
    <w:qFormat/>
    <w:uiPriority w:val="99"/>
    <w:pPr>
      <w:numPr>
        <w:ilvl w:val="0"/>
        <w:numId w:val="9"/>
      </w:numPr>
      <w:shd w:val="clear" w:color="FFFFFF" w:fill="FFFFFF"/>
      <w:spacing w:before="640" w:after="560"/>
      <w:jc w:val="center"/>
      <w:outlineLvl w:val="0"/>
    </w:pPr>
    <w:rPr>
      <w:rFonts w:ascii="黑体" w:hAnsi="Cambria" w:eastAsia="黑体" w:cs="Times New Roman"/>
      <w:kern w:val="2"/>
      <w:sz w:val="32"/>
      <w:szCs w:val="24"/>
      <w:lang w:val="en-US" w:eastAsia="zh-CN" w:bidi="ar-SA"/>
    </w:rPr>
  </w:style>
  <w:style w:type="paragraph" w:customStyle="1" w:styleId="748">
    <w:name w:val="章标题"/>
    <w:next w:val="209"/>
    <w:qFormat/>
    <w:uiPriority w:val="99"/>
    <w:pPr>
      <w:numPr>
        <w:ilvl w:val="1"/>
        <w:numId w:val="9"/>
      </w:numPr>
      <w:spacing w:beforeLines="50" w:afterLines="50"/>
      <w:jc w:val="both"/>
      <w:outlineLvl w:val="1"/>
    </w:pPr>
    <w:rPr>
      <w:rFonts w:ascii="Cambria" w:hAnsi="Cambria" w:eastAsia="黑体" w:cs="Times New Roman"/>
      <w:kern w:val="2"/>
      <w:sz w:val="21"/>
      <w:szCs w:val="24"/>
      <w:lang w:val="en-US" w:eastAsia="zh-CN" w:bidi="ar-SA"/>
    </w:rPr>
  </w:style>
  <w:style w:type="paragraph" w:customStyle="1" w:styleId="749">
    <w:name w:val="一级条标题"/>
    <w:basedOn w:val="748"/>
    <w:next w:val="209"/>
    <w:qFormat/>
    <w:uiPriority w:val="99"/>
    <w:pPr>
      <w:numPr>
        <w:ilvl w:val="2"/>
      </w:numPr>
      <w:spacing w:beforeLines="0" w:afterLines="0"/>
      <w:outlineLvl w:val="2"/>
    </w:pPr>
  </w:style>
  <w:style w:type="paragraph" w:customStyle="1" w:styleId="750">
    <w:name w:val="二级条标题"/>
    <w:basedOn w:val="749"/>
    <w:next w:val="209"/>
    <w:qFormat/>
    <w:uiPriority w:val="99"/>
    <w:pPr>
      <w:numPr>
        <w:ilvl w:val="3"/>
      </w:numPr>
      <w:outlineLvl w:val="3"/>
    </w:pPr>
  </w:style>
  <w:style w:type="paragraph" w:customStyle="1" w:styleId="751">
    <w:name w:val="三级条标题"/>
    <w:basedOn w:val="750"/>
    <w:next w:val="209"/>
    <w:qFormat/>
    <w:uiPriority w:val="99"/>
    <w:pPr>
      <w:numPr>
        <w:ilvl w:val="4"/>
      </w:numPr>
      <w:outlineLvl w:val="4"/>
    </w:pPr>
  </w:style>
  <w:style w:type="paragraph" w:customStyle="1" w:styleId="752">
    <w:name w:val="四级条标题"/>
    <w:basedOn w:val="751"/>
    <w:next w:val="209"/>
    <w:qFormat/>
    <w:uiPriority w:val="99"/>
    <w:pPr>
      <w:numPr>
        <w:ilvl w:val="5"/>
      </w:numPr>
      <w:outlineLvl w:val="5"/>
    </w:pPr>
  </w:style>
  <w:style w:type="paragraph" w:customStyle="1" w:styleId="753">
    <w:name w:val="五级条标题"/>
    <w:basedOn w:val="752"/>
    <w:next w:val="209"/>
    <w:qFormat/>
    <w:uiPriority w:val="99"/>
    <w:pPr>
      <w:numPr>
        <w:ilvl w:val="6"/>
      </w:numPr>
      <w:outlineLvl w:val="6"/>
    </w:pPr>
  </w:style>
  <w:style w:type="character" w:customStyle="1" w:styleId="754">
    <w:name w:val="wenzhang_con"/>
    <w:qFormat/>
    <w:uiPriority w:val="0"/>
  </w:style>
  <w:style w:type="character" w:customStyle="1" w:styleId="755">
    <w:name w:val="datatitle"/>
    <w:qFormat/>
    <w:uiPriority w:val="0"/>
  </w:style>
  <w:style w:type="character" w:customStyle="1" w:styleId="756">
    <w:name w:val="style__1"/>
    <w:qFormat/>
    <w:uiPriority w:val="0"/>
    <w:rPr>
      <w:sz w:val="15"/>
      <w:szCs w:val="15"/>
    </w:rPr>
  </w:style>
  <w:style w:type="paragraph" w:customStyle="1" w:styleId="757">
    <w:name w:val="Char3"/>
    <w:basedOn w:val="1"/>
    <w:qFormat/>
    <w:uiPriority w:val="99"/>
    <w:pPr>
      <w:overflowPunct w:val="0"/>
      <w:ind w:firstLine="357" w:firstLineChars="170"/>
    </w:pPr>
    <w:rPr>
      <w:rFonts w:ascii="Tahoma" w:hAnsi="Tahoma" w:cs="Courier New"/>
      <w:color w:val="000000"/>
      <w:kern w:val="0"/>
    </w:rPr>
  </w:style>
  <w:style w:type="paragraph" w:customStyle="1" w:styleId="758">
    <w:name w:val="我的文献"/>
    <w:basedOn w:val="1"/>
    <w:qFormat/>
    <w:uiPriority w:val="99"/>
    <w:pPr>
      <w:tabs>
        <w:tab w:val="left" w:pos="651"/>
      </w:tabs>
      <w:overflowPunct w:val="0"/>
      <w:adjustRightInd w:val="0"/>
      <w:snapToGrid w:val="0"/>
      <w:spacing w:line="300" w:lineRule="auto"/>
      <w:ind w:left="651" w:leftChars="147" w:right="210" w:rightChars="100" w:hanging="360"/>
      <w:textAlignment w:val="baseline"/>
    </w:pPr>
    <w:rPr>
      <w:rFonts w:ascii="Cambria" w:hAnsi="Cambria" w:cs="宋体"/>
      <w:color w:val="000000"/>
      <w:kern w:val="0"/>
    </w:rPr>
  </w:style>
  <w:style w:type="paragraph" w:customStyle="1" w:styleId="759">
    <w:name w:val="图注释"/>
    <w:basedOn w:val="1"/>
    <w:qFormat/>
    <w:uiPriority w:val="99"/>
    <w:pPr>
      <w:overflowPunct w:val="0"/>
      <w:adjustRightInd w:val="0"/>
      <w:snapToGrid w:val="0"/>
      <w:spacing w:line="300" w:lineRule="auto"/>
      <w:jc w:val="center"/>
    </w:pPr>
    <w:rPr>
      <w:rFonts w:ascii="Cambria" w:hAnsi="Cambria" w:cs="Courier New"/>
      <w:color w:val="000000"/>
      <w:kern w:val="0"/>
      <w:sz w:val="18"/>
    </w:rPr>
  </w:style>
  <w:style w:type="paragraph" w:customStyle="1" w:styleId="760">
    <w:name w:val="IEEE Author Name"/>
    <w:basedOn w:val="1"/>
    <w:next w:val="1"/>
    <w:qFormat/>
    <w:uiPriority w:val="99"/>
    <w:pPr>
      <w:widowControl/>
      <w:overflowPunct w:val="0"/>
      <w:adjustRightInd w:val="0"/>
      <w:snapToGrid w:val="0"/>
      <w:spacing w:before="120" w:after="120"/>
      <w:jc w:val="center"/>
    </w:pPr>
    <w:rPr>
      <w:rFonts w:ascii="Cambria" w:hAnsi="Cambria" w:eastAsia="Times New Roman" w:cs="Courier New"/>
      <w:color w:val="000000"/>
      <w:kern w:val="0"/>
      <w:sz w:val="22"/>
      <w:lang w:val="en-GB" w:eastAsia="en-GB"/>
    </w:rPr>
  </w:style>
  <w:style w:type="paragraph" w:customStyle="1" w:styleId="761">
    <w:name w:val="Char Char Char Char Char Char Char Char Char Char Char"/>
    <w:qFormat/>
    <w:uiPriority w:val="99"/>
    <w:pPr>
      <w:widowControl w:val="0"/>
      <w:spacing w:line="300" w:lineRule="auto"/>
      <w:ind w:firstLine="480" w:firstLineChars="200"/>
      <w:jc w:val="both"/>
    </w:pPr>
    <w:rPr>
      <w:rFonts w:ascii="Cambria" w:hAnsi="Cambria" w:eastAsia="仿宋_GB2312" w:cs="Times New Roman"/>
      <w:kern w:val="2"/>
      <w:sz w:val="24"/>
      <w:szCs w:val="24"/>
      <w:lang w:val="en-US" w:eastAsia="zh-CN" w:bidi="ar-SA"/>
    </w:rPr>
  </w:style>
  <w:style w:type="character" w:customStyle="1" w:styleId="762">
    <w:name w:val="trans"/>
    <w:qFormat/>
    <w:uiPriority w:val="0"/>
    <w:rPr>
      <w:rFonts w:eastAsia="宋体"/>
      <w:sz w:val="21"/>
      <w:szCs w:val="21"/>
      <w:lang w:val="en-US" w:eastAsia="zh-CN" w:bidi="ar-SA"/>
    </w:rPr>
  </w:style>
  <w:style w:type="paragraph" w:customStyle="1" w:styleId="763">
    <w:name w:val="IEEE Author Affiliation"/>
    <w:basedOn w:val="1"/>
    <w:next w:val="1"/>
    <w:qFormat/>
    <w:uiPriority w:val="99"/>
    <w:pPr>
      <w:widowControl/>
      <w:overflowPunct w:val="0"/>
      <w:spacing w:after="60"/>
      <w:jc w:val="center"/>
    </w:pPr>
    <w:rPr>
      <w:rFonts w:ascii="Cambria" w:hAnsi="Cambria" w:eastAsia="Times New Roman" w:cs="Courier New"/>
      <w:i/>
      <w:color w:val="000000"/>
      <w:kern w:val="0"/>
      <w:sz w:val="20"/>
      <w:lang w:val="en-GB" w:eastAsia="en-GB"/>
    </w:rPr>
  </w:style>
  <w:style w:type="paragraph" w:customStyle="1" w:styleId="764">
    <w:name w:val="IEEE Heading 2"/>
    <w:basedOn w:val="1"/>
    <w:next w:val="765"/>
    <w:qFormat/>
    <w:uiPriority w:val="99"/>
    <w:pPr>
      <w:widowControl/>
      <w:numPr>
        <w:ilvl w:val="0"/>
        <w:numId w:val="10"/>
      </w:numPr>
      <w:overflowPunct w:val="0"/>
      <w:adjustRightInd w:val="0"/>
      <w:snapToGrid w:val="0"/>
      <w:spacing w:before="150" w:after="60"/>
      <w:jc w:val="left"/>
    </w:pPr>
    <w:rPr>
      <w:rFonts w:ascii="Cambria" w:hAnsi="Cambria" w:cs="Courier New"/>
      <w:i/>
      <w:color w:val="000000"/>
      <w:kern w:val="0"/>
      <w:sz w:val="20"/>
      <w:lang w:val="en-AU"/>
    </w:rPr>
  </w:style>
  <w:style w:type="paragraph" w:customStyle="1" w:styleId="765">
    <w:name w:val="IEEE Paragraph"/>
    <w:basedOn w:val="1"/>
    <w:link w:val="766"/>
    <w:qFormat/>
    <w:uiPriority w:val="99"/>
    <w:pPr>
      <w:widowControl/>
      <w:overflowPunct w:val="0"/>
      <w:adjustRightInd w:val="0"/>
      <w:snapToGrid w:val="0"/>
      <w:ind w:firstLine="216"/>
    </w:pPr>
    <w:rPr>
      <w:rFonts w:ascii="Cambria" w:hAnsi="Cambria"/>
      <w:kern w:val="0"/>
      <w:sz w:val="20"/>
      <w:szCs w:val="24"/>
      <w:lang w:val="en-AU"/>
    </w:rPr>
  </w:style>
  <w:style w:type="character" w:customStyle="1" w:styleId="766">
    <w:name w:val="IEEE Paragraph Char"/>
    <w:link w:val="765"/>
    <w:qFormat/>
    <w:uiPriority w:val="99"/>
    <w:rPr>
      <w:rFonts w:ascii="Cambria" w:hAnsi="Cambria" w:eastAsia="宋体" w:cs="Times New Roman"/>
      <w:kern w:val="0"/>
      <w:sz w:val="20"/>
      <w:szCs w:val="24"/>
      <w:lang w:val="en-AU"/>
    </w:rPr>
  </w:style>
  <w:style w:type="paragraph" w:customStyle="1" w:styleId="767">
    <w:name w:val="IEEE Author Email"/>
    <w:next w:val="763"/>
    <w:qFormat/>
    <w:uiPriority w:val="99"/>
    <w:pPr>
      <w:spacing w:after="60"/>
      <w:jc w:val="center"/>
    </w:pPr>
    <w:rPr>
      <w:rFonts w:ascii="Courier" w:hAnsi="Courier" w:eastAsia="Times New Roman" w:cs="Times New Roman"/>
      <w:kern w:val="2"/>
      <w:sz w:val="18"/>
      <w:szCs w:val="24"/>
      <w:lang w:val="en-GB" w:eastAsia="en-GB" w:bidi="ar-SA"/>
    </w:rPr>
  </w:style>
  <w:style w:type="paragraph" w:customStyle="1" w:styleId="768">
    <w:name w:val="IEEE Abstract Heading"/>
    <w:basedOn w:val="769"/>
    <w:next w:val="769"/>
    <w:link w:val="771"/>
    <w:qFormat/>
    <w:uiPriority w:val="0"/>
    <w:rPr>
      <w:i/>
    </w:rPr>
  </w:style>
  <w:style w:type="paragraph" w:customStyle="1" w:styleId="769">
    <w:name w:val="IEEE Abtract"/>
    <w:basedOn w:val="1"/>
    <w:next w:val="1"/>
    <w:link w:val="770"/>
    <w:qFormat/>
    <w:uiPriority w:val="0"/>
    <w:pPr>
      <w:widowControl/>
      <w:overflowPunct w:val="0"/>
      <w:adjustRightInd w:val="0"/>
      <w:snapToGrid w:val="0"/>
    </w:pPr>
    <w:rPr>
      <w:rFonts w:ascii="Cambria" w:hAnsi="Cambria"/>
      <w:b/>
      <w:kern w:val="0"/>
      <w:sz w:val="18"/>
      <w:szCs w:val="24"/>
      <w:lang w:val="en-GB" w:eastAsia="en-GB"/>
    </w:rPr>
  </w:style>
  <w:style w:type="character" w:customStyle="1" w:styleId="770">
    <w:name w:val="IEEE Abtract Char"/>
    <w:link w:val="769"/>
    <w:qFormat/>
    <w:uiPriority w:val="0"/>
    <w:rPr>
      <w:rFonts w:ascii="Cambria" w:hAnsi="Cambria" w:eastAsia="宋体" w:cs="Times New Roman"/>
      <w:b/>
      <w:kern w:val="0"/>
      <w:sz w:val="18"/>
      <w:szCs w:val="24"/>
      <w:lang w:val="en-GB" w:eastAsia="en-GB"/>
    </w:rPr>
  </w:style>
  <w:style w:type="character" w:customStyle="1" w:styleId="771">
    <w:name w:val="IEEE Abstract Heading Char"/>
    <w:link w:val="768"/>
    <w:qFormat/>
    <w:uiPriority w:val="0"/>
    <w:rPr>
      <w:rFonts w:ascii="Cambria" w:hAnsi="Cambria" w:eastAsia="宋体" w:cs="Times New Roman"/>
      <w:b/>
      <w:i/>
      <w:kern w:val="0"/>
      <w:sz w:val="18"/>
      <w:szCs w:val="24"/>
      <w:lang w:val="en-GB" w:eastAsia="en-GB"/>
    </w:rPr>
  </w:style>
  <w:style w:type="paragraph" w:customStyle="1" w:styleId="772">
    <w:name w:val="IEEE Heading 1"/>
    <w:basedOn w:val="1"/>
    <w:next w:val="765"/>
    <w:qFormat/>
    <w:uiPriority w:val="99"/>
    <w:pPr>
      <w:widowControl/>
      <w:overflowPunct w:val="0"/>
      <w:adjustRightInd w:val="0"/>
      <w:snapToGrid w:val="0"/>
      <w:spacing w:before="180" w:after="60"/>
      <w:jc w:val="center"/>
    </w:pPr>
    <w:rPr>
      <w:rFonts w:ascii="Cambria" w:hAnsi="Cambria" w:cs="Courier New"/>
      <w:smallCaps/>
      <w:color w:val="000000"/>
      <w:kern w:val="0"/>
      <w:sz w:val="20"/>
      <w:lang w:val="en-AU"/>
    </w:rPr>
  </w:style>
  <w:style w:type="paragraph" w:customStyle="1" w:styleId="773">
    <w:name w:val="IEEE Table Cell"/>
    <w:basedOn w:val="765"/>
    <w:qFormat/>
    <w:uiPriority w:val="99"/>
    <w:pPr>
      <w:ind w:firstLine="0"/>
      <w:jc w:val="left"/>
    </w:pPr>
    <w:rPr>
      <w:sz w:val="18"/>
    </w:rPr>
  </w:style>
  <w:style w:type="paragraph" w:customStyle="1" w:styleId="774">
    <w:name w:val="IEEE Title"/>
    <w:basedOn w:val="1"/>
    <w:next w:val="760"/>
    <w:qFormat/>
    <w:uiPriority w:val="99"/>
    <w:pPr>
      <w:widowControl/>
      <w:overflowPunct w:val="0"/>
      <w:adjustRightInd w:val="0"/>
      <w:snapToGrid w:val="0"/>
      <w:jc w:val="center"/>
    </w:pPr>
    <w:rPr>
      <w:rFonts w:ascii="Cambria" w:hAnsi="Cambria" w:cs="Courier New"/>
      <w:color w:val="000000"/>
      <w:kern w:val="0"/>
      <w:sz w:val="48"/>
      <w:lang w:val="en-AU"/>
    </w:rPr>
  </w:style>
  <w:style w:type="paragraph" w:customStyle="1" w:styleId="775">
    <w:name w:val="IEEE Heading 3"/>
    <w:basedOn w:val="1"/>
    <w:next w:val="765"/>
    <w:link w:val="776"/>
    <w:qFormat/>
    <w:uiPriority w:val="99"/>
    <w:pPr>
      <w:widowControl/>
      <w:numPr>
        <w:ilvl w:val="0"/>
        <w:numId w:val="11"/>
      </w:numPr>
      <w:overflowPunct w:val="0"/>
      <w:adjustRightInd w:val="0"/>
      <w:snapToGrid w:val="0"/>
      <w:spacing w:before="120" w:after="60"/>
      <w:ind w:firstLine="216"/>
    </w:pPr>
    <w:rPr>
      <w:rFonts w:ascii="Cambria" w:hAnsi="Cambria" w:cs="Courier New"/>
      <w:i/>
      <w:color w:val="000000"/>
      <w:kern w:val="0"/>
      <w:sz w:val="20"/>
      <w:lang w:val="en-AU"/>
    </w:rPr>
  </w:style>
  <w:style w:type="character" w:customStyle="1" w:styleId="776">
    <w:name w:val="IEEE Heading 3 Char"/>
    <w:link w:val="775"/>
    <w:qFormat/>
    <w:uiPriority w:val="99"/>
    <w:rPr>
      <w:rFonts w:ascii="Cambria" w:hAnsi="Cambria" w:eastAsia="宋体" w:cs="Courier New"/>
      <w:i/>
      <w:color w:val="000000"/>
      <w:kern w:val="0"/>
      <w:sz w:val="20"/>
      <w:szCs w:val="20"/>
      <w:lang w:val="en-AU"/>
    </w:rPr>
  </w:style>
  <w:style w:type="paragraph" w:customStyle="1" w:styleId="777">
    <w:name w:val="IEEE Table Caption"/>
    <w:basedOn w:val="1"/>
    <w:next w:val="765"/>
    <w:qFormat/>
    <w:uiPriority w:val="99"/>
    <w:pPr>
      <w:widowControl/>
      <w:overflowPunct w:val="0"/>
      <w:spacing w:before="120" w:after="120"/>
      <w:jc w:val="center"/>
    </w:pPr>
    <w:rPr>
      <w:rFonts w:ascii="Cambria" w:hAnsi="Cambria" w:cs="Courier New"/>
      <w:smallCaps/>
      <w:color w:val="000000"/>
      <w:kern w:val="0"/>
      <w:sz w:val="16"/>
      <w:lang w:val="en-AU"/>
    </w:rPr>
  </w:style>
  <w:style w:type="paragraph" w:customStyle="1" w:styleId="778">
    <w:name w:val="IEEE Figure Caption Single-Line"/>
    <w:basedOn w:val="777"/>
    <w:next w:val="765"/>
    <w:qFormat/>
    <w:uiPriority w:val="99"/>
    <w:rPr>
      <w:smallCaps w:val="0"/>
    </w:rPr>
  </w:style>
  <w:style w:type="paragraph" w:customStyle="1" w:styleId="779">
    <w:name w:val="IEEE Figure"/>
    <w:basedOn w:val="1"/>
    <w:next w:val="778"/>
    <w:qFormat/>
    <w:uiPriority w:val="99"/>
    <w:pPr>
      <w:widowControl/>
      <w:overflowPunct w:val="0"/>
      <w:jc w:val="center"/>
    </w:pPr>
    <w:rPr>
      <w:rFonts w:ascii="Cambria" w:hAnsi="Cambria" w:cs="Courier New"/>
      <w:color w:val="000000"/>
      <w:kern w:val="0"/>
      <w:sz w:val="24"/>
      <w:lang w:val="en-AU"/>
    </w:rPr>
  </w:style>
  <w:style w:type="paragraph" w:customStyle="1" w:styleId="780">
    <w:name w:val="IEEE Figure Caption Multi-Lines"/>
    <w:basedOn w:val="778"/>
    <w:next w:val="765"/>
    <w:qFormat/>
    <w:uiPriority w:val="99"/>
    <w:pPr>
      <w:jc w:val="both"/>
    </w:pPr>
  </w:style>
  <w:style w:type="paragraph" w:customStyle="1" w:styleId="781">
    <w:name w:val="IEEE Table Header Left-Justified"/>
    <w:basedOn w:val="773"/>
    <w:qFormat/>
    <w:uiPriority w:val="99"/>
    <w:rPr>
      <w:b/>
      <w:bCs/>
    </w:rPr>
  </w:style>
  <w:style w:type="paragraph" w:customStyle="1" w:styleId="782">
    <w:name w:val="IEEE Table Header Centred"/>
    <w:basedOn w:val="773"/>
    <w:qFormat/>
    <w:uiPriority w:val="99"/>
    <w:pPr>
      <w:jc w:val="center"/>
    </w:pPr>
    <w:rPr>
      <w:b/>
      <w:bCs/>
    </w:rPr>
  </w:style>
  <w:style w:type="paragraph" w:customStyle="1" w:styleId="783">
    <w:name w:val="Paper-Title"/>
    <w:basedOn w:val="1"/>
    <w:qFormat/>
    <w:uiPriority w:val="99"/>
    <w:pPr>
      <w:widowControl/>
      <w:overflowPunct w:val="0"/>
      <w:spacing w:after="120"/>
      <w:jc w:val="center"/>
    </w:pPr>
    <w:rPr>
      <w:rFonts w:ascii="Helvetica" w:hAnsi="Helvetica" w:cs="Courier New"/>
      <w:b/>
      <w:color w:val="000000"/>
      <w:kern w:val="0"/>
      <w:sz w:val="36"/>
      <w:lang w:eastAsia="en-US"/>
    </w:rPr>
  </w:style>
  <w:style w:type="paragraph" w:customStyle="1" w:styleId="784">
    <w:name w:val="Char Char Char Char Char Char Char Char Char Char Char Char Char"/>
    <w:basedOn w:val="1"/>
    <w:qFormat/>
    <w:uiPriority w:val="99"/>
    <w:pPr>
      <w:tabs>
        <w:tab w:val="left" w:pos="360"/>
      </w:tabs>
      <w:overflowPunct w:val="0"/>
    </w:pPr>
    <w:rPr>
      <w:rFonts w:ascii="Cambria" w:hAnsi="Cambria" w:cs="Courier New"/>
      <w:color w:val="000000"/>
      <w:kern w:val="0"/>
      <w:sz w:val="24"/>
    </w:rPr>
  </w:style>
  <w:style w:type="paragraph" w:customStyle="1" w:styleId="785">
    <w:name w:val="ieeereferenceitem"/>
    <w:basedOn w:val="1"/>
    <w:qFormat/>
    <w:uiPriority w:val="99"/>
    <w:pPr>
      <w:widowControl/>
      <w:overflowPunct w:val="0"/>
      <w:spacing w:before="100" w:beforeAutospacing="1" w:after="100" w:afterAutospacing="1"/>
      <w:jc w:val="left"/>
    </w:pPr>
    <w:rPr>
      <w:rFonts w:ascii="宋体" w:hAnsi="宋体" w:cs="宋体"/>
      <w:color w:val="000000"/>
      <w:kern w:val="0"/>
      <w:sz w:val="24"/>
    </w:rPr>
  </w:style>
  <w:style w:type="character" w:customStyle="1" w:styleId="786">
    <w:name w:val="small-link-text1"/>
    <w:qFormat/>
    <w:uiPriority w:val="0"/>
    <w:rPr>
      <w:rFonts w:hint="default" w:ascii="Arial" w:hAnsi="Arial" w:cs="Arial"/>
      <w:color w:val="000000"/>
      <w:sz w:val="20"/>
      <w:szCs w:val="20"/>
    </w:rPr>
  </w:style>
  <w:style w:type="character" w:customStyle="1" w:styleId="787">
    <w:name w:val="Heading 1 Char"/>
    <w:qFormat/>
    <w:locked/>
    <w:uiPriority w:val="0"/>
    <w:rPr>
      <w:rFonts w:eastAsia="黑体"/>
      <w:kern w:val="44"/>
      <w:sz w:val="32"/>
      <w:szCs w:val="32"/>
      <w:lang w:val="en-US" w:eastAsia="zh-CN" w:bidi="ar-SA"/>
    </w:rPr>
  </w:style>
  <w:style w:type="character" w:customStyle="1" w:styleId="788">
    <w:name w:val="Heading 2 Char"/>
    <w:qFormat/>
    <w:locked/>
    <w:uiPriority w:val="0"/>
    <w:rPr>
      <w:rFonts w:eastAsia="黑体"/>
      <w:kern w:val="2"/>
      <w:sz w:val="24"/>
      <w:szCs w:val="24"/>
      <w:lang w:val="en-US" w:eastAsia="zh-CN" w:bidi="ar-SA"/>
    </w:rPr>
  </w:style>
  <w:style w:type="character" w:customStyle="1" w:styleId="789">
    <w:name w:val="Heading 3 Char"/>
    <w:qFormat/>
    <w:locked/>
    <w:uiPriority w:val="0"/>
    <w:rPr>
      <w:rFonts w:eastAsia="黑体"/>
      <w:kern w:val="2"/>
      <w:sz w:val="21"/>
      <w:szCs w:val="21"/>
      <w:lang w:val="en-US" w:eastAsia="zh-CN" w:bidi="ar-SA"/>
    </w:rPr>
  </w:style>
  <w:style w:type="paragraph" w:customStyle="1" w:styleId="790">
    <w:name w:val="footnote"/>
    <w:qFormat/>
    <w:uiPriority w:val="99"/>
    <w:pPr>
      <w:framePr w:hSpace="187" w:vSpace="187" w:wrap="notBeside" w:vAnchor="text" w:hAnchor="page" w:x="6121" w:y="577"/>
      <w:numPr>
        <w:ilvl w:val="0"/>
        <w:numId w:val="12"/>
      </w:numPr>
      <w:spacing w:after="40"/>
    </w:pPr>
    <w:rPr>
      <w:rFonts w:ascii="Cambria" w:hAnsi="Cambria" w:eastAsia="宋体" w:cs="Times New Roman"/>
      <w:kern w:val="2"/>
      <w:sz w:val="16"/>
      <w:szCs w:val="16"/>
      <w:lang w:val="en-US" w:eastAsia="en-US" w:bidi="ar-SA"/>
    </w:rPr>
  </w:style>
  <w:style w:type="character" w:customStyle="1" w:styleId="791">
    <w:name w:val="number"/>
    <w:qFormat/>
    <w:uiPriority w:val="0"/>
    <w:rPr>
      <w:rFonts w:cs="Times New Roman"/>
    </w:rPr>
  </w:style>
  <w:style w:type="paragraph" w:customStyle="1" w:styleId="792">
    <w:name w:val="Style Heading 2 + Left"/>
    <w:basedOn w:val="1"/>
    <w:qFormat/>
    <w:uiPriority w:val="99"/>
    <w:pPr>
      <w:numPr>
        <w:ilvl w:val="0"/>
        <w:numId w:val="13"/>
      </w:numPr>
      <w:overflowPunct w:val="0"/>
      <w:spacing w:line="360" w:lineRule="auto"/>
    </w:pPr>
    <w:rPr>
      <w:rFonts w:ascii="Cambria" w:hAnsi="Cambria" w:cs="Courier New"/>
      <w:color w:val="000000"/>
      <w:kern w:val="0"/>
      <w:sz w:val="24"/>
    </w:rPr>
  </w:style>
  <w:style w:type="character" w:customStyle="1" w:styleId="793">
    <w:name w:val="clscap"/>
    <w:qFormat/>
    <w:uiPriority w:val="0"/>
    <w:rPr>
      <w:rFonts w:eastAsia="宋体"/>
      <w:sz w:val="21"/>
      <w:szCs w:val="21"/>
      <w:lang w:val="en-US" w:eastAsia="zh-CN" w:bidi="ar-SA"/>
    </w:rPr>
  </w:style>
  <w:style w:type="paragraph" w:customStyle="1" w:styleId="794">
    <w:name w:val="我的目录样式"/>
    <w:basedOn w:val="59"/>
    <w:qFormat/>
    <w:uiPriority w:val="99"/>
    <w:pPr>
      <w:tabs>
        <w:tab w:val="right" w:leader="dot" w:pos="8302"/>
        <w:tab w:val="right" w:leader="dot" w:pos="8460"/>
      </w:tabs>
      <w:overflowPunct w:val="0"/>
      <w:spacing w:line="300" w:lineRule="auto"/>
      <w:jc w:val="left"/>
    </w:pPr>
    <w:rPr>
      <w:rFonts w:ascii="宋体" w:hAnsi="宋体" w:cs="Courier New"/>
      <w:b/>
      <w:color w:val="000000"/>
      <w:kern w:val="0"/>
    </w:rPr>
  </w:style>
  <w:style w:type="paragraph" w:customStyle="1" w:styleId="795">
    <w:name w:val="中文论文正文"/>
    <w:qFormat/>
    <w:uiPriority w:val="99"/>
    <w:pPr>
      <w:spacing w:line="360" w:lineRule="auto"/>
      <w:ind w:firstLine="200" w:firstLineChars="200"/>
    </w:pPr>
    <w:rPr>
      <w:rFonts w:ascii="Cambria" w:hAnsi="Cambria" w:eastAsia="宋体" w:cs="Times New Roman"/>
      <w:kern w:val="2"/>
      <w:sz w:val="24"/>
      <w:szCs w:val="24"/>
      <w:lang w:val="en-US" w:eastAsia="zh-CN" w:bidi="ar-SA"/>
    </w:rPr>
  </w:style>
  <w:style w:type="table" w:customStyle="1" w:styleId="796">
    <w:name w:val="浅色列表 - 强调文字颜色 11"/>
    <w:basedOn w:val="114"/>
    <w:semiHidden/>
    <w:qFormat/>
    <w:uiPriority w:val="0"/>
    <w:pPr>
      <w:ind w:firstLine="0" w:firstLineChars="0"/>
    </w:pPr>
    <w:rPr>
      <w:rFonts w:ascii="Calibri" w:hAnsi="Calibri" w:eastAsia="微软雅黑"/>
    </w:rPr>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cPr>
        <w:tcBorders>
          <w:tl2br w:val="nil"/>
          <w:tr2bl w:val="nil"/>
        </w:tcBorders>
        <w:shd w:val="clear" w:color="auto" w:fill="4F81BD"/>
      </w:tcPr>
    </w:tblStylePr>
    <w:tblStylePr w:type="lastRow">
      <w:pPr>
        <w:spacing w:before="0" w:after="0" w:line="240" w:lineRule="auto"/>
      </w:pPr>
      <w:rPr>
        <w:b/>
        <w:bCs/>
      </w:r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cPr>
        <w:tcBorders>
          <w:top w:val="single" w:color="4F81BD" w:sz="8" w:space="0"/>
          <w:left w:val="single" w:color="4F81BD" w:sz="8" w:space="0"/>
          <w:bottom w:val="single" w:color="4F81BD" w:sz="8" w:space="0"/>
          <w:right w:val="single" w:color="4F81BD" w:sz="8" w:space="0"/>
        </w:tcBorders>
      </w:tcPr>
    </w:tblStylePr>
    <w:tblStylePr w:type="band1Horz">
      <w:rPr>
        <w:color w:val="auto"/>
      </w:rPr>
      <w:tcPr>
        <w:tcBorders>
          <w:top w:val="single" w:color="4F81BD" w:sz="8" w:space="0"/>
          <w:left w:val="single" w:color="4F81BD" w:sz="8" w:space="0"/>
          <w:bottom w:val="single" w:color="4F81BD" w:sz="8" w:space="0"/>
          <w:right w:val="single" w:color="4F81BD" w:sz="8" w:space="0"/>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797">
    <w:name w:val="中等深浅底纹 2 - 强调文字颜色 11"/>
    <w:basedOn w:val="88"/>
    <w:semiHidden/>
    <w:qFormat/>
    <w:uiPriority w:val="0"/>
    <w:rPr>
      <w:rFonts w:ascii="Calibri" w:hAnsi="Calibri" w:eastAsia="微软雅黑"/>
    </w:rPr>
    <w:tblPr>
      <w:tblBorders>
        <w:top w:val="single" w:color="auto" w:sz="18" w:space="0"/>
        <w:bottom w:val="single" w:color="auto" w:sz="18" w:space="0"/>
      </w:tblBorders>
    </w:tblPr>
    <w:tblStylePr w:type="firstRow">
      <w:pPr>
        <w:spacing w:before="0" w:after="0" w:line="240" w:lineRule="auto"/>
      </w:pPr>
      <w:rPr>
        <w:b/>
        <w:bCs/>
        <w:color w:val="FFFFFF"/>
      </w:rPr>
      <w:tcPr>
        <w:tcBorders>
          <w:top w:val="single" w:color="auto" w:sz="18" w:space="0"/>
          <w:left w:val="nil"/>
          <w:bottom w:val="single" w:color="auto" w:sz="18" w:space="0"/>
          <w:right w:val="nil"/>
          <w:insideH w:val="nil"/>
          <w:insideV w:val="nil"/>
        </w:tcBorders>
        <w:shd w:val="clear" w:color="auto" w:fill="4F81BD"/>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cPr>
        <w:tcBorders>
          <w:top w:val="nil"/>
          <w:left w:val="nil"/>
          <w:bottom w:val="single" w:color="auto" w:sz="18" w:space="0"/>
          <w:right w:val="nil"/>
          <w:insideH w:val="nil"/>
          <w:insideV w:val="nil"/>
        </w:tcBorders>
        <w:shd w:val="clear" w:color="auto" w:fill="4F81BD"/>
      </w:tcPr>
    </w:tblStylePr>
    <w:tblStylePr w:type="lastCol">
      <w:rPr>
        <w:b/>
        <w:bCs/>
        <w:color w:val="FFFFFF"/>
      </w:rPr>
      <w:tcPr>
        <w:tcBorders>
          <w:left w:val="nil"/>
          <w:right w:val="nil"/>
          <w:insideH w:val="nil"/>
          <w:insideV w:val="nil"/>
        </w:tcBorders>
        <w:shd w:val="clear" w:color="auto" w:fill="4F81BD"/>
      </w:tcPr>
    </w:tblStylePr>
    <w:tblStylePr w:type="band1Vert">
      <w:tcPr>
        <w:tcBorders>
          <w:left w:val="nil"/>
          <w:right w:val="nil"/>
          <w:insideH w:val="nil"/>
          <w:insideV w:val="nil"/>
        </w:tcBorders>
        <w:shd w:val="clear" w:color="auto" w:fill="D8D8D8"/>
      </w:tcPr>
    </w:tblStylePr>
    <w:tblStylePr w:type="band1Horz">
      <w:tcPr>
        <w:shd w:val="clear" w:color="auto" w:fill="D8D8D8"/>
      </w:tcPr>
    </w:tblStylePr>
    <w:tblStylePr w:type="neCell">
      <w:tcPr>
        <w:tcBorders>
          <w:top w:val="single" w:color="auto" w:sz="18" w:space="0"/>
          <w:left w:val="nil"/>
          <w:bottom w:val="single" w:color="auto" w:sz="18" w:space="0"/>
          <w:right w:val="nil"/>
          <w:insideH w:val="nil"/>
          <w:insideV w:val="nil"/>
        </w:tcBorders>
      </w:tcPr>
    </w:tblStylePr>
    <w:tblStylePr w:type="nwCell">
      <w:rPr>
        <w:color w:val="FFFFFF"/>
      </w:rPr>
      <w:tcPr>
        <w:tcBorders>
          <w:top w:val="single" w:color="auto" w:sz="18" w:space="0"/>
          <w:left w:val="nil"/>
          <w:bottom w:val="single" w:color="auto" w:sz="18" w:space="0"/>
          <w:right w:val="nil"/>
          <w:insideH w:val="nil"/>
          <w:insideV w:val="nil"/>
        </w:tcBorders>
      </w:tcPr>
    </w:tblStylePr>
  </w:style>
  <w:style w:type="table" w:customStyle="1" w:styleId="798">
    <w:name w:val="浅色网格 - 强调文字颜色 11"/>
    <w:basedOn w:val="88"/>
    <w:semiHidden/>
    <w:qFormat/>
    <w:uiPriority w:val="0"/>
    <w:rPr>
      <w:rFonts w:ascii="Calibri" w:hAnsi="Calibri" w:eastAsia="微软雅黑"/>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ascii="Helv" w:hAnsi="Helv" w:eastAsia="Arial Unicode MS" w:cs="Times New Roman"/>
        <w:b/>
        <w:bCs/>
      </w:rPr>
      <w:tcPr>
        <w:tcBorders>
          <w:top w:val="single" w:color="4F81BD" w:sz="8" w:space="0"/>
          <w:left w:val="single" w:color="4F81BD" w:sz="8" w:space="0"/>
          <w:bottom w:val="single" w:color="4F81BD" w:sz="18" w:space="0"/>
          <w:right w:val="single" w:color="4F81BD" w:sz="8" w:space="0"/>
          <w:insideH w:val="nil"/>
          <w:insideV w:val="single" w:sz="8" w:space="0"/>
        </w:tcBorders>
      </w:tcPr>
    </w:tblStylePr>
    <w:tblStylePr w:type="lastRow">
      <w:pPr>
        <w:spacing w:before="0" w:after="0" w:line="240" w:lineRule="auto"/>
      </w:pPr>
      <w:rPr>
        <w:rFonts w:ascii="Helv" w:hAnsi="Helv" w:eastAsia="Arial Unicode MS" w:cs="Times New Roman"/>
        <w:b/>
        <w:bCs/>
      </w:r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ascii="Helv" w:hAnsi="Helv" w:eastAsia="Arial Unicode MS" w:cs="Times New Roman"/>
        <w:b/>
        <w:bCs/>
      </w:rPr>
    </w:tblStylePr>
    <w:tblStylePr w:type="lastCol">
      <w:rPr>
        <w:rFonts w:ascii="Helv" w:hAnsi="Helv" w:eastAsia="Arial Unicode MS" w:cs="Times New Roman"/>
        <w:b/>
        <w:bCs/>
      </w:rPr>
      <w:tcPr>
        <w:tcBorders>
          <w:top w:val="single" w:color="4F81BD" w:sz="8" w:space="0"/>
          <w:left w:val="single" w:color="4F81BD" w:sz="8" w:space="0"/>
          <w:bottom w:val="single" w:color="4F81BD" w:sz="8" w:space="0"/>
          <w:right w:val="single" w:color="4F81BD" w:sz="8" w:space="0"/>
        </w:tcBorders>
      </w:tcPr>
    </w:tblStylePr>
    <w:tblStylePr w:type="band1Vert">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customStyle="1" w:styleId="799">
    <w:name w:val="浅色底纹1"/>
    <w:basedOn w:val="88"/>
    <w:semiHidden/>
    <w:qFormat/>
    <w:uiPriority w:val="0"/>
    <w:rPr>
      <w:rFonts w:ascii="Calibri" w:hAnsi="Calibri" w:eastAsia="微软雅黑"/>
      <w:color w:val="000000"/>
    </w:rPr>
    <w:tblPr>
      <w:tblBorders>
        <w:top w:val="single" w:color="000000" w:sz="8" w:space="0"/>
        <w:bottom w:val="single" w:color="000000" w:sz="8" w:space="0"/>
      </w:tblBorders>
    </w:tblPr>
    <w:tblStylePr w:type="fir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800">
    <w:name w:val="浅色网格 - 强调文字颜色 111"/>
    <w:basedOn w:val="88"/>
    <w:semiHidden/>
    <w:qFormat/>
    <w:uiPriority w:val="0"/>
    <w:rPr>
      <w:rFonts w:ascii="Calibri" w:hAnsi="Calibri" w:eastAsia="微软雅黑"/>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ascii="Helv" w:hAnsi="Helv" w:eastAsia="Arial Unicode MS" w:cs="Times New Roman"/>
        <w:b/>
        <w:bCs/>
      </w:rPr>
      <w:tcPr>
        <w:tcBorders>
          <w:top w:val="single" w:color="4F81BD" w:sz="8" w:space="0"/>
          <w:left w:val="single" w:color="4F81BD" w:sz="8" w:space="0"/>
          <w:bottom w:val="single" w:color="4F81BD" w:sz="18" w:space="0"/>
          <w:right w:val="single" w:color="4F81BD" w:sz="8" w:space="0"/>
          <w:insideH w:val="nil"/>
          <w:insideV w:val="single" w:sz="8" w:space="0"/>
        </w:tcBorders>
      </w:tcPr>
    </w:tblStylePr>
    <w:tblStylePr w:type="lastRow">
      <w:pPr>
        <w:spacing w:before="0" w:after="0" w:line="240" w:lineRule="auto"/>
      </w:pPr>
      <w:rPr>
        <w:rFonts w:ascii="Helv" w:hAnsi="Helv" w:eastAsia="Arial Unicode MS" w:cs="Times New Roman"/>
        <w:b/>
        <w:bCs/>
      </w:r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ascii="Helv" w:hAnsi="Helv" w:eastAsia="Arial Unicode MS" w:cs="Times New Roman"/>
        <w:b/>
        <w:bCs/>
      </w:rPr>
    </w:tblStylePr>
    <w:tblStylePr w:type="lastCol">
      <w:rPr>
        <w:rFonts w:ascii="Helv" w:hAnsi="Helv" w:eastAsia="Arial Unicode MS" w:cs="Times New Roman"/>
        <w:b/>
        <w:bCs/>
      </w:rPr>
      <w:tcPr>
        <w:tcBorders>
          <w:top w:val="single" w:color="4F81BD" w:sz="8" w:space="0"/>
          <w:left w:val="single" w:color="4F81BD" w:sz="8" w:space="0"/>
          <w:bottom w:val="single" w:color="4F81BD" w:sz="8" w:space="0"/>
          <w:right w:val="single" w:color="4F81BD" w:sz="8" w:space="0"/>
        </w:tcBorders>
      </w:tcPr>
    </w:tblStylePr>
    <w:tblStylePr w:type="band1Vert">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cPr>
        <w:tcBorders>
          <w:top w:val="single" w:color="4F81BD" w:sz="8" w:space="0"/>
          <w:left w:val="single" w:color="4F81BD" w:sz="8" w:space="0"/>
          <w:bottom w:val="single" w:color="4F81BD" w:sz="8" w:space="0"/>
          <w:right w:val="single" w:color="4F81BD" w:sz="8" w:space="0"/>
          <w:insideV w:val="single" w:sz="8" w:space="0"/>
        </w:tcBorders>
      </w:tcPr>
    </w:tblStylePr>
  </w:style>
  <w:style w:type="paragraph" w:customStyle="1" w:styleId="801">
    <w:name w:val="TOC 标题11"/>
    <w:basedOn w:val="3"/>
    <w:next w:val="1"/>
    <w:qFormat/>
    <w:uiPriority w:val="99"/>
    <w:pPr>
      <w:widowControl/>
      <w:overflowPunct w:val="0"/>
      <w:spacing w:before="480" w:beforeLines="50" w:after="0" w:line="276" w:lineRule="auto"/>
      <w:jc w:val="left"/>
      <w:outlineLvl w:val="9"/>
    </w:pPr>
    <w:rPr>
      <w:rFonts w:ascii="Cambria" w:hAnsi="Cambria"/>
      <w:color w:val="365F91"/>
      <w:kern w:val="0"/>
      <w:sz w:val="30"/>
      <w:szCs w:val="28"/>
    </w:rPr>
  </w:style>
  <w:style w:type="paragraph" w:customStyle="1" w:styleId="802">
    <w:name w:val="32-BodyRef."/>
    <w:basedOn w:val="1"/>
    <w:qFormat/>
    <w:uiPriority w:val="99"/>
    <w:pPr>
      <w:overflowPunct w:val="0"/>
      <w:autoSpaceDE w:val="0"/>
      <w:autoSpaceDN w:val="0"/>
      <w:spacing w:line="260" w:lineRule="exact"/>
    </w:pPr>
    <w:rPr>
      <w:rFonts w:ascii="Cambria" w:hAnsi="Cambria"/>
    </w:rPr>
  </w:style>
  <w:style w:type="character" w:customStyle="1" w:styleId="803">
    <w:name w:val="mediumb-text1"/>
    <w:qFormat/>
    <w:uiPriority w:val="0"/>
    <w:rPr>
      <w:rFonts w:hint="default" w:ascii="Arial" w:hAnsi="Arial" w:cs="Arial"/>
      <w:b/>
      <w:bCs/>
      <w:color w:val="000000"/>
      <w:sz w:val="24"/>
      <w:szCs w:val="24"/>
    </w:rPr>
  </w:style>
  <w:style w:type="character" w:customStyle="1" w:styleId="804">
    <w:name w:val="small-text1"/>
    <w:qFormat/>
    <w:uiPriority w:val="0"/>
    <w:rPr>
      <w:rFonts w:hint="default" w:ascii="Arial" w:hAnsi="Arial" w:cs="Arial"/>
      <w:color w:val="000000"/>
      <w:sz w:val="20"/>
      <w:szCs w:val="20"/>
    </w:rPr>
  </w:style>
  <w:style w:type="character" w:customStyle="1" w:styleId="805">
    <w:name w:val="code"/>
    <w:qFormat/>
    <w:uiPriority w:val="0"/>
    <w:rPr>
      <w:rFonts w:eastAsia="宋体"/>
      <w:sz w:val="21"/>
      <w:szCs w:val="21"/>
      <w:lang w:val="en-US" w:eastAsia="zh-CN" w:bidi="ar-SA"/>
    </w:rPr>
  </w:style>
  <w:style w:type="character" w:customStyle="1" w:styleId="806">
    <w:name w:val="Heading 4 Char"/>
    <w:qFormat/>
    <w:locked/>
    <w:uiPriority w:val="0"/>
    <w:rPr>
      <w:rFonts w:ascii="Cambria" w:hAnsi="Cambria" w:eastAsia="宋体"/>
      <w:b/>
      <w:bCs/>
      <w:kern w:val="2"/>
      <w:sz w:val="28"/>
      <w:szCs w:val="28"/>
      <w:lang w:val="en-US" w:eastAsia="zh-CN" w:bidi="ar-SA"/>
    </w:rPr>
  </w:style>
  <w:style w:type="paragraph" w:customStyle="1" w:styleId="807">
    <w:name w:val="(Thesis)正文"/>
    <w:basedOn w:val="1"/>
    <w:link w:val="808"/>
    <w:qFormat/>
    <w:uiPriority w:val="0"/>
    <w:pPr>
      <w:overflowPunct w:val="0"/>
      <w:ind w:firstLine="200" w:firstLineChars="200"/>
    </w:pPr>
    <w:rPr>
      <w:rFonts w:ascii="Cambria" w:hAnsi="Cambria"/>
      <w:bCs/>
      <w:sz w:val="18"/>
      <w:lang w:val="pt-BR"/>
    </w:rPr>
  </w:style>
  <w:style w:type="character" w:customStyle="1" w:styleId="808">
    <w:name w:val="(Thesis)正文 Char"/>
    <w:link w:val="807"/>
    <w:qFormat/>
    <w:locked/>
    <w:uiPriority w:val="0"/>
    <w:rPr>
      <w:rFonts w:ascii="Cambria" w:hAnsi="Cambria" w:eastAsia="宋体" w:cs="Times New Roman"/>
      <w:bCs/>
      <w:sz w:val="18"/>
      <w:szCs w:val="20"/>
      <w:lang w:val="pt-BR"/>
    </w:rPr>
  </w:style>
  <w:style w:type="paragraph" w:customStyle="1" w:styleId="809">
    <w:name w:val="Authors"/>
    <w:basedOn w:val="1"/>
    <w:next w:val="1"/>
    <w:qFormat/>
    <w:uiPriority w:val="99"/>
    <w:pPr>
      <w:overflowPunct w:val="0"/>
      <w:autoSpaceDE w:val="0"/>
      <w:autoSpaceDN w:val="0"/>
      <w:adjustRightInd w:val="0"/>
      <w:jc w:val="left"/>
    </w:pPr>
    <w:rPr>
      <w:rFonts w:ascii="Cambria" w:hAnsi="Cambria"/>
      <w:kern w:val="0"/>
      <w:sz w:val="24"/>
    </w:rPr>
  </w:style>
  <w:style w:type="paragraph" w:customStyle="1" w:styleId="810">
    <w:name w:val="样式2-小标题"/>
    <w:basedOn w:val="1"/>
    <w:link w:val="811"/>
    <w:qFormat/>
    <w:uiPriority w:val="0"/>
    <w:pPr>
      <w:keepNext/>
      <w:tabs>
        <w:tab w:val="left" w:pos="794"/>
        <w:tab w:val="left" w:pos="896"/>
      </w:tabs>
      <w:snapToGrid w:val="0"/>
      <w:spacing w:line="300" w:lineRule="auto"/>
      <w:ind w:left="896" w:hanging="420"/>
    </w:pPr>
    <w:rPr>
      <w:rFonts w:ascii="Cambria" w:hAnsi="Cambria"/>
      <w:b/>
      <w:color w:val="000000"/>
      <w:kern w:val="0"/>
      <w:szCs w:val="22"/>
    </w:rPr>
  </w:style>
  <w:style w:type="character" w:customStyle="1" w:styleId="811">
    <w:name w:val="样式2-小标题 Char"/>
    <w:link w:val="810"/>
    <w:qFormat/>
    <w:uiPriority w:val="0"/>
    <w:rPr>
      <w:rFonts w:ascii="Cambria" w:hAnsi="Cambria" w:eastAsia="宋体" w:cs="Times New Roman"/>
      <w:b/>
      <w:color w:val="000000"/>
      <w:kern w:val="0"/>
    </w:rPr>
  </w:style>
  <w:style w:type="paragraph" w:customStyle="1" w:styleId="812">
    <w:name w:val="&lt;f文章正文&gt;"/>
    <w:basedOn w:val="234"/>
    <w:next w:val="234"/>
    <w:link w:val="813"/>
    <w:qFormat/>
    <w:uiPriority w:val="0"/>
    <w:rPr>
      <w:rFonts w:ascii="华文中宋" w:hAnsi="Calibri" w:eastAsia="华文中宋"/>
      <w:color w:val="auto"/>
      <w:kern w:val="2"/>
    </w:rPr>
  </w:style>
  <w:style w:type="character" w:customStyle="1" w:styleId="813">
    <w:name w:val="&lt;f文章正文&gt; Char"/>
    <w:link w:val="812"/>
    <w:qFormat/>
    <w:uiPriority w:val="0"/>
    <w:rPr>
      <w:rFonts w:ascii="华文中宋" w:hAnsi="Calibri" w:eastAsia="华文中宋" w:cs="Times New Roman"/>
      <w:sz w:val="24"/>
      <w:szCs w:val="24"/>
    </w:rPr>
  </w:style>
  <w:style w:type="paragraph" w:customStyle="1" w:styleId="814">
    <w:name w:val="！正文段落"/>
    <w:basedOn w:val="1"/>
    <w:link w:val="815"/>
    <w:qFormat/>
    <w:uiPriority w:val="0"/>
    <w:pPr>
      <w:overflowPunct w:val="0"/>
      <w:spacing w:line="300" w:lineRule="auto"/>
      <w:ind w:firstLine="480" w:firstLineChars="200"/>
    </w:pPr>
    <w:rPr>
      <w:rFonts w:ascii="Cambria" w:hAnsi="Cambria"/>
      <w:sz w:val="24"/>
      <w:szCs w:val="24"/>
    </w:rPr>
  </w:style>
  <w:style w:type="character" w:customStyle="1" w:styleId="815">
    <w:name w:val="！正文段落 Char"/>
    <w:link w:val="814"/>
    <w:qFormat/>
    <w:uiPriority w:val="0"/>
    <w:rPr>
      <w:rFonts w:ascii="Cambria" w:hAnsi="Cambria" w:eastAsia="宋体" w:cs="Times New Roman"/>
      <w:sz w:val="24"/>
      <w:szCs w:val="24"/>
    </w:rPr>
  </w:style>
  <w:style w:type="paragraph" w:customStyle="1" w:styleId="816">
    <w:name w:val="样式2-大标题"/>
    <w:basedOn w:val="631"/>
    <w:next w:val="690"/>
    <w:link w:val="817"/>
    <w:qFormat/>
    <w:uiPriority w:val="0"/>
    <w:pPr>
      <w:spacing w:before="312" w:after="312"/>
    </w:pPr>
    <w:rPr>
      <w:rFonts w:ascii="Times New Roman" w:hAnsi="Times New Roman"/>
      <w:b w:val="0"/>
    </w:rPr>
  </w:style>
  <w:style w:type="character" w:customStyle="1" w:styleId="817">
    <w:name w:val="样式2-大标题 Char"/>
    <w:link w:val="816"/>
    <w:qFormat/>
    <w:uiPriority w:val="0"/>
    <w:rPr>
      <w:rFonts w:ascii="Times New Roman" w:hAnsi="Times New Roman" w:eastAsia="黑体" w:cs="宋体"/>
      <w:bCs/>
      <w:kern w:val="44"/>
      <w:sz w:val="32"/>
      <w:szCs w:val="20"/>
    </w:rPr>
  </w:style>
  <w:style w:type="paragraph" w:customStyle="1" w:styleId="818">
    <w:name w:val="Figure and Caption Captions"/>
    <w:basedOn w:val="1"/>
    <w:qFormat/>
    <w:uiPriority w:val="99"/>
    <w:pPr>
      <w:widowControl/>
      <w:overflowPunct w:val="0"/>
    </w:pPr>
    <w:rPr>
      <w:rFonts w:ascii="Helvetica" w:hAnsi="Helvetica"/>
      <w:b/>
      <w:kern w:val="0"/>
      <w:sz w:val="20"/>
      <w:lang w:eastAsia="en-US"/>
    </w:rPr>
  </w:style>
  <w:style w:type="character" w:customStyle="1" w:styleId="819">
    <w:name w:val="h"/>
    <w:qFormat/>
    <w:uiPriority w:val="0"/>
  </w:style>
  <w:style w:type="paragraph" w:customStyle="1" w:styleId="820">
    <w:name w:val="Abstract Title"/>
    <w:basedOn w:val="1"/>
    <w:qFormat/>
    <w:uiPriority w:val="99"/>
    <w:pPr>
      <w:widowControl/>
      <w:overflowPunct w:val="0"/>
      <w:jc w:val="center"/>
    </w:pPr>
    <w:rPr>
      <w:rFonts w:ascii="Cambria" w:hAnsi="Cambria"/>
      <w:b/>
      <w:kern w:val="0"/>
      <w:sz w:val="24"/>
      <w:lang w:eastAsia="en-US"/>
    </w:rPr>
  </w:style>
  <w:style w:type="character" w:customStyle="1" w:styleId="821">
    <w:name w:val="texhtml"/>
    <w:qFormat/>
    <w:uiPriority w:val="0"/>
  </w:style>
  <w:style w:type="character" w:customStyle="1" w:styleId="822">
    <w:name w:val="gt-icon-text1"/>
    <w:qFormat/>
    <w:uiPriority w:val="0"/>
  </w:style>
  <w:style w:type="character" w:customStyle="1" w:styleId="823">
    <w:name w:val="highlightedsearchterm"/>
    <w:qFormat/>
    <w:uiPriority w:val="0"/>
  </w:style>
  <w:style w:type="paragraph" w:customStyle="1" w:styleId="824">
    <w:name w:val="Standard"/>
    <w:basedOn w:val="1"/>
    <w:next w:val="1"/>
    <w:qFormat/>
    <w:uiPriority w:val="99"/>
    <w:pPr>
      <w:overflowPunct w:val="0"/>
      <w:autoSpaceDE w:val="0"/>
      <w:autoSpaceDN w:val="0"/>
      <w:adjustRightInd w:val="0"/>
      <w:jc w:val="left"/>
    </w:pPr>
    <w:rPr>
      <w:rFonts w:ascii="TimesNewRoman" w:hAnsi="TimesNewRoman"/>
      <w:kern w:val="0"/>
      <w:sz w:val="20"/>
    </w:rPr>
  </w:style>
  <w:style w:type="character" w:customStyle="1" w:styleId="825">
    <w:name w:val="doi"/>
    <w:qFormat/>
    <w:uiPriority w:val="0"/>
  </w:style>
  <w:style w:type="character" w:customStyle="1" w:styleId="826">
    <w:name w:val="value"/>
    <w:qFormat/>
    <w:uiPriority w:val="0"/>
  </w:style>
  <w:style w:type="character" w:customStyle="1" w:styleId="827">
    <w:name w:val="label1"/>
    <w:qFormat/>
    <w:uiPriority w:val="0"/>
  </w:style>
  <w:style w:type="character" w:customStyle="1" w:styleId="828">
    <w:name w:val="pagination"/>
    <w:qFormat/>
    <w:uiPriority w:val="0"/>
  </w:style>
  <w:style w:type="character" w:customStyle="1" w:styleId="829">
    <w:name w:val="hit"/>
    <w:qFormat/>
    <w:uiPriority w:val="0"/>
    <w:rPr>
      <w:shd w:val="clear" w:color="auto" w:fill="FFFF99"/>
    </w:rPr>
  </w:style>
  <w:style w:type="character" w:customStyle="1" w:styleId="830">
    <w:name w:val="publisher"/>
    <w:qFormat/>
    <w:uiPriority w:val="0"/>
    <w:rPr>
      <w:rFonts w:eastAsia="宋体"/>
      <w:sz w:val="21"/>
      <w:szCs w:val="21"/>
      <w:lang w:val="en-US" w:eastAsia="zh-CN" w:bidi="ar-SA"/>
    </w:rPr>
  </w:style>
  <w:style w:type="character" w:customStyle="1" w:styleId="831">
    <w:name w:val="editor1"/>
    <w:qFormat/>
    <w:uiPriority w:val="0"/>
  </w:style>
  <w:style w:type="character" w:customStyle="1" w:styleId="832">
    <w:name w:val="person1"/>
    <w:qFormat/>
    <w:uiPriority w:val="0"/>
    <w:rPr>
      <w:smallCaps/>
    </w:rPr>
  </w:style>
  <w:style w:type="paragraph" w:customStyle="1" w:styleId="833">
    <w:name w:val="d工程作者单位"/>
    <w:basedOn w:val="1"/>
    <w:qFormat/>
    <w:uiPriority w:val="99"/>
    <w:pPr>
      <w:spacing w:after="40" w:afterLines="40" w:line="260" w:lineRule="exact"/>
      <w:jc w:val="center"/>
    </w:pPr>
    <w:rPr>
      <w:rFonts w:ascii="Cambria" w:hAnsi="Cambria" w:eastAsia="华文中宋"/>
      <w:sz w:val="16"/>
      <w:szCs w:val="24"/>
    </w:rPr>
  </w:style>
  <w:style w:type="character" w:customStyle="1" w:styleId="834">
    <w:name w:val="style41"/>
    <w:qFormat/>
    <w:uiPriority w:val="0"/>
    <w:rPr>
      <w:sz w:val="20"/>
      <w:szCs w:val="20"/>
    </w:rPr>
  </w:style>
  <w:style w:type="character" w:customStyle="1" w:styleId="835">
    <w:name w:val="WW8Num2ztrue2"/>
    <w:qFormat/>
    <w:uiPriority w:val="0"/>
  </w:style>
  <w:style w:type="character" w:customStyle="1" w:styleId="836">
    <w:name w:val="fontstyle21"/>
    <w:qFormat/>
    <w:uiPriority w:val="0"/>
    <w:rPr>
      <w:rFonts w:hint="default" w:ascii="AdvCaeciliaRm" w:hAnsi="AdvCaeciliaRm" w:eastAsia="宋体"/>
      <w:color w:val="000000"/>
      <w:sz w:val="16"/>
      <w:szCs w:val="16"/>
      <w:lang w:val="en-US" w:eastAsia="zh-CN" w:bidi="ar-SA"/>
    </w:rPr>
  </w:style>
  <w:style w:type="character" w:customStyle="1" w:styleId="837">
    <w:name w:val="fontstyle31"/>
    <w:qFormat/>
    <w:uiPriority w:val="0"/>
    <w:rPr>
      <w:rFonts w:hint="default" w:ascii="AdvPS44A44B" w:hAnsi="AdvPS44A44B" w:eastAsia="宋体"/>
      <w:color w:val="000000"/>
      <w:sz w:val="16"/>
      <w:szCs w:val="16"/>
      <w:lang w:val="en-US" w:eastAsia="zh-CN" w:bidi="ar-SA"/>
    </w:rPr>
  </w:style>
  <w:style w:type="character" w:customStyle="1" w:styleId="838">
    <w:name w:val="中等深浅网格 12"/>
    <w:unhideWhenUsed/>
    <w:qFormat/>
    <w:uiPriority w:val="99"/>
    <w:rPr>
      <w:rFonts w:eastAsia="宋体"/>
      <w:color w:val="808080"/>
      <w:sz w:val="21"/>
      <w:szCs w:val="21"/>
      <w:lang w:val="en-US" w:eastAsia="zh-CN" w:bidi="ar-SA"/>
    </w:rPr>
  </w:style>
  <w:style w:type="paragraph" w:customStyle="1" w:styleId="839">
    <w:name w:val="bt5"/>
    <w:basedOn w:val="5"/>
    <w:qFormat/>
    <w:uiPriority w:val="99"/>
    <w:pPr>
      <w:overflowPunct w:val="0"/>
    </w:pPr>
    <w:rPr>
      <w:rFonts w:ascii="Times New Roman MT Extra Bold" w:hAnsi="Times New Roman MT Extra Bold"/>
      <w:szCs w:val="20"/>
    </w:rPr>
  </w:style>
  <w:style w:type="paragraph" w:customStyle="1" w:styleId="840">
    <w:name w:val="Display Equation (Aurora)"/>
    <w:basedOn w:val="1"/>
    <w:link w:val="841"/>
    <w:qFormat/>
    <w:uiPriority w:val="0"/>
    <w:pPr>
      <w:overflowPunct w:val="0"/>
      <w:snapToGrid w:val="0"/>
      <w:jc w:val="right"/>
    </w:pPr>
    <w:rPr>
      <w:rFonts w:ascii="Cambria" w:hAnsi="Cambria"/>
    </w:rPr>
  </w:style>
  <w:style w:type="character" w:customStyle="1" w:styleId="841">
    <w:name w:val="Display Equation (Aurora) Char"/>
    <w:link w:val="840"/>
    <w:qFormat/>
    <w:uiPriority w:val="0"/>
    <w:rPr>
      <w:rFonts w:ascii="Cambria" w:hAnsi="Cambria" w:eastAsia="宋体" w:cs="Times New Roman"/>
      <w:szCs w:val="20"/>
    </w:rPr>
  </w:style>
  <w:style w:type="character" w:customStyle="1" w:styleId="842">
    <w:name w:val="Section Break (Aurora)"/>
    <w:qFormat/>
    <w:uiPriority w:val="0"/>
    <w:rPr>
      <w:vanish/>
      <w:color w:val="800080"/>
    </w:rPr>
  </w:style>
  <w:style w:type="paragraph" w:customStyle="1" w:styleId="843">
    <w:name w:val="Standard 正文"/>
    <w:basedOn w:val="1"/>
    <w:link w:val="844"/>
    <w:qFormat/>
    <w:uiPriority w:val="0"/>
    <w:pPr>
      <w:overflowPunct w:val="0"/>
      <w:spacing w:line="400" w:lineRule="exact"/>
      <w:ind w:firstLine="200" w:firstLineChars="200"/>
    </w:pPr>
    <w:rPr>
      <w:rFonts w:ascii="Cambria" w:hAnsi="Cambria" w:cs="宋体"/>
      <w:sz w:val="24"/>
    </w:rPr>
  </w:style>
  <w:style w:type="character" w:customStyle="1" w:styleId="844">
    <w:name w:val="Standard 正文 Char"/>
    <w:link w:val="843"/>
    <w:qFormat/>
    <w:uiPriority w:val="0"/>
    <w:rPr>
      <w:rFonts w:ascii="Cambria" w:hAnsi="Cambria" w:eastAsia="宋体" w:cs="宋体"/>
      <w:sz w:val="24"/>
      <w:szCs w:val="20"/>
    </w:rPr>
  </w:style>
  <w:style w:type="character" w:customStyle="1" w:styleId="845">
    <w:name w:val="2D Output"/>
    <w:qFormat/>
    <w:uiPriority w:val="0"/>
    <w:rPr>
      <w:rFonts w:ascii="宋体" w:hAnsi="宋体" w:cs="宋体"/>
      <w:color w:val="0000FF"/>
    </w:rPr>
  </w:style>
  <w:style w:type="paragraph" w:customStyle="1" w:styleId="846">
    <w:name w:val="Maple Output1"/>
    <w:qFormat/>
    <w:uiPriority w:val="99"/>
    <w:pPr>
      <w:widowControl w:val="0"/>
      <w:autoSpaceDE w:val="0"/>
      <w:autoSpaceDN w:val="0"/>
      <w:adjustRightInd w:val="0"/>
      <w:spacing w:line="312" w:lineRule="auto"/>
      <w:jc w:val="center"/>
    </w:pPr>
    <w:rPr>
      <w:rFonts w:ascii="Cambria" w:hAnsi="Cambria" w:eastAsia="宋体" w:cs="Times New Roman"/>
      <w:kern w:val="2"/>
      <w:sz w:val="24"/>
      <w:szCs w:val="24"/>
      <w:lang w:val="en-US" w:eastAsia="zh-CN" w:bidi="ar-SA"/>
    </w:rPr>
  </w:style>
  <w:style w:type="character" w:customStyle="1" w:styleId="847">
    <w:name w:val="Maple Input"/>
    <w:qFormat/>
    <w:uiPriority w:val="0"/>
    <w:rPr>
      <w:rFonts w:ascii="Courier New" w:hAnsi="Courier New" w:cs="Courier New"/>
      <w:b/>
      <w:bCs/>
      <w:color w:val="FF0000"/>
      <w:shd w:val="clear" w:color="auto" w:fill="FFFFFF"/>
    </w:rPr>
  </w:style>
  <w:style w:type="character" w:customStyle="1" w:styleId="848">
    <w:name w:val="il"/>
    <w:qFormat/>
    <w:uiPriority w:val="0"/>
    <w:rPr>
      <w:rFonts w:eastAsia="宋体"/>
      <w:sz w:val="21"/>
      <w:szCs w:val="21"/>
      <w:lang w:val="en-US" w:eastAsia="zh-CN" w:bidi="ar-SA"/>
    </w:rPr>
  </w:style>
  <w:style w:type="paragraph" w:customStyle="1" w:styleId="849">
    <w:name w:val="&lt;c作者姓名&gt;"/>
    <w:basedOn w:val="1"/>
    <w:semiHidden/>
    <w:qFormat/>
    <w:uiPriority w:val="99"/>
    <w:pPr>
      <w:overflowPunct w:val="0"/>
      <w:spacing w:beforeLines="50" w:line="280" w:lineRule="exact"/>
      <w:jc w:val="center"/>
      <w:textAlignment w:val="center"/>
    </w:pPr>
    <w:rPr>
      <w:rFonts w:ascii="Cambria" w:hAnsi="Cambria" w:eastAsia="华文中宋"/>
      <w:b/>
      <w:bCs/>
      <w:sz w:val="18"/>
    </w:rPr>
  </w:style>
  <w:style w:type="paragraph" w:customStyle="1" w:styleId="850">
    <w:name w:val="&lt;d作者单位&gt;"/>
    <w:basedOn w:val="1"/>
    <w:semiHidden/>
    <w:qFormat/>
    <w:uiPriority w:val="99"/>
    <w:pPr>
      <w:overflowPunct w:val="0"/>
      <w:spacing w:afterLines="40" w:line="260" w:lineRule="exact"/>
      <w:jc w:val="center"/>
    </w:pPr>
    <w:rPr>
      <w:rFonts w:ascii="Cambria" w:hAnsi="Cambria" w:eastAsia="华文中宋"/>
      <w:sz w:val="16"/>
    </w:rPr>
  </w:style>
  <w:style w:type="paragraph" w:customStyle="1" w:styleId="851">
    <w:name w:val="Decimal Aligned"/>
    <w:basedOn w:val="1"/>
    <w:semiHidden/>
    <w:qFormat/>
    <w:uiPriority w:val="99"/>
    <w:pPr>
      <w:widowControl/>
      <w:tabs>
        <w:tab w:val="decimal" w:pos="360"/>
      </w:tabs>
      <w:overflowPunct w:val="0"/>
      <w:spacing w:after="200" w:line="276" w:lineRule="auto"/>
      <w:jc w:val="left"/>
    </w:pPr>
    <w:rPr>
      <w:rFonts w:ascii="Calibri" w:hAnsi="Calibri"/>
      <w:kern w:val="0"/>
      <w:sz w:val="22"/>
      <w:szCs w:val="22"/>
    </w:rPr>
  </w:style>
  <w:style w:type="paragraph" w:customStyle="1" w:styleId="852">
    <w:name w:val="p15"/>
    <w:basedOn w:val="1"/>
    <w:semiHidden/>
    <w:qFormat/>
    <w:uiPriority w:val="99"/>
    <w:pPr>
      <w:widowControl/>
      <w:overflowPunct w:val="0"/>
    </w:pPr>
    <w:rPr>
      <w:rFonts w:ascii="Arial" w:hAnsi="Arial" w:cs="Arial"/>
      <w:kern w:val="0"/>
      <w:sz w:val="20"/>
    </w:rPr>
  </w:style>
  <w:style w:type="paragraph" w:customStyle="1" w:styleId="853">
    <w:name w:val="articledetails"/>
    <w:basedOn w:val="1"/>
    <w:semiHidden/>
    <w:qFormat/>
    <w:uiPriority w:val="99"/>
    <w:pPr>
      <w:widowControl/>
      <w:overflowPunct w:val="0"/>
      <w:spacing w:before="100" w:beforeAutospacing="1" w:after="100" w:afterAutospacing="1"/>
      <w:jc w:val="left"/>
    </w:pPr>
    <w:rPr>
      <w:rFonts w:ascii="宋体" w:hAnsi="宋体" w:cs="宋体"/>
      <w:kern w:val="0"/>
      <w:sz w:val="24"/>
    </w:rPr>
  </w:style>
  <w:style w:type="character" w:customStyle="1" w:styleId="854">
    <w:name w:val="maintitle"/>
    <w:semiHidden/>
    <w:qFormat/>
    <w:uiPriority w:val="0"/>
    <w:rPr>
      <w:rFonts w:eastAsia="宋体"/>
      <w:sz w:val="21"/>
      <w:szCs w:val="21"/>
      <w:lang w:val="en-US" w:eastAsia="zh-CN" w:bidi="ar-SA"/>
    </w:rPr>
  </w:style>
  <w:style w:type="character" w:customStyle="1" w:styleId="855">
    <w:name w:val="fr_label1"/>
    <w:semiHidden/>
    <w:qFormat/>
    <w:uiPriority w:val="0"/>
    <w:rPr>
      <w:b/>
      <w:bCs/>
    </w:rPr>
  </w:style>
  <w:style w:type="character" w:customStyle="1" w:styleId="856">
    <w:name w:val="hithilite3"/>
    <w:semiHidden/>
    <w:qFormat/>
    <w:uiPriority w:val="0"/>
    <w:rPr>
      <w:shd w:val="clear" w:color="auto" w:fill="FFFF00"/>
    </w:rPr>
  </w:style>
  <w:style w:type="character" w:customStyle="1" w:styleId="857">
    <w:name w:val="f3"/>
    <w:semiHidden/>
    <w:qFormat/>
    <w:uiPriority w:val="0"/>
    <w:rPr>
      <w:color w:val="666666"/>
    </w:rPr>
  </w:style>
  <w:style w:type="paragraph" w:customStyle="1" w:styleId="858">
    <w:name w:val="TT正文"/>
    <w:basedOn w:val="1"/>
    <w:semiHidden/>
    <w:qFormat/>
    <w:uiPriority w:val="99"/>
    <w:pPr>
      <w:overflowPunct w:val="0"/>
      <w:adjustRightInd w:val="0"/>
      <w:spacing w:line="360" w:lineRule="exact"/>
      <w:ind w:firstLine="480" w:firstLineChars="200"/>
      <w:textAlignment w:val="baseline"/>
    </w:pPr>
    <w:rPr>
      <w:rFonts w:ascii="宋体" w:hAnsi="宋体"/>
      <w:kern w:val="0"/>
      <w:szCs w:val="21"/>
    </w:rPr>
  </w:style>
  <w:style w:type="paragraph" w:customStyle="1" w:styleId="859">
    <w:name w:val="figure legend"/>
    <w:basedOn w:val="234"/>
    <w:next w:val="234"/>
    <w:semiHidden/>
    <w:qFormat/>
    <w:uiPriority w:val="99"/>
    <w:pPr>
      <w:spacing w:before="120" w:after="240"/>
    </w:pPr>
    <w:rPr>
      <w:rFonts w:hAnsi="Cambria"/>
      <w:color w:val="auto"/>
      <w:kern w:val="2"/>
    </w:rPr>
  </w:style>
  <w:style w:type="paragraph" w:customStyle="1" w:styleId="860">
    <w:name w:val="VD_Table_Title"/>
    <w:basedOn w:val="1"/>
    <w:next w:val="1"/>
    <w:semiHidden/>
    <w:qFormat/>
    <w:uiPriority w:val="99"/>
    <w:pPr>
      <w:widowControl/>
      <w:overflowPunct w:val="0"/>
      <w:spacing w:after="240" w:line="200" w:lineRule="exact"/>
      <w:jc w:val="left"/>
    </w:pPr>
    <w:rPr>
      <w:rFonts w:ascii="Times" w:hAnsi="Times"/>
      <w:kern w:val="0"/>
      <w:sz w:val="18"/>
    </w:rPr>
  </w:style>
  <w:style w:type="paragraph" w:customStyle="1" w:styleId="861">
    <w:name w:val="TA_Main_Text"/>
    <w:basedOn w:val="1"/>
    <w:semiHidden/>
    <w:qFormat/>
    <w:uiPriority w:val="99"/>
    <w:pPr>
      <w:widowControl/>
      <w:overflowPunct w:val="0"/>
      <w:spacing w:line="240" w:lineRule="exact"/>
      <w:ind w:firstLine="202"/>
    </w:pPr>
    <w:rPr>
      <w:rFonts w:ascii="Times" w:hAnsi="Times"/>
      <w:kern w:val="0"/>
      <w:sz w:val="20"/>
    </w:rPr>
  </w:style>
  <w:style w:type="character" w:customStyle="1" w:styleId="862">
    <w:name w:val="type2"/>
    <w:semiHidden/>
    <w:qFormat/>
    <w:uiPriority w:val="0"/>
    <w:rPr>
      <w:rFonts w:eastAsia="宋体"/>
      <w:b/>
      <w:bCs/>
      <w:caps/>
      <w:color w:val="E37222"/>
      <w:sz w:val="21"/>
      <w:szCs w:val="21"/>
      <w:lang w:val="en-US" w:eastAsia="zh-CN" w:bidi="ar-SA"/>
    </w:rPr>
  </w:style>
  <w:style w:type="character" w:customStyle="1" w:styleId="863">
    <w:name w:val="label2"/>
    <w:semiHidden/>
    <w:qFormat/>
    <w:uiPriority w:val="0"/>
    <w:rPr>
      <w:rFonts w:eastAsia="宋体"/>
      <w:sz w:val="21"/>
      <w:szCs w:val="21"/>
      <w:lang w:val="en-US" w:eastAsia="zh-CN" w:bidi="ar-SA"/>
    </w:rPr>
  </w:style>
  <w:style w:type="character" w:customStyle="1" w:styleId="864">
    <w:name w:val="data_bold1"/>
    <w:semiHidden/>
    <w:qFormat/>
    <w:uiPriority w:val="0"/>
    <w:rPr>
      <w:rFonts w:eastAsia="宋体"/>
      <w:b/>
      <w:bCs/>
      <w:sz w:val="21"/>
      <w:szCs w:val="21"/>
      <w:lang w:val="en-US" w:eastAsia="zh-CN" w:bidi="ar-SA"/>
    </w:rPr>
  </w:style>
  <w:style w:type="paragraph" w:customStyle="1" w:styleId="865">
    <w:name w:val="Char Char Char Char Char Char Char Char Char Char"/>
    <w:semiHidden/>
    <w:qFormat/>
    <w:uiPriority w:val="99"/>
    <w:pPr>
      <w:widowControl w:val="0"/>
      <w:spacing w:line="300" w:lineRule="auto"/>
      <w:ind w:firstLine="480" w:firstLineChars="200"/>
      <w:jc w:val="both"/>
    </w:pPr>
    <w:rPr>
      <w:rFonts w:ascii="Cambria" w:hAnsi="Cambria" w:eastAsia="宋体" w:cs="Times New Roman"/>
      <w:kern w:val="2"/>
      <w:sz w:val="21"/>
      <w:szCs w:val="21"/>
      <w:lang w:val="en-US" w:eastAsia="zh-CN" w:bidi="ar-SA"/>
    </w:rPr>
  </w:style>
  <w:style w:type="character" w:customStyle="1" w:styleId="866">
    <w:name w:val="WW8Num4z1"/>
    <w:semiHidden/>
    <w:qFormat/>
    <w:uiPriority w:val="0"/>
    <w:rPr>
      <w:rFonts w:ascii="Times New Roman" w:hAnsi="Times New Roman"/>
      <w:b/>
      <w:sz w:val="18"/>
    </w:rPr>
  </w:style>
  <w:style w:type="character" w:customStyle="1" w:styleId="867">
    <w:name w:val="WW-Absatz-Standardschriftart11"/>
    <w:semiHidden/>
    <w:qFormat/>
    <w:uiPriority w:val="0"/>
  </w:style>
  <w:style w:type="character" w:customStyle="1" w:styleId="868">
    <w:name w:val="m"/>
    <w:qFormat/>
    <w:uiPriority w:val="0"/>
    <w:rPr>
      <w:rFonts w:eastAsia="宋体"/>
      <w:sz w:val="21"/>
      <w:szCs w:val="21"/>
      <w:lang w:val="en-US" w:eastAsia="zh-CN" w:bidi="ar-SA"/>
    </w:rPr>
  </w:style>
  <w:style w:type="paragraph" w:customStyle="1" w:styleId="869">
    <w:name w:val="Char1"/>
    <w:basedOn w:val="1"/>
    <w:qFormat/>
    <w:uiPriority w:val="99"/>
    <w:pPr>
      <w:widowControl/>
      <w:overflowPunct w:val="0"/>
      <w:spacing w:after="160" w:line="240" w:lineRule="exact"/>
      <w:jc w:val="left"/>
    </w:pPr>
    <w:rPr>
      <w:rFonts w:ascii="Arial" w:hAnsi="Arial" w:cs="Arial"/>
      <w:b/>
      <w:bCs/>
      <w:kern w:val="0"/>
      <w:sz w:val="24"/>
      <w:lang w:eastAsia="en-US"/>
    </w:rPr>
  </w:style>
  <w:style w:type="paragraph" w:customStyle="1" w:styleId="870">
    <w:name w:val="referenceitem"/>
    <w:basedOn w:val="1"/>
    <w:semiHidden/>
    <w:qFormat/>
    <w:uiPriority w:val="99"/>
    <w:pPr>
      <w:widowControl/>
      <w:overflowPunct w:val="0"/>
      <w:ind w:left="227" w:hanging="227"/>
    </w:pPr>
    <w:rPr>
      <w:rFonts w:ascii="Times" w:hAnsi="Times"/>
      <w:kern w:val="0"/>
      <w:sz w:val="18"/>
    </w:rPr>
  </w:style>
  <w:style w:type="character" w:customStyle="1" w:styleId="871">
    <w:name w:val="Char Char39"/>
    <w:qFormat/>
    <w:locked/>
    <w:uiPriority w:val="0"/>
    <w:rPr>
      <w:rFonts w:eastAsia="宋体"/>
      <w:kern w:val="2"/>
      <w:sz w:val="18"/>
      <w:szCs w:val="18"/>
      <w:lang w:val="en-US" w:eastAsia="zh-CN" w:bidi="ar-SA"/>
    </w:rPr>
  </w:style>
  <w:style w:type="paragraph" w:customStyle="1" w:styleId="872">
    <w:name w:val="tgt1"/>
    <w:basedOn w:val="1"/>
    <w:semiHidden/>
    <w:qFormat/>
    <w:uiPriority w:val="99"/>
    <w:pPr>
      <w:widowControl/>
      <w:overflowPunct w:val="0"/>
      <w:spacing w:after="150"/>
      <w:jc w:val="left"/>
    </w:pPr>
    <w:rPr>
      <w:rFonts w:ascii="宋体" w:hAnsi="宋体" w:cs="宋体"/>
      <w:kern w:val="0"/>
      <w:sz w:val="24"/>
    </w:rPr>
  </w:style>
  <w:style w:type="character" w:customStyle="1" w:styleId="873">
    <w:name w:val="alt-edited1"/>
    <w:semiHidden/>
    <w:qFormat/>
    <w:uiPriority w:val="0"/>
    <w:rPr>
      <w:rFonts w:eastAsia="宋体"/>
      <w:color w:val="4D90F0"/>
      <w:sz w:val="21"/>
      <w:szCs w:val="21"/>
      <w:lang w:val="en-US" w:eastAsia="zh-CN" w:bidi="ar-SA"/>
    </w:rPr>
  </w:style>
  <w:style w:type="character" w:customStyle="1" w:styleId="874">
    <w:name w:val="highlight1"/>
    <w:semiHidden/>
    <w:qFormat/>
    <w:uiPriority w:val="0"/>
    <w:rPr>
      <w:rFonts w:eastAsia="宋体"/>
      <w:sz w:val="21"/>
      <w:szCs w:val="21"/>
      <w:shd w:val="clear" w:color="auto" w:fill="FFFF00"/>
      <w:lang w:val="en-US" w:eastAsia="zh-CN" w:bidi="ar-SA"/>
    </w:rPr>
  </w:style>
  <w:style w:type="paragraph" w:customStyle="1" w:styleId="875">
    <w:name w:val="&lt;e摘要关键词基金&gt;"/>
    <w:basedOn w:val="1"/>
    <w:semiHidden/>
    <w:qFormat/>
    <w:uiPriority w:val="99"/>
    <w:pPr>
      <w:overflowPunct w:val="0"/>
    </w:pPr>
    <w:rPr>
      <w:rFonts w:ascii="Cambria" w:hAnsi="Cambria" w:eastAsia="华文中宋"/>
      <w:szCs w:val="21"/>
    </w:rPr>
  </w:style>
  <w:style w:type="character" w:customStyle="1" w:styleId="876">
    <w:name w:val="jiange1"/>
    <w:semiHidden/>
    <w:qFormat/>
    <w:uiPriority w:val="0"/>
    <w:rPr>
      <w:rFonts w:eastAsia="宋体"/>
      <w:sz w:val="21"/>
      <w:szCs w:val="21"/>
      <w:lang w:val="en-US" w:eastAsia="zh-CN" w:bidi="ar-SA"/>
    </w:rPr>
  </w:style>
  <w:style w:type="paragraph" w:customStyle="1" w:styleId="877">
    <w:name w:val="Chinese Title"/>
    <w:basedOn w:val="1"/>
    <w:next w:val="878"/>
    <w:semiHidden/>
    <w:qFormat/>
    <w:uiPriority w:val="99"/>
    <w:pPr>
      <w:overflowPunct w:val="0"/>
      <w:spacing w:beforeLines="300" w:afterLines="150"/>
      <w:jc w:val="center"/>
    </w:pPr>
    <w:rPr>
      <w:rFonts w:ascii="黑体" w:hAnsi="Cambria" w:eastAsia="黑体"/>
      <w:b/>
      <w:bCs/>
      <w:sz w:val="36"/>
    </w:rPr>
  </w:style>
  <w:style w:type="paragraph" w:customStyle="1" w:styleId="878">
    <w:name w:val="CAuthor"/>
    <w:basedOn w:val="1"/>
    <w:next w:val="879"/>
    <w:qFormat/>
    <w:uiPriority w:val="99"/>
    <w:pPr>
      <w:overflowPunct w:val="0"/>
      <w:spacing w:beforeLines="50" w:afterLines="50"/>
      <w:jc w:val="center"/>
    </w:pPr>
    <w:rPr>
      <w:rFonts w:ascii="楷体_GB2312" w:hAnsi="Cambria" w:eastAsia="楷体_GB2312"/>
      <w:sz w:val="28"/>
    </w:rPr>
  </w:style>
  <w:style w:type="paragraph" w:customStyle="1" w:styleId="879">
    <w:name w:val="CAffiliation"/>
    <w:basedOn w:val="1"/>
    <w:next w:val="354"/>
    <w:qFormat/>
    <w:uiPriority w:val="99"/>
    <w:pPr>
      <w:overflowPunct w:val="0"/>
      <w:spacing w:beforeLines="50" w:afterLines="50"/>
      <w:jc w:val="center"/>
    </w:pPr>
    <w:rPr>
      <w:rFonts w:ascii="宋体" w:hAnsi="宋体"/>
      <w:sz w:val="15"/>
    </w:rPr>
  </w:style>
  <w:style w:type="paragraph" w:customStyle="1" w:styleId="880">
    <w:name w:val="CKeyWords"/>
    <w:basedOn w:val="1"/>
    <w:next w:val="881"/>
    <w:link w:val="882"/>
    <w:semiHidden/>
    <w:qFormat/>
    <w:uiPriority w:val="0"/>
    <w:pPr>
      <w:tabs>
        <w:tab w:val="left" w:pos="320"/>
      </w:tabs>
      <w:overflowPunct w:val="0"/>
      <w:spacing w:beforeLines="50" w:afterLines="50"/>
      <w:ind w:left="1257" w:leftChars="140" w:right="378" w:rightChars="180" w:hanging="963" w:hangingChars="535"/>
    </w:pPr>
    <w:rPr>
      <w:rFonts w:ascii="Cambria" w:hAnsi="Cambria"/>
      <w:sz w:val="18"/>
    </w:rPr>
  </w:style>
  <w:style w:type="paragraph" w:customStyle="1" w:styleId="881">
    <w:name w:val="English Title"/>
    <w:basedOn w:val="1"/>
    <w:next w:val="392"/>
    <w:semiHidden/>
    <w:qFormat/>
    <w:uiPriority w:val="99"/>
    <w:pPr>
      <w:overflowPunct w:val="0"/>
      <w:spacing w:beforeLines="250" w:afterLines="50"/>
      <w:jc w:val="center"/>
    </w:pPr>
    <w:rPr>
      <w:rFonts w:ascii="Arial" w:hAnsi="Arial" w:cs="Arial"/>
      <w:sz w:val="44"/>
    </w:rPr>
  </w:style>
  <w:style w:type="character" w:customStyle="1" w:styleId="882">
    <w:name w:val="CKeyWords Char"/>
    <w:link w:val="880"/>
    <w:qFormat/>
    <w:uiPriority w:val="0"/>
    <w:rPr>
      <w:rFonts w:ascii="Cambria" w:hAnsi="Cambria" w:eastAsia="宋体" w:cs="Times New Roman"/>
      <w:sz w:val="18"/>
      <w:szCs w:val="20"/>
    </w:rPr>
  </w:style>
  <w:style w:type="paragraph" w:customStyle="1" w:styleId="883">
    <w:name w:val="key words"/>
    <w:basedOn w:val="1"/>
    <w:next w:val="1"/>
    <w:semiHidden/>
    <w:qFormat/>
    <w:uiPriority w:val="99"/>
    <w:pPr>
      <w:tabs>
        <w:tab w:val="left" w:pos="530"/>
      </w:tabs>
      <w:overflowPunct w:val="0"/>
      <w:spacing w:beforeLines="50" w:afterLines="100"/>
      <w:ind w:left="1069" w:hanging="1069" w:hangingChars="594"/>
    </w:pPr>
    <w:rPr>
      <w:rFonts w:ascii="Cambria" w:hAnsi="Cambria"/>
      <w:sz w:val="18"/>
    </w:rPr>
  </w:style>
  <w:style w:type="paragraph" w:customStyle="1" w:styleId="884">
    <w:name w:val="论文正文 Char Char Char Char Char Char Char"/>
    <w:basedOn w:val="1"/>
    <w:semiHidden/>
    <w:qFormat/>
    <w:uiPriority w:val="99"/>
    <w:pPr>
      <w:overflowPunct w:val="0"/>
      <w:snapToGrid w:val="0"/>
      <w:spacing w:line="307" w:lineRule="auto"/>
    </w:pPr>
    <w:rPr>
      <w:rFonts w:ascii="Cambria" w:hAnsi="Cambria"/>
      <w:sz w:val="24"/>
    </w:rPr>
  </w:style>
  <w:style w:type="paragraph" w:customStyle="1" w:styleId="885">
    <w:name w:val="论文章标题"/>
    <w:basedOn w:val="3"/>
    <w:next w:val="884"/>
    <w:semiHidden/>
    <w:qFormat/>
    <w:uiPriority w:val="99"/>
    <w:pPr>
      <w:pageBreakBefore/>
      <w:overflowPunct w:val="0"/>
      <w:spacing w:before="50" w:beforeLines="50" w:after="0" w:line="331" w:lineRule="auto"/>
      <w:jc w:val="center"/>
    </w:pPr>
    <w:rPr>
      <w:rFonts w:ascii="Cambria" w:hAnsi="Cambria" w:eastAsia="黑体"/>
      <w:bCs w:val="0"/>
      <w:sz w:val="32"/>
      <w:szCs w:val="32"/>
    </w:rPr>
  </w:style>
  <w:style w:type="paragraph" w:customStyle="1" w:styleId="886">
    <w:name w:val="论文节标题 Char Char Char Char Char Char"/>
    <w:basedOn w:val="4"/>
    <w:next w:val="884"/>
    <w:semiHidden/>
    <w:qFormat/>
    <w:uiPriority w:val="99"/>
    <w:pPr>
      <w:overflowPunct w:val="0"/>
      <w:spacing w:before="260" w:after="260" w:line="416" w:lineRule="auto"/>
      <w:ind w:left="992" w:hanging="992"/>
      <w:jc w:val="center"/>
    </w:pPr>
    <w:rPr>
      <w:rFonts w:ascii="宋体" w:hAnsi="宋体" w:eastAsia="宋体"/>
      <w:b/>
      <w:sz w:val="28"/>
      <w:szCs w:val="32"/>
    </w:rPr>
  </w:style>
  <w:style w:type="paragraph" w:customStyle="1" w:styleId="887">
    <w:name w:val="论文小节标题 Char Char Char Char"/>
    <w:basedOn w:val="5"/>
    <w:next w:val="884"/>
    <w:semiHidden/>
    <w:qFormat/>
    <w:uiPriority w:val="99"/>
    <w:pPr>
      <w:overflowPunct w:val="0"/>
      <w:spacing w:before="260" w:after="260" w:line="416" w:lineRule="auto"/>
      <w:jc w:val="left"/>
    </w:pPr>
    <w:rPr>
      <w:rFonts w:ascii="Cambria" w:hAnsi="Cambria" w:eastAsia="宋体"/>
      <w:b/>
      <w:bCs/>
      <w:sz w:val="24"/>
      <w:szCs w:val="32"/>
    </w:rPr>
  </w:style>
  <w:style w:type="character" w:customStyle="1" w:styleId="888">
    <w:name w:val="论文小节标题 Char Char Char Char Char"/>
    <w:semiHidden/>
    <w:qFormat/>
    <w:uiPriority w:val="0"/>
    <w:rPr>
      <w:rFonts w:ascii="宋体" w:hAnsi="宋体" w:eastAsia="宋体"/>
      <w:sz w:val="28"/>
      <w:szCs w:val="21"/>
      <w:lang w:val="en-US" w:eastAsia="zh-CN" w:bidi="ar-SA"/>
    </w:rPr>
  </w:style>
  <w:style w:type="character" w:customStyle="1" w:styleId="889">
    <w:name w:val="论文节标题 Char Char Char Char Char Char Char"/>
    <w:semiHidden/>
    <w:qFormat/>
    <w:uiPriority w:val="0"/>
    <w:rPr>
      <w:rFonts w:ascii="宋体" w:hAnsi="宋体" w:eastAsia="宋体" w:cs="宋体"/>
      <w:sz w:val="28"/>
      <w:szCs w:val="21"/>
      <w:lang w:val="en-US" w:eastAsia="zh-CN" w:bidi="ar-SA"/>
    </w:rPr>
  </w:style>
  <w:style w:type="paragraph" w:customStyle="1" w:styleId="890">
    <w:name w:val="论文标题 1"/>
    <w:basedOn w:val="3"/>
    <w:semiHidden/>
    <w:qFormat/>
    <w:uiPriority w:val="99"/>
    <w:pPr>
      <w:pageBreakBefore/>
      <w:tabs>
        <w:tab w:val="left" w:pos="2160"/>
        <w:tab w:val="center" w:pos="4252"/>
        <w:tab w:val="left" w:pos="7776"/>
      </w:tabs>
      <w:overflowPunct w:val="0"/>
      <w:spacing w:before="50" w:beforeLines="50" w:after="0" w:line="331" w:lineRule="auto"/>
    </w:pPr>
    <w:rPr>
      <w:rFonts w:ascii="Cambria" w:hAnsi="Cambria" w:eastAsia="黑体"/>
      <w:bCs w:val="0"/>
      <w:sz w:val="32"/>
      <w:szCs w:val="20"/>
    </w:rPr>
  </w:style>
  <w:style w:type="paragraph" w:customStyle="1" w:styleId="891">
    <w:name w:val="TableEHeading"/>
    <w:basedOn w:val="1"/>
    <w:next w:val="1"/>
    <w:semiHidden/>
    <w:qFormat/>
    <w:uiPriority w:val="99"/>
    <w:pPr>
      <w:overflowPunct w:val="0"/>
      <w:spacing w:afterLines="50"/>
      <w:jc w:val="center"/>
    </w:pPr>
    <w:rPr>
      <w:rFonts w:ascii="Cambria" w:hAnsi="Cambria" w:eastAsia="黑体"/>
      <w:b/>
      <w:bCs/>
      <w:sz w:val="18"/>
    </w:rPr>
  </w:style>
  <w:style w:type="paragraph" w:customStyle="1" w:styleId="892">
    <w:name w:val="TableCHeading"/>
    <w:basedOn w:val="1"/>
    <w:next w:val="891"/>
    <w:qFormat/>
    <w:uiPriority w:val="99"/>
    <w:pPr>
      <w:overflowPunct w:val="0"/>
      <w:spacing w:beforeLines="100"/>
      <w:jc w:val="center"/>
    </w:pPr>
    <w:rPr>
      <w:rFonts w:ascii="Cambria" w:hAnsi="Cambria" w:eastAsia="黑体"/>
      <w:b/>
      <w:bCs/>
      <w:sz w:val="18"/>
    </w:rPr>
  </w:style>
  <w:style w:type="paragraph" w:customStyle="1" w:styleId="893">
    <w:name w:val="论文的点标题 Char"/>
    <w:basedOn w:val="884"/>
    <w:next w:val="884"/>
    <w:semiHidden/>
    <w:qFormat/>
    <w:uiPriority w:val="99"/>
    <w:pPr>
      <w:spacing w:beforeLines="50" w:afterLines="50"/>
    </w:pPr>
    <w:rPr>
      <w:rFonts w:eastAsia="黑体"/>
      <w:b/>
    </w:rPr>
  </w:style>
  <w:style w:type="paragraph" w:customStyle="1" w:styleId="894">
    <w:name w:val="论文正文(项目1)"/>
    <w:basedOn w:val="884"/>
    <w:semiHidden/>
    <w:qFormat/>
    <w:uiPriority w:val="99"/>
    <w:pPr>
      <w:ind w:left="721" w:leftChars="229" w:hanging="240" w:hangingChars="100"/>
    </w:pPr>
    <w:rPr>
      <w:rFonts w:cs="宋体"/>
    </w:rPr>
  </w:style>
  <w:style w:type="character" w:customStyle="1" w:styleId="895">
    <w:name w:val="论文正文 Char Char Char Char Char Char Char Char"/>
    <w:semiHidden/>
    <w:qFormat/>
    <w:uiPriority w:val="0"/>
    <w:rPr>
      <w:rFonts w:eastAsia="宋体"/>
      <w:kern w:val="2"/>
      <w:sz w:val="24"/>
      <w:szCs w:val="24"/>
      <w:lang w:val="en-US" w:eastAsia="zh-CN" w:bidi="ar-SA"/>
    </w:rPr>
  </w:style>
  <w:style w:type="character" w:customStyle="1" w:styleId="896">
    <w:name w:val="论文正文 Char Char Char Char Char Char Char Char Char Char"/>
    <w:semiHidden/>
    <w:qFormat/>
    <w:uiPriority w:val="0"/>
    <w:rPr>
      <w:rFonts w:eastAsia="宋体"/>
      <w:kern w:val="2"/>
      <w:sz w:val="24"/>
      <w:szCs w:val="24"/>
      <w:lang w:val="en-US" w:eastAsia="zh-CN" w:bidi="ar-SA"/>
    </w:rPr>
  </w:style>
  <w:style w:type="character" w:customStyle="1" w:styleId="897">
    <w:name w:val="论文的点标题 Char Char"/>
    <w:semiHidden/>
    <w:qFormat/>
    <w:uiPriority w:val="0"/>
    <w:rPr>
      <w:rFonts w:eastAsia="黑体"/>
      <w:b/>
      <w:kern w:val="2"/>
      <w:sz w:val="24"/>
      <w:szCs w:val="24"/>
      <w:lang w:val="en-US" w:eastAsia="zh-CN" w:bidi="ar-SA"/>
    </w:rPr>
  </w:style>
  <w:style w:type="paragraph" w:customStyle="1" w:styleId="898">
    <w:name w:val="Reference Head"/>
    <w:basedOn w:val="3"/>
    <w:semiHidden/>
    <w:qFormat/>
    <w:uiPriority w:val="99"/>
    <w:pPr>
      <w:keepLines w:val="0"/>
      <w:widowControl/>
      <w:overflowPunct w:val="0"/>
      <w:spacing w:before="240" w:beforeLines="50" w:after="80" w:line="240" w:lineRule="auto"/>
      <w:jc w:val="center"/>
    </w:pPr>
    <w:rPr>
      <w:rFonts w:ascii="Cambria" w:hAnsi="Cambria"/>
      <w:b w:val="0"/>
      <w:bCs w:val="0"/>
      <w:kern w:val="28"/>
      <w:sz w:val="24"/>
      <w:szCs w:val="20"/>
      <w:lang w:eastAsia="en-US"/>
    </w:rPr>
  </w:style>
  <w:style w:type="character" w:customStyle="1" w:styleId="899">
    <w:name w:val="论文正文 Char Char Char Char Char Char Char Char Char"/>
    <w:semiHidden/>
    <w:qFormat/>
    <w:uiPriority w:val="0"/>
    <w:rPr>
      <w:rFonts w:eastAsia="宋体"/>
      <w:kern w:val="2"/>
      <w:sz w:val="24"/>
      <w:szCs w:val="24"/>
      <w:lang w:val="en-US" w:eastAsia="zh-CN" w:bidi="ar-SA"/>
    </w:rPr>
  </w:style>
  <w:style w:type="character" w:customStyle="1" w:styleId="900">
    <w:name w:val="论文节标题 Char Char Char Char Char Char Char Char"/>
    <w:semiHidden/>
    <w:qFormat/>
    <w:uiPriority w:val="0"/>
    <w:rPr>
      <w:rFonts w:ascii="宋体" w:hAnsi="宋体" w:eastAsia="宋体" w:cs="宋体"/>
      <w:b/>
      <w:bCs/>
      <w:kern w:val="2"/>
      <w:sz w:val="28"/>
      <w:szCs w:val="32"/>
      <w:lang w:val="en-US" w:eastAsia="zh-CN" w:bidi="ar-SA"/>
    </w:rPr>
  </w:style>
  <w:style w:type="character" w:customStyle="1" w:styleId="901">
    <w:name w:val="论文的点标题 Char Char Char"/>
    <w:semiHidden/>
    <w:qFormat/>
    <w:uiPriority w:val="0"/>
    <w:rPr>
      <w:rFonts w:eastAsia="黑体"/>
      <w:b/>
      <w:kern w:val="2"/>
      <w:sz w:val="24"/>
      <w:szCs w:val="24"/>
      <w:lang w:val="en-US" w:eastAsia="zh-CN" w:bidi="ar-SA"/>
    </w:rPr>
  </w:style>
  <w:style w:type="character" w:customStyle="1" w:styleId="902">
    <w:name w:val="论文标题 1 Char"/>
    <w:semiHidden/>
    <w:qFormat/>
    <w:uiPriority w:val="0"/>
    <w:rPr>
      <w:rFonts w:eastAsia="黑体" w:cs="宋体"/>
      <w:bCs/>
      <w:kern w:val="44"/>
      <w:sz w:val="32"/>
      <w:szCs w:val="44"/>
      <w:lang w:val="en-US" w:eastAsia="zh-CN" w:bidi="ar-SA"/>
    </w:rPr>
  </w:style>
  <w:style w:type="character" w:customStyle="1" w:styleId="903">
    <w:name w:val="论文正文 Char Char Char Char Char Char Char Char1"/>
    <w:semiHidden/>
    <w:qFormat/>
    <w:uiPriority w:val="0"/>
    <w:rPr>
      <w:rFonts w:eastAsia="宋体"/>
      <w:kern w:val="2"/>
      <w:sz w:val="24"/>
      <w:szCs w:val="24"/>
      <w:lang w:val="en-US" w:eastAsia="zh-CN" w:bidi="ar-SA"/>
    </w:rPr>
  </w:style>
  <w:style w:type="character" w:customStyle="1" w:styleId="904">
    <w:name w:val="l"/>
    <w:semiHidden/>
    <w:qFormat/>
    <w:uiPriority w:val="0"/>
    <w:rPr>
      <w:rFonts w:eastAsia="宋体"/>
      <w:sz w:val="21"/>
      <w:szCs w:val="21"/>
      <w:lang w:val="en-US" w:eastAsia="zh-CN" w:bidi="ar-SA"/>
    </w:rPr>
  </w:style>
  <w:style w:type="paragraph" w:customStyle="1" w:styleId="905">
    <w:name w:val="table title"/>
    <w:basedOn w:val="1"/>
    <w:next w:val="1"/>
    <w:semiHidden/>
    <w:qFormat/>
    <w:uiPriority w:val="99"/>
    <w:pPr>
      <w:keepNext/>
      <w:keepLines/>
      <w:widowControl/>
      <w:overflowPunct w:val="0"/>
      <w:autoSpaceDE w:val="0"/>
      <w:autoSpaceDN w:val="0"/>
      <w:adjustRightInd w:val="0"/>
      <w:spacing w:before="240" w:after="120" w:line="220" w:lineRule="exact"/>
      <w:textAlignment w:val="baseline"/>
    </w:pPr>
    <w:rPr>
      <w:rFonts w:ascii="Times" w:hAnsi="Times"/>
      <w:kern w:val="0"/>
      <w:sz w:val="18"/>
      <w:lang w:val="de-DE"/>
    </w:rPr>
  </w:style>
  <w:style w:type="paragraph" w:customStyle="1" w:styleId="906">
    <w:name w:val="ART"/>
    <w:basedOn w:val="1"/>
    <w:next w:val="1"/>
    <w:qFormat/>
    <w:uiPriority w:val="99"/>
    <w:pPr>
      <w:keepNext/>
      <w:overflowPunct w:val="0"/>
      <w:spacing w:before="240" w:after="160" w:line="220" w:lineRule="atLeast"/>
      <w:jc w:val="center"/>
    </w:pPr>
    <w:rPr>
      <w:rFonts w:ascii="Palatino" w:hAnsi="Palatino"/>
      <w:kern w:val="16"/>
      <w:sz w:val="19"/>
      <w:lang w:eastAsia="en-US"/>
    </w:rPr>
  </w:style>
  <w:style w:type="paragraph" w:customStyle="1" w:styleId="907">
    <w:name w:val="TABLE TITLE"/>
    <w:basedOn w:val="1"/>
    <w:next w:val="1"/>
    <w:semiHidden/>
    <w:qFormat/>
    <w:uiPriority w:val="99"/>
    <w:pPr>
      <w:keepNext/>
      <w:overflowPunct w:val="0"/>
      <w:spacing w:before="160" w:after="80" w:line="200" w:lineRule="exact"/>
      <w:jc w:val="center"/>
    </w:pPr>
    <w:rPr>
      <w:rFonts w:ascii="Helvetica" w:hAnsi="Helvetica"/>
      <w:smallCaps/>
      <w:kern w:val="16"/>
      <w:sz w:val="19"/>
      <w:lang w:eastAsia="en-US"/>
    </w:rPr>
  </w:style>
  <w:style w:type="paragraph" w:customStyle="1" w:styleId="908">
    <w:name w:val="GF报告正文缩进"/>
    <w:basedOn w:val="1"/>
    <w:semiHidden/>
    <w:qFormat/>
    <w:uiPriority w:val="99"/>
    <w:pPr>
      <w:widowControl/>
      <w:overflowPunct w:val="0"/>
      <w:spacing w:line="360" w:lineRule="atLeast"/>
      <w:ind w:firstLine="432"/>
    </w:pPr>
    <w:rPr>
      <w:rFonts w:ascii="宋体" w:hAnsi="Cambria"/>
      <w:kern w:val="0"/>
    </w:rPr>
  </w:style>
  <w:style w:type="paragraph" w:customStyle="1" w:styleId="909">
    <w:name w:val="GF报告一级标题"/>
    <w:basedOn w:val="1"/>
    <w:semiHidden/>
    <w:qFormat/>
    <w:uiPriority w:val="99"/>
    <w:pPr>
      <w:widowControl/>
      <w:overflowPunct w:val="0"/>
      <w:spacing w:before="360" w:after="360"/>
      <w:jc w:val="left"/>
    </w:pPr>
    <w:rPr>
      <w:rFonts w:ascii="黑体" w:hAnsi="Cambria" w:eastAsia="黑体"/>
      <w:kern w:val="0"/>
    </w:rPr>
  </w:style>
  <w:style w:type="paragraph" w:customStyle="1" w:styleId="910">
    <w:name w:val="GF报告参考文献正文"/>
    <w:basedOn w:val="1"/>
    <w:semiHidden/>
    <w:qFormat/>
    <w:uiPriority w:val="99"/>
    <w:pPr>
      <w:widowControl/>
      <w:overflowPunct w:val="0"/>
      <w:spacing w:line="360" w:lineRule="auto"/>
      <w:ind w:left="288" w:hanging="288"/>
      <w:jc w:val="left"/>
    </w:pPr>
    <w:rPr>
      <w:rFonts w:ascii="宋体" w:hAnsi="Cambria"/>
      <w:kern w:val="0"/>
      <w:sz w:val="18"/>
    </w:rPr>
  </w:style>
  <w:style w:type="character" w:customStyle="1" w:styleId="911">
    <w:name w:val="highlight01"/>
    <w:semiHidden/>
    <w:qFormat/>
    <w:uiPriority w:val="0"/>
    <w:rPr>
      <w:rFonts w:eastAsia="宋体"/>
      <w:sz w:val="24"/>
      <w:szCs w:val="24"/>
      <w:shd w:val="clear" w:color="auto" w:fill="FFFF99"/>
      <w:lang w:val="en-US" w:eastAsia="zh-CN" w:bidi="ar-SA"/>
    </w:rPr>
  </w:style>
  <w:style w:type="character" w:customStyle="1" w:styleId="912">
    <w:name w:val="javascript"/>
    <w:semiHidden/>
    <w:qFormat/>
    <w:uiPriority w:val="0"/>
    <w:rPr>
      <w:rFonts w:cs="宋体"/>
      <w:color w:val="000000"/>
    </w:rPr>
  </w:style>
  <w:style w:type="paragraph" w:customStyle="1" w:styleId="913">
    <w:name w:val="4 Char Char Char Char Char Char Char"/>
    <w:qFormat/>
    <w:uiPriority w:val="99"/>
    <w:pPr>
      <w:widowControl w:val="0"/>
      <w:spacing w:line="300" w:lineRule="auto"/>
      <w:ind w:firstLine="480" w:firstLineChars="200"/>
      <w:jc w:val="both"/>
    </w:pPr>
    <w:rPr>
      <w:rFonts w:ascii="Cambria" w:hAnsi="Cambria" w:eastAsia="仿宋_GB2312" w:cs="Times New Roman"/>
      <w:kern w:val="2"/>
      <w:sz w:val="24"/>
      <w:szCs w:val="24"/>
      <w:lang w:val="en-US" w:eastAsia="zh-CN" w:bidi="ar-SA"/>
    </w:rPr>
  </w:style>
  <w:style w:type="paragraph" w:customStyle="1" w:styleId="914">
    <w:name w:val="Char Char Char1 Char1"/>
    <w:semiHidden/>
    <w:qFormat/>
    <w:uiPriority w:val="99"/>
    <w:pPr>
      <w:keepNext/>
      <w:tabs>
        <w:tab w:val="left" w:pos="567"/>
      </w:tabs>
      <w:autoSpaceDE w:val="0"/>
      <w:autoSpaceDN w:val="0"/>
      <w:adjustRightInd w:val="0"/>
      <w:spacing w:before="60" w:after="60"/>
      <w:jc w:val="both"/>
    </w:pPr>
    <w:rPr>
      <w:rFonts w:ascii="Arial" w:hAnsi="Arial" w:eastAsia="宋体" w:cs="Arial"/>
      <w:color w:val="0000FF"/>
      <w:kern w:val="2"/>
      <w:sz w:val="24"/>
      <w:szCs w:val="24"/>
      <w:lang w:val="en-US" w:eastAsia="zh-CN" w:bidi="ar-SA"/>
    </w:rPr>
  </w:style>
  <w:style w:type="paragraph" w:customStyle="1" w:styleId="915">
    <w:name w:val="CONTENTS"/>
    <w:basedOn w:val="217"/>
    <w:qFormat/>
    <w:uiPriority w:val="99"/>
    <w:pPr>
      <w:tabs>
        <w:tab w:val="right" w:leader="dot" w:pos="8971"/>
        <w:tab w:val="clear" w:pos="2300"/>
        <w:tab w:val="clear" w:pos="4599"/>
      </w:tabs>
      <w:overflowPunct w:val="0"/>
      <w:snapToGrid/>
      <w:spacing w:before="0" w:beforeLines="0" w:after="0" w:afterLines="0" w:line="288" w:lineRule="auto"/>
    </w:pPr>
    <w:rPr>
      <w:rFonts w:ascii="Cambria" w:hAnsi="Cambria"/>
      <w:sz w:val="24"/>
      <w:szCs w:val="21"/>
    </w:rPr>
  </w:style>
  <w:style w:type="character" w:customStyle="1" w:styleId="916">
    <w:name w:val="content_normal1"/>
    <w:qFormat/>
    <w:uiPriority w:val="0"/>
    <w:rPr>
      <w:color w:val="000033"/>
      <w:sz w:val="17"/>
      <w:szCs w:val="17"/>
    </w:rPr>
  </w:style>
  <w:style w:type="paragraph" w:customStyle="1" w:styleId="917">
    <w:name w:val="Char Char Char Char Char Char Char Char Char Char Char Char Char Char Char Char Char"/>
    <w:qFormat/>
    <w:uiPriority w:val="99"/>
    <w:pPr>
      <w:widowControl w:val="0"/>
      <w:spacing w:line="300" w:lineRule="auto"/>
      <w:ind w:firstLine="480" w:firstLineChars="200"/>
      <w:jc w:val="both"/>
    </w:pPr>
    <w:rPr>
      <w:rFonts w:ascii="Cambria" w:hAnsi="Cambria" w:eastAsia="仿宋_GB2312" w:cs="Times New Roman"/>
      <w:kern w:val="2"/>
      <w:sz w:val="24"/>
      <w:szCs w:val="24"/>
      <w:lang w:val="en-US" w:eastAsia="zh-CN" w:bidi="ar-SA"/>
    </w:rPr>
  </w:style>
  <w:style w:type="character" w:customStyle="1" w:styleId="918">
    <w:name w:val="articlebody3"/>
    <w:qFormat/>
    <w:uiPriority w:val="0"/>
    <w:rPr>
      <w:sz w:val="21"/>
      <w:szCs w:val="21"/>
    </w:rPr>
  </w:style>
  <w:style w:type="character" w:customStyle="1" w:styleId="919">
    <w:name w:val="MemberType"/>
    <w:qFormat/>
    <w:uiPriority w:val="0"/>
    <w:rPr>
      <w:rFonts w:ascii="Times New Roman" w:hAnsi="Times New Roman" w:cs="Times New Roman"/>
      <w:i/>
      <w:iCs/>
      <w:sz w:val="22"/>
      <w:szCs w:val="22"/>
    </w:rPr>
  </w:style>
  <w:style w:type="character" w:customStyle="1" w:styleId="920">
    <w:name w:val="biblio-title"/>
    <w:qFormat/>
    <w:uiPriority w:val="0"/>
    <w:rPr>
      <w:rFonts w:eastAsia="宋体"/>
      <w:sz w:val="21"/>
      <w:szCs w:val="21"/>
      <w:lang w:val="en-US" w:eastAsia="zh-CN" w:bidi="ar-SA"/>
    </w:rPr>
  </w:style>
  <w:style w:type="paragraph" w:customStyle="1" w:styleId="921">
    <w:name w:val="Char1 Char Char Char"/>
    <w:basedOn w:val="1"/>
    <w:qFormat/>
    <w:uiPriority w:val="99"/>
    <w:pPr>
      <w:overflowPunct w:val="0"/>
      <w:spacing w:line="300" w:lineRule="auto"/>
    </w:pPr>
    <w:rPr>
      <w:rFonts w:ascii="黑体" w:hAnsi="Cambria"/>
      <w:sz w:val="24"/>
      <w:szCs w:val="32"/>
    </w:rPr>
  </w:style>
  <w:style w:type="character" w:customStyle="1" w:styleId="922">
    <w:name w:val="WW8Num1z0"/>
    <w:qFormat/>
    <w:uiPriority w:val="0"/>
    <w:rPr>
      <w:rFonts w:ascii="Times New Roman" w:hAnsi="Times New Roman"/>
      <w:b/>
      <w:sz w:val="21"/>
    </w:rPr>
  </w:style>
  <w:style w:type="character" w:customStyle="1" w:styleId="923">
    <w:name w:val="WW8Num1z1"/>
    <w:qFormat/>
    <w:uiPriority w:val="0"/>
    <w:rPr>
      <w:rFonts w:ascii="Times New Roman" w:hAnsi="Times New Roman"/>
      <w:b/>
      <w:sz w:val="18"/>
    </w:rPr>
  </w:style>
  <w:style w:type="character" w:customStyle="1" w:styleId="924">
    <w:name w:val="WW8Num1z2"/>
    <w:qFormat/>
    <w:uiPriority w:val="0"/>
    <w:rPr>
      <w:rFonts w:ascii="Times New Roman" w:hAnsi="Times New Roman"/>
      <w:sz w:val="18"/>
    </w:rPr>
  </w:style>
  <w:style w:type="character" w:customStyle="1" w:styleId="925">
    <w:name w:val="Absatz-Standardschriftart"/>
    <w:qFormat/>
    <w:uiPriority w:val="0"/>
  </w:style>
  <w:style w:type="character" w:customStyle="1" w:styleId="926">
    <w:name w:val="WW-Absatz-Standardschriftart"/>
    <w:qFormat/>
    <w:uiPriority w:val="0"/>
  </w:style>
  <w:style w:type="character" w:customStyle="1" w:styleId="927">
    <w:name w:val="WW-Absatz-Standardschriftart1"/>
    <w:qFormat/>
    <w:uiPriority w:val="0"/>
  </w:style>
  <w:style w:type="character" w:customStyle="1" w:styleId="928">
    <w:name w:val="WW-Absatz-Standardschriftart111"/>
    <w:qFormat/>
    <w:uiPriority w:val="0"/>
  </w:style>
  <w:style w:type="character" w:customStyle="1" w:styleId="929">
    <w:name w:val="WW-默认段落字体"/>
    <w:qFormat/>
    <w:uiPriority w:val="0"/>
  </w:style>
  <w:style w:type="character" w:customStyle="1" w:styleId="930">
    <w:name w:val="WW8Num3z0"/>
    <w:qFormat/>
    <w:uiPriority w:val="0"/>
    <w:rPr>
      <w:sz w:val="21"/>
    </w:rPr>
  </w:style>
  <w:style w:type="character" w:customStyle="1" w:styleId="931">
    <w:name w:val="WW8Num4z0"/>
    <w:qFormat/>
    <w:uiPriority w:val="0"/>
    <w:rPr>
      <w:rFonts w:ascii="Times New Roman" w:hAnsi="Times New Roman"/>
      <w:b/>
      <w:sz w:val="21"/>
    </w:rPr>
  </w:style>
  <w:style w:type="character" w:customStyle="1" w:styleId="932">
    <w:name w:val="WW8Num4z2"/>
    <w:qFormat/>
    <w:uiPriority w:val="0"/>
    <w:rPr>
      <w:rFonts w:ascii="Times New Roman" w:hAnsi="Times New Roman"/>
      <w:sz w:val="18"/>
    </w:rPr>
  </w:style>
  <w:style w:type="character" w:customStyle="1" w:styleId="933">
    <w:name w:val="WW-默认段落字体1"/>
    <w:qFormat/>
    <w:uiPriority w:val="0"/>
  </w:style>
  <w:style w:type="paragraph" w:customStyle="1" w:styleId="934">
    <w:name w:val="Title1"/>
    <w:basedOn w:val="1"/>
    <w:next w:val="347"/>
    <w:qFormat/>
    <w:uiPriority w:val="99"/>
    <w:pPr>
      <w:keepNext/>
      <w:keepLines/>
      <w:overflowPunct w:val="0"/>
      <w:snapToGrid w:val="0"/>
      <w:spacing w:before="240" w:after="100"/>
      <w:outlineLvl w:val="0"/>
    </w:pPr>
    <w:rPr>
      <w:rFonts w:ascii="Cambria" w:hAnsi="Cambria" w:eastAsia="黑体"/>
      <w:b/>
      <w:sz w:val="24"/>
    </w:rPr>
  </w:style>
  <w:style w:type="character" w:customStyle="1" w:styleId="935">
    <w:name w:val="computer 标题1 Char"/>
    <w:qFormat/>
    <w:uiPriority w:val="0"/>
    <w:rPr>
      <w:rFonts w:eastAsia="黑体"/>
      <w:sz w:val="28"/>
      <w:szCs w:val="28"/>
      <w:lang w:val="en-US" w:eastAsia="zh-CN" w:bidi="ar-SA"/>
    </w:rPr>
  </w:style>
  <w:style w:type="character" w:customStyle="1" w:styleId="936">
    <w:name w:val="rgr4"/>
    <w:qFormat/>
    <w:uiPriority w:val="0"/>
    <w:rPr>
      <w:rFonts w:eastAsia="宋体"/>
      <w:color w:val="555555"/>
      <w:sz w:val="21"/>
      <w:szCs w:val="21"/>
      <w:lang w:val="en-US" w:eastAsia="zh-CN" w:bidi="ar-SA"/>
    </w:rPr>
  </w:style>
  <w:style w:type="character" w:customStyle="1" w:styleId="937">
    <w:name w:val="rgr last-child"/>
    <w:qFormat/>
    <w:uiPriority w:val="0"/>
    <w:rPr>
      <w:rFonts w:eastAsia="宋体"/>
      <w:sz w:val="21"/>
      <w:szCs w:val="21"/>
      <w:lang w:val="en-US" w:eastAsia="zh-CN" w:bidi="ar-SA"/>
    </w:rPr>
  </w:style>
  <w:style w:type="character" w:customStyle="1" w:styleId="938">
    <w:name w:val="hps atn"/>
    <w:qFormat/>
    <w:uiPriority w:val="0"/>
    <w:rPr>
      <w:rFonts w:eastAsia="宋体"/>
      <w:sz w:val="21"/>
      <w:szCs w:val="21"/>
      <w:lang w:val="en-US" w:eastAsia="zh-CN" w:bidi="ar-SA"/>
    </w:rPr>
  </w:style>
  <w:style w:type="paragraph" w:customStyle="1" w:styleId="939">
    <w:name w:val="公式111"/>
    <w:basedOn w:val="1"/>
    <w:semiHidden/>
    <w:qFormat/>
    <w:uiPriority w:val="99"/>
    <w:pPr>
      <w:widowControl/>
      <w:wordWrap w:val="0"/>
      <w:adjustRightInd w:val="0"/>
      <w:snapToGrid w:val="0"/>
      <w:spacing w:line="300" w:lineRule="auto"/>
      <w:ind w:firstLine="200" w:firstLineChars="200"/>
      <w:jc w:val="right"/>
    </w:pPr>
    <w:rPr>
      <w:rFonts w:ascii="Cambria" w:hAnsi="Cambria"/>
      <w:kern w:val="20"/>
      <w:sz w:val="24"/>
      <w:szCs w:val="24"/>
      <w:lang w:eastAsia="en-US"/>
    </w:rPr>
  </w:style>
  <w:style w:type="paragraph" w:customStyle="1" w:styleId="940">
    <w:name w:val="Char Char1 Char Char"/>
    <w:basedOn w:val="1"/>
    <w:qFormat/>
    <w:uiPriority w:val="99"/>
    <w:pPr>
      <w:widowControl/>
      <w:spacing w:after="160" w:line="240" w:lineRule="exact"/>
      <w:jc w:val="left"/>
    </w:pPr>
    <w:rPr>
      <w:rFonts w:ascii="Verdana" w:hAnsi="Verdana"/>
      <w:kern w:val="0"/>
      <w:sz w:val="20"/>
      <w:lang w:eastAsia="en-US"/>
    </w:rPr>
  </w:style>
  <w:style w:type="paragraph" w:customStyle="1" w:styleId="941">
    <w:name w:val="vct正文"/>
    <w:basedOn w:val="1"/>
    <w:qFormat/>
    <w:uiPriority w:val="99"/>
    <w:pPr>
      <w:spacing w:line="460" w:lineRule="exact"/>
      <w:ind w:firstLine="200" w:firstLineChars="200"/>
      <w:jc w:val="left"/>
    </w:pPr>
    <w:rPr>
      <w:rFonts w:ascii="Cambria" w:hAnsi="Cambria" w:cs="黑体"/>
      <w:sz w:val="24"/>
      <w:szCs w:val="24"/>
    </w:rPr>
  </w:style>
  <w:style w:type="character" w:customStyle="1" w:styleId="942">
    <w:name w:val="code1"/>
    <w:qFormat/>
    <w:uiPriority w:val="0"/>
  </w:style>
  <w:style w:type="character" w:customStyle="1" w:styleId="943">
    <w:name w:val="reference-text"/>
    <w:qFormat/>
    <w:uiPriority w:val="0"/>
  </w:style>
  <w:style w:type="character" w:customStyle="1" w:styleId="944">
    <w:name w:val="atn"/>
    <w:qFormat/>
    <w:uiPriority w:val="0"/>
    <w:rPr>
      <w:rFonts w:cs="Times New Roman"/>
    </w:rPr>
  </w:style>
  <w:style w:type="character" w:customStyle="1" w:styleId="945">
    <w:name w:val="s5 mag_style5"/>
    <w:qFormat/>
    <w:uiPriority w:val="0"/>
    <w:rPr>
      <w:rFonts w:eastAsia="宋体"/>
      <w:sz w:val="21"/>
      <w:szCs w:val="21"/>
      <w:lang w:val="en-US" w:eastAsia="zh-CN" w:bidi="ar-SA"/>
    </w:rPr>
  </w:style>
  <w:style w:type="character" w:customStyle="1" w:styleId="946">
    <w:name w:val="heighlight"/>
    <w:qFormat/>
    <w:uiPriority w:val="0"/>
    <w:rPr>
      <w:rFonts w:eastAsia="宋体"/>
      <w:sz w:val="21"/>
      <w:szCs w:val="21"/>
      <w:lang w:val="en-US" w:eastAsia="zh-CN" w:bidi="ar-SA"/>
    </w:rPr>
  </w:style>
  <w:style w:type="paragraph" w:customStyle="1" w:styleId="947">
    <w:name w:val="1FLF Heading2"/>
    <w:basedOn w:val="4"/>
    <w:link w:val="948"/>
    <w:qFormat/>
    <w:uiPriority w:val="0"/>
    <w:pPr>
      <w:spacing w:before="260" w:after="260" w:line="288" w:lineRule="auto"/>
      <w:ind w:left="567" w:hanging="567"/>
    </w:pPr>
    <w:rPr>
      <w:rFonts w:ascii="Arial" w:hAnsi="宋体"/>
      <w:bCs/>
      <w:sz w:val="30"/>
      <w:szCs w:val="32"/>
    </w:rPr>
  </w:style>
  <w:style w:type="character" w:customStyle="1" w:styleId="948">
    <w:name w:val="1FLF Heading2 Char"/>
    <w:link w:val="947"/>
    <w:qFormat/>
    <w:uiPriority w:val="0"/>
    <w:rPr>
      <w:rFonts w:ascii="Arial" w:hAnsi="宋体" w:eastAsia="黑体" w:cs="Times New Roman"/>
      <w:bCs/>
      <w:sz w:val="30"/>
      <w:szCs w:val="32"/>
    </w:rPr>
  </w:style>
  <w:style w:type="paragraph" w:customStyle="1" w:styleId="949">
    <w:name w:val="1FLF Heading3"/>
    <w:basedOn w:val="5"/>
    <w:link w:val="950"/>
    <w:qFormat/>
    <w:uiPriority w:val="0"/>
    <w:pPr>
      <w:spacing w:before="260" w:after="260" w:line="288" w:lineRule="auto"/>
      <w:ind w:left="709" w:hanging="709"/>
    </w:pPr>
    <w:rPr>
      <w:rFonts w:ascii="黑体" w:hAnsi="Cambria"/>
      <w:bCs/>
      <w:kern w:val="0"/>
      <w:sz w:val="28"/>
      <w:szCs w:val="32"/>
    </w:rPr>
  </w:style>
  <w:style w:type="character" w:customStyle="1" w:styleId="950">
    <w:name w:val="1FLF Heading3 Char"/>
    <w:link w:val="949"/>
    <w:qFormat/>
    <w:uiPriority w:val="0"/>
    <w:rPr>
      <w:rFonts w:ascii="黑体" w:hAnsi="Cambria" w:eastAsia="黑体" w:cs="Times New Roman"/>
      <w:bCs/>
      <w:kern w:val="0"/>
      <w:sz w:val="28"/>
      <w:szCs w:val="32"/>
    </w:rPr>
  </w:style>
  <w:style w:type="paragraph" w:customStyle="1" w:styleId="951">
    <w:name w:val="Char2 Char Char"/>
    <w:basedOn w:val="1"/>
    <w:semiHidden/>
    <w:qFormat/>
    <w:uiPriority w:val="99"/>
    <w:pPr>
      <w:widowControl/>
      <w:snapToGrid w:val="0"/>
      <w:spacing w:after="160" w:line="300" w:lineRule="auto"/>
      <w:jc w:val="left"/>
    </w:pPr>
    <w:rPr>
      <w:rFonts w:ascii="仿宋_GB2312" w:hAnsi="Verdana" w:eastAsia="仿宋_GB2312"/>
      <w:b/>
      <w:kern w:val="0"/>
      <w:sz w:val="28"/>
      <w:szCs w:val="28"/>
      <w:lang w:eastAsia="en-US"/>
    </w:rPr>
  </w:style>
  <w:style w:type="paragraph" w:customStyle="1" w:styleId="952">
    <w:name w:val="New paragraph"/>
    <w:basedOn w:val="1"/>
    <w:qFormat/>
    <w:uiPriority w:val="99"/>
    <w:pPr>
      <w:widowControl/>
      <w:spacing w:line="480" w:lineRule="auto"/>
      <w:ind w:firstLine="720"/>
      <w:jc w:val="left"/>
    </w:pPr>
    <w:rPr>
      <w:rFonts w:ascii="Cambria" w:hAnsi="Cambria"/>
      <w:kern w:val="0"/>
      <w:sz w:val="24"/>
      <w:szCs w:val="24"/>
      <w:lang w:val="en-GB" w:eastAsia="en-GB"/>
    </w:rPr>
  </w:style>
  <w:style w:type="paragraph" w:customStyle="1" w:styleId="953">
    <w:name w:val="Char Char2 Char Char Char Char Char Char"/>
    <w:basedOn w:val="1"/>
    <w:semiHidden/>
    <w:qFormat/>
    <w:uiPriority w:val="99"/>
    <w:pPr>
      <w:widowControl/>
      <w:snapToGrid w:val="0"/>
      <w:spacing w:after="160" w:line="300" w:lineRule="auto"/>
      <w:jc w:val="left"/>
    </w:pPr>
    <w:rPr>
      <w:rFonts w:ascii="仿宋_GB2312" w:hAnsi="Verdana" w:eastAsia="仿宋_GB2312"/>
      <w:b/>
      <w:kern w:val="0"/>
      <w:sz w:val="28"/>
      <w:szCs w:val="28"/>
      <w:lang w:eastAsia="en-US"/>
    </w:rPr>
  </w:style>
  <w:style w:type="character" w:customStyle="1" w:styleId="954">
    <w:name w:val="Section Char Char"/>
    <w:qFormat/>
    <w:uiPriority w:val="0"/>
    <w:rPr>
      <w:rFonts w:eastAsia="宋体"/>
      <w:b/>
      <w:bCs/>
      <w:kern w:val="44"/>
      <w:sz w:val="44"/>
      <w:szCs w:val="44"/>
      <w:lang w:val="zh-CN" w:eastAsia="zh-CN" w:bidi="ar-SA"/>
    </w:rPr>
  </w:style>
  <w:style w:type="character" w:customStyle="1" w:styleId="955">
    <w:name w:val="Subsection Char Char"/>
    <w:semiHidden/>
    <w:qFormat/>
    <w:uiPriority w:val="0"/>
    <w:rPr>
      <w:rFonts w:ascii="Cambria" w:hAnsi="Cambria" w:eastAsia="宋体"/>
      <w:b/>
      <w:bCs/>
      <w:sz w:val="32"/>
      <w:szCs w:val="32"/>
      <w:lang w:val="zh-CN" w:eastAsia="zh-CN" w:bidi="ar-SA"/>
    </w:rPr>
  </w:style>
  <w:style w:type="character" w:customStyle="1" w:styleId="956">
    <w:name w:val="Subsubsection Char Char"/>
    <w:semiHidden/>
    <w:qFormat/>
    <w:uiPriority w:val="0"/>
    <w:rPr>
      <w:rFonts w:eastAsia="宋体"/>
      <w:b/>
      <w:bCs/>
      <w:sz w:val="32"/>
      <w:szCs w:val="32"/>
      <w:lang w:val="zh-CN" w:eastAsia="zh-CN" w:bidi="ar-SA"/>
    </w:rPr>
  </w:style>
  <w:style w:type="character" w:customStyle="1" w:styleId="957">
    <w:name w:val="Paragraph Char Char"/>
    <w:semiHidden/>
    <w:qFormat/>
    <w:uiPriority w:val="0"/>
    <w:rPr>
      <w:rFonts w:ascii="Cambria" w:hAnsi="Cambria" w:eastAsia="宋体"/>
      <w:b/>
      <w:bCs/>
      <w:sz w:val="28"/>
      <w:szCs w:val="28"/>
      <w:lang w:val="zh-CN" w:eastAsia="zh-CN" w:bidi="ar-SA"/>
    </w:rPr>
  </w:style>
  <w:style w:type="character" w:customStyle="1" w:styleId="958">
    <w:name w:val="label_list1"/>
    <w:qFormat/>
    <w:uiPriority w:val="0"/>
  </w:style>
  <w:style w:type="character" w:customStyle="1" w:styleId="959">
    <w:name w:val="j_wenzhang"/>
    <w:qFormat/>
    <w:uiPriority w:val="0"/>
    <w:rPr>
      <w:rFonts w:eastAsia="宋体"/>
      <w:sz w:val="21"/>
      <w:szCs w:val="21"/>
      <w:lang w:val="en-US" w:eastAsia="zh-CN" w:bidi="ar-SA"/>
    </w:rPr>
  </w:style>
  <w:style w:type="paragraph" w:customStyle="1" w:styleId="960">
    <w:name w:val="Char Char Char Char Char Char Char Char Char Char1"/>
    <w:semiHidden/>
    <w:qFormat/>
    <w:uiPriority w:val="99"/>
    <w:pPr>
      <w:widowControl w:val="0"/>
      <w:spacing w:line="300" w:lineRule="auto"/>
      <w:ind w:firstLine="480" w:firstLineChars="200"/>
      <w:jc w:val="both"/>
    </w:pPr>
    <w:rPr>
      <w:rFonts w:ascii="Cambria" w:hAnsi="Cambria" w:eastAsia="宋体" w:cs="Times New Roman"/>
      <w:kern w:val="2"/>
      <w:sz w:val="21"/>
      <w:szCs w:val="21"/>
      <w:lang w:val="en-US" w:eastAsia="zh-CN" w:bidi="ar-SA"/>
    </w:rPr>
  </w:style>
  <w:style w:type="paragraph" w:customStyle="1" w:styleId="961">
    <w:name w:val="彩色列表 - 强调文字颜色 11"/>
    <w:basedOn w:val="1"/>
    <w:link w:val="962"/>
    <w:qFormat/>
    <w:uiPriority w:val="72"/>
    <w:pPr>
      <w:ind w:firstLine="420" w:firstLineChars="200"/>
    </w:pPr>
    <w:rPr>
      <w:rFonts w:ascii="Cambria" w:hAnsi="Cambria"/>
      <w:szCs w:val="24"/>
    </w:rPr>
  </w:style>
  <w:style w:type="character" w:customStyle="1" w:styleId="962">
    <w:name w:val="彩色列表 - 强调文字颜色 1 Char"/>
    <w:link w:val="961"/>
    <w:qFormat/>
    <w:locked/>
    <w:uiPriority w:val="72"/>
    <w:rPr>
      <w:rFonts w:ascii="Cambria" w:hAnsi="Cambria" w:eastAsia="宋体" w:cs="Times New Roman"/>
      <w:szCs w:val="24"/>
    </w:rPr>
  </w:style>
  <w:style w:type="character" w:customStyle="1" w:styleId="963">
    <w:name w:val="fontstyle11"/>
    <w:qFormat/>
    <w:uiPriority w:val="0"/>
    <w:rPr>
      <w:rFonts w:hint="default" w:ascii="TTD073o01" w:hAnsi="TTD073o01"/>
      <w:color w:val="000000"/>
      <w:sz w:val="22"/>
      <w:szCs w:val="22"/>
    </w:rPr>
  </w:style>
  <w:style w:type="table" w:customStyle="1" w:styleId="964">
    <w:name w:val="网格型14"/>
    <w:basedOn w:val="88"/>
    <w:qFormat/>
    <w:uiPriority w:val="59"/>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965">
    <w:name w:val="彩色底纹 - 强调文字颜色 11"/>
    <w:hidden/>
    <w:unhideWhenUsed/>
    <w:qFormat/>
    <w:uiPriority w:val="71"/>
    <w:rPr>
      <w:rFonts w:ascii="Cambria" w:hAnsi="Cambria" w:eastAsia="宋体" w:cs="Times New Roman"/>
      <w:kern w:val="2"/>
      <w:sz w:val="21"/>
      <w:szCs w:val="24"/>
      <w:lang w:val="en-US" w:eastAsia="zh-CN" w:bidi="ar-SA"/>
    </w:rPr>
  </w:style>
  <w:style w:type="table" w:customStyle="1" w:styleId="966">
    <w:name w:val="网格型111"/>
    <w:basedOn w:val="88"/>
    <w:qFormat/>
    <w:uiPriority w:val="59"/>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967">
    <w:name w:val="authors__name"/>
    <w:basedOn w:val="140"/>
    <w:qFormat/>
    <w:uiPriority w:val="0"/>
  </w:style>
  <w:style w:type="paragraph" w:customStyle="1" w:styleId="968">
    <w:name w:val="表格文字"/>
    <w:basedOn w:val="1"/>
    <w:qFormat/>
    <w:uiPriority w:val="99"/>
    <w:pPr>
      <w:widowControl/>
      <w:spacing w:line="320" w:lineRule="exact"/>
      <w:jc w:val="left"/>
    </w:pPr>
    <w:rPr>
      <w:rFonts w:ascii="宋体" w:hAnsi="宋体"/>
      <w:kern w:val="0"/>
      <w:sz w:val="20"/>
    </w:rPr>
  </w:style>
  <w:style w:type="paragraph" w:customStyle="1" w:styleId="969">
    <w:name w:val="表头"/>
    <w:link w:val="970"/>
    <w:qFormat/>
    <w:uiPriority w:val="0"/>
    <w:pPr>
      <w:keepNext/>
      <w:spacing w:beforeLines="10" w:afterLines="10"/>
      <w:jc w:val="center"/>
    </w:pPr>
    <w:rPr>
      <w:rFonts w:ascii="黑体" w:hAnsi="黑体" w:eastAsia="黑体" w:cs="Times New Roman"/>
      <w:kern w:val="2"/>
      <w:sz w:val="21"/>
      <w:szCs w:val="21"/>
      <w:lang w:val="en-US" w:eastAsia="zh-CN" w:bidi="ar-SA"/>
    </w:rPr>
  </w:style>
  <w:style w:type="character" w:customStyle="1" w:styleId="970">
    <w:name w:val="表头 Char"/>
    <w:link w:val="969"/>
    <w:qFormat/>
    <w:uiPriority w:val="0"/>
    <w:rPr>
      <w:rFonts w:ascii="黑体" w:hAnsi="黑体" w:eastAsia="黑体" w:cs="Times New Roman"/>
      <w:szCs w:val="21"/>
    </w:rPr>
  </w:style>
  <w:style w:type="character" w:customStyle="1" w:styleId="971">
    <w:name w:val="font01"/>
    <w:qFormat/>
    <w:uiPriority w:val="0"/>
    <w:rPr>
      <w:rFonts w:hint="eastAsia" w:ascii="宋体" w:hAnsi="宋体" w:eastAsia="宋体" w:cs="宋体"/>
      <w:color w:val="000000"/>
      <w:sz w:val="22"/>
      <w:szCs w:val="22"/>
      <w:u w:val="none"/>
    </w:rPr>
  </w:style>
  <w:style w:type="character" w:customStyle="1" w:styleId="972">
    <w:name w:val="font11"/>
    <w:qFormat/>
    <w:uiPriority w:val="0"/>
    <w:rPr>
      <w:rFonts w:hint="eastAsia" w:ascii="宋体" w:hAnsi="宋体" w:eastAsia="宋体" w:cs="宋体"/>
      <w:color w:val="FF0000"/>
      <w:sz w:val="22"/>
      <w:szCs w:val="22"/>
      <w:u w:val="none"/>
    </w:rPr>
  </w:style>
  <w:style w:type="character" w:customStyle="1" w:styleId="973">
    <w:name w:val="font31"/>
    <w:qFormat/>
    <w:uiPriority w:val="0"/>
    <w:rPr>
      <w:rFonts w:hint="default" w:ascii="Times New Roman" w:hAnsi="Times New Roman" w:cs="Times New Roman"/>
      <w:color w:val="000000"/>
      <w:sz w:val="22"/>
      <w:szCs w:val="22"/>
      <w:u w:val="none"/>
    </w:rPr>
  </w:style>
  <w:style w:type="paragraph" w:customStyle="1" w:styleId="974">
    <w:name w:val="正文格式"/>
    <w:basedOn w:val="1"/>
    <w:link w:val="975"/>
    <w:qFormat/>
    <w:uiPriority w:val="0"/>
    <w:pPr>
      <w:adjustRightInd w:val="0"/>
      <w:snapToGrid w:val="0"/>
      <w:spacing w:line="440" w:lineRule="atLeast"/>
      <w:ind w:firstLine="482"/>
      <w:textAlignment w:val="baseline"/>
    </w:pPr>
    <w:rPr>
      <w:kern w:val="0"/>
      <w:sz w:val="24"/>
      <w:lang w:val="zh-CN"/>
    </w:rPr>
  </w:style>
  <w:style w:type="character" w:customStyle="1" w:styleId="975">
    <w:name w:val="正文格式 Char1"/>
    <w:link w:val="974"/>
    <w:qFormat/>
    <w:uiPriority w:val="0"/>
    <w:rPr>
      <w:rFonts w:ascii="Times New Roman" w:hAnsi="Times New Roman" w:eastAsia="宋体" w:cs="Times New Roman"/>
      <w:kern w:val="0"/>
      <w:sz w:val="24"/>
      <w:szCs w:val="20"/>
      <w:lang w:val="zh-CN" w:eastAsia="zh-CN"/>
    </w:rPr>
  </w:style>
  <w:style w:type="character" w:customStyle="1" w:styleId="976">
    <w:name w:val="00普通正文 Char"/>
    <w:link w:val="977"/>
    <w:qFormat/>
    <w:locked/>
    <w:uiPriority w:val="0"/>
    <w:rPr>
      <w:sz w:val="24"/>
      <w:szCs w:val="24"/>
    </w:rPr>
  </w:style>
  <w:style w:type="paragraph" w:customStyle="1" w:styleId="977">
    <w:name w:val="00普通正文"/>
    <w:basedOn w:val="1"/>
    <w:link w:val="976"/>
    <w:qFormat/>
    <w:uiPriority w:val="0"/>
    <w:pPr>
      <w:adjustRightInd w:val="0"/>
      <w:snapToGrid w:val="0"/>
      <w:spacing w:line="360" w:lineRule="auto"/>
      <w:ind w:firstLine="200" w:firstLineChars="200"/>
    </w:pPr>
    <w:rPr>
      <w:rFonts w:asciiTheme="minorHAnsi" w:hAnsiTheme="minorHAnsi" w:eastAsiaTheme="minorEastAsia" w:cstheme="minorBidi"/>
      <w:sz w:val="24"/>
      <w:szCs w:val="24"/>
    </w:rPr>
  </w:style>
  <w:style w:type="character" w:customStyle="1" w:styleId="978">
    <w:name w:val="彩色列表 - 着色 1 字符"/>
    <w:qFormat/>
    <w:uiPriority w:val="34"/>
    <w:rPr>
      <w:rFonts w:ascii="Times New Roman" w:hAnsi="Times New Roman"/>
      <w:kern w:val="2"/>
      <w:sz w:val="21"/>
      <w:szCs w:val="24"/>
    </w:rPr>
  </w:style>
  <w:style w:type="character" w:customStyle="1" w:styleId="979">
    <w:name w:val="页脚 Char1"/>
    <w:qFormat/>
    <w:uiPriority w:val="0"/>
    <w:rPr>
      <w:kern w:val="2"/>
      <w:sz w:val="18"/>
      <w:szCs w:val="18"/>
    </w:rPr>
  </w:style>
  <w:style w:type="character" w:customStyle="1" w:styleId="980">
    <w:name w:val="页眉 Char1"/>
    <w:qFormat/>
    <w:uiPriority w:val="0"/>
    <w:rPr>
      <w:kern w:val="2"/>
      <w:sz w:val="18"/>
      <w:szCs w:val="18"/>
    </w:rPr>
  </w:style>
  <w:style w:type="character" w:customStyle="1" w:styleId="981">
    <w:name w:val="标题 2 Char2"/>
    <w:qFormat/>
    <w:uiPriority w:val="0"/>
    <w:rPr>
      <w:rFonts w:ascii="Times New Roman" w:hAnsi="Times New Roman" w:eastAsia="黑体" w:cs="Times New Roman"/>
      <w:sz w:val="24"/>
      <w:szCs w:val="24"/>
    </w:rPr>
  </w:style>
  <w:style w:type="character" w:customStyle="1" w:styleId="982">
    <w:name w:val="标题 3 Char1"/>
    <w:qFormat/>
    <w:uiPriority w:val="0"/>
    <w:rPr>
      <w:rFonts w:ascii="Times New Roman" w:hAnsi="Times New Roman" w:eastAsia="黑体" w:cs="Times New Roman"/>
      <w:szCs w:val="24"/>
    </w:rPr>
  </w:style>
  <w:style w:type="character" w:customStyle="1" w:styleId="983">
    <w:name w:val="标题 4 Char1"/>
    <w:qFormat/>
    <w:uiPriority w:val="0"/>
    <w:rPr>
      <w:rFonts w:ascii="Times New Roman" w:hAnsi="Times New Roman" w:eastAsia="楷体_GB2312" w:cs="Times New Roman"/>
      <w:szCs w:val="24"/>
    </w:rPr>
  </w:style>
  <w:style w:type="character" w:customStyle="1" w:styleId="984">
    <w:name w:val="标题 5 Char1"/>
    <w:qFormat/>
    <w:uiPriority w:val="0"/>
    <w:rPr>
      <w:rFonts w:ascii="Times New Roman" w:hAnsi="Times New Roman" w:eastAsia="宋体" w:cs="Times New Roman"/>
      <w:b/>
      <w:bCs/>
      <w:sz w:val="28"/>
      <w:szCs w:val="28"/>
    </w:rPr>
  </w:style>
  <w:style w:type="character" w:customStyle="1" w:styleId="985">
    <w:name w:val="标题 6 Char1"/>
    <w:qFormat/>
    <w:uiPriority w:val="0"/>
    <w:rPr>
      <w:rFonts w:ascii="Calibri Light" w:hAnsi="Calibri Light" w:eastAsia="宋体" w:cs="Times New Roman"/>
      <w:b/>
      <w:bCs/>
      <w:sz w:val="24"/>
      <w:szCs w:val="24"/>
    </w:rPr>
  </w:style>
  <w:style w:type="character" w:customStyle="1" w:styleId="986">
    <w:name w:val="正文文本 Char1"/>
    <w:qFormat/>
    <w:uiPriority w:val="0"/>
    <w:rPr>
      <w:rFonts w:ascii="Times New Roman" w:hAnsi="Times New Roman" w:eastAsia="宋体" w:cs="Times New Roman"/>
      <w:sz w:val="28"/>
      <w:szCs w:val="20"/>
    </w:rPr>
  </w:style>
  <w:style w:type="character" w:customStyle="1" w:styleId="987">
    <w:name w:val="脚注文本 Char1"/>
    <w:qFormat/>
    <w:uiPriority w:val="0"/>
    <w:rPr>
      <w:rFonts w:ascii="Times New Roman" w:hAnsi="Times New Roman" w:eastAsia="宋体" w:cs="Times New Roman"/>
      <w:sz w:val="18"/>
      <w:szCs w:val="18"/>
    </w:rPr>
  </w:style>
  <w:style w:type="paragraph" w:customStyle="1" w:styleId="988">
    <w:name w:val="正文文本首行缩进1"/>
    <w:basedOn w:val="34"/>
    <w:link w:val="989"/>
    <w:qFormat/>
    <w:uiPriority w:val="0"/>
    <w:pPr>
      <w:spacing w:after="120"/>
      <w:ind w:firstLine="420" w:firstLineChars="100"/>
    </w:pPr>
    <w:rPr>
      <w:sz w:val="21"/>
      <w:szCs w:val="21"/>
    </w:rPr>
  </w:style>
  <w:style w:type="character" w:customStyle="1" w:styleId="989">
    <w:name w:val="正文文本首行缩进 字符"/>
    <w:link w:val="988"/>
    <w:qFormat/>
    <w:uiPriority w:val="0"/>
    <w:rPr>
      <w:rFonts w:ascii="Times New Roman" w:hAnsi="Times New Roman" w:eastAsia="宋体" w:cs="Times New Roman"/>
      <w:szCs w:val="21"/>
    </w:rPr>
  </w:style>
  <w:style w:type="character" w:customStyle="1" w:styleId="990">
    <w:name w:val="日期 Char1"/>
    <w:qFormat/>
    <w:uiPriority w:val="0"/>
    <w:rPr>
      <w:rFonts w:ascii="Times New Roman" w:hAnsi="Times New Roman" w:eastAsia="宋体" w:cs="Times New Roman"/>
      <w:szCs w:val="21"/>
    </w:rPr>
  </w:style>
  <w:style w:type="character" w:customStyle="1" w:styleId="991">
    <w:name w:val="标题 7 字符"/>
    <w:qFormat/>
    <w:uiPriority w:val="0"/>
    <w:rPr>
      <w:b/>
      <w:bCs/>
      <w:kern w:val="2"/>
      <w:sz w:val="24"/>
      <w:szCs w:val="24"/>
    </w:rPr>
  </w:style>
  <w:style w:type="character" w:customStyle="1" w:styleId="992">
    <w:name w:val="标题 8 字符"/>
    <w:qFormat/>
    <w:uiPriority w:val="0"/>
    <w:rPr>
      <w:rFonts w:ascii="等线 Light" w:hAnsi="等线 Light" w:eastAsia="等线 Light" w:cs="Times New Roman"/>
      <w:kern w:val="2"/>
      <w:sz w:val="24"/>
      <w:szCs w:val="24"/>
    </w:rPr>
  </w:style>
  <w:style w:type="character" w:customStyle="1" w:styleId="993">
    <w:name w:val="标题 9 字符"/>
    <w:qFormat/>
    <w:uiPriority w:val="0"/>
    <w:rPr>
      <w:rFonts w:ascii="等线 Light" w:hAnsi="等线 Light" w:eastAsia="等线 Light" w:cs="Times New Roman"/>
      <w:kern w:val="2"/>
      <w:sz w:val="21"/>
      <w:szCs w:val="21"/>
    </w:rPr>
  </w:style>
  <w:style w:type="table" w:customStyle="1" w:styleId="994">
    <w:name w:val="网格型10"/>
    <w:basedOn w:val="88"/>
    <w:unhideWhenUsed/>
    <w:qFormat/>
    <w:uiPriority w:val="5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995">
    <w:name w:val="副标题 字符"/>
    <w:qFormat/>
    <w:uiPriority w:val="0"/>
    <w:rPr>
      <w:rFonts w:ascii="等线 Light" w:hAnsi="等线 Light" w:cs="Times New Roman"/>
      <w:b/>
      <w:bCs/>
      <w:kern w:val="28"/>
      <w:sz w:val="32"/>
      <w:szCs w:val="32"/>
    </w:rPr>
  </w:style>
  <w:style w:type="character" w:customStyle="1" w:styleId="996">
    <w:name w:val="文档结构图 字符"/>
    <w:qFormat/>
    <w:uiPriority w:val="0"/>
    <w:rPr>
      <w:rFonts w:ascii="Apple Color Emoji" w:hAnsi="Apple Color Emoji"/>
      <w:kern w:val="2"/>
      <w:sz w:val="26"/>
      <w:szCs w:val="26"/>
    </w:rPr>
  </w:style>
  <w:style w:type="character" w:customStyle="1" w:styleId="997">
    <w:name w:val="正文文本缩进 3 字符"/>
    <w:qFormat/>
    <w:uiPriority w:val="0"/>
    <w:rPr>
      <w:kern w:val="2"/>
      <w:sz w:val="16"/>
      <w:szCs w:val="16"/>
    </w:rPr>
  </w:style>
  <w:style w:type="character" w:customStyle="1" w:styleId="998">
    <w:name w:val="尾注文本 字符"/>
    <w:qFormat/>
    <w:uiPriority w:val="0"/>
    <w:rPr>
      <w:kern w:val="2"/>
      <w:sz w:val="21"/>
    </w:rPr>
  </w:style>
  <w:style w:type="character" w:customStyle="1" w:styleId="999">
    <w:name w:val="HTML 地址 字符"/>
    <w:qFormat/>
    <w:uiPriority w:val="0"/>
    <w:rPr>
      <w:i/>
      <w:iCs/>
      <w:kern w:val="2"/>
      <w:sz w:val="21"/>
    </w:rPr>
  </w:style>
  <w:style w:type="character" w:customStyle="1" w:styleId="1000">
    <w:name w:val="HTML 预设格式 字符"/>
    <w:qFormat/>
    <w:uiPriority w:val="0"/>
    <w:rPr>
      <w:rFonts w:ascii="Courier New" w:hAnsi="Courier New" w:cs="Courier New"/>
      <w:kern w:val="2"/>
    </w:rPr>
  </w:style>
  <w:style w:type="character" w:customStyle="1" w:styleId="1001">
    <w:name w:val="标题 字符"/>
    <w:qFormat/>
    <w:uiPriority w:val="0"/>
    <w:rPr>
      <w:rFonts w:ascii="等线 Light" w:hAnsi="等线 Light" w:cs="Times New Roman"/>
      <w:b/>
      <w:bCs/>
      <w:kern w:val="2"/>
      <w:sz w:val="32"/>
      <w:szCs w:val="32"/>
    </w:rPr>
  </w:style>
  <w:style w:type="character" w:customStyle="1" w:styleId="1002">
    <w:name w:val="称呼 字符"/>
    <w:qFormat/>
    <w:uiPriority w:val="0"/>
    <w:rPr>
      <w:kern w:val="2"/>
      <w:sz w:val="21"/>
    </w:rPr>
  </w:style>
  <w:style w:type="character" w:customStyle="1" w:styleId="1003">
    <w:name w:val="纯文本 字符"/>
    <w:qFormat/>
    <w:uiPriority w:val="0"/>
    <w:rPr>
      <w:rFonts w:ascii="宋体" w:hAnsi="Courier New" w:cs="Courier New"/>
      <w:kern w:val="2"/>
      <w:sz w:val="21"/>
      <w:szCs w:val="21"/>
    </w:rPr>
  </w:style>
  <w:style w:type="character" w:customStyle="1" w:styleId="1004">
    <w:name w:val="电子邮件签名 字符"/>
    <w:qFormat/>
    <w:uiPriority w:val="0"/>
    <w:rPr>
      <w:kern w:val="2"/>
      <w:sz w:val="21"/>
    </w:rPr>
  </w:style>
  <w:style w:type="character" w:customStyle="1" w:styleId="1005">
    <w:name w:val="结束语 字符"/>
    <w:qFormat/>
    <w:uiPriority w:val="0"/>
    <w:rPr>
      <w:kern w:val="2"/>
      <w:sz w:val="21"/>
    </w:rPr>
  </w:style>
  <w:style w:type="character" w:customStyle="1" w:styleId="1006">
    <w:name w:val="签名 字符"/>
    <w:qFormat/>
    <w:uiPriority w:val="0"/>
    <w:rPr>
      <w:kern w:val="2"/>
      <w:sz w:val="21"/>
    </w:rPr>
  </w:style>
  <w:style w:type="character" w:customStyle="1" w:styleId="1007">
    <w:name w:val="信息标题 字符"/>
    <w:qFormat/>
    <w:uiPriority w:val="0"/>
    <w:rPr>
      <w:rFonts w:ascii="等线 Light" w:hAnsi="等线 Light" w:eastAsia="等线 Light" w:cs="Times New Roman"/>
      <w:kern w:val="2"/>
      <w:sz w:val="24"/>
      <w:szCs w:val="24"/>
      <w:shd w:val="pct20" w:color="auto" w:fill="auto"/>
    </w:rPr>
  </w:style>
  <w:style w:type="character" w:customStyle="1" w:styleId="1008">
    <w:name w:val="正文文本 2 字符"/>
    <w:qFormat/>
    <w:uiPriority w:val="0"/>
    <w:rPr>
      <w:kern w:val="2"/>
      <w:sz w:val="21"/>
    </w:rPr>
  </w:style>
  <w:style w:type="character" w:customStyle="1" w:styleId="1009">
    <w:name w:val="正文文本 3 字符"/>
    <w:qFormat/>
    <w:uiPriority w:val="0"/>
    <w:rPr>
      <w:kern w:val="2"/>
      <w:sz w:val="16"/>
      <w:szCs w:val="16"/>
    </w:rPr>
  </w:style>
  <w:style w:type="character" w:customStyle="1" w:styleId="1010">
    <w:name w:val="注释标题 字符"/>
    <w:qFormat/>
    <w:uiPriority w:val="0"/>
    <w:rPr>
      <w:kern w:val="2"/>
      <w:sz w:val="21"/>
    </w:rPr>
  </w:style>
  <w:style w:type="character" w:customStyle="1" w:styleId="1011">
    <w:name w:val="批注主题 字符"/>
    <w:qFormat/>
    <w:uiPriority w:val="0"/>
    <w:rPr>
      <w:b/>
      <w:bCs/>
      <w:kern w:val="2"/>
      <w:sz w:val="21"/>
      <w:szCs w:val="24"/>
    </w:rPr>
  </w:style>
  <w:style w:type="character" w:customStyle="1" w:styleId="1012">
    <w:name w:val="z-窗体顶端 字符"/>
    <w:qFormat/>
    <w:uiPriority w:val="99"/>
    <w:rPr>
      <w:rFonts w:ascii="Arial" w:hAnsi="Arial" w:cs="Arial"/>
      <w:vanish/>
      <w:kern w:val="2"/>
      <w:sz w:val="16"/>
      <w:szCs w:val="16"/>
    </w:rPr>
  </w:style>
  <w:style w:type="character" w:customStyle="1" w:styleId="1013">
    <w:name w:val="z-窗体底端 字符"/>
    <w:qFormat/>
    <w:uiPriority w:val="99"/>
    <w:rPr>
      <w:rFonts w:ascii="Arial" w:hAnsi="Arial" w:cs="Arial"/>
      <w:vanish/>
      <w:kern w:val="2"/>
      <w:sz w:val="16"/>
      <w:szCs w:val="16"/>
    </w:rPr>
  </w:style>
  <w:style w:type="character" w:customStyle="1" w:styleId="1014">
    <w:name w:val="宏文本 字符"/>
    <w:qFormat/>
    <w:uiPriority w:val="0"/>
    <w:rPr>
      <w:rFonts w:ascii="Courier New" w:hAnsi="Courier New" w:cs="Courier New"/>
      <w:kern w:val="2"/>
      <w:sz w:val="24"/>
      <w:szCs w:val="24"/>
    </w:rPr>
  </w:style>
  <w:style w:type="table" w:customStyle="1" w:styleId="1015">
    <w:name w:val="简明型 12"/>
    <w:basedOn w:val="88"/>
    <w:qFormat/>
    <w:uiPriority w:val="0"/>
    <w:pPr>
      <w:widowControl w:val="0"/>
      <w:adjustRightInd w:val="0"/>
      <w:snapToGrid w:val="0"/>
      <w:spacing w:line="300" w:lineRule="auto"/>
      <w:ind w:firstLine="200" w:firstLineChars="200"/>
      <w:jc w:val="both"/>
    </w:pPr>
    <w:rPr>
      <w:rFonts w:ascii="Cambria" w:hAnsi="Cambria"/>
    </w:rPr>
    <w:tblPr>
      <w:jc w:val="center"/>
      <w:tblBorders>
        <w:top w:val="single" w:color="008000" w:sz="12" w:space="0"/>
        <w:bottom w:val="single" w:color="008000" w:sz="12" w:space="0"/>
      </w:tblBorders>
    </w:tblPr>
    <w:trPr>
      <w:cantSplit/>
      <w:jc w:val="center"/>
    </w:tr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1016">
    <w:name w:val="网格型 52"/>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1017">
    <w:name w:val="网格型 82"/>
    <w:basedOn w:val="88"/>
    <w:qFormat/>
    <w:uiPriority w:val="0"/>
    <w:pPr>
      <w:widowControl w:val="0"/>
      <w:ind w:firstLine="200" w:firstLineChars="200"/>
      <w:jc w:val="both"/>
    </w:pPr>
    <w:rPr>
      <w:rFonts w:ascii="Cambria" w:hAnsi="Cambria"/>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1018">
    <w:name w:val="网格型15"/>
    <w:basedOn w:val="88"/>
    <w:qFormat/>
    <w:uiPriority w:val="0"/>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019">
    <w:name w:val="网格型112"/>
    <w:basedOn w:val="88"/>
    <w:qFormat/>
    <w:uiPriority w:val="0"/>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020">
    <w:name w:val="正文文本首行缩进 21"/>
    <w:basedOn w:val="35"/>
    <w:link w:val="1021"/>
    <w:qFormat/>
    <w:uiPriority w:val="0"/>
    <w:pPr>
      <w:ind w:firstLine="420" w:firstLineChars="200"/>
    </w:pPr>
    <w:rPr>
      <w:spacing w:val="4"/>
      <w:szCs w:val="20"/>
    </w:rPr>
  </w:style>
  <w:style w:type="character" w:customStyle="1" w:styleId="1021">
    <w:name w:val="正文文本首行缩进 2 字符"/>
    <w:basedOn w:val="178"/>
    <w:link w:val="1020"/>
    <w:qFormat/>
    <w:uiPriority w:val="0"/>
    <w:rPr>
      <w:rFonts w:ascii="Times New Roman" w:hAnsi="Times New Roman" w:eastAsia="宋体" w:cs="Times New Roman"/>
      <w:spacing w:val="4"/>
      <w:szCs w:val="20"/>
    </w:rPr>
  </w:style>
  <w:style w:type="table" w:customStyle="1" w:styleId="1022">
    <w:name w:val="表三维效果 11"/>
    <w:basedOn w:val="88"/>
    <w:qFormat/>
    <w:uiPriority w:val="0"/>
    <w:pPr>
      <w:widowControl w:val="0"/>
      <w:jc w:val="both"/>
    </w:p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1023">
    <w:name w:val="表三维效果 21"/>
    <w:basedOn w:val="88"/>
    <w:qFormat/>
    <w:uiPriority w:val="0"/>
    <w:pPr>
      <w:widowControl w:val="0"/>
      <w:jc w:val="both"/>
    </w:p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024">
    <w:name w:val="表三维效果 31"/>
    <w:basedOn w:val="88"/>
    <w:qFormat/>
    <w:uiPriority w:val="0"/>
    <w:pPr>
      <w:widowControl w:val="0"/>
      <w:jc w:val="both"/>
    </w:p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paragraph" w:customStyle="1" w:styleId="1025">
    <w:name w:val="列表段落1"/>
    <w:basedOn w:val="1"/>
    <w:qFormat/>
    <w:uiPriority w:val="99"/>
    <w:pPr>
      <w:ind w:firstLine="420" w:firstLineChars="200"/>
    </w:pPr>
  </w:style>
  <w:style w:type="paragraph" w:customStyle="1" w:styleId="1026">
    <w:name w:val="图1"/>
    <w:basedOn w:val="221"/>
    <w:link w:val="1027"/>
    <w:qFormat/>
    <w:uiPriority w:val="0"/>
    <w:pPr>
      <w:spacing w:after="120"/>
    </w:pPr>
  </w:style>
  <w:style w:type="character" w:customStyle="1" w:styleId="1027">
    <w:name w:val="图1 Char"/>
    <w:link w:val="1026"/>
    <w:qFormat/>
    <w:uiPriority w:val="0"/>
    <w:rPr>
      <w:rFonts w:ascii="Times New Roman" w:hAnsi="Times New Roman" w:eastAsia="宋体" w:cs="Times New Roman"/>
      <w:sz w:val="15"/>
      <w:szCs w:val="15"/>
    </w:rPr>
  </w:style>
  <w:style w:type="paragraph" w:customStyle="1" w:styleId="1028">
    <w:name w:val="论文正文1"/>
    <w:basedOn w:val="1"/>
    <w:link w:val="1029"/>
    <w:qFormat/>
    <w:uiPriority w:val="0"/>
    <w:pPr>
      <w:ind w:firstLine="420" w:firstLineChars="200"/>
    </w:pPr>
    <w:rPr>
      <w:szCs w:val="24"/>
    </w:rPr>
  </w:style>
  <w:style w:type="character" w:customStyle="1" w:styleId="1029">
    <w:name w:val="论文正文1 Char"/>
    <w:link w:val="1028"/>
    <w:qFormat/>
    <w:uiPriority w:val="0"/>
    <w:rPr>
      <w:rFonts w:ascii="Times New Roman" w:hAnsi="Times New Roman" w:eastAsia="宋体" w:cs="Times New Roman"/>
      <w:szCs w:val="24"/>
    </w:rPr>
  </w:style>
  <w:style w:type="paragraph" w:customStyle="1" w:styleId="1030">
    <w:name w:val="首段落"/>
    <w:basedOn w:val="1"/>
    <w:qFormat/>
    <w:uiPriority w:val="99"/>
    <w:pPr>
      <w:spacing w:before="120" w:beforeLines="50" w:line="500" w:lineRule="exact"/>
      <w:ind w:firstLine="561"/>
    </w:pPr>
    <w:rPr>
      <w:rFonts w:eastAsia="仿宋_GB2312"/>
      <w:color w:val="000000"/>
      <w:sz w:val="28"/>
      <w:szCs w:val="24"/>
    </w:rPr>
  </w:style>
  <w:style w:type="table" w:customStyle="1" w:styleId="1031">
    <w:name w:val="网格表 1 浅色2"/>
    <w:basedOn w:val="88"/>
    <w:qFormat/>
    <w:uiPriority w:val="46"/>
    <w:rPr>
      <w:rFonts w:ascii="Calibri" w:hAnsi="Calibri"/>
    </w:rPr>
    <w:tblPr>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Pr>
    <w:tblStylePr w:type="firstRow">
      <w:rPr>
        <w:b/>
        <w:bCs/>
      </w:rPr>
      <w:tcPr>
        <w:tcBorders>
          <w:bottom w:val="single" w:color="666666" w:sz="12" w:space="0"/>
        </w:tcBorders>
      </w:tcPr>
    </w:tblStylePr>
    <w:tblStylePr w:type="lastRow">
      <w:rPr>
        <w:b/>
        <w:bCs/>
      </w:rPr>
      <w:tcPr>
        <w:tcBorders>
          <w:top w:val="double" w:color="666666" w:sz="2" w:space="0"/>
        </w:tcBorders>
      </w:tcPr>
    </w:tblStylePr>
    <w:tblStylePr w:type="firstCol">
      <w:rPr>
        <w:b/>
        <w:bCs/>
      </w:rPr>
    </w:tblStylePr>
    <w:tblStylePr w:type="lastCol">
      <w:rPr>
        <w:b/>
        <w:bCs/>
      </w:rPr>
    </w:tblStylePr>
  </w:style>
  <w:style w:type="character" w:customStyle="1" w:styleId="1032">
    <w:name w:val="正文首行缩进 Char1"/>
    <w:basedOn w:val="177"/>
    <w:qFormat/>
    <w:uiPriority w:val="0"/>
    <w:rPr>
      <w:rFonts w:ascii="Times New Roman" w:hAnsi="Times New Roman" w:eastAsia="宋体" w:cs="Times New Roman"/>
      <w:sz w:val="28"/>
      <w:szCs w:val="20"/>
    </w:rPr>
  </w:style>
  <w:style w:type="character" w:customStyle="1" w:styleId="1033">
    <w:name w:val="正文首行缩进 2 Char1"/>
    <w:basedOn w:val="178"/>
    <w:qFormat/>
    <w:uiPriority w:val="0"/>
    <w:rPr>
      <w:rFonts w:ascii="Cambria" w:hAnsi="Cambria" w:eastAsia="宋体" w:cs="Times New Roman"/>
      <w:spacing w:val="4"/>
      <w:szCs w:val="24"/>
    </w:rPr>
  </w:style>
  <w:style w:type="table" w:customStyle="1" w:styleId="1034">
    <w:name w:val="无格式表格 23"/>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1035">
    <w:name w:val="网格表 5 深色 - 着色 33"/>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DEDE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A5A5A5"/>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A5A5A5"/>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A5A5A5"/>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A5A5A5"/>
      </w:tcPr>
    </w:tblStylePr>
    <w:tblStylePr w:type="band1Vert">
      <w:tcPr>
        <w:shd w:val="clear" w:color="auto" w:fill="DBDBDB"/>
      </w:tcPr>
    </w:tblStylePr>
    <w:tblStylePr w:type="band1Horz">
      <w:tcPr>
        <w:shd w:val="clear" w:color="auto" w:fill="DBDBDB"/>
      </w:tcPr>
    </w:tblStylePr>
  </w:style>
  <w:style w:type="table" w:customStyle="1" w:styleId="1036">
    <w:name w:val="清单表 4 - 着色 33"/>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tcBorders>
        <w:shd w:val="clear" w:color="auto" w:fill="A5A5A5"/>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1037">
    <w:name w:val="网格表 6 彩色 - 着色 33"/>
    <w:basedOn w:val="88"/>
    <w:qFormat/>
    <w:uiPriority w:val="51"/>
    <w:rPr>
      <w:color w:val="7B7B7B"/>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rPr>
      <w:tcPr>
        <w:tcBorders>
          <w:bottom w:val="single" w:color="C9C9C9" w:sz="12" w:space="0"/>
        </w:tcBorders>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1038">
    <w:name w:val="网格型浅色3"/>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character" w:customStyle="1" w:styleId="1039">
    <w:name w:val="页眉 Char2"/>
    <w:basedOn w:val="140"/>
    <w:qFormat/>
    <w:uiPriority w:val="0"/>
    <w:rPr>
      <w:sz w:val="18"/>
      <w:szCs w:val="18"/>
    </w:rPr>
  </w:style>
  <w:style w:type="character" w:customStyle="1" w:styleId="1040">
    <w:name w:val="页脚 Char2"/>
    <w:basedOn w:val="140"/>
    <w:qFormat/>
    <w:uiPriority w:val="99"/>
    <w:rPr>
      <w:sz w:val="18"/>
      <w:szCs w:val="18"/>
    </w:rPr>
  </w:style>
  <w:style w:type="character" w:customStyle="1" w:styleId="1041">
    <w:name w:val="标题 1 Char2"/>
    <w:basedOn w:val="140"/>
    <w:qFormat/>
    <w:uiPriority w:val="0"/>
    <w:rPr>
      <w:rFonts w:ascii="Times New Roman" w:hAnsi="Times New Roman" w:eastAsia="宋体" w:cs="Times New Roman"/>
      <w:b/>
      <w:bCs/>
      <w:kern w:val="44"/>
      <w:sz w:val="44"/>
      <w:szCs w:val="44"/>
    </w:rPr>
  </w:style>
  <w:style w:type="character" w:customStyle="1" w:styleId="1042">
    <w:name w:val="标题 3 Char2"/>
    <w:basedOn w:val="140"/>
    <w:qFormat/>
    <w:uiPriority w:val="0"/>
    <w:rPr>
      <w:rFonts w:ascii="Times New Roman" w:hAnsi="Times New Roman" w:eastAsia="黑体" w:cs="Times New Roman"/>
      <w:szCs w:val="24"/>
    </w:rPr>
  </w:style>
  <w:style w:type="character" w:customStyle="1" w:styleId="1043">
    <w:name w:val="标题 4 Char2"/>
    <w:basedOn w:val="140"/>
    <w:qFormat/>
    <w:uiPriority w:val="0"/>
    <w:rPr>
      <w:rFonts w:ascii="Times New Roman" w:hAnsi="Times New Roman" w:eastAsia="楷体_GB2312" w:cs="Times New Roman"/>
      <w:szCs w:val="24"/>
    </w:rPr>
  </w:style>
  <w:style w:type="character" w:customStyle="1" w:styleId="1044">
    <w:name w:val="批注框文本 Char1"/>
    <w:basedOn w:val="140"/>
    <w:qFormat/>
    <w:uiPriority w:val="0"/>
    <w:rPr>
      <w:rFonts w:ascii="Times New Roman" w:hAnsi="Times New Roman" w:eastAsia="宋体" w:cs="Times New Roman"/>
      <w:sz w:val="18"/>
      <w:szCs w:val="18"/>
    </w:rPr>
  </w:style>
  <w:style w:type="character" w:customStyle="1" w:styleId="1045">
    <w:name w:val="正文文本 Char2"/>
    <w:basedOn w:val="140"/>
    <w:qFormat/>
    <w:uiPriority w:val="0"/>
    <w:rPr>
      <w:rFonts w:ascii="Times New Roman" w:hAnsi="Times New Roman" w:eastAsia="宋体" w:cs="Times New Roman"/>
      <w:sz w:val="28"/>
      <w:szCs w:val="20"/>
    </w:rPr>
  </w:style>
  <w:style w:type="character" w:customStyle="1" w:styleId="1046">
    <w:name w:val="脚注文本 Char2"/>
    <w:basedOn w:val="140"/>
    <w:qFormat/>
    <w:uiPriority w:val="0"/>
    <w:rPr>
      <w:rFonts w:ascii="Times New Roman" w:hAnsi="Times New Roman" w:eastAsia="宋体" w:cs="Times New Roman"/>
      <w:sz w:val="18"/>
      <w:szCs w:val="18"/>
    </w:rPr>
  </w:style>
  <w:style w:type="character" w:customStyle="1" w:styleId="1047">
    <w:name w:val="标题 7 Char1"/>
    <w:basedOn w:val="140"/>
    <w:qFormat/>
    <w:uiPriority w:val="0"/>
    <w:rPr>
      <w:rFonts w:ascii="Cambria" w:hAnsi="Cambria" w:eastAsia="宋体" w:cs="Times New Roman"/>
      <w:b/>
      <w:bCs/>
      <w:sz w:val="24"/>
      <w:szCs w:val="24"/>
    </w:rPr>
  </w:style>
  <w:style w:type="character" w:customStyle="1" w:styleId="1048">
    <w:name w:val="正文缩进 Char2"/>
    <w:qFormat/>
    <w:uiPriority w:val="0"/>
    <w:rPr>
      <w:rFonts w:ascii="Cambria" w:hAnsi="Cambria" w:eastAsia="宋体" w:cs="Times New Roman"/>
      <w:szCs w:val="20"/>
    </w:rPr>
  </w:style>
  <w:style w:type="character" w:customStyle="1" w:styleId="1049">
    <w:name w:val="题注 Char1"/>
    <w:qFormat/>
    <w:uiPriority w:val="0"/>
    <w:rPr>
      <w:rFonts w:ascii="Calibri Light" w:hAnsi="Calibri Light" w:eastAsia="黑体" w:cs="Times New Roman"/>
      <w:sz w:val="20"/>
      <w:szCs w:val="20"/>
    </w:rPr>
  </w:style>
  <w:style w:type="table" w:customStyle="1" w:styleId="1050">
    <w:name w:val="网格型16"/>
    <w:basedOn w:val="8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051">
    <w:name w:val="无格式表格 24"/>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1052">
    <w:name w:val="网格型17"/>
    <w:basedOn w:val="88"/>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053">
    <w:name w:val="网格型22"/>
    <w:basedOn w:val="88"/>
    <w:qFormat/>
    <w:uiPriority w:val="39"/>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054">
    <w:name w:val="网格型32"/>
    <w:basedOn w:val="88"/>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055">
    <w:name w:val="网格型41"/>
    <w:basedOn w:val="88"/>
    <w:qFormat/>
    <w:uiPriority w:val="5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056">
    <w:name w:val="简明型 13"/>
    <w:basedOn w:val="88"/>
    <w:qFormat/>
    <w:uiPriority w:val="0"/>
    <w:pPr>
      <w:widowControl w:val="0"/>
      <w:spacing w:line="300" w:lineRule="auto"/>
      <w:jc w:val="both"/>
    </w:pPr>
    <w:tblPr>
      <w:tblBorders>
        <w:top w:val="single" w:color="008000" w:sz="12" w:space="0"/>
        <w:bottom w:val="single" w:color="008000" w:sz="12" w:space="0"/>
      </w:tblBorders>
    </w:tbl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1057">
    <w:name w:val="网格表 4 - 着色 62"/>
    <w:basedOn w:val="88"/>
    <w:qFormat/>
    <w:uiPriority w:val="49"/>
    <w:tblPr>
      <w:tblBorders>
        <w:top w:val="single" w:color="A8D08D" w:sz="4" w:space="0"/>
        <w:left w:val="single" w:color="A8D08D" w:sz="4" w:space="0"/>
        <w:bottom w:val="single" w:color="A8D08D" w:sz="4" w:space="0"/>
        <w:right w:val="single" w:color="A8D08D" w:sz="4" w:space="0"/>
        <w:insideH w:val="single" w:color="A8D08D" w:sz="4" w:space="0"/>
        <w:insideV w:val="single" w:color="A8D08D" w:sz="4" w:space="0"/>
      </w:tblBorders>
    </w:tblPr>
    <w:tblStylePr w:type="firstRow">
      <w:rPr>
        <w:b/>
        <w:bCs/>
        <w:color w:val="FFFFFF"/>
      </w:rPr>
      <w:tcPr>
        <w:tcBorders>
          <w:top w:val="single" w:color="70AD47" w:sz="4" w:space="0"/>
          <w:left w:val="single" w:color="70AD47" w:sz="4" w:space="0"/>
          <w:bottom w:val="single" w:color="70AD47" w:sz="4" w:space="0"/>
          <w:right w:val="single" w:color="70AD47" w:sz="4" w:space="0"/>
          <w:insideH w:val="nil"/>
          <w:insideV w:val="nil"/>
        </w:tcBorders>
        <w:shd w:val="clear" w:color="auto" w:fill="70AD47"/>
      </w:tcPr>
    </w:tblStylePr>
    <w:tblStylePr w:type="lastRow">
      <w:rPr>
        <w:b/>
        <w:bCs/>
      </w:rPr>
      <w:tcPr>
        <w:tcBorders>
          <w:top w:val="double" w:color="70AD47" w:sz="4" w:space="0"/>
        </w:tcBorders>
      </w:tcPr>
    </w:tblStylePr>
    <w:tblStylePr w:type="firstCol">
      <w:rPr>
        <w:b/>
        <w:bCs/>
      </w:rPr>
    </w:tblStylePr>
    <w:tblStylePr w:type="lastCol">
      <w:rPr>
        <w:b/>
        <w:bCs/>
      </w:rPr>
    </w:tblStylePr>
    <w:tblStylePr w:type="band1Vert">
      <w:tcPr>
        <w:shd w:val="clear" w:color="auto" w:fill="E2EFD9"/>
      </w:tcPr>
    </w:tblStylePr>
    <w:tblStylePr w:type="band1Horz">
      <w:tcPr>
        <w:shd w:val="clear" w:color="auto" w:fill="E2EFD9"/>
      </w:tcPr>
    </w:tblStylePr>
  </w:style>
  <w:style w:type="table" w:customStyle="1" w:styleId="1058">
    <w:name w:val="网格型 83"/>
    <w:basedOn w:val="88"/>
    <w:qFormat/>
    <w:uiPriority w:val="0"/>
    <w:pPr>
      <w:widowControl w:val="0"/>
      <w:spacing w:line="300" w:lineRule="auto"/>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1059">
    <w:name w:val="网格表 4 - 着色 32"/>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insideV w:val="nil"/>
        </w:tcBorders>
        <w:shd w:val="clear" w:color="auto" w:fill="A5A5A5"/>
      </w:tcPr>
    </w:tblStylePr>
    <w:tblStylePr w:type="lastRow">
      <w:rPr>
        <w:b/>
        <w:bCs/>
      </w:rPr>
      <w:tcPr>
        <w:tcBorders>
          <w:top w:val="double" w:color="A5A5A5"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1060">
    <w:name w:val="网格型 53"/>
    <w:basedOn w:val="88"/>
    <w:qFormat/>
    <w:uiPriority w:val="0"/>
    <w:pPr>
      <w:widowControl w:val="0"/>
      <w:spacing w:line="400" w:lineRule="exact"/>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1061">
    <w:name w:val="网格表 5 深色 - 着色 34"/>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DEDE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A5A5A5"/>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A5A5A5"/>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A5A5A5"/>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A5A5A5"/>
      </w:tcPr>
    </w:tblStylePr>
    <w:tblStylePr w:type="band1Vert">
      <w:tcPr>
        <w:shd w:val="clear" w:color="auto" w:fill="DBDBDB"/>
      </w:tcPr>
    </w:tblStylePr>
    <w:tblStylePr w:type="band1Horz">
      <w:tcPr>
        <w:shd w:val="clear" w:color="auto" w:fill="DBDBDB"/>
      </w:tcPr>
    </w:tblStylePr>
  </w:style>
  <w:style w:type="table" w:customStyle="1" w:styleId="1062">
    <w:name w:val="清单表 4 - 着色 34"/>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tcBorders>
        <w:shd w:val="clear" w:color="auto" w:fill="A5A5A5"/>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1063">
    <w:name w:val="网格表 6 彩色 - 着色 34"/>
    <w:basedOn w:val="88"/>
    <w:qFormat/>
    <w:uiPriority w:val="51"/>
    <w:rPr>
      <w:color w:val="7B7B7B"/>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rPr>
      <w:tcPr>
        <w:tcBorders>
          <w:bottom w:val="single" w:color="C9C9C9" w:sz="12" w:space="0"/>
        </w:tcBorders>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1064">
    <w:name w:val="网格型浅色4"/>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1065">
    <w:name w:val="网格型113"/>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066">
    <w:name w:val="网格型121"/>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067">
    <w:name w:val="页眉 字符2"/>
    <w:qFormat/>
    <w:uiPriority w:val="99"/>
    <w:rPr>
      <w:sz w:val="18"/>
      <w:szCs w:val="18"/>
    </w:rPr>
  </w:style>
  <w:style w:type="character" w:customStyle="1" w:styleId="1068">
    <w:name w:val="页脚 字符2"/>
    <w:qFormat/>
    <w:uiPriority w:val="99"/>
    <w:rPr>
      <w:sz w:val="18"/>
      <w:szCs w:val="18"/>
    </w:rPr>
  </w:style>
  <w:style w:type="character" w:customStyle="1" w:styleId="1069">
    <w:name w:val="标题 1 字符3"/>
    <w:qFormat/>
    <w:uiPriority w:val="9"/>
    <w:rPr>
      <w:rFonts w:ascii="Times New Roman" w:hAnsi="Times New Roman"/>
      <w:b/>
      <w:bCs/>
      <w:kern w:val="44"/>
      <w:sz w:val="44"/>
      <w:szCs w:val="44"/>
    </w:rPr>
  </w:style>
  <w:style w:type="character" w:customStyle="1" w:styleId="1070">
    <w:name w:val="标题 3 字符3"/>
    <w:qFormat/>
    <w:uiPriority w:val="9"/>
    <w:rPr>
      <w:rFonts w:ascii="Times New Roman" w:hAnsi="Times New Roman" w:eastAsia="仿宋_GB2312"/>
      <w:b/>
      <w:bCs/>
      <w:kern w:val="2"/>
      <w:sz w:val="32"/>
      <w:szCs w:val="32"/>
    </w:rPr>
  </w:style>
  <w:style w:type="character" w:customStyle="1" w:styleId="1071">
    <w:name w:val="标题 4 字符3"/>
    <w:qFormat/>
    <w:uiPriority w:val="9"/>
    <w:rPr>
      <w:rFonts w:ascii="Cambria" w:hAnsi="Cambria"/>
      <w:b/>
      <w:bCs/>
      <w:kern w:val="2"/>
      <w:sz w:val="28"/>
      <w:szCs w:val="28"/>
    </w:rPr>
  </w:style>
  <w:style w:type="paragraph" w:customStyle="1" w:styleId="1072">
    <w:name w:val="正文24磅"/>
    <w:basedOn w:val="1"/>
    <w:qFormat/>
    <w:uiPriority w:val="99"/>
    <w:pPr>
      <w:spacing w:line="480" w:lineRule="exact"/>
      <w:ind w:firstLine="566" w:firstLineChars="202"/>
      <w:jc w:val="left"/>
    </w:pPr>
    <w:rPr>
      <w:rFonts w:ascii="仿宋_GB2312" w:eastAsia="仿宋_GB2312"/>
      <w:sz w:val="28"/>
      <w:szCs w:val="28"/>
    </w:rPr>
  </w:style>
  <w:style w:type="character" w:customStyle="1" w:styleId="1073">
    <w:name w:val="文档结构图 字符3"/>
    <w:qFormat/>
    <w:uiPriority w:val="99"/>
    <w:rPr>
      <w:rFonts w:ascii="宋体" w:hAnsi="Times New Roman" w:eastAsia="宋体" w:cs="Times New Roman"/>
      <w:sz w:val="18"/>
      <w:szCs w:val="18"/>
    </w:rPr>
  </w:style>
  <w:style w:type="character" w:customStyle="1" w:styleId="1074">
    <w:name w:val="纯文本 字符2"/>
    <w:qFormat/>
    <w:uiPriority w:val="0"/>
    <w:rPr>
      <w:rFonts w:ascii="黑体" w:hAnsi="Courier New" w:eastAsia="黑体" w:cs="Times New Roman"/>
      <w:b/>
      <w:sz w:val="28"/>
      <w:szCs w:val="21"/>
    </w:rPr>
  </w:style>
  <w:style w:type="paragraph" w:customStyle="1" w:styleId="1075">
    <w:name w:val="正文 仿宋四号缩进"/>
    <w:basedOn w:val="1"/>
    <w:qFormat/>
    <w:uiPriority w:val="99"/>
    <w:pPr>
      <w:ind w:left="281" w:leftChars="134" w:firstLine="280" w:firstLineChars="100"/>
      <w:jc w:val="left"/>
    </w:pPr>
    <w:rPr>
      <w:rFonts w:ascii="仿宋_GB2312" w:eastAsia="仿宋_GB2312"/>
      <w:sz w:val="28"/>
      <w:szCs w:val="28"/>
    </w:rPr>
  </w:style>
  <w:style w:type="character" w:customStyle="1" w:styleId="1076">
    <w:name w:val="批注框文本 字符3"/>
    <w:qFormat/>
    <w:uiPriority w:val="99"/>
    <w:rPr>
      <w:rFonts w:ascii="Times New Roman" w:hAnsi="Times New Roman" w:eastAsia="宋体" w:cs="Times New Roman"/>
      <w:sz w:val="18"/>
      <w:szCs w:val="18"/>
    </w:rPr>
  </w:style>
  <w:style w:type="paragraph" w:customStyle="1" w:styleId="1077">
    <w:name w:val="1.GF报告正文"/>
    <w:basedOn w:val="1"/>
    <w:qFormat/>
    <w:uiPriority w:val="99"/>
    <w:pPr>
      <w:widowControl/>
      <w:spacing w:line="360" w:lineRule="atLeast"/>
      <w:ind w:firstLine="432"/>
    </w:pPr>
    <w:rPr>
      <w:rFonts w:ascii="宋体"/>
      <w:kern w:val="0"/>
    </w:rPr>
  </w:style>
  <w:style w:type="character" w:customStyle="1" w:styleId="1078">
    <w:name w:val="标题 2 字符3"/>
    <w:qFormat/>
    <w:uiPriority w:val="9"/>
    <w:rPr>
      <w:rFonts w:ascii="Cambria" w:hAnsi="Cambria"/>
      <w:b/>
      <w:bCs/>
      <w:kern w:val="2"/>
      <w:sz w:val="32"/>
      <w:szCs w:val="32"/>
    </w:rPr>
  </w:style>
  <w:style w:type="character" w:customStyle="1" w:styleId="1079">
    <w:name w:val="标题 5 字符3"/>
    <w:qFormat/>
    <w:uiPriority w:val="9"/>
    <w:rPr>
      <w:rFonts w:ascii="宋体" w:hAnsi="Times New Roman"/>
      <w:kern w:val="2"/>
      <w:sz w:val="24"/>
    </w:rPr>
  </w:style>
  <w:style w:type="character" w:customStyle="1" w:styleId="1080">
    <w:name w:val="标题 6 字符3"/>
    <w:qFormat/>
    <w:uiPriority w:val="9"/>
    <w:rPr>
      <w:rFonts w:ascii="Times New Roman" w:hAnsi="Times New Roman"/>
      <w:kern w:val="2"/>
      <w:sz w:val="21"/>
      <w:szCs w:val="21"/>
    </w:rPr>
  </w:style>
  <w:style w:type="character" w:customStyle="1" w:styleId="1081">
    <w:name w:val="标题 7 字符3"/>
    <w:qFormat/>
    <w:uiPriority w:val="9"/>
    <w:rPr>
      <w:rFonts w:ascii="Times New Roman" w:hAnsi="Times New Roman"/>
      <w:kern w:val="2"/>
      <w:sz w:val="21"/>
      <w:szCs w:val="21"/>
    </w:rPr>
  </w:style>
  <w:style w:type="character" w:customStyle="1" w:styleId="1082">
    <w:name w:val="标题 8 字符3"/>
    <w:qFormat/>
    <w:uiPriority w:val="9"/>
    <w:rPr>
      <w:rFonts w:ascii="Times New Roman" w:hAnsi="Times New Roman"/>
      <w:kern w:val="2"/>
      <w:sz w:val="21"/>
      <w:szCs w:val="21"/>
    </w:rPr>
  </w:style>
  <w:style w:type="character" w:customStyle="1" w:styleId="1083">
    <w:name w:val="标题 9 字符3"/>
    <w:qFormat/>
    <w:uiPriority w:val="9"/>
    <w:rPr>
      <w:rFonts w:ascii="Times New Roman" w:hAnsi="Times New Roman"/>
      <w:kern w:val="2"/>
      <w:sz w:val="21"/>
      <w:szCs w:val="21"/>
    </w:rPr>
  </w:style>
  <w:style w:type="paragraph" w:customStyle="1" w:styleId="1084">
    <w:name w:val="样式 标题 2077-标题 2第一层条第二层Heading 2 HiddenHeading 2 CCBSheadin..."/>
    <w:basedOn w:val="4"/>
    <w:qFormat/>
    <w:uiPriority w:val="99"/>
    <w:pPr>
      <w:tabs>
        <w:tab w:val="left" w:pos="540"/>
      </w:tabs>
      <w:adjustRightInd w:val="0"/>
      <w:snapToGrid w:val="0"/>
      <w:spacing w:before="360" w:line="360" w:lineRule="atLeast"/>
      <w:ind w:left="576" w:hanging="576"/>
    </w:pPr>
    <w:rPr>
      <w:rFonts w:ascii="黑体" w:hAnsi="Cambria" w:cs="宋体"/>
      <w:sz w:val="21"/>
      <w:szCs w:val="20"/>
    </w:rPr>
  </w:style>
  <w:style w:type="paragraph" w:customStyle="1" w:styleId="1085">
    <w:name w:val="样式 标题 3077-标题 3第二层条第三层h3第二层条 Char + (符号) 宋体 五号 段前: 18 磅 ..."/>
    <w:basedOn w:val="5"/>
    <w:qFormat/>
    <w:uiPriority w:val="99"/>
    <w:pPr>
      <w:numPr>
        <w:ilvl w:val="2"/>
        <w:numId w:val="8"/>
      </w:numPr>
      <w:tabs>
        <w:tab w:val="left" w:pos="900"/>
      </w:tabs>
      <w:adjustRightInd w:val="0"/>
      <w:snapToGrid w:val="0"/>
      <w:spacing w:before="360" w:line="360" w:lineRule="atLeast"/>
    </w:pPr>
    <w:rPr>
      <w:rFonts w:ascii="宋体" w:hAnsi="宋体" w:eastAsia="宋体" w:cs="宋体"/>
      <w:szCs w:val="20"/>
    </w:rPr>
  </w:style>
  <w:style w:type="paragraph" w:customStyle="1" w:styleId="1086">
    <w:name w:val="样式 标题 4077-标题 4第三层条第四层第四层1 Char第四层1h4 + Times New Roman 五..."/>
    <w:basedOn w:val="6"/>
    <w:qFormat/>
    <w:uiPriority w:val="99"/>
    <w:pPr>
      <w:numPr>
        <w:ilvl w:val="3"/>
        <w:numId w:val="8"/>
      </w:numPr>
      <w:tabs>
        <w:tab w:val="left" w:pos="1140"/>
      </w:tabs>
      <w:adjustRightInd w:val="0"/>
      <w:snapToGrid w:val="0"/>
      <w:spacing w:line="360" w:lineRule="atLeast"/>
      <w:textAlignment w:val="baseline"/>
    </w:pPr>
    <w:rPr>
      <w:rFonts w:hAnsi="宋体" w:eastAsia="宋体" w:cs="宋体"/>
      <w:kern w:val="0"/>
      <w:szCs w:val="20"/>
    </w:rPr>
  </w:style>
  <w:style w:type="paragraph" w:customStyle="1" w:styleId="1087">
    <w:name w:val="SJL正文"/>
    <w:basedOn w:val="1"/>
    <w:qFormat/>
    <w:uiPriority w:val="99"/>
    <w:pPr>
      <w:spacing w:line="360" w:lineRule="auto"/>
      <w:ind w:firstLine="200" w:firstLineChars="200"/>
    </w:pPr>
    <w:rPr>
      <w:rFonts w:ascii="宋体" w:hAnsi="宋体"/>
      <w:snapToGrid w:val="0"/>
      <w:kern w:val="0"/>
      <w:sz w:val="24"/>
      <w:szCs w:val="24"/>
    </w:rPr>
  </w:style>
  <w:style w:type="paragraph" w:customStyle="1" w:styleId="1088">
    <w:name w:val="图形居中"/>
    <w:basedOn w:val="1"/>
    <w:qFormat/>
    <w:uiPriority w:val="99"/>
    <w:pPr>
      <w:suppressAutoHyphens/>
      <w:topLinePunct/>
      <w:adjustRightInd w:val="0"/>
      <w:snapToGrid w:val="0"/>
      <w:spacing w:line="310" w:lineRule="atLeast"/>
      <w:jc w:val="center"/>
      <w:textAlignment w:val="baseline"/>
    </w:pPr>
    <w:rPr>
      <w:rFonts w:ascii="宋体" w:cs="宋体"/>
      <w:snapToGrid w:val="0"/>
      <w:kern w:val="0"/>
      <w:sz w:val="24"/>
    </w:rPr>
  </w:style>
  <w:style w:type="paragraph" w:customStyle="1" w:styleId="1089">
    <w:name w:val="077-正文格式"/>
    <w:link w:val="1090"/>
    <w:qFormat/>
    <w:uiPriority w:val="0"/>
    <w:pPr>
      <w:spacing w:line="360" w:lineRule="auto"/>
      <w:ind w:firstLine="480" w:firstLineChars="200"/>
    </w:pPr>
    <w:rPr>
      <w:rFonts w:ascii="Times New Roman" w:hAnsi="Times New Roman" w:eastAsia="宋体" w:cs="宋体"/>
      <w:kern w:val="2"/>
      <w:sz w:val="24"/>
      <w:lang w:val="en-US" w:eastAsia="zh-CN" w:bidi="ar-SA"/>
    </w:rPr>
  </w:style>
  <w:style w:type="character" w:customStyle="1" w:styleId="1090">
    <w:name w:val="077-正文格式 Char"/>
    <w:link w:val="1089"/>
    <w:qFormat/>
    <w:uiPriority w:val="0"/>
    <w:rPr>
      <w:rFonts w:ascii="Times New Roman" w:hAnsi="Times New Roman" w:eastAsia="宋体" w:cs="宋体"/>
      <w:sz w:val="24"/>
      <w:szCs w:val="20"/>
    </w:rPr>
  </w:style>
  <w:style w:type="paragraph" w:customStyle="1" w:styleId="1091">
    <w:name w:val="样式 标题 2 仿宋4号加粗 + 楷体_GB2312 三号 非加粗 左侧:  0 厘米 段前: 6 磅 段后: 6 磅..."/>
    <w:basedOn w:val="1"/>
    <w:next w:val="1072"/>
    <w:qFormat/>
    <w:uiPriority w:val="99"/>
    <w:pPr>
      <w:tabs>
        <w:tab w:val="left" w:pos="6300"/>
      </w:tabs>
      <w:adjustRightInd w:val="0"/>
      <w:snapToGrid w:val="0"/>
      <w:spacing w:line="460" w:lineRule="exact"/>
      <w:ind w:firstLine="602" w:firstLineChars="200"/>
      <w:jc w:val="left"/>
      <w:outlineLvl w:val="1"/>
    </w:pPr>
    <w:rPr>
      <w:rFonts w:ascii="宋体" w:hAnsi="宋体" w:cs="宋体"/>
      <w:b/>
      <w:color w:val="000000"/>
      <w:sz w:val="30"/>
      <w:szCs w:val="30"/>
    </w:rPr>
  </w:style>
  <w:style w:type="paragraph" w:customStyle="1" w:styleId="1092">
    <w:name w:val="正文_正文文本"/>
    <w:basedOn w:val="1093"/>
    <w:next w:val="1088"/>
    <w:qFormat/>
    <w:uiPriority w:val="99"/>
    <w:pPr>
      <w:keepNext w:val="0"/>
      <w:keepLines w:val="0"/>
      <w:outlineLvl w:val="9"/>
    </w:pPr>
    <w:rPr>
      <w:bCs w:val="0"/>
      <w:szCs w:val="22"/>
    </w:rPr>
  </w:style>
  <w:style w:type="paragraph" w:customStyle="1" w:styleId="1093">
    <w:name w:val="正文_标题3"/>
    <w:basedOn w:val="5"/>
    <w:qFormat/>
    <w:uiPriority w:val="99"/>
    <w:pPr>
      <w:spacing w:line="360" w:lineRule="auto"/>
      <w:ind w:left="425" w:firstLine="200" w:firstLineChars="200"/>
    </w:pPr>
    <w:rPr>
      <w:rFonts w:ascii="仿宋_GB2312" w:hAnsi="Calibri" w:eastAsia="仿宋_GB2312"/>
      <w:bCs/>
      <w:sz w:val="28"/>
      <w:szCs w:val="32"/>
    </w:rPr>
  </w:style>
  <w:style w:type="paragraph" w:customStyle="1" w:styleId="1094">
    <w:name w:val="正文_标题4"/>
    <w:basedOn w:val="6"/>
    <w:qFormat/>
    <w:uiPriority w:val="99"/>
    <w:pPr>
      <w:numPr>
        <w:ilvl w:val="0"/>
        <w:numId w:val="14"/>
      </w:numPr>
      <w:spacing w:line="360" w:lineRule="auto"/>
    </w:pPr>
    <w:rPr>
      <w:rFonts w:ascii="仿宋_GB2312" w:hAnsi="Cambria" w:eastAsia="仿宋_GB2312"/>
      <w:bCs/>
      <w:sz w:val="28"/>
      <w:szCs w:val="28"/>
    </w:rPr>
  </w:style>
  <w:style w:type="paragraph" w:customStyle="1" w:styleId="1095">
    <w:name w:val="正文_图表标题"/>
    <w:basedOn w:val="1092"/>
    <w:qFormat/>
    <w:uiPriority w:val="99"/>
    <w:pPr>
      <w:spacing w:line="240" w:lineRule="auto"/>
      <w:ind w:firstLine="0" w:firstLineChars="0"/>
      <w:jc w:val="center"/>
    </w:pPr>
    <w:rPr>
      <w:rFonts w:eastAsia="宋体"/>
      <w:sz w:val="21"/>
    </w:rPr>
  </w:style>
  <w:style w:type="paragraph" w:customStyle="1" w:styleId="1096">
    <w:name w:val="正文_表格标题"/>
    <w:basedOn w:val="1092"/>
    <w:qFormat/>
    <w:uiPriority w:val="99"/>
    <w:pPr>
      <w:snapToGrid w:val="0"/>
      <w:spacing w:line="240" w:lineRule="auto"/>
      <w:ind w:firstLine="0" w:firstLineChars="0"/>
      <w:jc w:val="center"/>
    </w:pPr>
    <w:rPr>
      <w:rFonts w:ascii="宋体" w:hAnsi="宋体" w:eastAsia="宋体"/>
      <w:bCs/>
      <w:sz w:val="21"/>
      <w:szCs w:val="28"/>
    </w:rPr>
  </w:style>
  <w:style w:type="paragraph" w:customStyle="1" w:styleId="1097">
    <w:name w:val="正文_表格文字"/>
    <w:basedOn w:val="1"/>
    <w:qFormat/>
    <w:uiPriority w:val="99"/>
    <w:pPr>
      <w:jc w:val="left"/>
    </w:pPr>
    <w:rPr>
      <w:rFonts w:ascii="宋体" w:hAnsi="仿宋"/>
      <w:bCs/>
      <w:color w:val="000000"/>
      <w:szCs w:val="24"/>
    </w:rPr>
  </w:style>
  <w:style w:type="character" w:customStyle="1" w:styleId="1098">
    <w:name w:val="正文文本 字符3"/>
    <w:qFormat/>
    <w:uiPriority w:val="0"/>
    <w:rPr>
      <w:rFonts w:ascii="Times New Roman" w:hAnsi="Times New Roman"/>
      <w:kern w:val="2"/>
      <w:sz w:val="21"/>
      <w:szCs w:val="24"/>
    </w:rPr>
  </w:style>
  <w:style w:type="character" w:customStyle="1" w:styleId="1099">
    <w:name w:val="标题 4 Char Char"/>
    <w:qFormat/>
    <w:uiPriority w:val="0"/>
    <w:rPr>
      <w:rFonts w:ascii="仿宋_GB2312" w:hAnsi="Arial" w:eastAsia="仿宋_GB2312"/>
      <w:bCs/>
      <w:kern w:val="2"/>
      <w:sz w:val="28"/>
      <w:szCs w:val="28"/>
      <w:lang w:val="en-US" w:eastAsia="zh-CN" w:bidi="ar-SA"/>
    </w:rPr>
  </w:style>
  <w:style w:type="paragraph" w:customStyle="1" w:styleId="1100">
    <w:name w:val="正文段落缩进"/>
    <w:basedOn w:val="1"/>
    <w:link w:val="1101"/>
    <w:qFormat/>
    <w:uiPriority w:val="0"/>
    <w:pPr>
      <w:spacing w:line="360" w:lineRule="auto"/>
      <w:ind w:firstLine="480" w:firstLineChars="200"/>
    </w:pPr>
    <w:rPr>
      <w:rFonts w:ascii="Calibri" w:hAnsi="Calibri"/>
      <w:sz w:val="24"/>
      <w:szCs w:val="21"/>
    </w:rPr>
  </w:style>
  <w:style w:type="character" w:customStyle="1" w:styleId="1101">
    <w:name w:val="正文段落缩进 Char"/>
    <w:link w:val="1100"/>
    <w:qFormat/>
    <w:uiPriority w:val="0"/>
    <w:rPr>
      <w:rFonts w:ascii="Calibri" w:hAnsi="Calibri" w:eastAsia="宋体" w:cs="Times New Roman"/>
      <w:sz w:val="24"/>
      <w:szCs w:val="21"/>
    </w:rPr>
  </w:style>
  <w:style w:type="paragraph" w:customStyle="1" w:styleId="1102">
    <w:name w:val="论证正文"/>
    <w:basedOn w:val="1"/>
    <w:qFormat/>
    <w:uiPriority w:val="99"/>
    <w:pPr>
      <w:spacing w:line="300" w:lineRule="auto"/>
      <w:ind w:firstLine="200" w:firstLineChars="200"/>
    </w:pPr>
    <w:rPr>
      <w:sz w:val="28"/>
      <w:szCs w:val="24"/>
    </w:rPr>
  </w:style>
  <w:style w:type="paragraph" w:customStyle="1" w:styleId="1103">
    <w:name w:val="标题 1 24磅"/>
    <w:basedOn w:val="1"/>
    <w:next w:val="1"/>
    <w:qFormat/>
    <w:uiPriority w:val="99"/>
    <w:pPr>
      <w:numPr>
        <w:ilvl w:val="0"/>
        <w:numId w:val="15"/>
      </w:numPr>
      <w:adjustRightInd w:val="0"/>
      <w:snapToGrid w:val="0"/>
      <w:spacing w:before="156" w:beforeLines="50" w:after="156" w:afterLines="50" w:line="480" w:lineRule="exact"/>
      <w:ind w:left="0" w:firstLine="0"/>
      <w:jc w:val="left"/>
      <w:outlineLvl w:val="0"/>
    </w:pPr>
    <w:rPr>
      <w:rFonts w:ascii="黑体" w:hAnsi="Garamond" w:eastAsia="黑体" w:cs="宋体"/>
      <w:sz w:val="32"/>
    </w:rPr>
  </w:style>
  <w:style w:type="paragraph" w:customStyle="1" w:styleId="1104">
    <w:name w:val="标题 4 仿宋_GB2312 四号 左 悬挂缩进: 2 字符"/>
    <w:basedOn w:val="1"/>
    <w:qFormat/>
    <w:uiPriority w:val="99"/>
    <w:pPr>
      <w:ind w:left="1295" w:leftChars="350" w:hanging="560" w:hangingChars="200"/>
      <w:jc w:val="left"/>
    </w:pPr>
    <w:rPr>
      <w:rFonts w:ascii="仿宋_GB2312" w:hAnsi="Garamond" w:eastAsia="仿宋_GB2312" w:cs="宋体"/>
      <w:sz w:val="28"/>
    </w:rPr>
  </w:style>
  <w:style w:type="paragraph" w:customStyle="1" w:styleId="1105">
    <w:name w:val="标题 3 24磅"/>
    <w:basedOn w:val="1"/>
    <w:qFormat/>
    <w:uiPriority w:val="99"/>
    <w:pPr>
      <w:spacing w:before="120" w:after="120" w:line="480" w:lineRule="exact"/>
      <w:ind w:left="1120" w:leftChars="200" w:hanging="700" w:hangingChars="250"/>
      <w:jc w:val="left"/>
    </w:pPr>
    <w:rPr>
      <w:rFonts w:ascii="仿宋_GB2312" w:hAnsi="Garamond" w:eastAsia="仿宋_GB2312" w:cs="宋体"/>
      <w:sz w:val="28"/>
    </w:rPr>
  </w:style>
  <w:style w:type="character" w:customStyle="1" w:styleId="1106">
    <w:name w:val="样式 (西文) Times New Roman"/>
    <w:qFormat/>
    <w:uiPriority w:val="0"/>
    <w:rPr>
      <w:rFonts w:ascii="Times New Roman" w:hAnsi="Times New Roman" w:eastAsia="宋体"/>
      <w:sz w:val="28"/>
      <w:szCs w:val="28"/>
    </w:rPr>
  </w:style>
  <w:style w:type="character" w:customStyle="1" w:styleId="1107">
    <w:name w:val="日期 字符2"/>
    <w:qFormat/>
    <w:uiPriority w:val="0"/>
    <w:rPr>
      <w:rFonts w:ascii="Times New Roman" w:hAnsi="Times New Roman"/>
      <w:sz w:val="24"/>
      <w:szCs w:val="22"/>
    </w:rPr>
  </w:style>
  <w:style w:type="paragraph" w:customStyle="1" w:styleId="1108">
    <w:name w:val="content"/>
    <w:basedOn w:val="1"/>
    <w:qFormat/>
    <w:uiPriority w:val="99"/>
    <w:pPr>
      <w:widowControl/>
      <w:spacing w:before="100" w:beforeAutospacing="1" w:after="100" w:afterAutospacing="1" w:line="300" w:lineRule="atLeast"/>
      <w:ind w:firstLine="200" w:firstLineChars="200"/>
      <w:jc w:val="left"/>
    </w:pPr>
    <w:rPr>
      <w:rFonts w:ascii="ˎ̥" w:hAnsi="ˎ̥" w:cs="宋体"/>
      <w:color w:val="000000"/>
      <w:kern w:val="0"/>
      <w:sz w:val="20"/>
    </w:rPr>
  </w:style>
  <w:style w:type="character" w:customStyle="1" w:styleId="1109">
    <w:name w:val="正文文本缩进 字符3"/>
    <w:qFormat/>
    <w:uiPriority w:val="0"/>
    <w:rPr>
      <w:rFonts w:ascii="Times New Roman" w:hAnsi="Times New Roman"/>
      <w:sz w:val="24"/>
      <w:szCs w:val="22"/>
    </w:rPr>
  </w:style>
  <w:style w:type="paragraph" w:customStyle="1" w:styleId="1110">
    <w:name w:val="内文"/>
    <w:basedOn w:val="1"/>
    <w:link w:val="1111"/>
    <w:qFormat/>
    <w:uiPriority w:val="0"/>
    <w:pPr>
      <w:widowControl/>
      <w:adjustRightInd w:val="0"/>
      <w:snapToGrid w:val="0"/>
      <w:spacing w:line="360" w:lineRule="auto"/>
      <w:ind w:firstLine="200" w:firstLineChars="200"/>
      <w:jc w:val="left"/>
    </w:pPr>
    <w:rPr>
      <w:rFonts w:ascii="宋体" w:hAnsi="宋体"/>
      <w:kern w:val="0"/>
      <w:sz w:val="28"/>
      <w:szCs w:val="28"/>
      <w:lang w:val="zh-CN"/>
    </w:rPr>
  </w:style>
  <w:style w:type="character" w:customStyle="1" w:styleId="1111">
    <w:name w:val="内文 Char"/>
    <w:link w:val="1110"/>
    <w:qFormat/>
    <w:locked/>
    <w:uiPriority w:val="0"/>
    <w:rPr>
      <w:rFonts w:ascii="宋体" w:hAnsi="宋体" w:eastAsia="宋体" w:cs="Times New Roman"/>
      <w:kern w:val="0"/>
      <w:sz w:val="28"/>
      <w:szCs w:val="28"/>
      <w:lang w:val="zh-CN" w:eastAsia="zh-CN"/>
    </w:rPr>
  </w:style>
  <w:style w:type="character" w:customStyle="1" w:styleId="1112">
    <w:name w:val="正文文本首行缩进 字符2"/>
    <w:qFormat/>
    <w:uiPriority w:val="0"/>
    <w:rPr>
      <w:rFonts w:ascii="Times New Roman" w:hAnsi="Times New Roman"/>
      <w:kern w:val="2"/>
      <w:sz w:val="24"/>
      <w:szCs w:val="22"/>
    </w:rPr>
  </w:style>
  <w:style w:type="character" w:customStyle="1" w:styleId="1113">
    <w:name w:val="标题 字符3"/>
    <w:qFormat/>
    <w:uiPriority w:val="10"/>
    <w:rPr>
      <w:rFonts w:ascii="Cambria" w:hAnsi="Cambria"/>
      <w:spacing w:val="5"/>
      <w:sz w:val="52"/>
      <w:szCs w:val="52"/>
    </w:rPr>
  </w:style>
  <w:style w:type="paragraph" w:customStyle="1" w:styleId="1114">
    <w:name w:val="内容"/>
    <w:basedOn w:val="1110"/>
    <w:link w:val="1115"/>
    <w:qFormat/>
    <w:uiPriority w:val="0"/>
    <w:pPr>
      <w:ind w:firstLine="480"/>
    </w:pPr>
    <w:rPr>
      <w:rFonts w:ascii="Times New Roman" w:hAnsi="Times New Roman"/>
      <w:sz w:val="24"/>
    </w:rPr>
  </w:style>
  <w:style w:type="character" w:customStyle="1" w:styleId="1115">
    <w:name w:val="内容 Char"/>
    <w:link w:val="1114"/>
    <w:qFormat/>
    <w:uiPriority w:val="0"/>
    <w:rPr>
      <w:rFonts w:ascii="Times New Roman" w:hAnsi="Times New Roman" w:eastAsia="宋体" w:cs="Times New Roman"/>
      <w:kern w:val="0"/>
      <w:sz w:val="24"/>
      <w:szCs w:val="28"/>
      <w:lang w:val="zh-CN" w:eastAsia="zh-CN"/>
    </w:rPr>
  </w:style>
  <w:style w:type="character" w:customStyle="1" w:styleId="1116">
    <w:name w:val="副标题 字符3"/>
    <w:qFormat/>
    <w:uiPriority w:val="11"/>
    <w:rPr>
      <w:rFonts w:ascii="Cambria" w:hAnsi="Cambria"/>
      <w:i/>
      <w:iCs/>
      <w:spacing w:val="13"/>
      <w:sz w:val="24"/>
      <w:szCs w:val="24"/>
    </w:rPr>
  </w:style>
  <w:style w:type="paragraph" w:styleId="1117">
    <w:name w:val="No Spacing"/>
    <w:basedOn w:val="1"/>
    <w:link w:val="1118"/>
    <w:qFormat/>
    <w:uiPriority w:val="1"/>
    <w:pPr>
      <w:widowControl/>
      <w:ind w:firstLine="200" w:firstLineChars="200"/>
      <w:jc w:val="left"/>
    </w:pPr>
    <w:rPr>
      <w:kern w:val="0"/>
      <w:sz w:val="24"/>
      <w:szCs w:val="22"/>
    </w:rPr>
  </w:style>
  <w:style w:type="character" w:customStyle="1" w:styleId="1118">
    <w:name w:val="No Spacing Char1"/>
    <w:link w:val="1117"/>
    <w:qFormat/>
    <w:uiPriority w:val="1"/>
    <w:rPr>
      <w:rFonts w:ascii="Times New Roman" w:hAnsi="Times New Roman" w:eastAsia="宋体" w:cs="Times New Roman"/>
      <w:kern w:val="0"/>
      <w:sz w:val="24"/>
    </w:rPr>
  </w:style>
  <w:style w:type="paragraph" w:styleId="1119">
    <w:name w:val="Quote"/>
    <w:basedOn w:val="1"/>
    <w:next w:val="1"/>
    <w:link w:val="1120"/>
    <w:qFormat/>
    <w:uiPriority w:val="29"/>
    <w:pPr>
      <w:widowControl/>
      <w:spacing w:before="200" w:line="360" w:lineRule="auto"/>
      <w:ind w:left="360" w:right="360" w:firstLine="200" w:firstLineChars="200"/>
      <w:jc w:val="left"/>
    </w:pPr>
    <w:rPr>
      <w:i/>
      <w:iCs/>
      <w:kern w:val="0"/>
      <w:sz w:val="24"/>
      <w:szCs w:val="22"/>
    </w:rPr>
  </w:style>
  <w:style w:type="character" w:customStyle="1" w:styleId="1120">
    <w:name w:val="Quote Char"/>
    <w:link w:val="1119"/>
    <w:qFormat/>
    <w:uiPriority w:val="29"/>
    <w:rPr>
      <w:rFonts w:ascii="Times New Roman" w:hAnsi="Times New Roman" w:eastAsia="宋体" w:cs="Times New Roman"/>
      <w:i/>
      <w:iCs/>
      <w:kern w:val="0"/>
      <w:sz w:val="24"/>
    </w:rPr>
  </w:style>
  <w:style w:type="character" w:customStyle="1" w:styleId="1121">
    <w:name w:val="引用 字符"/>
    <w:basedOn w:val="140"/>
    <w:qFormat/>
    <w:uiPriority w:val="0"/>
    <w:rPr>
      <w:rFonts w:ascii="Times New Roman" w:hAnsi="Times New Roman" w:eastAsia="宋体" w:cs="Times New Roman"/>
      <w:i/>
      <w:iCs/>
      <w:color w:val="404040" w:themeColor="text1" w:themeTint="BF"/>
      <w:szCs w:val="20"/>
      <w14:textFill>
        <w14:solidFill>
          <w14:schemeClr w14:val="tx1">
            <w14:lumMod w14:val="75000"/>
            <w14:lumOff w14:val="25000"/>
          </w14:schemeClr>
        </w14:solidFill>
      </w14:textFill>
    </w:rPr>
  </w:style>
  <w:style w:type="paragraph" w:styleId="1122">
    <w:name w:val="Intense Quote"/>
    <w:basedOn w:val="1"/>
    <w:next w:val="1"/>
    <w:link w:val="1123"/>
    <w:qFormat/>
    <w:uiPriority w:val="30"/>
    <w:pPr>
      <w:widowControl/>
      <w:pBdr>
        <w:bottom w:val="single" w:color="auto" w:sz="4" w:space="1"/>
      </w:pBdr>
      <w:spacing w:before="200" w:after="280" w:line="360" w:lineRule="auto"/>
      <w:ind w:left="1008" w:right="1152" w:firstLine="200" w:firstLineChars="200"/>
    </w:pPr>
    <w:rPr>
      <w:b/>
      <w:bCs/>
      <w:i/>
      <w:iCs/>
      <w:kern w:val="0"/>
      <w:sz w:val="24"/>
      <w:szCs w:val="22"/>
    </w:rPr>
  </w:style>
  <w:style w:type="character" w:customStyle="1" w:styleId="1123">
    <w:name w:val="Intense Quote Char"/>
    <w:link w:val="1122"/>
    <w:qFormat/>
    <w:uiPriority w:val="30"/>
    <w:rPr>
      <w:rFonts w:ascii="Times New Roman" w:hAnsi="Times New Roman" w:eastAsia="宋体" w:cs="Times New Roman"/>
      <w:b/>
      <w:bCs/>
      <w:i/>
      <w:iCs/>
      <w:kern w:val="0"/>
      <w:sz w:val="24"/>
    </w:rPr>
  </w:style>
  <w:style w:type="character" w:customStyle="1" w:styleId="1124">
    <w:name w:val="明显引用 字符"/>
    <w:basedOn w:val="140"/>
    <w:qFormat/>
    <w:uiPriority w:val="0"/>
    <w:rPr>
      <w:rFonts w:ascii="Times New Roman" w:hAnsi="Times New Roman" w:eastAsia="宋体" w:cs="Times New Roman"/>
      <w:i/>
      <w:iCs/>
      <w:color w:val="4F81BD" w:themeColor="accent1"/>
      <w:szCs w:val="20"/>
      <w14:textFill>
        <w14:solidFill>
          <w14:schemeClr w14:val="accent1"/>
        </w14:solidFill>
      </w14:textFill>
    </w:rPr>
  </w:style>
  <w:style w:type="character" w:customStyle="1" w:styleId="1125">
    <w:name w:val="不明显强调1"/>
    <w:qFormat/>
    <w:uiPriority w:val="19"/>
    <w:rPr>
      <w:i/>
      <w:iCs/>
    </w:rPr>
  </w:style>
  <w:style w:type="character" w:customStyle="1" w:styleId="1126">
    <w:name w:val="明显强调1"/>
    <w:qFormat/>
    <w:uiPriority w:val="21"/>
    <w:rPr>
      <w:b/>
      <w:bCs/>
    </w:rPr>
  </w:style>
  <w:style w:type="character" w:customStyle="1" w:styleId="1127">
    <w:name w:val="不明显参考1"/>
    <w:qFormat/>
    <w:uiPriority w:val="31"/>
    <w:rPr>
      <w:smallCaps/>
    </w:rPr>
  </w:style>
  <w:style w:type="character" w:customStyle="1" w:styleId="1128">
    <w:name w:val="明显参考1"/>
    <w:qFormat/>
    <w:uiPriority w:val="32"/>
    <w:rPr>
      <w:smallCaps/>
      <w:spacing w:val="5"/>
      <w:u w:val="single"/>
    </w:rPr>
  </w:style>
  <w:style w:type="character" w:customStyle="1" w:styleId="1129">
    <w:name w:val="书籍标题1"/>
    <w:qFormat/>
    <w:uiPriority w:val="33"/>
    <w:rPr>
      <w:i/>
      <w:iCs/>
      <w:smallCaps/>
      <w:spacing w:val="5"/>
    </w:rPr>
  </w:style>
  <w:style w:type="paragraph" w:customStyle="1" w:styleId="1130">
    <w:name w:val="问题描述"/>
    <w:basedOn w:val="239"/>
    <w:link w:val="1131"/>
    <w:qFormat/>
    <w:uiPriority w:val="99"/>
    <w:pPr>
      <w:numPr>
        <w:ilvl w:val="0"/>
        <w:numId w:val="16"/>
      </w:numPr>
      <w:spacing w:line="360" w:lineRule="auto"/>
      <w:ind w:left="0" w:firstLine="0" w:firstLineChars="0"/>
    </w:pPr>
    <w:rPr>
      <w:rFonts w:ascii="Calibri" w:hAnsi="Calibri"/>
      <w:sz w:val="28"/>
      <w:szCs w:val="28"/>
    </w:rPr>
  </w:style>
  <w:style w:type="character" w:customStyle="1" w:styleId="1131">
    <w:name w:val="问题描述 Char"/>
    <w:link w:val="1130"/>
    <w:qFormat/>
    <w:uiPriority w:val="99"/>
    <w:rPr>
      <w:rFonts w:ascii="Calibri" w:hAnsi="Calibri" w:eastAsia="宋体" w:cs="Times New Roman"/>
      <w:sz w:val="28"/>
      <w:szCs w:val="28"/>
    </w:rPr>
  </w:style>
  <w:style w:type="paragraph" w:customStyle="1" w:styleId="1132">
    <w:name w:val="图题"/>
    <w:basedOn w:val="1"/>
    <w:link w:val="1133"/>
    <w:qFormat/>
    <w:uiPriority w:val="0"/>
    <w:pPr>
      <w:spacing w:before="120" w:after="240"/>
      <w:jc w:val="center"/>
    </w:pPr>
    <w:rPr>
      <w:bCs/>
      <w:szCs w:val="21"/>
    </w:rPr>
  </w:style>
  <w:style w:type="character" w:customStyle="1" w:styleId="1133">
    <w:name w:val="图题 Char"/>
    <w:link w:val="1132"/>
    <w:qFormat/>
    <w:uiPriority w:val="0"/>
    <w:rPr>
      <w:rFonts w:ascii="Times New Roman" w:hAnsi="Times New Roman" w:eastAsia="宋体" w:cs="Times New Roman"/>
      <w:bCs/>
      <w:szCs w:val="21"/>
    </w:rPr>
  </w:style>
  <w:style w:type="paragraph" w:customStyle="1" w:styleId="1134">
    <w:name w:val="报告正文"/>
    <w:basedOn w:val="1"/>
    <w:qFormat/>
    <w:uiPriority w:val="99"/>
    <w:pPr>
      <w:ind w:left="482" w:right="236" w:rightChars="100" w:firstLine="480" w:firstLineChars="200"/>
    </w:pPr>
    <w:rPr>
      <w:sz w:val="24"/>
      <w:szCs w:val="24"/>
    </w:rPr>
  </w:style>
  <w:style w:type="character" w:customStyle="1" w:styleId="1135">
    <w:name w:val="批注文字 字符3"/>
    <w:qFormat/>
    <w:uiPriority w:val="99"/>
    <w:rPr>
      <w:rFonts w:ascii="Times New Roman" w:hAnsi="Times New Roman"/>
      <w:sz w:val="24"/>
      <w:szCs w:val="22"/>
    </w:rPr>
  </w:style>
  <w:style w:type="character" w:customStyle="1" w:styleId="1136">
    <w:name w:val="批注主题 Char"/>
    <w:qFormat/>
    <w:uiPriority w:val="99"/>
    <w:rPr>
      <w:rFonts w:ascii="Times New Roman" w:hAnsi="Times New Roman"/>
      <w:b/>
      <w:bCs/>
      <w:sz w:val="24"/>
      <w:szCs w:val="22"/>
    </w:rPr>
  </w:style>
  <w:style w:type="paragraph" w:customStyle="1" w:styleId="1137">
    <w:name w:val="图表样式"/>
    <w:basedOn w:val="1"/>
    <w:qFormat/>
    <w:uiPriority w:val="99"/>
    <w:pPr>
      <w:spacing w:line="360" w:lineRule="auto"/>
      <w:jc w:val="center"/>
    </w:pPr>
    <w:rPr>
      <w:szCs w:val="24"/>
    </w:rPr>
  </w:style>
  <w:style w:type="paragraph" w:customStyle="1" w:styleId="1138">
    <w:name w:val="图表标题"/>
    <w:basedOn w:val="1137"/>
    <w:qFormat/>
    <w:uiPriority w:val="99"/>
    <w:pPr>
      <w:spacing w:line="240" w:lineRule="auto"/>
    </w:pPr>
    <w:rPr>
      <w:b/>
    </w:rPr>
  </w:style>
  <w:style w:type="paragraph" w:customStyle="1" w:styleId="1139">
    <w:name w:val="示例解说"/>
    <w:basedOn w:val="1"/>
    <w:qFormat/>
    <w:uiPriority w:val="99"/>
    <w:pPr>
      <w:spacing w:before="50" w:beforeLines="50" w:line="360" w:lineRule="auto"/>
      <w:ind w:firstLine="200" w:firstLineChars="200"/>
    </w:pPr>
    <w:rPr>
      <w:i/>
      <w:color w:val="0000FF"/>
      <w:szCs w:val="24"/>
    </w:rPr>
  </w:style>
  <w:style w:type="character" w:customStyle="1" w:styleId="1140">
    <w:name w:val="题注 字符2"/>
    <w:qFormat/>
    <w:uiPriority w:val="0"/>
    <w:rPr>
      <w:rFonts w:ascii="Cambria" w:hAnsi="Cambria" w:eastAsia="黑体"/>
      <w:kern w:val="2"/>
    </w:rPr>
  </w:style>
  <w:style w:type="character" w:customStyle="1" w:styleId="1141">
    <w:name w:val="批注主题 Char1"/>
    <w:semiHidden/>
    <w:qFormat/>
    <w:uiPriority w:val="99"/>
    <w:rPr>
      <w:rFonts w:ascii="Times New Roman" w:hAnsi="Times New Roman" w:eastAsia="宋体" w:cs="Times New Roman"/>
      <w:b/>
      <w:bCs/>
      <w:kern w:val="0"/>
      <w:sz w:val="24"/>
    </w:rPr>
  </w:style>
  <w:style w:type="character" w:customStyle="1" w:styleId="1142">
    <w:name w:val="彩色网格 - 着色 1 Char"/>
    <w:qFormat/>
    <w:uiPriority w:val="29"/>
    <w:rPr>
      <w:rFonts w:ascii="Times New Roman" w:hAnsi="Times New Roman"/>
      <w:i/>
      <w:iCs/>
      <w:sz w:val="24"/>
      <w:szCs w:val="22"/>
    </w:rPr>
  </w:style>
  <w:style w:type="character" w:customStyle="1" w:styleId="1143">
    <w:name w:val="浅色底纹 - 着色 2 Char"/>
    <w:qFormat/>
    <w:uiPriority w:val="30"/>
    <w:rPr>
      <w:rFonts w:ascii="Times New Roman" w:hAnsi="Times New Roman"/>
      <w:b/>
      <w:bCs/>
      <w:i/>
      <w:iCs/>
      <w:sz w:val="24"/>
      <w:szCs w:val="22"/>
    </w:rPr>
  </w:style>
  <w:style w:type="character" w:customStyle="1" w:styleId="1144">
    <w:name w:val="批注主题 Char2"/>
    <w:semiHidden/>
    <w:qFormat/>
    <w:uiPriority w:val="99"/>
    <w:rPr>
      <w:rFonts w:ascii="Times New Roman" w:hAnsi="Times New Roman" w:eastAsia="宋体" w:cs="Times New Roman"/>
      <w:b/>
      <w:bCs/>
      <w:kern w:val="0"/>
      <w:sz w:val="24"/>
    </w:rPr>
  </w:style>
  <w:style w:type="paragraph" w:customStyle="1" w:styleId="1145">
    <w:name w:val="五级标题"/>
    <w:basedOn w:val="1"/>
    <w:link w:val="1146"/>
    <w:qFormat/>
    <w:uiPriority w:val="0"/>
    <w:pPr>
      <w:spacing w:line="360" w:lineRule="auto"/>
      <w:outlineLvl w:val="4"/>
    </w:pPr>
    <w:rPr>
      <w:rFonts w:eastAsia="黑体"/>
      <w:bCs/>
      <w:sz w:val="24"/>
      <w:szCs w:val="21"/>
    </w:rPr>
  </w:style>
  <w:style w:type="character" w:customStyle="1" w:styleId="1146">
    <w:name w:val="五级标题 Char"/>
    <w:link w:val="1145"/>
    <w:qFormat/>
    <w:uiPriority w:val="0"/>
    <w:rPr>
      <w:rFonts w:ascii="Times New Roman" w:hAnsi="Times New Roman" w:eastAsia="黑体" w:cs="Times New Roman"/>
      <w:bCs/>
      <w:sz w:val="24"/>
      <w:szCs w:val="21"/>
    </w:rPr>
  </w:style>
  <w:style w:type="character" w:customStyle="1" w:styleId="1147">
    <w:name w:val="内文 Char Char"/>
    <w:qFormat/>
    <w:uiPriority w:val="0"/>
    <w:rPr>
      <w:rFonts w:ascii="宋体" w:hAnsi="宋体" w:eastAsia="宋体"/>
      <w:sz w:val="28"/>
      <w:szCs w:val="28"/>
    </w:rPr>
  </w:style>
  <w:style w:type="character" w:customStyle="1" w:styleId="1148">
    <w:name w:val="正文样式 Char Char"/>
    <w:link w:val="1149"/>
    <w:qFormat/>
    <w:uiPriority w:val="0"/>
    <w:rPr>
      <w:rFonts w:ascii="宋体" w:hAnsi="宋体"/>
      <w:sz w:val="24"/>
      <w:szCs w:val="24"/>
    </w:rPr>
  </w:style>
  <w:style w:type="paragraph" w:customStyle="1" w:styleId="1149">
    <w:name w:val="正文样式"/>
    <w:basedOn w:val="1"/>
    <w:link w:val="1148"/>
    <w:qFormat/>
    <w:uiPriority w:val="0"/>
    <w:pPr>
      <w:spacing w:line="360" w:lineRule="auto"/>
      <w:ind w:firstLine="480" w:firstLineChars="200"/>
    </w:pPr>
    <w:rPr>
      <w:rFonts w:ascii="宋体" w:hAnsi="宋体" w:eastAsiaTheme="minorEastAsia" w:cstheme="minorBidi"/>
      <w:sz w:val="24"/>
      <w:szCs w:val="24"/>
    </w:rPr>
  </w:style>
  <w:style w:type="character" w:customStyle="1" w:styleId="1150">
    <w:name w:val="正文缩进 字符3"/>
    <w:qFormat/>
    <w:uiPriority w:val="0"/>
    <w:rPr>
      <w:rFonts w:ascii="Times New Roman" w:hAnsi="Times New Roman"/>
      <w:kern w:val="2"/>
      <w:sz w:val="21"/>
      <w:szCs w:val="24"/>
    </w:rPr>
  </w:style>
  <w:style w:type="character" w:customStyle="1" w:styleId="1151">
    <w:name w:val="tw4winInternal"/>
    <w:qFormat/>
    <w:uiPriority w:val="0"/>
    <w:rPr>
      <w:rFonts w:ascii="Courier New" w:hAnsi="Courier New"/>
      <w:color w:val="FF0000"/>
    </w:rPr>
  </w:style>
  <w:style w:type="character" w:customStyle="1" w:styleId="1152">
    <w:name w:val="表文 Char Char"/>
    <w:qFormat/>
    <w:uiPriority w:val="0"/>
    <w:rPr>
      <w:rFonts w:eastAsia="华文仿宋"/>
      <w:sz w:val="24"/>
      <w:szCs w:val="24"/>
    </w:rPr>
  </w:style>
  <w:style w:type="character" w:customStyle="1" w:styleId="1153">
    <w:name w:val="表内容 Char Char"/>
    <w:link w:val="1154"/>
    <w:qFormat/>
    <w:uiPriority w:val="0"/>
    <w:rPr>
      <w:bCs/>
      <w:szCs w:val="21"/>
    </w:rPr>
  </w:style>
  <w:style w:type="paragraph" w:customStyle="1" w:styleId="1154">
    <w:name w:val="表内容"/>
    <w:basedOn w:val="1"/>
    <w:link w:val="1153"/>
    <w:qFormat/>
    <w:uiPriority w:val="0"/>
    <w:pPr>
      <w:spacing w:beforeLines="20" w:afterLines="20"/>
    </w:pPr>
    <w:rPr>
      <w:rFonts w:asciiTheme="minorHAnsi" w:hAnsiTheme="minorHAnsi" w:eastAsiaTheme="minorEastAsia" w:cstheme="minorBidi"/>
      <w:bCs/>
      <w:szCs w:val="21"/>
    </w:rPr>
  </w:style>
  <w:style w:type="character" w:customStyle="1" w:styleId="1155">
    <w:name w:val="正文文本缩进 2 字符3"/>
    <w:qFormat/>
    <w:uiPriority w:val="0"/>
  </w:style>
  <w:style w:type="character" w:customStyle="1" w:styleId="1156">
    <w:name w:val="段 Char Char"/>
    <w:qFormat/>
    <w:uiPriority w:val="0"/>
    <w:rPr>
      <w:rFonts w:ascii="宋体"/>
    </w:rPr>
  </w:style>
  <w:style w:type="character" w:customStyle="1" w:styleId="1157">
    <w:name w:val="正文文本缩进 Char1"/>
    <w:semiHidden/>
    <w:qFormat/>
    <w:uiPriority w:val="99"/>
  </w:style>
  <w:style w:type="character" w:customStyle="1" w:styleId="1158">
    <w:name w:val="副标题 Char1"/>
    <w:qFormat/>
    <w:uiPriority w:val="11"/>
    <w:rPr>
      <w:rFonts w:ascii="Calibri Light" w:hAnsi="Calibri Light" w:eastAsia="宋体" w:cs="Times New Roman"/>
      <w:b/>
      <w:bCs/>
      <w:kern w:val="28"/>
      <w:sz w:val="32"/>
      <w:szCs w:val="32"/>
    </w:rPr>
  </w:style>
  <w:style w:type="character" w:customStyle="1" w:styleId="1159">
    <w:name w:val="标题 Char1"/>
    <w:qFormat/>
    <w:uiPriority w:val="10"/>
    <w:rPr>
      <w:rFonts w:ascii="Calibri Light" w:hAnsi="Calibri Light" w:eastAsia="宋体" w:cs="Times New Roman"/>
      <w:b/>
      <w:bCs/>
      <w:sz w:val="32"/>
      <w:szCs w:val="32"/>
    </w:rPr>
  </w:style>
  <w:style w:type="paragraph" w:customStyle="1" w:styleId="1160">
    <w:name w:val="申-表文"/>
    <w:qFormat/>
    <w:uiPriority w:val="99"/>
    <w:pPr>
      <w:adjustRightInd w:val="0"/>
      <w:snapToGrid w:val="0"/>
      <w:spacing w:line="360" w:lineRule="atLeast"/>
    </w:pPr>
    <w:rPr>
      <w:rFonts w:ascii="Arial" w:hAnsi="Arial" w:eastAsia="宋体" w:cs="Times New Roman"/>
      <w:sz w:val="24"/>
      <w:szCs w:val="24"/>
      <w:lang w:val="en-US" w:eastAsia="zh-CN" w:bidi="ar-SA"/>
    </w:rPr>
  </w:style>
  <w:style w:type="paragraph" w:customStyle="1" w:styleId="1161">
    <w:name w:val="InfoBlue"/>
    <w:basedOn w:val="1"/>
    <w:next w:val="34"/>
    <w:qFormat/>
    <w:uiPriority w:val="99"/>
    <w:pPr>
      <w:spacing w:before="100" w:beforeAutospacing="1" w:after="100" w:afterAutospacing="1" w:line="360" w:lineRule="auto"/>
      <w:ind w:right="200"/>
    </w:pPr>
    <w:rPr>
      <w:rFonts w:ascii="宋体" w:hAnsi="宋体" w:cs="Shruti"/>
      <w:b/>
      <w:bCs/>
      <w:iCs/>
      <w:color w:val="000000"/>
      <w:kern w:val="0"/>
      <w:szCs w:val="21"/>
      <w:lang w:bidi="gu-IN"/>
    </w:rPr>
  </w:style>
  <w:style w:type="character" w:customStyle="1" w:styleId="1162">
    <w:name w:val="正文文本缩进 2 Char1"/>
    <w:semiHidden/>
    <w:qFormat/>
    <w:uiPriority w:val="99"/>
    <w:rPr>
      <w:rFonts w:ascii="Times New Roman" w:hAnsi="Times New Roman"/>
      <w:kern w:val="2"/>
      <w:sz w:val="21"/>
      <w:szCs w:val="24"/>
    </w:rPr>
  </w:style>
  <w:style w:type="character" w:customStyle="1" w:styleId="1163">
    <w:name w:val="批注文字 字符1"/>
    <w:semiHidden/>
    <w:qFormat/>
    <w:uiPriority w:val="99"/>
  </w:style>
  <w:style w:type="character" w:customStyle="1" w:styleId="1164">
    <w:name w:val="批注文字 Char1"/>
    <w:semiHidden/>
    <w:qFormat/>
    <w:uiPriority w:val="99"/>
  </w:style>
  <w:style w:type="paragraph" w:customStyle="1" w:styleId="1165">
    <w:name w:val="标准书眉一"/>
    <w:qFormat/>
    <w:uiPriority w:val="99"/>
    <w:pPr>
      <w:jc w:val="both"/>
    </w:pPr>
    <w:rPr>
      <w:rFonts w:ascii="Times New Roman" w:hAnsi="Times New Roman" w:eastAsia="宋体" w:cs="Times New Roman"/>
      <w:lang w:val="en-US" w:eastAsia="zh-CN" w:bidi="ar-SA"/>
    </w:rPr>
  </w:style>
  <w:style w:type="character" w:customStyle="1" w:styleId="1166">
    <w:name w:val="HTML 预设格式 字符3"/>
    <w:qFormat/>
    <w:uiPriority w:val="99"/>
    <w:rPr>
      <w:rFonts w:ascii="宋体" w:hAnsi="宋体"/>
      <w:sz w:val="24"/>
      <w:szCs w:val="24"/>
      <w:lang w:val="zh-CN" w:eastAsia="zh-CN"/>
    </w:rPr>
  </w:style>
  <w:style w:type="paragraph" w:customStyle="1" w:styleId="1167">
    <w:name w:val="目录标题"/>
    <w:basedOn w:val="1"/>
    <w:qFormat/>
    <w:uiPriority w:val="39"/>
    <w:pPr>
      <w:adjustRightInd w:val="0"/>
      <w:spacing w:before="80" w:after="80" w:line="312" w:lineRule="atLeast"/>
      <w:jc w:val="center"/>
    </w:pPr>
    <w:rPr>
      <w:b/>
      <w:kern w:val="0"/>
      <w:sz w:val="32"/>
    </w:rPr>
  </w:style>
  <w:style w:type="paragraph" w:customStyle="1" w:styleId="1168">
    <w:name w:val="样式 行距: 1.5 倍行距"/>
    <w:basedOn w:val="1"/>
    <w:qFormat/>
    <w:uiPriority w:val="99"/>
    <w:pPr>
      <w:spacing w:line="360" w:lineRule="auto"/>
    </w:pPr>
    <w:rPr>
      <w:rFonts w:cs="宋体"/>
      <w:sz w:val="24"/>
    </w:rPr>
  </w:style>
  <w:style w:type="paragraph" w:customStyle="1" w:styleId="1169">
    <w:name w:val="NSP表题"/>
    <w:basedOn w:val="1"/>
    <w:link w:val="1170"/>
    <w:qFormat/>
    <w:uiPriority w:val="0"/>
    <w:pPr>
      <w:jc w:val="center"/>
    </w:pPr>
    <w:rPr>
      <w:szCs w:val="21"/>
    </w:rPr>
  </w:style>
  <w:style w:type="character" w:customStyle="1" w:styleId="1170">
    <w:name w:val="NSP表题 Char"/>
    <w:link w:val="1169"/>
    <w:qFormat/>
    <w:uiPriority w:val="0"/>
    <w:rPr>
      <w:rFonts w:ascii="Times New Roman" w:hAnsi="Times New Roman" w:eastAsia="宋体" w:cs="Times New Roman"/>
      <w:szCs w:val="21"/>
    </w:rPr>
  </w:style>
  <w:style w:type="paragraph" w:customStyle="1" w:styleId="1171">
    <w:name w:val="标题3"/>
    <w:basedOn w:val="1"/>
    <w:link w:val="1172"/>
    <w:qFormat/>
    <w:uiPriority w:val="0"/>
    <w:pPr>
      <w:outlineLvl w:val="2"/>
    </w:pPr>
    <w:rPr>
      <w:rFonts w:eastAsia="黑体"/>
      <w:sz w:val="28"/>
      <w:szCs w:val="28"/>
    </w:rPr>
  </w:style>
  <w:style w:type="character" w:customStyle="1" w:styleId="1172">
    <w:name w:val="标题3 Char"/>
    <w:basedOn w:val="140"/>
    <w:link w:val="1171"/>
    <w:qFormat/>
    <w:uiPriority w:val="0"/>
    <w:rPr>
      <w:rFonts w:ascii="Times New Roman" w:hAnsi="Times New Roman" w:eastAsia="黑体" w:cs="Times New Roman"/>
      <w:sz w:val="28"/>
      <w:szCs w:val="28"/>
    </w:rPr>
  </w:style>
  <w:style w:type="paragraph" w:customStyle="1" w:styleId="1173">
    <w:name w:val="中等深浅网格 1 - 强调文字颜色 21"/>
    <w:basedOn w:val="1"/>
    <w:link w:val="1174"/>
    <w:qFormat/>
    <w:uiPriority w:val="34"/>
    <w:pPr>
      <w:ind w:firstLine="420" w:firstLineChars="200"/>
    </w:pPr>
    <w:rPr>
      <w:szCs w:val="24"/>
    </w:rPr>
  </w:style>
  <w:style w:type="character" w:customStyle="1" w:styleId="1174">
    <w:name w:val="中等深浅网格 1 - 强调文字颜色 2 Char"/>
    <w:link w:val="1173"/>
    <w:qFormat/>
    <w:uiPriority w:val="34"/>
    <w:rPr>
      <w:rFonts w:ascii="Times New Roman" w:hAnsi="Times New Roman" w:eastAsia="宋体" w:cs="Times New Roman"/>
      <w:szCs w:val="24"/>
    </w:rPr>
  </w:style>
  <w:style w:type="paragraph" w:customStyle="1" w:styleId="1175">
    <w:name w:val="中等深浅网格 2 - 强调文字颜色 21"/>
    <w:basedOn w:val="1"/>
    <w:next w:val="1"/>
    <w:link w:val="1176"/>
    <w:qFormat/>
    <w:uiPriority w:val="29"/>
    <w:pPr>
      <w:widowControl/>
      <w:spacing w:before="200" w:line="360" w:lineRule="auto"/>
      <w:ind w:left="360" w:right="360" w:firstLine="200" w:firstLineChars="200"/>
      <w:jc w:val="left"/>
    </w:pPr>
    <w:rPr>
      <w:i/>
      <w:iCs/>
      <w:kern w:val="0"/>
      <w:sz w:val="24"/>
      <w:szCs w:val="22"/>
    </w:rPr>
  </w:style>
  <w:style w:type="character" w:customStyle="1" w:styleId="1176">
    <w:name w:val="中等深浅网格 2 - 强调文字颜色 2 Char"/>
    <w:link w:val="1175"/>
    <w:qFormat/>
    <w:uiPriority w:val="29"/>
    <w:rPr>
      <w:rFonts w:ascii="Times New Roman" w:hAnsi="Times New Roman" w:eastAsia="宋体" w:cs="Times New Roman"/>
      <w:i/>
      <w:iCs/>
      <w:kern w:val="0"/>
      <w:sz w:val="24"/>
    </w:rPr>
  </w:style>
  <w:style w:type="paragraph" w:customStyle="1" w:styleId="1177">
    <w:name w:val="中等深浅网格 3 - 强调文字颜色 21"/>
    <w:basedOn w:val="1"/>
    <w:next w:val="1"/>
    <w:link w:val="1178"/>
    <w:qFormat/>
    <w:uiPriority w:val="30"/>
    <w:pPr>
      <w:widowControl/>
      <w:pBdr>
        <w:bottom w:val="single" w:color="auto" w:sz="4" w:space="1"/>
      </w:pBdr>
      <w:spacing w:before="200" w:after="280" w:line="360" w:lineRule="auto"/>
      <w:ind w:left="1008" w:right="1152" w:firstLine="200" w:firstLineChars="200"/>
    </w:pPr>
    <w:rPr>
      <w:b/>
      <w:bCs/>
      <w:i/>
      <w:iCs/>
      <w:kern w:val="0"/>
      <w:sz w:val="24"/>
      <w:szCs w:val="22"/>
    </w:rPr>
  </w:style>
  <w:style w:type="character" w:customStyle="1" w:styleId="1178">
    <w:name w:val="中等深浅网格 3 - 强调文字颜色 2 Char"/>
    <w:link w:val="1177"/>
    <w:qFormat/>
    <w:uiPriority w:val="30"/>
    <w:rPr>
      <w:rFonts w:ascii="Times New Roman" w:hAnsi="Times New Roman" w:eastAsia="宋体" w:cs="Times New Roman"/>
      <w:b/>
      <w:bCs/>
      <w:i/>
      <w:iCs/>
      <w:kern w:val="0"/>
      <w:sz w:val="24"/>
    </w:rPr>
  </w:style>
  <w:style w:type="character" w:customStyle="1" w:styleId="1179">
    <w:name w:val="不明显强调11"/>
    <w:qFormat/>
    <w:uiPriority w:val="19"/>
    <w:rPr>
      <w:i/>
      <w:iCs/>
    </w:rPr>
  </w:style>
  <w:style w:type="character" w:customStyle="1" w:styleId="1180">
    <w:name w:val="明显强调11"/>
    <w:qFormat/>
    <w:uiPriority w:val="21"/>
    <w:rPr>
      <w:b/>
      <w:bCs/>
    </w:rPr>
  </w:style>
  <w:style w:type="character" w:customStyle="1" w:styleId="1181">
    <w:name w:val="不明显参考11"/>
    <w:qFormat/>
    <w:uiPriority w:val="31"/>
    <w:rPr>
      <w:smallCaps/>
    </w:rPr>
  </w:style>
  <w:style w:type="character" w:customStyle="1" w:styleId="1182">
    <w:name w:val="明显参考11"/>
    <w:qFormat/>
    <w:uiPriority w:val="32"/>
    <w:rPr>
      <w:smallCaps/>
      <w:spacing w:val="5"/>
      <w:u w:val="single"/>
    </w:rPr>
  </w:style>
  <w:style w:type="character" w:customStyle="1" w:styleId="1183">
    <w:name w:val="书籍标题11"/>
    <w:qFormat/>
    <w:uiPriority w:val="33"/>
    <w:rPr>
      <w:i/>
      <w:iCs/>
      <w:smallCaps/>
      <w:spacing w:val="5"/>
    </w:rPr>
  </w:style>
  <w:style w:type="paragraph" w:customStyle="1" w:styleId="1184">
    <w:name w:val="中等深浅列表 2 - 强调文字颜色 21"/>
    <w:hidden/>
    <w:qFormat/>
    <w:uiPriority w:val="99"/>
    <w:pPr>
      <w:spacing w:line="360" w:lineRule="auto"/>
      <w:ind w:firstLine="200" w:firstLineChars="200"/>
    </w:pPr>
    <w:rPr>
      <w:rFonts w:ascii="Times New Roman" w:hAnsi="Times New Roman" w:eastAsia="宋体" w:cs="Times New Roman"/>
      <w:sz w:val="24"/>
      <w:szCs w:val="22"/>
      <w:lang w:val="en-US" w:eastAsia="zh-CN" w:bidi="ar-SA"/>
    </w:rPr>
  </w:style>
  <w:style w:type="character" w:customStyle="1" w:styleId="1185">
    <w:name w:val="批注主题 Char3"/>
    <w:semiHidden/>
    <w:qFormat/>
    <w:uiPriority w:val="99"/>
    <w:rPr>
      <w:rFonts w:ascii="Times New Roman" w:hAnsi="Times New Roman"/>
      <w:b/>
      <w:bCs/>
      <w:sz w:val="24"/>
      <w:szCs w:val="22"/>
    </w:rPr>
  </w:style>
  <w:style w:type="paragraph" w:customStyle="1" w:styleId="1186">
    <w:name w:val="目录标题1"/>
    <w:basedOn w:val="1"/>
    <w:qFormat/>
    <w:uiPriority w:val="99"/>
    <w:pPr>
      <w:adjustRightInd w:val="0"/>
      <w:spacing w:before="80" w:after="80" w:line="312" w:lineRule="atLeast"/>
      <w:jc w:val="center"/>
    </w:pPr>
    <w:rPr>
      <w:b/>
      <w:kern w:val="0"/>
      <w:sz w:val="32"/>
    </w:rPr>
  </w:style>
  <w:style w:type="paragraph" w:customStyle="1" w:styleId="1187">
    <w:name w:val="样式 正文缩进d + 首行缩进:  2 字符 段前: 0.35 行"/>
    <w:basedOn w:val="21"/>
    <w:qFormat/>
    <w:uiPriority w:val="99"/>
    <w:pPr>
      <w:adjustRightInd w:val="0"/>
      <w:spacing w:line="500" w:lineRule="exact"/>
      <w:ind w:firstLine="0"/>
    </w:pPr>
    <w:rPr>
      <w:rFonts w:ascii="Times New Roman" w:hAnsi="Times New Roman" w:cs="宋体"/>
      <w:b/>
      <w:sz w:val="24"/>
    </w:rPr>
  </w:style>
  <w:style w:type="character" w:customStyle="1" w:styleId="1188">
    <w:name w:val="表格字体 Char"/>
    <w:link w:val="1189"/>
    <w:qFormat/>
    <w:locked/>
    <w:uiPriority w:val="0"/>
    <w:rPr>
      <w:rFonts w:ascii="宋体" w:hAnsi="宋体"/>
      <w:szCs w:val="21"/>
    </w:rPr>
  </w:style>
  <w:style w:type="paragraph" w:customStyle="1" w:styleId="1189">
    <w:name w:val="表格字体"/>
    <w:basedOn w:val="1"/>
    <w:link w:val="1188"/>
    <w:qFormat/>
    <w:uiPriority w:val="0"/>
    <w:pPr>
      <w:spacing w:line="340" w:lineRule="atLeast"/>
      <w:ind w:left="113" w:right="113"/>
      <w:jc w:val="left"/>
    </w:pPr>
    <w:rPr>
      <w:rFonts w:ascii="宋体" w:hAnsi="宋体" w:eastAsiaTheme="minorEastAsia" w:cstheme="minorBidi"/>
      <w:szCs w:val="21"/>
    </w:rPr>
  </w:style>
  <w:style w:type="paragraph" w:customStyle="1" w:styleId="1190">
    <w:name w:val="YQJ表正文居中1"/>
    <w:qFormat/>
    <w:uiPriority w:val="99"/>
    <w:pPr>
      <w:snapToGrid w:val="0"/>
      <w:spacing w:line="240" w:lineRule="atLeast"/>
      <w:ind w:left="113" w:right="113"/>
      <w:jc w:val="center"/>
    </w:pPr>
    <w:rPr>
      <w:rFonts w:ascii="楷体_GB2312" w:hAnsi="Times New Roman" w:eastAsia="楷体_GB2312" w:cs="Times New Roman"/>
      <w:sz w:val="24"/>
      <w:szCs w:val="24"/>
      <w:lang w:val="en-US" w:eastAsia="zh-CN" w:bidi="ar-SA"/>
    </w:rPr>
  </w:style>
  <w:style w:type="paragraph" w:customStyle="1" w:styleId="1191">
    <w:name w:val="一级无条标题"/>
    <w:basedOn w:val="1"/>
    <w:qFormat/>
    <w:uiPriority w:val="99"/>
    <w:pPr>
      <w:tabs>
        <w:tab w:val="left" w:pos="0"/>
      </w:tabs>
      <w:ind w:left="1320" w:hanging="420"/>
    </w:pPr>
    <w:rPr>
      <w:rFonts w:eastAsia="黑体"/>
    </w:rPr>
  </w:style>
  <w:style w:type="character" w:customStyle="1" w:styleId="1192">
    <w:name w:val="段 Char1"/>
    <w:qFormat/>
    <w:uiPriority w:val="0"/>
    <w:rPr>
      <w:rFonts w:ascii="宋体" w:hAnsi="Times New Roman" w:eastAsia="宋体" w:cs="Times New Roman"/>
      <w:kern w:val="0"/>
      <w:sz w:val="24"/>
      <w:szCs w:val="20"/>
    </w:rPr>
  </w:style>
  <w:style w:type="paragraph" w:customStyle="1" w:styleId="1193">
    <w:name w:val="数字编号列项（二级）"/>
    <w:qFormat/>
    <w:uiPriority w:val="99"/>
    <w:pPr>
      <w:numPr>
        <w:ilvl w:val="1"/>
        <w:numId w:val="17"/>
      </w:numPr>
      <w:jc w:val="both"/>
    </w:pPr>
    <w:rPr>
      <w:rFonts w:ascii="宋体" w:hAnsi="Times New Roman" w:eastAsia="宋体" w:cs="Times New Roman"/>
      <w:sz w:val="21"/>
      <w:lang w:val="en-US" w:eastAsia="zh-CN" w:bidi="ar-SA"/>
    </w:rPr>
  </w:style>
  <w:style w:type="paragraph" w:customStyle="1" w:styleId="1194">
    <w:name w:val="字母编号列项（一级）"/>
    <w:qFormat/>
    <w:uiPriority w:val="99"/>
    <w:pPr>
      <w:numPr>
        <w:ilvl w:val="0"/>
        <w:numId w:val="17"/>
      </w:numPr>
      <w:jc w:val="both"/>
    </w:pPr>
    <w:rPr>
      <w:rFonts w:ascii="宋体" w:hAnsi="Times New Roman" w:eastAsia="宋体" w:cs="Times New Roman"/>
      <w:sz w:val="21"/>
      <w:lang w:val="en-US" w:eastAsia="zh-CN" w:bidi="ar-SA"/>
    </w:rPr>
  </w:style>
  <w:style w:type="paragraph" w:customStyle="1" w:styleId="1195">
    <w:name w:val="编号列项（三级）"/>
    <w:qFormat/>
    <w:uiPriority w:val="99"/>
    <w:pPr>
      <w:tabs>
        <w:tab w:val="left" w:pos="0"/>
      </w:tabs>
      <w:ind w:left="1679" w:hanging="420"/>
    </w:pPr>
    <w:rPr>
      <w:rFonts w:ascii="宋体" w:hAnsi="Times New Roman" w:eastAsia="宋体" w:cs="Times New Roman"/>
      <w:sz w:val="21"/>
      <w:lang w:val="en-US" w:eastAsia="zh-CN" w:bidi="ar-SA"/>
    </w:rPr>
  </w:style>
  <w:style w:type="paragraph" w:customStyle="1" w:styleId="1196">
    <w:name w:val="【所规】图题"/>
    <w:basedOn w:val="22"/>
    <w:next w:val="1"/>
    <w:qFormat/>
    <w:uiPriority w:val="99"/>
    <w:pPr>
      <w:numPr>
        <w:ilvl w:val="0"/>
        <w:numId w:val="18"/>
      </w:numPr>
      <w:adjustRightInd w:val="0"/>
      <w:snapToGrid w:val="0"/>
      <w:spacing w:line="460" w:lineRule="atLeast"/>
      <w:ind w:right="113"/>
      <w:jc w:val="center"/>
    </w:pPr>
    <w:rPr>
      <w:rFonts w:ascii="Times New Roman" w:hAnsi="Times New Roman" w:cs="Arial"/>
      <w:sz w:val="24"/>
    </w:rPr>
  </w:style>
  <w:style w:type="paragraph" w:customStyle="1" w:styleId="1197">
    <w:name w:val="正文居中"/>
    <w:basedOn w:val="1"/>
    <w:qFormat/>
    <w:uiPriority w:val="99"/>
    <w:pPr>
      <w:framePr w:hSpace="180" w:wrap="around" w:vAnchor="text" w:hAnchor="text" w:xAlign="center" w:y="1"/>
      <w:suppressOverlap/>
      <w:jc w:val="center"/>
    </w:pPr>
    <w:rPr>
      <w:rFonts w:cs="宋体"/>
    </w:rPr>
  </w:style>
  <w:style w:type="paragraph" w:customStyle="1" w:styleId="1198">
    <w:name w:val="正文表标题"/>
    <w:next w:val="209"/>
    <w:qFormat/>
    <w:uiPriority w:val="99"/>
    <w:pPr>
      <w:jc w:val="center"/>
    </w:pPr>
    <w:rPr>
      <w:rFonts w:ascii="黑体" w:hAnsi="Times New Roman" w:eastAsia="黑体" w:cs="Times New Roman"/>
      <w:sz w:val="21"/>
      <w:lang w:val="en-US" w:eastAsia="zh-CN" w:bidi="ar-SA"/>
    </w:rPr>
  </w:style>
  <w:style w:type="paragraph" w:customStyle="1" w:styleId="1199">
    <w:name w:val="名称2"/>
    <w:basedOn w:val="1"/>
    <w:qFormat/>
    <w:uiPriority w:val="99"/>
    <w:pPr>
      <w:tabs>
        <w:tab w:val="center" w:pos="4819"/>
        <w:tab w:val="left" w:pos="6675"/>
      </w:tabs>
      <w:spacing w:line="360" w:lineRule="auto"/>
      <w:ind w:left="776"/>
      <w:jc w:val="center"/>
    </w:pPr>
    <w:rPr>
      <w:rFonts w:ascii="宋体" w:hAnsi="宋体"/>
      <w:b/>
      <w:sz w:val="28"/>
      <w:szCs w:val="28"/>
    </w:rPr>
  </w:style>
  <w:style w:type="paragraph" w:customStyle="1" w:styleId="1200">
    <w:name w:val="NSP五级标题"/>
    <w:basedOn w:val="1"/>
    <w:link w:val="1201"/>
    <w:qFormat/>
    <w:uiPriority w:val="0"/>
    <w:pPr>
      <w:spacing w:line="360" w:lineRule="auto"/>
      <w:ind w:firstLine="482" w:firstLineChars="200"/>
      <w:outlineLvl w:val="2"/>
    </w:pPr>
    <w:rPr>
      <w:b/>
      <w:sz w:val="24"/>
      <w:szCs w:val="22"/>
    </w:rPr>
  </w:style>
  <w:style w:type="character" w:customStyle="1" w:styleId="1201">
    <w:name w:val="NSP五级标题 Char"/>
    <w:link w:val="1200"/>
    <w:qFormat/>
    <w:uiPriority w:val="0"/>
    <w:rPr>
      <w:rFonts w:ascii="Times New Roman" w:hAnsi="Times New Roman" w:eastAsia="宋体" w:cs="Times New Roman"/>
      <w:b/>
      <w:sz w:val="24"/>
    </w:rPr>
  </w:style>
  <w:style w:type="paragraph" w:customStyle="1" w:styleId="1202">
    <w:name w:val="书目1"/>
    <w:basedOn w:val="1"/>
    <w:next w:val="1"/>
    <w:unhideWhenUsed/>
    <w:qFormat/>
    <w:uiPriority w:val="37"/>
    <w:pPr>
      <w:pBdr>
        <w:top w:val="single" w:color="auto" w:sz="8" w:space="1"/>
      </w:pBdr>
      <w:adjustRightInd w:val="0"/>
      <w:spacing w:line="312" w:lineRule="atLeast"/>
      <w:textAlignment w:val="baseline"/>
    </w:pPr>
    <w:rPr>
      <w:rFonts w:cs="宋体"/>
      <w:kern w:val="0"/>
      <w:szCs w:val="24"/>
    </w:rPr>
  </w:style>
  <w:style w:type="character" w:customStyle="1" w:styleId="1203">
    <w:name w:val="标题4"/>
    <w:qFormat/>
    <w:uiPriority w:val="0"/>
    <w:rPr>
      <w:rFonts w:hint="default" w:ascii="Lucida Sans Unicode" w:hAnsi="Lucida Sans Unicode" w:eastAsia="宋体" w:cs="Lucida Sans Unicode"/>
      <w:b/>
      <w:bCs/>
      <w:sz w:val="21"/>
      <w:szCs w:val="21"/>
      <w:lang w:val="en-US" w:eastAsia="zh-CN" w:bidi="ar-SA"/>
    </w:rPr>
  </w:style>
  <w:style w:type="character" w:customStyle="1" w:styleId="1204">
    <w:name w:val="标题 2 Char1"/>
    <w:qFormat/>
    <w:uiPriority w:val="0"/>
    <w:rPr>
      <w:rFonts w:eastAsia="黑体"/>
      <w:kern w:val="2"/>
      <w:sz w:val="24"/>
      <w:szCs w:val="24"/>
    </w:rPr>
  </w:style>
  <w:style w:type="character" w:customStyle="1" w:styleId="1205">
    <w:name w:val="脚注文本 字符4"/>
    <w:qFormat/>
    <w:locked/>
    <w:uiPriority w:val="99"/>
    <w:rPr>
      <w:rFonts w:ascii="Times New Roman" w:hAnsi="Times New Roman"/>
      <w:kern w:val="2"/>
      <w:sz w:val="18"/>
      <w:szCs w:val="18"/>
    </w:rPr>
  </w:style>
  <w:style w:type="character" w:customStyle="1" w:styleId="1206">
    <w:name w:val="Placeholder Text1"/>
    <w:semiHidden/>
    <w:qFormat/>
    <w:uiPriority w:val="99"/>
    <w:rPr>
      <w:color w:val="808080"/>
    </w:rPr>
  </w:style>
  <w:style w:type="paragraph" w:customStyle="1" w:styleId="1207">
    <w:name w:val="书目4"/>
    <w:basedOn w:val="1"/>
    <w:next w:val="1"/>
    <w:unhideWhenUsed/>
    <w:qFormat/>
    <w:uiPriority w:val="37"/>
    <w:pPr>
      <w:ind w:firstLine="200" w:firstLineChars="200"/>
    </w:pPr>
    <w:rPr>
      <w:szCs w:val="21"/>
    </w:rPr>
  </w:style>
  <w:style w:type="paragraph" w:customStyle="1" w:styleId="1208">
    <w:name w:val="List Paragraph1"/>
    <w:basedOn w:val="1"/>
    <w:qFormat/>
    <w:uiPriority w:val="99"/>
    <w:pPr>
      <w:ind w:left="720" w:firstLine="200" w:firstLineChars="200"/>
      <w:contextualSpacing/>
    </w:pPr>
    <w:rPr>
      <w:szCs w:val="21"/>
    </w:rPr>
  </w:style>
  <w:style w:type="paragraph" w:customStyle="1" w:styleId="1209">
    <w:name w:val="HTML 预设格式1"/>
    <w:qFormat/>
    <w:uiPriority w:val="99"/>
    <w:pPr>
      <w:framePr w:wrap="around" w:vAnchor="margin" w:hAnchor="text" w:y="1"/>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eastAsia="宋体" w:cs="宋体"/>
      <w:color w:val="000000"/>
      <w:sz w:val="24"/>
      <w:szCs w:val="24"/>
      <w:lang w:val="en-US" w:eastAsia="zh-CN" w:bidi="ar-SA"/>
    </w:rPr>
  </w:style>
  <w:style w:type="paragraph" w:customStyle="1" w:styleId="1210">
    <w:name w:val="Bibliography1"/>
    <w:basedOn w:val="1"/>
    <w:next w:val="1"/>
    <w:unhideWhenUsed/>
    <w:qFormat/>
    <w:uiPriority w:val="37"/>
    <w:pPr>
      <w:ind w:firstLine="200" w:firstLineChars="200"/>
    </w:pPr>
    <w:rPr>
      <w:szCs w:val="21"/>
    </w:rPr>
  </w:style>
  <w:style w:type="paragraph" w:customStyle="1" w:styleId="1211">
    <w:name w:val="公式样式1"/>
    <w:basedOn w:val="305"/>
    <w:qFormat/>
    <w:uiPriority w:val="99"/>
    <w:pPr>
      <w:widowControl w:val="0"/>
      <w:tabs>
        <w:tab w:val="center" w:pos="4160"/>
        <w:tab w:val="right" w:pos="8300"/>
        <w:tab w:val="clear" w:pos="4320"/>
        <w:tab w:val="clear" w:pos="8640"/>
      </w:tabs>
      <w:autoSpaceDE/>
      <w:autoSpaceDN/>
      <w:adjustRightInd/>
      <w:jc w:val="center"/>
    </w:pPr>
    <w:rPr>
      <w:rFonts w:ascii="Cambria Math" w:cs="Times New Roman"/>
      <w:color w:val="auto"/>
      <w:kern w:val="2"/>
      <w:sz w:val="21"/>
      <w:lang w:eastAsia="zh-CN"/>
    </w:rPr>
  </w:style>
  <w:style w:type="paragraph" w:customStyle="1" w:styleId="1212">
    <w:name w:val="author affiliation"/>
    <w:basedOn w:val="1"/>
    <w:qFormat/>
    <w:uiPriority w:val="99"/>
    <w:pPr>
      <w:tabs>
        <w:tab w:val="center" w:pos="2520"/>
        <w:tab w:val="right" w:pos="5040"/>
      </w:tabs>
      <w:adjustRightInd w:val="0"/>
      <w:snapToGrid w:val="0"/>
      <w:spacing w:line="300" w:lineRule="auto"/>
      <w:jc w:val="center"/>
    </w:pPr>
    <w:rPr>
      <w:rFonts w:ascii="Calibri" w:hAnsi="Calibri"/>
    </w:rPr>
  </w:style>
  <w:style w:type="table" w:customStyle="1" w:styleId="1213">
    <w:name w:val="MTEBNumberedEquation"/>
    <w:basedOn w:val="88"/>
    <w:qFormat/>
    <w:uiPriority w:val="0"/>
    <w:tblPr>
      <w:tblCellSpacing w:w="0" w:type="dxa"/>
    </w:tblPr>
    <w:trPr>
      <w:cantSplit/>
      <w:tblCellSpacing w:w="0" w:type="dxa"/>
    </w:trPr>
    <w:tcPr>
      <w:shd w:val="clear" w:color="auto" w:fill="auto"/>
    </w:tcPr>
  </w:style>
  <w:style w:type="paragraph" w:customStyle="1" w:styleId="1214">
    <w:name w:val="ordinary-output"/>
    <w:basedOn w:val="1"/>
    <w:qFormat/>
    <w:uiPriority w:val="99"/>
    <w:pPr>
      <w:widowControl/>
      <w:spacing w:before="100" w:beforeAutospacing="1" w:after="100" w:afterAutospacing="1" w:line="330" w:lineRule="atLeast"/>
      <w:jc w:val="left"/>
    </w:pPr>
    <w:rPr>
      <w:rFonts w:ascii="宋体" w:hAnsi="宋体" w:cs="宋体"/>
      <w:color w:val="333333"/>
      <w:kern w:val="0"/>
      <w:sz w:val="24"/>
      <w:szCs w:val="24"/>
    </w:rPr>
  </w:style>
  <w:style w:type="character" w:customStyle="1" w:styleId="1215">
    <w:name w:val="high-light-bg4"/>
    <w:qFormat/>
    <w:uiPriority w:val="0"/>
    <w:rPr>
      <w:rFonts w:eastAsia="宋体"/>
      <w:sz w:val="21"/>
      <w:szCs w:val="21"/>
      <w:lang w:val="en-US" w:eastAsia="zh-CN" w:bidi="ar-SA"/>
    </w:rPr>
  </w:style>
  <w:style w:type="character" w:customStyle="1" w:styleId="1216">
    <w:name w:val="gt-baf-base-sep"/>
    <w:qFormat/>
    <w:uiPriority w:val="0"/>
    <w:rPr>
      <w:rFonts w:eastAsia="宋体"/>
      <w:sz w:val="21"/>
      <w:szCs w:val="21"/>
      <w:lang w:val="en-US" w:eastAsia="zh-CN" w:bidi="ar-SA"/>
    </w:rPr>
  </w:style>
  <w:style w:type="character" w:customStyle="1" w:styleId="1217">
    <w:name w:val="gt-baf-pos"/>
    <w:qFormat/>
    <w:uiPriority w:val="0"/>
    <w:rPr>
      <w:rFonts w:eastAsia="宋体"/>
      <w:color w:val="777777"/>
      <w:sz w:val="21"/>
      <w:szCs w:val="21"/>
      <w:lang w:val="en-US" w:eastAsia="zh-CN" w:bidi="ar-SA"/>
    </w:rPr>
  </w:style>
  <w:style w:type="character" w:customStyle="1" w:styleId="1218">
    <w:name w:val="focus"/>
    <w:qFormat/>
    <w:uiPriority w:val="0"/>
    <w:rPr>
      <w:rFonts w:eastAsia="宋体"/>
      <w:sz w:val="21"/>
      <w:szCs w:val="21"/>
      <w:lang w:val="en-US" w:eastAsia="zh-CN" w:bidi="ar-SA"/>
    </w:rPr>
  </w:style>
  <w:style w:type="paragraph" w:customStyle="1" w:styleId="1219">
    <w:name w:val="_Style 14"/>
    <w:basedOn w:val="1"/>
    <w:next w:val="1"/>
    <w:qFormat/>
    <w:uiPriority w:val="99"/>
    <w:pPr>
      <w:pBdr>
        <w:bottom w:val="single" w:color="auto" w:sz="6" w:space="1"/>
      </w:pBdr>
      <w:jc w:val="center"/>
    </w:pPr>
    <w:rPr>
      <w:rFonts w:ascii="Arial" w:hAnsi="Calibri"/>
      <w:vanish/>
      <w:sz w:val="16"/>
      <w:szCs w:val="22"/>
    </w:rPr>
  </w:style>
  <w:style w:type="paragraph" w:customStyle="1" w:styleId="1220">
    <w:name w:val="_Style 15"/>
    <w:basedOn w:val="1"/>
    <w:next w:val="1"/>
    <w:qFormat/>
    <w:uiPriority w:val="99"/>
    <w:pPr>
      <w:pBdr>
        <w:top w:val="single" w:color="auto" w:sz="6" w:space="1"/>
      </w:pBdr>
      <w:jc w:val="center"/>
    </w:pPr>
    <w:rPr>
      <w:rFonts w:ascii="Arial" w:hAnsi="Calibri"/>
      <w:vanish/>
      <w:sz w:val="16"/>
      <w:szCs w:val="22"/>
    </w:rPr>
  </w:style>
  <w:style w:type="paragraph" w:customStyle="1" w:styleId="1221">
    <w:name w:val="_Style 16"/>
    <w:basedOn w:val="1"/>
    <w:next w:val="1"/>
    <w:qFormat/>
    <w:uiPriority w:val="99"/>
    <w:pPr>
      <w:pBdr>
        <w:bottom w:val="single" w:color="auto" w:sz="6" w:space="1"/>
      </w:pBdr>
      <w:jc w:val="center"/>
    </w:pPr>
    <w:rPr>
      <w:rFonts w:ascii="Arial" w:hAnsi="Calibri"/>
      <w:vanish/>
      <w:sz w:val="16"/>
      <w:szCs w:val="22"/>
    </w:rPr>
  </w:style>
  <w:style w:type="paragraph" w:customStyle="1" w:styleId="1222">
    <w:name w:val="_Style 17"/>
    <w:basedOn w:val="1"/>
    <w:next w:val="1"/>
    <w:qFormat/>
    <w:uiPriority w:val="99"/>
    <w:pPr>
      <w:pBdr>
        <w:top w:val="single" w:color="auto" w:sz="6" w:space="1"/>
      </w:pBdr>
      <w:jc w:val="center"/>
    </w:pPr>
    <w:rPr>
      <w:rFonts w:ascii="Arial" w:hAnsi="Calibri"/>
      <w:vanish/>
      <w:sz w:val="16"/>
      <w:szCs w:val="22"/>
    </w:rPr>
  </w:style>
  <w:style w:type="character" w:customStyle="1" w:styleId="1223">
    <w:name w:val="bg"/>
    <w:qFormat/>
    <w:uiPriority w:val="0"/>
    <w:rPr>
      <w:rFonts w:eastAsia="宋体"/>
      <w:sz w:val="21"/>
      <w:szCs w:val="21"/>
      <w:lang w:val="en-US" w:eastAsia="zh-CN" w:bidi="ar-SA"/>
    </w:rPr>
  </w:style>
  <w:style w:type="paragraph" w:customStyle="1" w:styleId="1224">
    <w:name w:val="publish_text"/>
    <w:basedOn w:val="1"/>
    <w:qFormat/>
    <w:uiPriority w:val="99"/>
    <w:pPr>
      <w:widowControl/>
      <w:spacing w:before="100" w:beforeAutospacing="1" w:after="100" w:afterAutospacing="1"/>
      <w:jc w:val="left"/>
    </w:pPr>
    <w:rPr>
      <w:rFonts w:ascii="宋体" w:hAnsi="宋体" w:cs="宋体"/>
      <w:kern w:val="0"/>
      <w:sz w:val="24"/>
      <w:szCs w:val="24"/>
    </w:rPr>
  </w:style>
  <w:style w:type="character" w:customStyle="1" w:styleId="1225">
    <w:name w:val="fontstyle51"/>
    <w:qFormat/>
    <w:uiPriority w:val="99"/>
    <w:rPr>
      <w:rFonts w:ascii="CMSY7" w:hAnsi="CMSY7" w:cs="CMSY7"/>
      <w:i/>
      <w:color w:val="000000"/>
      <w:sz w:val="16"/>
      <w:szCs w:val="16"/>
    </w:rPr>
  </w:style>
  <w:style w:type="character" w:customStyle="1" w:styleId="1226">
    <w:name w:val="16"/>
    <w:qFormat/>
    <w:uiPriority w:val="0"/>
    <w:rPr>
      <w:rFonts w:hint="default" w:ascii="Calibri" w:hAnsi="Calibri"/>
      <w:color w:val="0000FF"/>
      <w:u w:val="single"/>
    </w:rPr>
  </w:style>
  <w:style w:type="character" w:customStyle="1" w:styleId="1227">
    <w:name w:val="fontstyle41"/>
    <w:qFormat/>
    <w:uiPriority w:val="0"/>
    <w:rPr>
      <w:rFonts w:ascii="CMMI7" w:hAnsi="CMMI7" w:cs="CMMI7"/>
      <w:i/>
      <w:color w:val="000000"/>
      <w:sz w:val="16"/>
      <w:szCs w:val="16"/>
    </w:rPr>
  </w:style>
  <w:style w:type="character" w:customStyle="1" w:styleId="1228">
    <w:name w:val="未处理的提及1"/>
    <w:semiHidden/>
    <w:unhideWhenUsed/>
    <w:qFormat/>
    <w:uiPriority w:val="99"/>
    <w:rPr>
      <w:color w:val="605E5C"/>
      <w:shd w:val="clear" w:color="auto" w:fill="E1DFDD"/>
    </w:rPr>
  </w:style>
  <w:style w:type="table" w:customStyle="1" w:styleId="1229">
    <w:name w:val="通信表"/>
    <w:basedOn w:val="88"/>
    <w:qFormat/>
    <w:uiPriority w:val="0"/>
    <w:tblPr>
      <w:tblBorders>
        <w:top w:val="single" w:color="auto" w:sz="6" w:space="0"/>
        <w:bottom w:val="single" w:color="auto" w:sz="6" w:space="0"/>
      </w:tblBorders>
    </w:tblPr>
    <w:tblStylePr w:type="firstRow">
      <w:tcPr>
        <w:tcBorders>
          <w:bottom w:val="single" w:color="auto" w:sz="4" w:space="0"/>
        </w:tcBorders>
      </w:tcPr>
    </w:tblStylePr>
  </w:style>
  <w:style w:type="character" w:customStyle="1" w:styleId="1230">
    <w:name w:val="&lt;t图名&gt; Char"/>
    <w:link w:val="1231"/>
    <w:qFormat/>
    <w:uiPriority w:val="0"/>
    <w:rPr>
      <w:b/>
      <w:sz w:val="18"/>
    </w:rPr>
  </w:style>
  <w:style w:type="paragraph" w:customStyle="1" w:styleId="1231">
    <w:name w:val="&lt;t图名&gt;"/>
    <w:basedOn w:val="1232"/>
    <w:next w:val="1232"/>
    <w:link w:val="1230"/>
    <w:qFormat/>
    <w:uiPriority w:val="0"/>
    <w:pPr>
      <w:spacing w:before="20" w:beforeLines="20" w:after="30" w:afterLines="30" w:line="0" w:lineRule="atLeast"/>
      <w:ind w:firstLine="0" w:firstLineChars="0"/>
      <w:jc w:val="center"/>
    </w:pPr>
    <w:rPr>
      <w:rFonts w:asciiTheme="minorHAnsi" w:hAnsiTheme="minorHAnsi" w:eastAsiaTheme="minorEastAsia" w:cstheme="minorBidi"/>
      <w:b/>
      <w:spacing w:val="0"/>
      <w:w w:val="100"/>
      <w:sz w:val="18"/>
      <w:szCs w:val="22"/>
    </w:rPr>
  </w:style>
  <w:style w:type="paragraph" w:customStyle="1" w:styleId="1232">
    <w:name w:val="正文文本1"/>
    <w:basedOn w:val="1"/>
    <w:qFormat/>
    <w:uiPriority w:val="99"/>
    <w:pPr>
      <w:snapToGrid w:val="0"/>
      <w:ind w:left="78" w:leftChars="37" w:firstLine="200" w:firstLineChars="200"/>
    </w:pPr>
    <w:rPr>
      <w:spacing w:val="6"/>
      <w:w w:val="95"/>
      <w:szCs w:val="21"/>
    </w:rPr>
  </w:style>
  <w:style w:type="character" w:customStyle="1" w:styleId="1233">
    <w:name w:val="&lt;e摘要关键词基金&gt; Char"/>
    <w:link w:val="1234"/>
    <w:qFormat/>
    <w:uiPriority w:val="0"/>
    <w:rPr>
      <w:rFonts w:eastAsia="黑体"/>
      <w:sz w:val="18"/>
      <w:szCs w:val="24"/>
    </w:rPr>
  </w:style>
  <w:style w:type="paragraph" w:customStyle="1" w:styleId="1234">
    <w:name w:val="&lt;摘要关键词&gt;"/>
    <w:basedOn w:val="1"/>
    <w:link w:val="1233"/>
    <w:qFormat/>
    <w:uiPriority w:val="0"/>
    <w:pPr>
      <w:spacing w:line="300" w:lineRule="exact"/>
    </w:pPr>
    <w:rPr>
      <w:rFonts w:eastAsia="黑体" w:asciiTheme="minorHAnsi" w:hAnsiTheme="minorHAnsi" w:cstheme="minorBidi"/>
      <w:sz w:val="18"/>
      <w:szCs w:val="24"/>
    </w:rPr>
  </w:style>
  <w:style w:type="paragraph" w:customStyle="1" w:styleId="1235">
    <w:name w:val="&lt;v表名&gt;"/>
    <w:basedOn w:val="1232"/>
    <w:next w:val="1232"/>
    <w:qFormat/>
    <w:uiPriority w:val="99"/>
    <w:pPr>
      <w:shd w:val="solid" w:color="FFFFFF" w:fill="FFFFFF"/>
      <w:spacing w:before="30" w:beforeLines="30" w:line="0" w:lineRule="atLeast"/>
      <w:ind w:firstLine="0" w:firstLineChars="0"/>
      <w:jc w:val="center"/>
    </w:pPr>
    <w:rPr>
      <w:b/>
      <w:bCs/>
      <w:sz w:val="18"/>
    </w:rPr>
  </w:style>
  <w:style w:type="paragraph" w:customStyle="1" w:styleId="1236">
    <w:name w:val="Table Paragraph"/>
    <w:basedOn w:val="1"/>
    <w:qFormat/>
    <w:uiPriority w:val="1"/>
    <w:pPr>
      <w:snapToGrid w:val="0"/>
    </w:pPr>
    <w:rPr>
      <w:rFonts w:eastAsia="Times New Roman"/>
      <w:szCs w:val="24"/>
      <w:lang w:eastAsia="en-US" w:bidi="en-US"/>
    </w:rPr>
  </w:style>
  <w:style w:type="paragraph" w:customStyle="1" w:styleId="1237">
    <w:name w:val="list pro"/>
    <w:basedOn w:val="1234"/>
    <w:next w:val="1232"/>
    <w:qFormat/>
    <w:uiPriority w:val="99"/>
    <w:pPr>
      <w:spacing w:line="360" w:lineRule="auto"/>
      <w:ind w:left="378" w:leftChars="23" w:firstLine="87" w:firstLineChars="58"/>
    </w:pPr>
    <w:rPr>
      <w:rFonts w:eastAsia="宋体"/>
      <w:sz w:val="15"/>
    </w:rPr>
  </w:style>
  <w:style w:type="paragraph" w:customStyle="1" w:styleId="1238">
    <w:name w:val="修订11"/>
    <w:qFormat/>
    <w:uiPriority w:val="99"/>
    <w:rPr>
      <w:rFonts w:ascii="Calibri" w:hAnsi="Calibri" w:eastAsia="宋体" w:cs="Times New Roman"/>
      <w:kern w:val="2"/>
      <w:sz w:val="21"/>
      <w:szCs w:val="22"/>
      <w:lang w:val="en-US" w:eastAsia="zh-CN" w:bidi="ar-SA"/>
    </w:rPr>
  </w:style>
  <w:style w:type="paragraph" w:customStyle="1" w:styleId="1239">
    <w:name w:val="修订2"/>
    <w:semiHidden/>
    <w:qFormat/>
    <w:uiPriority w:val="99"/>
    <w:rPr>
      <w:rFonts w:ascii="Calibri" w:hAnsi="Calibri" w:eastAsia="宋体" w:cs="Times New Roman"/>
      <w:kern w:val="2"/>
      <w:sz w:val="21"/>
      <w:szCs w:val="22"/>
      <w:lang w:val="en-US" w:eastAsia="zh-CN" w:bidi="ar-SA"/>
    </w:rPr>
  </w:style>
  <w:style w:type="paragraph" w:customStyle="1" w:styleId="1240">
    <w:name w:val="9"/>
    <w:basedOn w:val="1"/>
    <w:next w:val="239"/>
    <w:qFormat/>
    <w:uiPriority w:val="34"/>
    <w:pPr>
      <w:ind w:firstLine="420" w:firstLineChars="200"/>
    </w:pPr>
    <w:rPr>
      <w:rFonts w:ascii="Calibri" w:hAnsi="Calibri"/>
      <w:szCs w:val="22"/>
    </w:rPr>
  </w:style>
  <w:style w:type="paragraph" w:customStyle="1" w:styleId="1241">
    <w:name w:val="8"/>
    <w:qFormat/>
    <w:uiPriority w:val="99"/>
    <w:pPr>
      <w:widowControl w:val="0"/>
      <w:jc w:val="both"/>
    </w:pPr>
    <w:rPr>
      <w:rFonts w:ascii="Times New Roman" w:hAnsi="Times New Roman" w:eastAsia="宋体" w:cs="Times New Roman"/>
      <w:kern w:val="2"/>
      <w:sz w:val="21"/>
      <w:szCs w:val="24"/>
      <w:lang w:val="en-US" w:eastAsia="zh-CN" w:bidi="ar-SA"/>
    </w:rPr>
  </w:style>
  <w:style w:type="character" w:customStyle="1" w:styleId="1242">
    <w:name w:val="尾注文本 字符3"/>
    <w:qFormat/>
    <w:uiPriority w:val="99"/>
    <w:rPr>
      <w:rFonts w:ascii="Times New Roman" w:hAnsi="Times New Roman"/>
      <w:kern w:val="2"/>
      <w:sz w:val="21"/>
      <w:szCs w:val="24"/>
    </w:rPr>
  </w:style>
  <w:style w:type="character" w:customStyle="1" w:styleId="1243">
    <w:name w:val="op_dict3_lineone_result_tip"/>
    <w:qFormat/>
    <w:uiPriority w:val="0"/>
    <w:rPr>
      <w:color w:val="999999"/>
    </w:rPr>
  </w:style>
  <w:style w:type="paragraph" w:customStyle="1" w:styleId="1244">
    <w:name w:val="label"/>
    <w:basedOn w:val="1"/>
    <w:qFormat/>
    <w:uiPriority w:val="99"/>
    <w:pPr>
      <w:jc w:val="left"/>
    </w:pPr>
    <w:rPr>
      <w:b/>
      <w:kern w:val="0"/>
      <w:szCs w:val="24"/>
    </w:rPr>
  </w:style>
  <w:style w:type="paragraph" w:customStyle="1" w:styleId="1245">
    <w:name w:val="author_text"/>
    <w:basedOn w:val="1"/>
    <w:qFormat/>
    <w:uiPriority w:val="99"/>
    <w:pPr>
      <w:jc w:val="left"/>
    </w:pPr>
    <w:rPr>
      <w:kern w:val="0"/>
      <w:szCs w:val="24"/>
    </w:rPr>
  </w:style>
  <w:style w:type="paragraph" w:customStyle="1" w:styleId="1246">
    <w:name w:val="_Style 1"/>
    <w:basedOn w:val="1"/>
    <w:qFormat/>
    <w:uiPriority w:val="34"/>
    <w:pPr>
      <w:ind w:firstLine="420" w:firstLineChars="200"/>
    </w:pPr>
    <w:rPr>
      <w:szCs w:val="24"/>
    </w:rPr>
  </w:style>
  <w:style w:type="character" w:customStyle="1" w:styleId="1247">
    <w:name w:val="Char Char45"/>
    <w:qFormat/>
    <w:uiPriority w:val="0"/>
    <w:rPr>
      <w:rFonts w:eastAsia="黑体"/>
      <w:kern w:val="2"/>
      <w:sz w:val="24"/>
      <w:szCs w:val="24"/>
      <w:lang w:val="en-US" w:eastAsia="zh-CN" w:bidi="ar-SA"/>
    </w:rPr>
  </w:style>
  <w:style w:type="character" w:customStyle="1" w:styleId="1248">
    <w:name w:val="Char Char42"/>
    <w:qFormat/>
    <w:uiPriority w:val="0"/>
    <w:rPr>
      <w:rFonts w:eastAsia="宋体"/>
      <w:b/>
      <w:bCs/>
      <w:kern w:val="2"/>
      <w:sz w:val="24"/>
      <w:szCs w:val="24"/>
      <w:lang w:val="en-US" w:eastAsia="zh-CN" w:bidi="ar-SA"/>
    </w:rPr>
  </w:style>
  <w:style w:type="character" w:customStyle="1" w:styleId="1249">
    <w:name w:val="NUDT页脚 Char Char2"/>
    <w:qFormat/>
    <w:locked/>
    <w:uiPriority w:val="0"/>
    <w:rPr>
      <w:rFonts w:eastAsia="宋体"/>
      <w:kern w:val="2"/>
      <w:sz w:val="18"/>
      <w:szCs w:val="18"/>
      <w:lang w:val="en-US" w:eastAsia="zh-CN" w:bidi="ar-SA"/>
    </w:rPr>
  </w:style>
  <w:style w:type="character" w:customStyle="1" w:styleId="1250">
    <w:name w:val="Char Char38"/>
    <w:semiHidden/>
    <w:qFormat/>
    <w:locked/>
    <w:uiPriority w:val="0"/>
    <w:rPr>
      <w:rFonts w:eastAsia="宋体"/>
      <w:kern w:val="2"/>
      <w:sz w:val="18"/>
      <w:szCs w:val="18"/>
      <w:lang w:val="en-US" w:eastAsia="zh-CN" w:bidi="ar-SA"/>
    </w:rPr>
  </w:style>
  <w:style w:type="character" w:customStyle="1" w:styleId="1251">
    <w:name w:val="Char Char40"/>
    <w:qFormat/>
    <w:locked/>
    <w:uiPriority w:val="0"/>
    <w:rPr>
      <w:rFonts w:eastAsia="宋体"/>
      <w:kern w:val="2"/>
      <w:sz w:val="18"/>
      <w:szCs w:val="18"/>
      <w:lang w:val="en-US" w:eastAsia="zh-CN" w:bidi="ar-SA"/>
    </w:rPr>
  </w:style>
  <w:style w:type="character" w:customStyle="1" w:styleId="1252">
    <w:name w:val="Char Char46"/>
    <w:qFormat/>
    <w:uiPriority w:val="0"/>
    <w:rPr>
      <w:rFonts w:eastAsia="黑体"/>
      <w:kern w:val="44"/>
      <w:sz w:val="32"/>
      <w:szCs w:val="32"/>
      <w:lang w:val="en-US" w:eastAsia="zh-CN" w:bidi="ar-SA"/>
    </w:rPr>
  </w:style>
  <w:style w:type="character" w:customStyle="1" w:styleId="1253">
    <w:name w:val="Char Char Char Char Char Char1"/>
    <w:qFormat/>
    <w:uiPriority w:val="0"/>
    <w:rPr>
      <w:rFonts w:ascii="Arial" w:hAnsi="Arial" w:eastAsia="黑体" w:cs="Arial"/>
      <w:lang w:val="en-US" w:eastAsia="zh-CN" w:bidi="ar-SA"/>
    </w:rPr>
  </w:style>
  <w:style w:type="character" w:customStyle="1" w:styleId="1254">
    <w:name w:val="Char Char44"/>
    <w:qFormat/>
    <w:uiPriority w:val="0"/>
    <w:rPr>
      <w:rFonts w:eastAsia="黑体"/>
      <w:kern w:val="2"/>
      <w:sz w:val="21"/>
      <w:szCs w:val="24"/>
      <w:lang w:val="en-US" w:eastAsia="zh-CN" w:bidi="ar-SA"/>
    </w:rPr>
  </w:style>
  <w:style w:type="character" w:customStyle="1" w:styleId="1255">
    <w:name w:val="Char Char43"/>
    <w:qFormat/>
    <w:uiPriority w:val="0"/>
    <w:rPr>
      <w:rFonts w:eastAsia="楷体_GB2312"/>
      <w:kern w:val="2"/>
      <w:sz w:val="21"/>
      <w:szCs w:val="24"/>
      <w:lang w:val="en-US" w:eastAsia="zh-CN" w:bidi="ar-SA"/>
    </w:rPr>
  </w:style>
  <w:style w:type="paragraph" w:customStyle="1" w:styleId="1256">
    <w:name w:val="地址"/>
    <w:basedOn w:val="1"/>
    <w:qFormat/>
    <w:uiPriority w:val="99"/>
    <w:pPr>
      <w:adjustRightInd w:val="0"/>
      <w:snapToGrid w:val="0"/>
      <w:spacing w:line="313" w:lineRule="atLeast"/>
      <w:jc w:val="center"/>
    </w:pPr>
  </w:style>
  <w:style w:type="character" w:customStyle="1" w:styleId="1257">
    <w:name w:val="WW8Num1ztrue"/>
    <w:qFormat/>
    <w:uiPriority w:val="0"/>
  </w:style>
  <w:style w:type="character" w:customStyle="1" w:styleId="1258">
    <w:name w:val="WW8Num1ztrue4"/>
    <w:qFormat/>
    <w:uiPriority w:val="0"/>
  </w:style>
  <w:style w:type="character" w:customStyle="1" w:styleId="1259">
    <w:name w:val="WW8Num1ztrue3"/>
    <w:qFormat/>
    <w:uiPriority w:val="0"/>
  </w:style>
  <w:style w:type="character" w:customStyle="1" w:styleId="1260">
    <w:name w:val="WW8Num1ztrue2"/>
    <w:qFormat/>
    <w:uiPriority w:val="0"/>
  </w:style>
  <w:style w:type="character" w:customStyle="1" w:styleId="1261">
    <w:name w:val="WW8Num1ztrue1"/>
    <w:qFormat/>
    <w:uiPriority w:val="0"/>
  </w:style>
  <w:style w:type="character" w:customStyle="1" w:styleId="1262">
    <w:name w:val="WW8Num2z0"/>
    <w:qFormat/>
    <w:uiPriority w:val="0"/>
    <w:rPr>
      <w:rFonts w:ascii="Symbol" w:hAnsi="Symbol" w:cs="Symbol"/>
    </w:rPr>
  </w:style>
  <w:style w:type="character" w:customStyle="1" w:styleId="1263">
    <w:name w:val="WW8Num2ztrue"/>
    <w:qFormat/>
    <w:uiPriority w:val="0"/>
  </w:style>
  <w:style w:type="character" w:customStyle="1" w:styleId="1264">
    <w:name w:val="WW8Num2ztrue7"/>
    <w:qFormat/>
    <w:uiPriority w:val="0"/>
  </w:style>
  <w:style w:type="character" w:customStyle="1" w:styleId="1265">
    <w:name w:val="WW8Num2ztrue6"/>
    <w:qFormat/>
    <w:uiPriority w:val="0"/>
  </w:style>
  <w:style w:type="character" w:customStyle="1" w:styleId="1266">
    <w:name w:val="WW8Num2ztrue5"/>
    <w:qFormat/>
    <w:uiPriority w:val="0"/>
  </w:style>
  <w:style w:type="character" w:customStyle="1" w:styleId="1267">
    <w:name w:val="WW8Num2ztrue4"/>
    <w:qFormat/>
    <w:uiPriority w:val="0"/>
  </w:style>
  <w:style w:type="character" w:customStyle="1" w:styleId="1268">
    <w:name w:val="WW8Num2ztrue3"/>
    <w:qFormat/>
    <w:uiPriority w:val="0"/>
  </w:style>
  <w:style w:type="character" w:customStyle="1" w:styleId="1269">
    <w:name w:val="WW8Num2ztrue1"/>
    <w:qFormat/>
    <w:uiPriority w:val="0"/>
  </w:style>
  <w:style w:type="character" w:customStyle="1" w:styleId="1270">
    <w:name w:val="WW8Num3z1"/>
    <w:qFormat/>
    <w:uiPriority w:val="0"/>
    <w:rPr>
      <w:rFonts w:ascii="Courier New" w:hAnsi="Courier New" w:cs="Courier New"/>
    </w:rPr>
  </w:style>
  <w:style w:type="character" w:customStyle="1" w:styleId="1271">
    <w:name w:val="WW8Num3z2"/>
    <w:qFormat/>
    <w:uiPriority w:val="0"/>
    <w:rPr>
      <w:rFonts w:ascii="Wingdings" w:hAnsi="Wingdings" w:cs="Wingdings"/>
    </w:rPr>
  </w:style>
  <w:style w:type="character" w:customStyle="1" w:styleId="1272">
    <w:name w:val="WW8Num5zfalse"/>
    <w:qFormat/>
    <w:uiPriority w:val="0"/>
  </w:style>
  <w:style w:type="character" w:customStyle="1" w:styleId="1273">
    <w:name w:val="WW8Num5ztrue"/>
    <w:qFormat/>
    <w:uiPriority w:val="0"/>
  </w:style>
  <w:style w:type="character" w:customStyle="1" w:styleId="1274">
    <w:name w:val="WW8Num5ztrue7"/>
    <w:qFormat/>
    <w:uiPriority w:val="0"/>
  </w:style>
  <w:style w:type="character" w:customStyle="1" w:styleId="1275">
    <w:name w:val="WW8Num5ztrue6"/>
    <w:qFormat/>
    <w:uiPriority w:val="0"/>
  </w:style>
  <w:style w:type="character" w:customStyle="1" w:styleId="1276">
    <w:name w:val="WW8Num5ztrue5"/>
    <w:qFormat/>
    <w:uiPriority w:val="0"/>
  </w:style>
  <w:style w:type="character" w:customStyle="1" w:styleId="1277">
    <w:name w:val="WW8Num5ztrue4"/>
    <w:qFormat/>
    <w:uiPriority w:val="0"/>
  </w:style>
  <w:style w:type="character" w:customStyle="1" w:styleId="1278">
    <w:name w:val="WW8Num5ztrue3"/>
    <w:qFormat/>
    <w:uiPriority w:val="0"/>
  </w:style>
  <w:style w:type="character" w:customStyle="1" w:styleId="1279">
    <w:name w:val="WW8Num5ztrue2"/>
    <w:qFormat/>
    <w:uiPriority w:val="0"/>
  </w:style>
  <w:style w:type="character" w:customStyle="1" w:styleId="1280">
    <w:name w:val="WW8Num5ztrue1"/>
    <w:qFormat/>
    <w:uiPriority w:val="0"/>
  </w:style>
  <w:style w:type="character" w:customStyle="1" w:styleId="1281">
    <w:name w:val="WW8Num6z0"/>
    <w:qFormat/>
    <w:uiPriority w:val="0"/>
    <w:rPr>
      <w:rFonts w:ascii="Times New Roman" w:hAnsi="Times New Roman" w:cs="Times New Roman"/>
      <w:b/>
      <w:sz w:val="21"/>
    </w:rPr>
  </w:style>
  <w:style w:type="character" w:customStyle="1" w:styleId="1282">
    <w:name w:val="WW8Num6z1"/>
    <w:qFormat/>
    <w:uiPriority w:val="0"/>
    <w:rPr>
      <w:rFonts w:ascii="黑体" w:hAnsi="黑体" w:eastAsia="黑体" w:cs="Times New Roman"/>
      <w:sz w:val="21"/>
    </w:rPr>
  </w:style>
  <w:style w:type="character" w:customStyle="1" w:styleId="1283">
    <w:name w:val="WW8Num6z2"/>
    <w:qFormat/>
    <w:uiPriority w:val="0"/>
    <w:rPr>
      <w:rFonts w:ascii="黑体" w:hAnsi="黑体" w:eastAsia="黑体" w:cs="Times New Roman"/>
      <w:sz w:val="21"/>
      <w:lang w:val="fr-FR"/>
    </w:rPr>
  </w:style>
  <w:style w:type="character" w:customStyle="1" w:styleId="1284">
    <w:name w:val="WW8Num6ztrue"/>
    <w:qFormat/>
    <w:uiPriority w:val="0"/>
  </w:style>
  <w:style w:type="character" w:customStyle="1" w:styleId="1285">
    <w:name w:val="WW8Num6ztrue1"/>
    <w:qFormat/>
    <w:uiPriority w:val="0"/>
  </w:style>
  <w:style w:type="character" w:customStyle="1" w:styleId="1286">
    <w:name w:val="WW8Num7zfalse"/>
    <w:qFormat/>
    <w:uiPriority w:val="0"/>
  </w:style>
  <w:style w:type="character" w:customStyle="1" w:styleId="1287">
    <w:name w:val="WW8Num7ztrue"/>
    <w:qFormat/>
    <w:uiPriority w:val="0"/>
  </w:style>
  <w:style w:type="character" w:customStyle="1" w:styleId="1288">
    <w:name w:val="WW8Num7ztrue7"/>
    <w:qFormat/>
    <w:uiPriority w:val="0"/>
  </w:style>
  <w:style w:type="character" w:customStyle="1" w:styleId="1289">
    <w:name w:val="WW8Num7ztrue6"/>
    <w:qFormat/>
    <w:uiPriority w:val="0"/>
  </w:style>
  <w:style w:type="character" w:customStyle="1" w:styleId="1290">
    <w:name w:val="WW8Num7ztrue5"/>
    <w:qFormat/>
    <w:uiPriority w:val="0"/>
  </w:style>
  <w:style w:type="character" w:customStyle="1" w:styleId="1291">
    <w:name w:val="WW8Num7ztrue4"/>
    <w:qFormat/>
    <w:uiPriority w:val="0"/>
  </w:style>
  <w:style w:type="character" w:customStyle="1" w:styleId="1292">
    <w:name w:val="WW8Num7ztrue3"/>
    <w:qFormat/>
    <w:uiPriority w:val="0"/>
  </w:style>
  <w:style w:type="character" w:customStyle="1" w:styleId="1293">
    <w:name w:val="WW8Num7ztrue2"/>
    <w:qFormat/>
    <w:uiPriority w:val="0"/>
  </w:style>
  <w:style w:type="character" w:customStyle="1" w:styleId="1294">
    <w:name w:val="WW8Num7ztrue1"/>
    <w:qFormat/>
    <w:uiPriority w:val="0"/>
  </w:style>
  <w:style w:type="character" w:customStyle="1" w:styleId="1295">
    <w:name w:val="WW8Num8z0"/>
    <w:qFormat/>
    <w:uiPriority w:val="0"/>
    <w:rPr>
      <w:rFonts w:ascii="Times New Roman" w:hAnsi="Times New Roman" w:cs="Times New Roman"/>
      <w:color w:val="000000"/>
      <w:sz w:val="16"/>
      <w:szCs w:val="16"/>
      <w:vertAlign w:val="superscript"/>
    </w:rPr>
  </w:style>
  <w:style w:type="character" w:customStyle="1" w:styleId="1296">
    <w:name w:val="WW8Num8ztrue"/>
    <w:qFormat/>
    <w:uiPriority w:val="0"/>
  </w:style>
  <w:style w:type="character" w:customStyle="1" w:styleId="1297">
    <w:name w:val="WW8Num8ztrue7"/>
    <w:qFormat/>
    <w:uiPriority w:val="0"/>
  </w:style>
  <w:style w:type="character" w:customStyle="1" w:styleId="1298">
    <w:name w:val="WW8Num8ztrue6"/>
    <w:qFormat/>
    <w:uiPriority w:val="0"/>
  </w:style>
  <w:style w:type="character" w:customStyle="1" w:styleId="1299">
    <w:name w:val="WW8Num8ztrue5"/>
    <w:qFormat/>
    <w:uiPriority w:val="0"/>
  </w:style>
  <w:style w:type="character" w:customStyle="1" w:styleId="1300">
    <w:name w:val="WW8Num8ztrue4"/>
    <w:qFormat/>
    <w:uiPriority w:val="0"/>
  </w:style>
  <w:style w:type="character" w:customStyle="1" w:styleId="1301">
    <w:name w:val="WW8Num8ztrue3"/>
    <w:qFormat/>
    <w:uiPriority w:val="0"/>
  </w:style>
  <w:style w:type="character" w:customStyle="1" w:styleId="1302">
    <w:name w:val="WW8Num8ztrue2"/>
    <w:qFormat/>
    <w:uiPriority w:val="0"/>
  </w:style>
  <w:style w:type="character" w:customStyle="1" w:styleId="1303">
    <w:name w:val="WW8Num8ztrue1"/>
    <w:qFormat/>
    <w:uiPriority w:val="0"/>
  </w:style>
  <w:style w:type="character" w:customStyle="1" w:styleId="1304">
    <w:name w:val="WW8Num9z0"/>
    <w:qFormat/>
    <w:uiPriority w:val="0"/>
    <w:rPr>
      <w:rFonts w:ascii="Times New Roman" w:hAnsi="Times New Roman" w:cs="Times New Roman"/>
      <w:b/>
      <w:sz w:val="21"/>
    </w:rPr>
  </w:style>
  <w:style w:type="character" w:customStyle="1" w:styleId="1305">
    <w:name w:val="WW8Num9z1"/>
    <w:qFormat/>
    <w:uiPriority w:val="0"/>
    <w:rPr>
      <w:rFonts w:ascii="Times New Roman" w:hAnsi="Times New Roman" w:cs="Times New Roman"/>
      <w:b/>
      <w:sz w:val="18"/>
    </w:rPr>
  </w:style>
  <w:style w:type="character" w:customStyle="1" w:styleId="1306">
    <w:name w:val="WW8Num10zfalse"/>
    <w:qFormat/>
    <w:uiPriority w:val="0"/>
  </w:style>
  <w:style w:type="character" w:customStyle="1" w:styleId="1307">
    <w:name w:val="WW8Num10ztrue"/>
    <w:qFormat/>
    <w:uiPriority w:val="0"/>
  </w:style>
  <w:style w:type="character" w:customStyle="1" w:styleId="1308">
    <w:name w:val="WW8Num10ztrue7"/>
    <w:qFormat/>
    <w:uiPriority w:val="0"/>
  </w:style>
  <w:style w:type="character" w:customStyle="1" w:styleId="1309">
    <w:name w:val="WW8Num10ztrue6"/>
    <w:qFormat/>
    <w:uiPriority w:val="0"/>
  </w:style>
  <w:style w:type="character" w:customStyle="1" w:styleId="1310">
    <w:name w:val="WW8Num10ztrue5"/>
    <w:qFormat/>
    <w:uiPriority w:val="0"/>
  </w:style>
  <w:style w:type="character" w:customStyle="1" w:styleId="1311">
    <w:name w:val="WW8Num10ztrue4"/>
    <w:qFormat/>
    <w:uiPriority w:val="0"/>
  </w:style>
  <w:style w:type="character" w:customStyle="1" w:styleId="1312">
    <w:name w:val="WW8Num10ztrue3"/>
    <w:qFormat/>
    <w:uiPriority w:val="0"/>
  </w:style>
  <w:style w:type="character" w:customStyle="1" w:styleId="1313">
    <w:name w:val="WW8Num10ztrue2"/>
    <w:qFormat/>
    <w:uiPriority w:val="0"/>
  </w:style>
  <w:style w:type="character" w:customStyle="1" w:styleId="1314">
    <w:name w:val="WW8Num10ztrue1"/>
    <w:qFormat/>
    <w:uiPriority w:val="0"/>
  </w:style>
  <w:style w:type="character" w:customStyle="1" w:styleId="1315">
    <w:name w:val="WW8Num11zfalse"/>
    <w:qFormat/>
    <w:uiPriority w:val="0"/>
  </w:style>
  <w:style w:type="character" w:customStyle="1" w:styleId="1316">
    <w:name w:val="WW8Num11ztrue"/>
    <w:qFormat/>
    <w:uiPriority w:val="0"/>
  </w:style>
  <w:style w:type="character" w:customStyle="1" w:styleId="1317">
    <w:name w:val="WW8Num11ztrue7"/>
    <w:qFormat/>
    <w:uiPriority w:val="0"/>
  </w:style>
  <w:style w:type="character" w:customStyle="1" w:styleId="1318">
    <w:name w:val="WW8Num11ztrue6"/>
    <w:qFormat/>
    <w:uiPriority w:val="0"/>
  </w:style>
  <w:style w:type="character" w:customStyle="1" w:styleId="1319">
    <w:name w:val="WW8Num11ztrue5"/>
    <w:qFormat/>
    <w:uiPriority w:val="0"/>
  </w:style>
  <w:style w:type="character" w:customStyle="1" w:styleId="1320">
    <w:name w:val="WW8Num11ztrue4"/>
    <w:qFormat/>
    <w:uiPriority w:val="0"/>
  </w:style>
  <w:style w:type="character" w:customStyle="1" w:styleId="1321">
    <w:name w:val="WW8Num11ztrue3"/>
    <w:qFormat/>
    <w:uiPriority w:val="0"/>
  </w:style>
  <w:style w:type="character" w:customStyle="1" w:styleId="1322">
    <w:name w:val="WW8Num11ztrue2"/>
    <w:qFormat/>
    <w:uiPriority w:val="0"/>
  </w:style>
  <w:style w:type="character" w:customStyle="1" w:styleId="1323">
    <w:name w:val="WW8Num11ztrue1"/>
    <w:qFormat/>
    <w:uiPriority w:val="0"/>
  </w:style>
  <w:style w:type="character" w:customStyle="1" w:styleId="1324">
    <w:name w:val="WW8Num12zfalse"/>
    <w:qFormat/>
    <w:uiPriority w:val="0"/>
  </w:style>
  <w:style w:type="character" w:customStyle="1" w:styleId="1325">
    <w:name w:val="WW8Num12ztrue"/>
    <w:qFormat/>
    <w:uiPriority w:val="0"/>
  </w:style>
  <w:style w:type="character" w:customStyle="1" w:styleId="1326">
    <w:name w:val="WW8Num12ztrue7"/>
    <w:qFormat/>
    <w:uiPriority w:val="0"/>
  </w:style>
  <w:style w:type="character" w:customStyle="1" w:styleId="1327">
    <w:name w:val="WW8Num12ztrue6"/>
    <w:qFormat/>
    <w:uiPriority w:val="0"/>
  </w:style>
  <w:style w:type="character" w:customStyle="1" w:styleId="1328">
    <w:name w:val="WW8Num12ztrue5"/>
    <w:qFormat/>
    <w:uiPriority w:val="0"/>
  </w:style>
  <w:style w:type="character" w:customStyle="1" w:styleId="1329">
    <w:name w:val="WW8Num12ztrue4"/>
    <w:qFormat/>
    <w:uiPriority w:val="0"/>
  </w:style>
  <w:style w:type="character" w:customStyle="1" w:styleId="1330">
    <w:name w:val="WW8Num12ztrue3"/>
    <w:qFormat/>
    <w:uiPriority w:val="0"/>
  </w:style>
  <w:style w:type="character" w:customStyle="1" w:styleId="1331">
    <w:name w:val="WW8Num12ztrue2"/>
    <w:qFormat/>
    <w:uiPriority w:val="0"/>
  </w:style>
  <w:style w:type="character" w:customStyle="1" w:styleId="1332">
    <w:name w:val="WW8Num12ztrue1"/>
    <w:qFormat/>
    <w:uiPriority w:val="0"/>
  </w:style>
  <w:style w:type="character" w:customStyle="1" w:styleId="1333">
    <w:name w:val="WW8Num13z0"/>
    <w:qFormat/>
    <w:uiPriority w:val="0"/>
    <w:rPr>
      <w:bCs/>
      <w:i/>
      <w:caps/>
      <w:color w:val="000000"/>
      <w:spacing w:val="0"/>
      <w:kern w:val="1"/>
      <w:position w:val="0"/>
      <w:sz w:val="24"/>
      <w:szCs w:val="24"/>
      <w:u w:val="none"/>
      <w:vertAlign w:val="baseline"/>
    </w:rPr>
  </w:style>
  <w:style w:type="character" w:customStyle="1" w:styleId="1334">
    <w:name w:val="WW8Num13z1"/>
    <w:qFormat/>
    <w:uiPriority w:val="0"/>
    <w:rPr>
      <w:rFonts w:ascii="Times New Roman" w:hAnsi="Times New Roman" w:cs="Times New Roman"/>
      <w:sz w:val="20"/>
    </w:rPr>
  </w:style>
  <w:style w:type="character" w:customStyle="1" w:styleId="1335">
    <w:name w:val="WW8Num13ztrue"/>
    <w:qFormat/>
    <w:uiPriority w:val="0"/>
  </w:style>
  <w:style w:type="character" w:customStyle="1" w:styleId="1336">
    <w:name w:val="WW8Num13ztrue6"/>
    <w:qFormat/>
    <w:uiPriority w:val="0"/>
  </w:style>
  <w:style w:type="character" w:customStyle="1" w:styleId="1337">
    <w:name w:val="WW8Num13ztrue5"/>
    <w:qFormat/>
    <w:uiPriority w:val="0"/>
  </w:style>
  <w:style w:type="character" w:customStyle="1" w:styleId="1338">
    <w:name w:val="WW8Num13ztrue4"/>
    <w:qFormat/>
    <w:uiPriority w:val="0"/>
  </w:style>
  <w:style w:type="character" w:customStyle="1" w:styleId="1339">
    <w:name w:val="WW8Num13ztrue3"/>
    <w:qFormat/>
    <w:uiPriority w:val="0"/>
  </w:style>
  <w:style w:type="character" w:customStyle="1" w:styleId="1340">
    <w:name w:val="WW8Num13ztrue2"/>
    <w:qFormat/>
    <w:uiPriority w:val="0"/>
  </w:style>
  <w:style w:type="character" w:customStyle="1" w:styleId="1341">
    <w:name w:val="WW8Num13ztrue1"/>
    <w:qFormat/>
    <w:uiPriority w:val="0"/>
  </w:style>
  <w:style w:type="character" w:customStyle="1" w:styleId="1342">
    <w:name w:val="默认段落字体2"/>
    <w:qFormat/>
    <w:uiPriority w:val="0"/>
  </w:style>
  <w:style w:type="character" w:customStyle="1" w:styleId="1343">
    <w:name w:val="WW-WW8Num1ztrue"/>
    <w:qFormat/>
    <w:uiPriority w:val="0"/>
  </w:style>
  <w:style w:type="character" w:customStyle="1" w:styleId="1344">
    <w:name w:val="WW-WW8Num1ztrue1"/>
    <w:qFormat/>
    <w:uiPriority w:val="0"/>
  </w:style>
  <w:style w:type="character" w:customStyle="1" w:styleId="1345">
    <w:name w:val="WW-WW8Num1ztrue2"/>
    <w:qFormat/>
    <w:uiPriority w:val="0"/>
  </w:style>
  <w:style w:type="character" w:customStyle="1" w:styleId="1346">
    <w:name w:val="WW-WW8Num1ztrue3"/>
    <w:qFormat/>
    <w:uiPriority w:val="0"/>
  </w:style>
  <w:style w:type="character" w:customStyle="1" w:styleId="1347">
    <w:name w:val="WW-WW8Num2ztrue"/>
    <w:qFormat/>
    <w:uiPriority w:val="0"/>
  </w:style>
  <w:style w:type="character" w:customStyle="1" w:styleId="1348">
    <w:name w:val="WW-WW8Num2ztrue1"/>
    <w:qFormat/>
    <w:uiPriority w:val="0"/>
  </w:style>
  <w:style w:type="character" w:customStyle="1" w:styleId="1349">
    <w:name w:val="WW-WW8Num2ztrue2"/>
    <w:qFormat/>
    <w:uiPriority w:val="0"/>
  </w:style>
  <w:style w:type="character" w:customStyle="1" w:styleId="1350">
    <w:name w:val="WW-WW8Num2ztrue3"/>
    <w:qFormat/>
    <w:uiPriority w:val="0"/>
  </w:style>
  <w:style w:type="character" w:customStyle="1" w:styleId="1351">
    <w:name w:val="WW-WW8Num2ztrue4"/>
    <w:qFormat/>
    <w:uiPriority w:val="0"/>
  </w:style>
  <w:style w:type="character" w:customStyle="1" w:styleId="1352">
    <w:name w:val="WW-WW8Num2ztrue5"/>
    <w:qFormat/>
    <w:uiPriority w:val="0"/>
  </w:style>
  <w:style w:type="character" w:customStyle="1" w:styleId="1353">
    <w:name w:val="WW-WW8Num2ztrue6"/>
    <w:qFormat/>
    <w:uiPriority w:val="0"/>
  </w:style>
  <w:style w:type="character" w:customStyle="1" w:styleId="1354">
    <w:name w:val="WW-WW8Num5ztrue"/>
    <w:qFormat/>
    <w:uiPriority w:val="0"/>
  </w:style>
  <w:style w:type="character" w:customStyle="1" w:styleId="1355">
    <w:name w:val="WW-WW8Num5ztrue1"/>
    <w:qFormat/>
    <w:uiPriority w:val="0"/>
  </w:style>
  <w:style w:type="character" w:customStyle="1" w:styleId="1356">
    <w:name w:val="WW-WW8Num5ztrue2"/>
    <w:qFormat/>
    <w:uiPriority w:val="0"/>
  </w:style>
  <w:style w:type="character" w:customStyle="1" w:styleId="1357">
    <w:name w:val="WW-WW8Num5ztrue3"/>
    <w:qFormat/>
    <w:uiPriority w:val="0"/>
  </w:style>
  <w:style w:type="character" w:customStyle="1" w:styleId="1358">
    <w:name w:val="WW-WW8Num5ztrue4"/>
    <w:qFormat/>
    <w:uiPriority w:val="0"/>
  </w:style>
  <w:style w:type="character" w:customStyle="1" w:styleId="1359">
    <w:name w:val="WW-WW8Num5ztrue5"/>
    <w:qFormat/>
    <w:uiPriority w:val="0"/>
  </w:style>
  <w:style w:type="character" w:customStyle="1" w:styleId="1360">
    <w:name w:val="WW-WW8Num5ztrue6"/>
    <w:qFormat/>
    <w:uiPriority w:val="0"/>
  </w:style>
  <w:style w:type="character" w:customStyle="1" w:styleId="1361">
    <w:name w:val="WW-WW8Num6ztrue"/>
    <w:qFormat/>
    <w:uiPriority w:val="0"/>
  </w:style>
  <w:style w:type="character" w:customStyle="1" w:styleId="1362">
    <w:name w:val="WW-WW8Num7ztrue"/>
    <w:qFormat/>
    <w:uiPriority w:val="0"/>
  </w:style>
  <w:style w:type="character" w:customStyle="1" w:styleId="1363">
    <w:name w:val="WW-WW8Num7ztrue1"/>
    <w:qFormat/>
    <w:uiPriority w:val="0"/>
  </w:style>
  <w:style w:type="character" w:customStyle="1" w:styleId="1364">
    <w:name w:val="WW-WW8Num7ztrue2"/>
    <w:qFormat/>
    <w:uiPriority w:val="0"/>
  </w:style>
  <w:style w:type="character" w:customStyle="1" w:styleId="1365">
    <w:name w:val="WW-WW8Num7ztrue3"/>
    <w:qFormat/>
    <w:uiPriority w:val="0"/>
  </w:style>
  <w:style w:type="character" w:customStyle="1" w:styleId="1366">
    <w:name w:val="WW-WW8Num7ztrue4"/>
    <w:qFormat/>
    <w:uiPriority w:val="0"/>
  </w:style>
  <w:style w:type="character" w:customStyle="1" w:styleId="1367">
    <w:name w:val="WW-WW8Num7ztrue5"/>
    <w:qFormat/>
    <w:uiPriority w:val="0"/>
  </w:style>
  <w:style w:type="character" w:customStyle="1" w:styleId="1368">
    <w:name w:val="WW-WW8Num7ztrue6"/>
    <w:qFormat/>
    <w:uiPriority w:val="0"/>
  </w:style>
  <w:style w:type="character" w:customStyle="1" w:styleId="1369">
    <w:name w:val="WW-WW8Num8ztrue"/>
    <w:qFormat/>
    <w:uiPriority w:val="0"/>
  </w:style>
  <w:style w:type="character" w:customStyle="1" w:styleId="1370">
    <w:name w:val="WW-WW8Num8ztrue1"/>
    <w:qFormat/>
    <w:uiPriority w:val="0"/>
  </w:style>
  <w:style w:type="character" w:customStyle="1" w:styleId="1371">
    <w:name w:val="WW-WW8Num8ztrue2"/>
    <w:qFormat/>
    <w:uiPriority w:val="0"/>
  </w:style>
  <w:style w:type="character" w:customStyle="1" w:styleId="1372">
    <w:name w:val="WW-WW8Num8ztrue3"/>
    <w:qFormat/>
    <w:uiPriority w:val="0"/>
  </w:style>
  <w:style w:type="character" w:customStyle="1" w:styleId="1373">
    <w:name w:val="WW-WW8Num8ztrue4"/>
    <w:qFormat/>
    <w:uiPriority w:val="0"/>
  </w:style>
  <w:style w:type="character" w:customStyle="1" w:styleId="1374">
    <w:name w:val="WW-WW8Num8ztrue5"/>
    <w:qFormat/>
    <w:uiPriority w:val="0"/>
  </w:style>
  <w:style w:type="character" w:customStyle="1" w:styleId="1375">
    <w:name w:val="WW-WW8Num8ztrue6"/>
    <w:qFormat/>
    <w:uiPriority w:val="0"/>
  </w:style>
  <w:style w:type="character" w:customStyle="1" w:styleId="1376">
    <w:name w:val="WW-WW8Num10ztrue"/>
    <w:qFormat/>
    <w:uiPriority w:val="0"/>
  </w:style>
  <w:style w:type="character" w:customStyle="1" w:styleId="1377">
    <w:name w:val="WW-WW8Num10ztrue1"/>
    <w:qFormat/>
    <w:uiPriority w:val="0"/>
  </w:style>
  <w:style w:type="character" w:customStyle="1" w:styleId="1378">
    <w:name w:val="WW-WW8Num10ztrue2"/>
    <w:qFormat/>
    <w:uiPriority w:val="0"/>
  </w:style>
  <w:style w:type="character" w:customStyle="1" w:styleId="1379">
    <w:name w:val="WW-WW8Num10ztrue3"/>
    <w:qFormat/>
    <w:uiPriority w:val="0"/>
  </w:style>
  <w:style w:type="character" w:customStyle="1" w:styleId="1380">
    <w:name w:val="WW-WW8Num10ztrue4"/>
    <w:qFormat/>
    <w:uiPriority w:val="0"/>
  </w:style>
  <w:style w:type="character" w:customStyle="1" w:styleId="1381">
    <w:name w:val="WW-WW8Num10ztrue5"/>
    <w:qFormat/>
    <w:uiPriority w:val="0"/>
  </w:style>
  <w:style w:type="character" w:customStyle="1" w:styleId="1382">
    <w:name w:val="WW-WW8Num10ztrue6"/>
    <w:qFormat/>
    <w:uiPriority w:val="0"/>
  </w:style>
  <w:style w:type="character" w:customStyle="1" w:styleId="1383">
    <w:name w:val="WW-WW8Num11ztrue"/>
    <w:qFormat/>
    <w:uiPriority w:val="0"/>
  </w:style>
  <w:style w:type="character" w:customStyle="1" w:styleId="1384">
    <w:name w:val="WW-WW8Num11ztrue1"/>
    <w:qFormat/>
    <w:uiPriority w:val="0"/>
  </w:style>
  <w:style w:type="character" w:customStyle="1" w:styleId="1385">
    <w:name w:val="WW-WW8Num11ztrue2"/>
    <w:qFormat/>
    <w:uiPriority w:val="0"/>
  </w:style>
  <w:style w:type="character" w:customStyle="1" w:styleId="1386">
    <w:name w:val="WW-WW8Num11ztrue3"/>
    <w:qFormat/>
    <w:uiPriority w:val="0"/>
  </w:style>
  <w:style w:type="character" w:customStyle="1" w:styleId="1387">
    <w:name w:val="WW-WW8Num11ztrue4"/>
    <w:qFormat/>
    <w:uiPriority w:val="0"/>
  </w:style>
  <w:style w:type="character" w:customStyle="1" w:styleId="1388">
    <w:name w:val="WW-WW8Num11ztrue5"/>
    <w:qFormat/>
    <w:uiPriority w:val="0"/>
  </w:style>
  <w:style w:type="character" w:customStyle="1" w:styleId="1389">
    <w:name w:val="WW-WW8Num11ztrue6"/>
    <w:qFormat/>
    <w:uiPriority w:val="0"/>
  </w:style>
  <w:style w:type="character" w:customStyle="1" w:styleId="1390">
    <w:name w:val="WW-WW8Num12ztrue"/>
    <w:qFormat/>
    <w:uiPriority w:val="0"/>
  </w:style>
  <w:style w:type="character" w:customStyle="1" w:styleId="1391">
    <w:name w:val="WW-WW8Num12ztrue1"/>
    <w:qFormat/>
    <w:uiPriority w:val="0"/>
  </w:style>
  <w:style w:type="character" w:customStyle="1" w:styleId="1392">
    <w:name w:val="WW-WW8Num12ztrue2"/>
    <w:qFormat/>
    <w:uiPriority w:val="0"/>
  </w:style>
  <w:style w:type="character" w:customStyle="1" w:styleId="1393">
    <w:name w:val="WW-WW8Num12ztrue3"/>
    <w:qFormat/>
    <w:uiPriority w:val="0"/>
  </w:style>
  <w:style w:type="character" w:customStyle="1" w:styleId="1394">
    <w:name w:val="WW-WW8Num12ztrue4"/>
    <w:qFormat/>
    <w:uiPriority w:val="0"/>
  </w:style>
  <w:style w:type="character" w:customStyle="1" w:styleId="1395">
    <w:name w:val="WW-WW8Num12ztrue5"/>
    <w:qFormat/>
    <w:uiPriority w:val="0"/>
  </w:style>
  <w:style w:type="character" w:customStyle="1" w:styleId="1396">
    <w:name w:val="WW-WW8Num12ztrue6"/>
    <w:qFormat/>
    <w:uiPriority w:val="0"/>
  </w:style>
  <w:style w:type="character" w:customStyle="1" w:styleId="1397">
    <w:name w:val="WW-WW8Num13ztrue"/>
    <w:qFormat/>
    <w:uiPriority w:val="0"/>
  </w:style>
  <w:style w:type="character" w:customStyle="1" w:styleId="1398">
    <w:name w:val="WW-WW8Num13ztrue1"/>
    <w:qFormat/>
    <w:uiPriority w:val="0"/>
  </w:style>
  <w:style w:type="character" w:customStyle="1" w:styleId="1399">
    <w:name w:val="WW-WW8Num13ztrue2"/>
    <w:qFormat/>
    <w:uiPriority w:val="0"/>
  </w:style>
  <w:style w:type="character" w:customStyle="1" w:styleId="1400">
    <w:name w:val="WW-WW8Num13ztrue3"/>
    <w:qFormat/>
    <w:uiPriority w:val="0"/>
  </w:style>
  <w:style w:type="character" w:customStyle="1" w:styleId="1401">
    <w:name w:val="WW-WW8Num13ztrue4"/>
    <w:qFormat/>
    <w:uiPriority w:val="0"/>
  </w:style>
  <w:style w:type="character" w:customStyle="1" w:styleId="1402">
    <w:name w:val="WW-WW8Num13ztrue5"/>
    <w:qFormat/>
    <w:uiPriority w:val="0"/>
  </w:style>
  <w:style w:type="character" w:customStyle="1" w:styleId="1403">
    <w:name w:val="WW-WW8Num1ztrue4"/>
    <w:qFormat/>
    <w:uiPriority w:val="0"/>
  </w:style>
  <w:style w:type="character" w:customStyle="1" w:styleId="1404">
    <w:name w:val="WW-WW8Num1ztrue11"/>
    <w:qFormat/>
    <w:uiPriority w:val="0"/>
  </w:style>
  <w:style w:type="character" w:customStyle="1" w:styleId="1405">
    <w:name w:val="WW-WW8Num1ztrue21"/>
    <w:qFormat/>
    <w:uiPriority w:val="0"/>
  </w:style>
  <w:style w:type="character" w:customStyle="1" w:styleId="1406">
    <w:name w:val="WW-WW8Num1ztrue31"/>
    <w:qFormat/>
    <w:uiPriority w:val="0"/>
  </w:style>
  <w:style w:type="character" w:customStyle="1" w:styleId="1407">
    <w:name w:val="WW-WW8Num1ztrue41"/>
    <w:qFormat/>
    <w:uiPriority w:val="0"/>
  </w:style>
  <w:style w:type="character" w:customStyle="1" w:styleId="1408">
    <w:name w:val="WW-WW8Num1ztrue5"/>
    <w:qFormat/>
    <w:uiPriority w:val="0"/>
  </w:style>
  <w:style w:type="character" w:customStyle="1" w:styleId="1409">
    <w:name w:val="WW-WW8Num1ztrue6"/>
    <w:qFormat/>
    <w:uiPriority w:val="0"/>
  </w:style>
  <w:style w:type="character" w:customStyle="1" w:styleId="1410">
    <w:name w:val="WW8Num2z1"/>
    <w:qFormat/>
    <w:uiPriority w:val="0"/>
    <w:rPr>
      <w:rFonts w:ascii="Courier New" w:hAnsi="Courier New" w:cs="Courier New"/>
    </w:rPr>
  </w:style>
  <w:style w:type="character" w:customStyle="1" w:styleId="1411">
    <w:name w:val="WW8Num2z2"/>
    <w:qFormat/>
    <w:uiPriority w:val="0"/>
    <w:rPr>
      <w:rFonts w:ascii="Wingdings" w:hAnsi="Wingdings" w:cs="Wingdings"/>
    </w:rPr>
  </w:style>
  <w:style w:type="character" w:customStyle="1" w:styleId="1412">
    <w:name w:val="WW8Num4zfalse"/>
    <w:qFormat/>
    <w:uiPriority w:val="0"/>
  </w:style>
  <w:style w:type="character" w:customStyle="1" w:styleId="1413">
    <w:name w:val="WW8Num4ztrue"/>
    <w:qFormat/>
    <w:uiPriority w:val="0"/>
  </w:style>
  <w:style w:type="character" w:customStyle="1" w:styleId="1414">
    <w:name w:val="WW-WW8Num4ztrue"/>
    <w:qFormat/>
    <w:uiPriority w:val="0"/>
  </w:style>
  <w:style w:type="character" w:customStyle="1" w:styleId="1415">
    <w:name w:val="WW-WW8Num4ztrue1"/>
    <w:qFormat/>
    <w:uiPriority w:val="0"/>
  </w:style>
  <w:style w:type="character" w:customStyle="1" w:styleId="1416">
    <w:name w:val="WW-WW8Num4ztrue2"/>
    <w:qFormat/>
    <w:uiPriority w:val="0"/>
  </w:style>
  <w:style w:type="character" w:customStyle="1" w:styleId="1417">
    <w:name w:val="WW-WW8Num4ztrue3"/>
    <w:qFormat/>
    <w:uiPriority w:val="0"/>
  </w:style>
  <w:style w:type="character" w:customStyle="1" w:styleId="1418">
    <w:name w:val="WW-WW8Num4ztrue4"/>
    <w:qFormat/>
    <w:uiPriority w:val="0"/>
  </w:style>
  <w:style w:type="character" w:customStyle="1" w:styleId="1419">
    <w:name w:val="WW-WW8Num4ztrue5"/>
    <w:qFormat/>
    <w:uiPriority w:val="0"/>
  </w:style>
  <w:style w:type="character" w:customStyle="1" w:styleId="1420">
    <w:name w:val="WW-WW8Num4ztrue6"/>
    <w:qFormat/>
    <w:uiPriority w:val="0"/>
  </w:style>
  <w:style w:type="character" w:customStyle="1" w:styleId="1421">
    <w:name w:val="WW8Num5z0"/>
    <w:qFormat/>
    <w:uiPriority w:val="0"/>
    <w:rPr>
      <w:rFonts w:ascii="Times New Roman" w:hAnsi="Times New Roman" w:cs="Times New Roman"/>
      <w:b/>
      <w:sz w:val="21"/>
    </w:rPr>
  </w:style>
  <w:style w:type="character" w:customStyle="1" w:styleId="1422">
    <w:name w:val="WW8Num5z1"/>
    <w:qFormat/>
    <w:uiPriority w:val="0"/>
    <w:rPr>
      <w:rFonts w:ascii="黑体" w:hAnsi="黑体" w:eastAsia="黑体" w:cs="Times New Roman"/>
      <w:sz w:val="21"/>
    </w:rPr>
  </w:style>
  <w:style w:type="character" w:customStyle="1" w:styleId="1423">
    <w:name w:val="WW8Num5z2"/>
    <w:qFormat/>
    <w:uiPriority w:val="0"/>
    <w:rPr>
      <w:rFonts w:ascii="黑体" w:hAnsi="黑体" w:eastAsia="黑体" w:cs="Times New Roman"/>
      <w:sz w:val="21"/>
      <w:lang w:val="fr-FR"/>
    </w:rPr>
  </w:style>
  <w:style w:type="character" w:customStyle="1" w:styleId="1424">
    <w:name w:val="WW-WW8Num5ztrue7"/>
    <w:qFormat/>
    <w:uiPriority w:val="0"/>
  </w:style>
  <w:style w:type="character" w:customStyle="1" w:styleId="1425">
    <w:name w:val="WW8Num6zfalse"/>
    <w:qFormat/>
    <w:uiPriority w:val="0"/>
  </w:style>
  <w:style w:type="character" w:customStyle="1" w:styleId="1426">
    <w:name w:val="WW-WW8Num6ztrue1"/>
    <w:qFormat/>
    <w:uiPriority w:val="0"/>
  </w:style>
  <w:style w:type="character" w:customStyle="1" w:styleId="1427">
    <w:name w:val="WW-WW8Num6ztrue11"/>
    <w:qFormat/>
    <w:uiPriority w:val="0"/>
  </w:style>
  <w:style w:type="character" w:customStyle="1" w:styleId="1428">
    <w:name w:val="WW-WW8Num6ztrue2"/>
    <w:qFormat/>
    <w:uiPriority w:val="0"/>
  </w:style>
  <w:style w:type="character" w:customStyle="1" w:styleId="1429">
    <w:name w:val="WW-WW8Num6ztrue3"/>
    <w:qFormat/>
    <w:uiPriority w:val="0"/>
  </w:style>
  <w:style w:type="character" w:customStyle="1" w:styleId="1430">
    <w:name w:val="WW-WW8Num6ztrue4"/>
    <w:qFormat/>
    <w:uiPriority w:val="0"/>
  </w:style>
  <w:style w:type="character" w:customStyle="1" w:styleId="1431">
    <w:name w:val="WW-WW8Num6ztrue5"/>
    <w:qFormat/>
    <w:uiPriority w:val="0"/>
  </w:style>
  <w:style w:type="character" w:customStyle="1" w:styleId="1432">
    <w:name w:val="WW-WW8Num6ztrue6"/>
    <w:qFormat/>
    <w:uiPriority w:val="0"/>
  </w:style>
  <w:style w:type="character" w:customStyle="1" w:styleId="1433">
    <w:name w:val="WW8Num7z0"/>
    <w:qFormat/>
    <w:uiPriority w:val="0"/>
    <w:rPr>
      <w:rFonts w:ascii="E-F5" w:hAnsi="E-F5" w:cs="E-F5"/>
      <w:b/>
      <w:sz w:val="28"/>
    </w:rPr>
  </w:style>
  <w:style w:type="character" w:customStyle="1" w:styleId="1434">
    <w:name w:val="WW-WW8Num7ztrue7"/>
    <w:qFormat/>
    <w:uiPriority w:val="0"/>
  </w:style>
  <w:style w:type="character" w:customStyle="1" w:styleId="1435">
    <w:name w:val="WW-WW8Num7ztrue11"/>
    <w:qFormat/>
    <w:uiPriority w:val="0"/>
  </w:style>
  <w:style w:type="character" w:customStyle="1" w:styleId="1436">
    <w:name w:val="WW-WW8Num7ztrue21"/>
    <w:qFormat/>
    <w:uiPriority w:val="0"/>
  </w:style>
  <w:style w:type="character" w:customStyle="1" w:styleId="1437">
    <w:name w:val="WW-WW8Num7ztrue31"/>
    <w:qFormat/>
    <w:uiPriority w:val="0"/>
  </w:style>
  <w:style w:type="character" w:customStyle="1" w:styleId="1438">
    <w:name w:val="WW-WW8Num7ztrue41"/>
    <w:qFormat/>
    <w:uiPriority w:val="0"/>
  </w:style>
  <w:style w:type="character" w:customStyle="1" w:styleId="1439">
    <w:name w:val="WW-WW8Num7ztrue51"/>
    <w:qFormat/>
    <w:uiPriority w:val="0"/>
  </w:style>
  <w:style w:type="character" w:customStyle="1" w:styleId="1440">
    <w:name w:val="WW-WW8Num7ztrue61"/>
    <w:qFormat/>
    <w:uiPriority w:val="0"/>
  </w:style>
  <w:style w:type="character" w:customStyle="1" w:styleId="1441">
    <w:name w:val="WW8Num8z1"/>
    <w:qFormat/>
    <w:uiPriority w:val="0"/>
    <w:rPr>
      <w:rFonts w:cs="Times New Roman"/>
    </w:rPr>
  </w:style>
  <w:style w:type="character" w:customStyle="1" w:styleId="1442">
    <w:name w:val="WW8Num9z2"/>
    <w:qFormat/>
    <w:uiPriority w:val="0"/>
    <w:rPr>
      <w:rFonts w:ascii="Times New Roman" w:hAnsi="Times New Roman" w:cs="Times New Roman"/>
      <w:sz w:val="18"/>
    </w:rPr>
  </w:style>
  <w:style w:type="character" w:customStyle="1" w:styleId="1443">
    <w:name w:val="WW8Num9ztrue"/>
    <w:qFormat/>
    <w:uiPriority w:val="0"/>
  </w:style>
  <w:style w:type="character" w:customStyle="1" w:styleId="1444">
    <w:name w:val="WW-WW8Num9ztrue"/>
    <w:qFormat/>
    <w:uiPriority w:val="0"/>
  </w:style>
  <w:style w:type="character" w:customStyle="1" w:styleId="1445">
    <w:name w:val="WW-WW8Num9ztrue1"/>
    <w:qFormat/>
    <w:uiPriority w:val="0"/>
  </w:style>
  <w:style w:type="character" w:customStyle="1" w:styleId="1446">
    <w:name w:val="WW-WW8Num9ztrue2"/>
    <w:qFormat/>
    <w:uiPriority w:val="0"/>
  </w:style>
  <w:style w:type="character" w:customStyle="1" w:styleId="1447">
    <w:name w:val="WW-WW8Num9ztrue3"/>
    <w:qFormat/>
    <w:uiPriority w:val="0"/>
  </w:style>
  <w:style w:type="character" w:customStyle="1" w:styleId="1448">
    <w:name w:val="WW-WW8Num10ztrue7"/>
    <w:qFormat/>
    <w:uiPriority w:val="0"/>
  </w:style>
  <w:style w:type="character" w:customStyle="1" w:styleId="1449">
    <w:name w:val="WW-WW8Num10ztrue11"/>
    <w:qFormat/>
    <w:uiPriority w:val="0"/>
  </w:style>
  <w:style w:type="character" w:customStyle="1" w:styleId="1450">
    <w:name w:val="WW-WW8Num10ztrue21"/>
    <w:qFormat/>
    <w:uiPriority w:val="0"/>
  </w:style>
  <w:style w:type="character" w:customStyle="1" w:styleId="1451">
    <w:name w:val="WW-WW8Num10ztrue31"/>
    <w:qFormat/>
    <w:uiPriority w:val="0"/>
  </w:style>
  <w:style w:type="character" w:customStyle="1" w:styleId="1452">
    <w:name w:val="WW-WW8Num10ztrue41"/>
    <w:qFormat/>
    <w:uiPriority w:val="0"/>
  </w:style>
  <w:style w:type="character" w:customStyle="1" w:styleId="1453">
    <w:name w:val="WW-WW8Num10ztrue51"/>
    <w:qFormat/>
    <w:uiPriority w:val="0"/>
  </w:style>
  <w:style w:type="character" w:customStyle="1" w:styleId="1454">
    <w:name w:val="WW-WW8Num10ztrue61"/>
    <w:qFormat/>
    <w:uiPriority w:val="0"/>
  </w:style>
  <w:style w:type="character" w:customStyle="1" w:styleId="1455">
    <w:name w:val="WW-WW8Num11ztrue7"/>
    <w:qFormat/>
    <w:uiPriority w:val="0"/>
  </w:style>
  <w:style w:type="character" w:customStyle="1" w:styleId="1456">
    <w:name w:val="WW-WW8Num11ztrue11"/>
    <w:qFormat/>
    <w:uiPriority w:val="0"/>
  </w:style>
  <w:style w:type="character" w:customStyle="1" w:styleId="1457">
    <w:name w:val="WW-WW8Num11ztrue21"/>
    <w:qFormat/>
    <w:uiPriority w:val="0"/>
  </w:style>
  <w:style w:type="character" w:customStyle="1" w:styleId="1458">
    <w:name w:val="WW-WW8Num11ztrue31"/>
    <w:qFormat/>
    <w:uiPriority w:val="0"/>
  </w:style>
  <w:style w:type="character" w:customStyle="1" w:styleId="1459">
    <w:name w:val="WW-WW8Num11ztrue41"/>
    <w:qFormat/>
    <w:uiPriority w:val="0"/>
  </w:style>
  <w:style w:type="character" w:customStyle="1" w:styleId="1460">
    <w:name w:val="WW-WW8Num11ztrue51"/>
    <w:qFormat/>
    <w:uiPriority w:val="0"/>
  </w:style>
  <w:style w:type="character" w:customStyle="1" w:styleId="1461">
    <w:name w:val="WW-WW8Num11ztrue61"/>
    <w:qFormat/>
    <w:uiPriority w:val="0"/>
  </w:style>
  <w:style w:type="character" w:customStyle="1" w:styleId="1462">
    <w:name w:val="WW-WW8Num12ztrue7"/>
    <w:qFormat/>
    <w:uiPriority w:val="0"/>
  </w:style>
  <w:style w:type="character" w:customStyle="1" w:styleId="1463">
    <w:name w:val="WW-WW8Num12ztrue11"/>
    <w:qFormat/>
    <w:uiPriority w:val="0"/>
  </w:style>
  <w:style w:type="character" w:customStyle="1" w:styleId="1464">
    <w:name w:val="WW-WW8Num12ztrue21"/>
    <w:qFormat/>
    <w:uiPriority w:val="0"/>
  </w:style>
  <w:style w:type="character" w:customStyle="1" w:styleId="1465">
    <w:name w:val="WW-WW8Num12ztrue31"/>
    <w:qFormat/>
    <w:uiPriority w:val="0"/>
  </w:style>
  <w:style w:type="character" w:customStyle="1" w:styleId="1466">
    <w:name w:val="WW-WW8Num12ztrue41"/>
    <w:qFormat/>
    <w:uiPriority w:val="0"/>
  </w:style>
  <w:style w:type="character" w:customStyle="1" w:styleId="1467">
    <w:name w:val="WW-WW8Num12ztrue51"/>
    <w:qFormat/>
    <w:uiPriority w:val="0"/>
  </w:style>
  <w:style w:type="character" w:customStyle="1" w:styleId="1468">
    <w:name w:val="WW-WW8Num12ztrue61"/>
    <w:qFormat/>
    <w:uiPriority w:val="0"/>
  </w:style>
  <w:style w:type="character" w:customStyle="1" w:styleId="1469">
    <w:name w:val="WW-WW8Num13ztrue6"/>
    <w:qFormat/>
    <w:uiPriority w:val="0"/>
  </w:style>
  <w:style w:type="character" w:customStyle="1" w:styleId="1470">
    <w:name w:val="WW-WW8Num13ztrue11"/>
    <w:qFormat/>
    <w:uiPriority w:val="0"/>
  </w:style>
  <w:style w:type="character" w:customStyle="1" w:styleId="1471">
    <w:name w:val="WW-WW8Num13ztrue21"/>
    <w:qFormat/>
    <w:uiPriority w:val="0"/>
  </w:style>
  <w:style w:type="character" w:customStyle="1" w:styleId="1472">
    <w:name w:val="WW-WW8Num13ztrue31"/>
    <w:qFormat/>
    <w:uiPriority w:val="0"/>
  </w:style>
  <w:style w:type="character" w:customStyle="1" w:styleId="1473">
    <w:name w:val="WW-WW8Num13ztrue41"/>
    <w:qFormat/>
    <w:uiPriority w:val="0"/>
  </w:style>
  <w:style w:type="character" w:customStyle="1" w:styleId="1474">
    <w:name w:val="WW-WW8Num13ztrue51"/>
    <w:qFormat/>
    <w:uiPriority w:val="0"/>
  </w:style>
  <w:style w:type="character" w:customStyle="1" w:styleId="1475">
    <w:name w:val="默认段落字体1"/>
    <w:qFormat/>
    <w:uiPriority w:val="0"/>
    <w:rPr>
      <w:rFonts w:eastAsia="宋体"/>
      <w:sz w:val="21"/>
      <w:szCs w:val="21"/>
      <w:lang w:val="en-US" w:eastAsia="zh-CN" w:bidi="ar-SA"/>
    </w:rPr>
  </w:style>
  <w:style w:type="character" w:customStyle="1" w:styleId="1476">
    <w:name w:val="下标 Char Char"/>
    <w:qFormat/>
    <w:uiPriority w:val="0"/>
    <w:rPr>
      <w:rFonts w:eastAsia="宋体"/>
      <w:i/>
      <w:sz w:val="21"/>
      <w:szCs w:val="21"/>
      <w:vertAlign w:val="subscript"/>
      <w:lang w:val="en-US" w:eastAsia="zh-CN" w:bidi="ar-SA"/>
    </w:rPr>
  </w:style>
  <w:style w:type="character" w:customStyle="1" w:styleId="1477">
    <w:name w:val="论文正文 Char Char"/>
    <w:qFormat/>
    <w:uiPriority w:val="0"/>
    <w:rPr>
      <w:rFonts w:eastAsia="宋体"/>
      <w:kern w:val="1"/>
      <w:sz w:val="24"/>
      <w:szCs w:val="24"/>
      <w:lang w:val="en-US" w:eastAsia="zh-CN" w:bidi="ar-SA"/>
    </w:rPr>
  </w:style>
  <w:style w:type="character" w:customStyle="1" w:styleId="1478">
    <w:name w:val="参考文献 Char Char"/>
    <w:qFormat/>
    <w:uiPriority w:val="0"/>
    <w:rPr>
      <w:rFonts w:eastAsia="宋体"/>
      <w:sz w:val="21"/>
      <w:szCs w:val="21"/>
      <w:lang w:val="en-US" w:eastAsia="zh-CN" w:bidi="ar-SA"/>
    </w:rPr>
  </w:style>
  <w:style w:type="character" w:customStyle="1" w:styleId="1479">
    <w:name w:val="Style Abstract + Italic Char Char"/>
    <w:qFormat/>
    <w:uiPriority w:val="0"/>
    <w:rPr>
      <w:rFonts w:eastAsia="MS Mincho"/>
      <w:i/>
      <w:iCs/>
      <w:kern w:val="1"/>
      <w:sz w:val="18"/>
      <w:szCs w:val="21"/>
      <w:lang w:val="en-US" w:eastAsia="zh-CN" w:bidi="ar-SA"/>
    </w:rPr>
  </w:style>
  <w:style w:type="character" w:customStyle="1" w:styleId="1480">
    <w:name w:val="Footnote Characters"/>
    <w:qFormat/>
    <w:uiPriority w:val="0"/>
    <w:rPr>
      <w:rFonts w:eastAsia="宋体"/>
      <w:sz w:val="21"/>
      <w:szCs w:val="21"/>
      <w:vertAlign w:val="superscript"/>
      <w:lang w:val="en-US" w:eastAsia="zh-CN" w:bidi="ar-SA"/>
    </w:rPr>
  </w:style>
  <w:style w:type="paragraph" w:customStyle="1" w:styleId="1481">
    <w:name w:val="7"/>
    <w:qFormat/>
    <w:uiPriority w:val="61"/>
    <w:rPr>
      <w:rFonts w:ascii="Calibri" w:hAnsi="Calibri" w:eastAsia="宋体" w:cs="Times New Roman"/>
      <w:sz w:val="22"/>
      <w:szCs w:val="22"/>
      <w:lang w:val="en-US" w:eastAsia="zh-CN" w:bidi="ar-SA"/>
    </w:rPr>
  </w:style>
  <w:style w:type="character" w:customStyle="1" w:styleId="1482">
    <w:name w:val="批注引用1"/>
    <w:qFormat/>
    <w:uiPriority w:val="0"/>
    <w:rPr>
      <w:rFonts w:eastAsia="宋体"/>
      <w:sz w:val="21"/>
      <w:szCs w:val="21"/>
      <w:lang w:val="en-US" w:eastAsia="zh-CN" w:bidi="ar-SA"/>
    </w:rPr>
  </w:style>
  <w:style w:type="character" w:customStyle="1" w:styleId="1483">
    <w:name w:val="Endnote Characters"/>
    <w:qFormat/>
    <w:uiPriority w:val="0"/>
    <w:rPr>
      <w:rFonts w:ascii="Times New Roman" w:hAnsi="Times New Roman" w:eastAsia="宋体" w:cs="Times New Roman"/>
      <w:position w:val="0"/>
      <w:sz w:val="24"/>
      <w:szCs w:val="18"/>
      <w:vertAlign w:val="baseline"/>
      <w:lang w:val="en-US" w:eastAsia="zh-CN" w:bidi="ar-SA"/>
    </w:rPr>
  </w:style>
  <w:style w:type="character" w:customStyle="1" w:styleId="1484">
    <w:name w:val="Text Char Char"/>
    <w:qFormat/>
    <w:uiPriority w:val="0"/>
    <w:rPr>
      <w:rFonts w:eastAsia="Batang"/>
      <w:sz w:val="21"/>
      <w:szCs w:val="21"/>
      <w:lang w:val="en-US" w:bidi="ar-SA"/>
    </w:rPr>
  </w:style>
  <w:style w:type="character" w:customStyle="1" w:styleId="1485">
    <w:name w:val="英文 Char Char"/>
    <w:qFormat/>
    <w:uiPriority w:val="0"/>
    <w:rPr>
      <w:rFonts w:eastAsia="宋体"/>
      <w:kern w:val="1"/>
      <w:sz w:val="15"/>
      <w:lang w:val="en-US" w:eastAsia="zh-CN" w:bidi="ar-SA"/>
    </w:rPr>
  </w:style>
  <w:style w:type="character" w:customStyle="1" w:styleId="1486">
    <w:name w:val="NUDT标题 Char Char"/>
    <w:qFormat/>
    <w:uiPriority w:val="0"/>
    <w:rPr>
      <w:rFonts w:ascii="Arial" w:hAnsi="Arial" w:eastAsia="黑体" w:cs="宋体"/>
      <w:sz w:val="32"/>
      <w:szCs w:val="32"/>
      <w:lang w:val="en-US" w:eastAsia="zh-CN" w:bidi="ar-SA"/>
    </w:rPr>
  </w:style>
  <w:style w:type="character" w:customStyle="1" w:styleId="1487">
    <w:name w:val="节标题 Char1"/>
    <w:qFormat/>
    <w:uiPriority w:val="0"/>
    <w:rPr>
      <w:rFonts w:eastAsia="黑体"/>
      <w:kern w:val="1"/>
      <w:sz w:val="24"/>
      <w:szCs w:val="24"/>
      <w:lang w:val="en-US" w:eastAsia="zh-CN" w:bidi="ar-SA"/>
    </w:rPr>
  </w:style>
  <w:style w:type="character" w:customStyle="1" w:styleId="1488">
    <w:name w:val="样式 样式 首行缩进:  2 字符 + 黑体 加粗 Char Char"/>
    <w:qFormat/>
    <w:uiPriority w:val="0"/>
    <w:rPr>
      <w:rFonts w:ascii="黑体" w:hAnsi="黑体" w:eastAsia="黑体" w:cs="宋体"/>
      <w:b/>
      <w:bCs/>
      <w:kern w:val="1"/>
      <w:sz w:val="24"/>
      <w:lang w:val="en-US" w:eastAsia="zh-CN" w:bidi="ar-SA"/>
    </w:rPr>
  </w:style>
  <w:style w:type="character" w:customStyle="1" w:styleId="1489">
    <w:name w:val="样式 正文文本缩进 + Times 小四 Char Char"/>
    <w:qFormat/>
    <w:uiPriority w:val="0"/>
    <w:rPr>
      <w:rFonts w:ascii="Times" w:hAnsi="Times" w:eastAsia="宋体" w:cs="Times"/>
      <w:sz w:val="24"/>
      <w:szCs w:val="21"/>
      <w:lang w:val="en-US" w:bidi="ar-SA"/>
    </w:rPr>
  </w:style>
  <w:style w:type="character" w:customStyle="1" w:styleId="1490">
    <w:name w:val="编号 Char Char"/>
    <w:qFormat/>
    <w:uiPriority w:val="0"/>
    <w:rPr>
      <w:rFonts w:ascii="Arial" w:hAnsi="Arial" w:eastAsia="Arial Unicode MS" w:cs="Arial"/>
      <w:b/>
      <w:bCs/>
      <w:kern w:val="1"/>
      <w:sz w:val="18"/>
      <w:szCs w:val="18"/>
      <w:lang w:val="en-US" w:eastAsia="zh-CN" w:bidi="ar-SA"/>
    </w:rPr>
  </w:style>
  <w:style w:type="character" w:customStyle="1" w:styleId="1491">
    <w:name w:val="!四号仿宋24磅 Char Char Char Char"/>
    <w:qFormat/>
    <w:uiPriority w:val="0"/>
    <w:rPr>
      <w:rFonts w:ascii="华文仿宋" w:hAnsi="华文仿宋" w:eastAsia="华文仿宋" w:cs="华文仿宋"/>
      <w:kern w:val="1"/>
      <w:sz w:val="28"/>
      <w:szCs w:val="28"/>
      <w:lang w:val="en-US" w:eastAsia="zh-CN" w:bidi="ar-SA"/>
    </w:rPr>
  </w:style>
  <w:style w:type="character" w:customStyle="1" w:styleId="1492">
    <w:name w:val="Header Char"/>
    <w:qFormat/>
    <w:uiPriority w:val="0"/>
    <w:rPr>
      <w:rFonts w:eastAsia="宋体"/>
      <w:kern w:val="1"/>
      <w:sz w:val="18"/>
      <w:szCs w:val="18"/>
      <w:lang w:val="en-US" w:eastAsia="zh-CN" w:bidi="ar-SA"/>
    </w:rPr>
  </w:style>
  <w:style w:type="character" w:customStyle="1" w:styleId="1493">
    <w:name w:val="标题4 Char Char"/>
    <w:qFormat/>
    <w:uiPriority w:val="0"/>
    <w:rPr>
      <w:rFonts w:eastAsia="楷体_GB2312"/>
      <w:kern w:val="1"/>
      <w:sz w:val="21"/>
      <w:szCs w:val="21"/>
      <w:lang w:val="en-US" w:eastAsia="zh-CN" w:bidi="ar-SA"/>
    </w:rPr>
  </w:style>
  <w:style w:type="character" w:customStyle="1" w:styleId="1494">
    <w:name w:val="文献 Char Char"/>
    <w:qFormat/>
    <w:uiPriority w:val="0"/>
    <w:rPr>
      <w:rFonts w:ascii="Times New Roman MT Extra Bold" w:hAnsi="Times New Roman MT Extra Bold" w:eastAsia="黑体" w:cs="Times New Roman MT Extra Bold"/>
      <w:kern w:val="1"/>
      <w:sz w:val="21"/>
      <w:szCs w:val="24"/>
      <w:lang w:val="en-US" w:eastAsia="zh-CN" w:bidi="ar-SA"/>
    </w:rPr>
  </w:style>
  <w:style w:type="character" w:customStyle="1" w:styleId="1495">
    <w:name w:val="IEEE Abstract Heading Char Char"/>
    <w:qFormat/>
    <w:uiPriority w:val="0"/>
    <w:rPr>
      <w:rFonts w:eastAsia="宋体"/>
      <w:b/>
      <w:i/>
      <w:sz w:val="18"/>
      <w:szCs w:val="24"/>
      <w:lang w:val="en-GB" w:bidi="ar-SA"/>
    </w:rPr>
  </w:style>
  <w:style w:type="character" w:customStyle="1" w:styleId="1496">
    <w:name w:val="论文二级标题 Char Char"/>
    <w:qFormat/>
    <w:uiPriority w:val="0"/>
    <w:rPr>
      <w:rFonts w:ascii="Arial" w:hAnsi="Arial" w:eastAsia="宋体" w:cs="宋体"/>
      <w:b/>
      <w:bCs/>
      <w:kern w:val="1"/>
      <w:sz w:val="28"/>
      <w:lang w:val="en-US" w:eastAsia="zh-CN" w:bidi="ar-SA"/>
    </w:rPr>
  </w:style>
  <w:style w:type="character" w:customStyle="1" w:styleId="1497">
    <w:name w:val="Footnote Text Char"/>
    <w:qFormat/>
    <w:uiPriority w:val="0"/>
    <w:rPr>
      <w:rFonts w:eastAsia="宋体"/>
      <w:kern w:val="1"/>
      <w:sz w:val="18"/>
      <w:szCs w:val="18"/>
      <w:lang w:val="en-US" w:eastAsia="zh-CN" w:bidi="ar-SA"/>
    </w:rPr>
  </w:style>
  <w:style w:type="character" w:customStyle="1" w:styleId="1498">
    <w:name w:val="关键词 Char Char"/>
    <w:qFormat/>
    <w:uiPriority w:val="0"/>
    <w:rPr>
      <w:rFonts w:eastAsia="楷体_GB2312"/>
      <w:kern w:val="1"/>
      <w:sz w:val="18"/>
      <w:szCs w:val="21"/>
      <w:lang w:val="en-US" w:eastAsia="zh-CN" w:bidi="ar-SA"/>
    </w:rPr>
  </w:style>
  <w:style w:type="character" w:customStyle="1" w:styleId="1499">
    <w:name w:val="My样式1 Char Char"/>
    <w:qFormat/>
    <w:uiPriority w:val="0"/>
    <w:rPr>
      <w:rFonts w:eastAsia="宋体" w:cs="AdobeSongStd-Light"/>
      <w:sz w:val="24"/>
      <w:szCs w:val="21"/>
      <w:lang w:val="en-US" w:eastAsia="zh-CN" w:bidi="ar-SA"/>
    </w:rPr>
  </w:style>
  <w:style w:type="character" w:customStyle="1" w:styleId="1500">
    <w:name w:val="Standard 正文 Char Char"/>
    <w:qFormat/>
    <w:uiPriority w:val="0"/>
    <w:rPr>
      <w:rFonts w:eastAsia="宋体" w:cs="宋体"/>
      <w:kern w:val="1"/>
      <w:sz w:val="24"/>
      <w:lang w:val="en-US" w:eastAsia="zh-CN" w:bidi="ar-SA"/>
    </w:rPr>
  </w:style>
  <w:style w:type="character" w:customStyle="1" w:styleId="1501">
    <w:name w:val="NUDT图 Char Char"/>
    <w:qFormat/>
    <w:uiPriority w:val="0"/>
    <w:rPr>
      <w:rFonts w:ascii="Cambria Math" w:hAnsi="Cambria Math" w:eastAsia="宋体" w:cs="Cambria Math"/>
      <w:sz w:val="21"/>
      <w:szCs w:val="21"/>
      <w:lang w:val="en-US" w:eastAsia="zh-CN" w:bidi="ar-SA"/>
    </w:rPr>
  </w:style>
  <w:style w:type="character" w:customStyle="1" w:styleId="1502">
    <w:name w:val="题注 Char Char"/>
    <w:qFormat/>
    <w:uiPriority w:val="0"/>
    <w:rPr>
      <w:rFonts w:ascii="Arial" w:hAnsi="Arial" w:eastAsia="黑体" w:cs="Arial"/>
      <w:kern w:val="1"/>
      <w:sz w:val="21"/>
      <w:szCs w:val="21"/>
      <w:lang w:val="en-US" w:eastAsia="zh-CN" w:bidi="ar-SA"/>
    </w:rPr>
  </w:style>
  <w:style w:type="character" w:customStyle="1" w:styleId="1503">
    <w:name w:val="标题强调 Char Char"/>
    <w:qFormat/>
    <w:uiPriority w:val="0"/>
    <w:rPr>
      <w:rFonts w:eastAsia="黑体"/>
      <w:b/>
      <w:sz w:val="21"/>
      <w:szCs w:val="21"/>
      <w:lang w:val="en-US" w:eastAsia="zh-CN" w:bidi="ar-SA"/>
    </w:rPr>
  </w:style>
  <w:style w:type="character" w:customStyle="1" w:styleId="1504">
    <w:name w:val="作者简介： Char Char"/>
    <w:qFormat/>
    <w:uiPriority w:val="0"/>
    <w:rPr>
      <w:rFonts w:eastAsia="黑体"/>
      <w:sz w:val="18"/>
      <w:szCs w:val="18"/>
      <w:lang w:val="en-US" w:eastAsia="zh-CN" w:bidi="ar-SA"/>
    </w:rPr>
  </w:style>
  <w:style w:type="character" w:customStyle="1" w:styleId="1505">
    <w:name w:val="大论文标题1 Char Char"/>
    <w:qFormat/>
    <w:uiPriority w:val="0"/>
    <w:rPr>
      <w:rFonts w:ascii="黑体" w:hAnsi="黑体" w:eastAsia="黑体" w:cs="宋体"/>
      <w:bCs/>
      <w:kern w:val="1"/>
      <w:sz w:val="32"/>
      <w:szCs w:val="32"/>
      <w:lang w:val="en-US" w:eastAsia="zh-CN" w:bidi="ar-SA"/>
    </w:rPr>
  </w:style>
  <w:style w:type="character" w:customStyle="1" w:styleId="1506">
    <w:name w:val="77正文 Char Char"/>
    <w:qFormat/>
    <w:uiPriority w:val="0"/>
    <w:rPr>
      <w:rFonts w:eastAsia="宋体"/>
      <w:sz w:val="24"/>
      <w:szCs w:val="21"/>
      <w:lang w:val="en-US" w:eastAsia="zh-CN" w:bidi="ar-SA"/>
    </w:rPr>
  </w:style>
  <w:style w:type="character" w:customStyle="1" w:styleId="1507">
    <w:name w:val="1 Char Char"/>
    <w:qFormat/>
    <w:uiPriority w:val="0"/>
    <w:rPr>
      <w:rFonts w:eastAsia="黑体" w:cs="宋体"/>
      <w:bCs/>
      <w:sz w:val="28"/>
      <w:szCs w:val="28"/>
      <w:lang w:val="en-US" w:eastAsia="zh-CN" w:bidi="ar-SA"/>
    </w:rPr>
  </w:style>
  <w:style w:type="character" w:customStyle="1" w:styleId="1508">
    <w:name w:val="IEEE Paragraph Char Char"/>
    <w:qFormat/>
    <w:uiPriority w:val="0"/>
    <w:rPr>
      <w:rFonts w:eastAsia="宋体"/>
      <w:szCs w:val="24"/>
      <w:lang w:val="en-AU" w:eastAsia="zh-CN" w:bidi="ar-SA"/>
    </w:rPr>
  </w:style>
  <w:style w:type="character" w:customStyle="1" w:styleId="1509">
    <w:name w:val="文章编号 Char Char"/>
    <w:qFormat/>
    <w:uiPriority w:val="0"/>
    <w:rPr>
      <w:rFonts w:ascii="Arial" w:hAnsi="Arial" w:eastAsia="宋体" w:cs="Arial"/>
      <w:b/>
      <w:bCs/>
      <w:kern w:val="1"/>
      <w:sz w:val="18"/>
      <w:szCs w:val="18"/>
      <w:lang w:val="en-US" w:eastAsia="zh-CN" w:bidi="ar-SA"/>
    </w:rPr>
  </w:style>
  <w:style w:type="character" w:customStyle="1" w:styleId="1510">
    <w:name w:val="NUDT标题1 Char Char"/>
    <w:qFormat/>
    <w:uiPriority w:val="0"/>
    <w:rPr>
      <w:rFonts w:ascii="宋体" w:hAnsi="宋体" w:eastAsia="宋体" w:cs="宋体"/>
      <w:b/>
      <w:sz w:val="32"/>
      <w:szCs w:val="32"/>
      <w:lang w:val="en-US" w:eastAsia="zh-CN" w:bidi="ar-SA"/>
    </w:rPr>
  </w:style>
  <w:style w:type="character" w:customStyle="1" w:styleId="1511">
    <w:name w:val="地名 Char Char"/>
    <w:qFormat/>
    <w:uiPriority w:val="0"/>
    <w:rPr>
      <w:rFonts w:eastAsia="宋体"/>
      <w:kern w:val="1"/>
      <w:sz w:val="15"/>
      <w:szCs w:val="15"/>
      <w:lang w:val="en-US" w:eastAsia="zh-CN" w:bidi="ar-SA"/>
    </w:rPr>
  </w:style>
  <w:style w:type="character" w:customStyle="1" w:styleId="1512">
    <w:name w:val="h331 Char"/>
    <w:qFormat/>
    <w:uiPriority w:val="0"/>
    <w:rPr>
      <w:rFonts w:eastAsia="黑体"/>
      <w:kern w:val="1"/>
      <w:sz w:val="21"/>
      <w:szCs w:val="21"/>
      <w:lang w:val="en-US" w:eastAsia="zh-CN" w:bidi="ar-SA"/>
    </w:rPr>
  </w:style>
  <w:style w:type="character" w:customStyle="1" w:styleId="1513">
    <w:name w:val="No Spacing Char Char"/>
    <w:qFormat/>
    <w:uiPriority w:val="0"/>
    <w:rPr>
      <w:rFonts w:ascii="Calibri" w:hAnsi="Calibri" w:eastAsia="宋体" w:cs="Calibri"/>
      <w:sz w:val="22"/>
      <w:szCs w:val="22"/>
      <w:lang w:val="en-US" w:eastAsia="zh-CN" w:bidi="ar-SA"/>
    </w:rPr>
  </w:style>
  <w:style w:type="character" w:customStyle="1" w:styleId="1514">
    <w:name w:val="文献引用 Char Char"/>
    <w:qFormat/>
    <w:uiPriority w:val="0"/>
    <w:rPr>
      <w:rFonts w:eastAsia="宋体"/>
      <w:sz w:val="21"/>
      <w:szCs w:val="21"/>
      <w:vertAlign w:val="superscript"/>
      <w:lang w:val="en-US" w:eastAsia="zh-CN" w:bidi="ar-SA"/>
    </w:rPr>
  </w:style>
  <w:style w:type="character" w:customStyle="1" w:styleId="1515">
    <w:name w:val="普通正文 Char Char"/>
    <w:qFormat/>
    <w:uiPriority w:val="0"/>
    <w:rPr>
      <w:rFonts w:eastAsia="宋体" w:cs="宋体"/>
      <w:kern w:val="1"/>
      <w:sz w:val="21"/>
      <w:szCs w:val="21"/>
      <w:lang w:val="en-US" w:eastAsia="zh-CN" w:bidi="ar-SA"/>
    </w:rPr>
  </w:style>
  <w:style w:type="character" w:customStyle="1" w:styleId="1516">
    <w:name w:val="Abstract Char Char"/>
    <w:qFormat/>
    <w:uiPriority w:val="0"/>
    <w:rPr>
      <w:rFonts w:eastAsia="楷体_GB2312"/>
      <w:kern w:val="1"/>
      <w:sz w:val="18"/>
      <w:szCs w:val="21"/>
      <w:lang w:val="en-US" w:eastAsia="zh-CN" w:bidi="ar-SA"/>
    </w:rPr>
  </w:style>
  <w:style w:type="character" w:customStyle="1" w:styleId="1517">
    <w:name w:val="figure caption Char Char"/>
    <w:qFormat/>
    <w:uiPriority w:val="0"/>
    <w:rPr>
      <w:rFonts w:eastAsia="宋体"/>
      <w:sz w:val="16"/>
      <w:szCs w:val="16"/>
      <w:lang w:val="en-US" w:bidi="ar-SA"/>
    </w:rPr>
  </w:style>
  <w:style w:type="character" w:customStyle="1" w:styleId="1518">
    <w:name w:val="MTDisplayEquation Char Char"/>
    <w:qFormat/>
    <w:uiPriority w:val="0"/>
    <w:rPr>
      <w:rFonts w:eastAsia="宋体"/>
      <w:sz w:val="21"/>
      <w:szCs w:val="21"/>
      <w:lang w:val="en-US" w:eastAsia="zh-CN" w:bidi="ar-SA"/>
    </w:rPr>
  </w:style>
  <w:style w:type="character" w:customStyle="1" w:styleId="1519">
    <w:name w:val="明显引用 Char Char"/>
    <w:qFormat/>
    <w:uiPriority w:val="0"/>
    <w:rPr>
      <w:rFonts w:eastAsia="宋体" w:cs="宋体"/>
      <w:b/>
      <w:bCs/>
      <w:i/>
      <w:iCs/>
      <w:color w:val="4F81BD"/>
      <w:sz w:val="21"/>
      <w:lang w:val="en-US" w:eastAsia="zh-CN" w:bidi="ar-SA"/>
    </w:rPr>
  </w:style>
  <w:style w:type="character" w:customStyle="1" w:styleId="1520">
    <w:name w:val="人名 Char Char"/>
    <w:qFormat/>
    <w:uiPriority w:val="0"/>
    <w:rPr>
      <w:rFonts w:eastAsia="楷体_GB2312"/>
      <w:kern w:val="1"/>
      <w:sz w:val="21"/>
      <w:szCs w:val="24"/>
      <w:lang w:val="en-US" w:eastAsia="zh-CN" w:bidi="ar-SA"/>
    </w:rPr>
  </w:style>
  <w:style w:type="character" w:customStyle="1" w:styleId="1521">
    <w:name w:val="作者 Char Char"/>
    <w:qFormat/>
    <w:uiPriority w:val="0"/>
    <w:rPr>
      <w:rFonts w:eastAsia="仿宋_GB2312"/>
      <w:w w:val="66"/>
      <w:kern w:val="1"/>
      <w:sz w:val="28"/>
      <w:szCs w:val="21"/>
      <w:lang w:val="en-US" w:eastAsia="zh-CN" w:bidi="ar-SA"/>
    </w:rPr>
  </w:style>
  <w:style w:type="character" w:customStyle="1" w:styleId="1522">
    <w:name w:val="IEEE Abtract Char Char"/>
    <w:qFormat/>
    <w:uiPriority w:val="0"/>
    <w:rPr>
      <w:rFonts w:eastAsia="宋体"/>
      <w:b/>
      <w:sz w:val="18"/>
      <w:szCs w:val="24"/>
      <w:lang w:val="en-GB" w:bidi="ar-SA"/>
    </w:rPr>
  </w:style>
  <w:style w:type="character" w:customStyle="1" w:styleId="1523">
    <w:name w:val="数学符号 Char Char"/>
    <w:qFormat/>
    <w:uiPriority w:val="0"/>
    <w:rPr>
      <w:rFonts w:eastAsia="宋体"/>
      <w:i/>
      <w:sz w:val="21"/>
      <w:szCs w:val="21"/>
      <w:lang w:val="en-US" w:eastAsia="zh-CN" w:bidi="ar-SA"/>
    </w:rPr>
  </w:style>
  <w:style w:type="character" w:customStyle="1" w:styleId="1524">
    <w:name w:val="摘要 Char Char"/>
    <w:qFormat/>
    <w:uiPriority w:val="0"/>
    <w:rPr>
      <w:rFonts w:eastAsia="宋体"/>
      <w:kern w:val="1"/>
      <w:sz w:val="18"/>
      <w:szCs w:val="18"/>
      <w:lang w:val="en-US" w:eastAsia="zh-CN" w:bidi="ar-SA"/>
    </w:rPr>
  </w:style>
  <w:style w:type="character" w:customStyle="1" w:styleId="1525">
    <w:name w:val="！正文段落 Char Char"/>
    <w:qFormat/>
    <w:uiPriority w:val="0"/>
    <w:rPr>
      <w:rFonts w:eastAsia="宋体"/>
      <w:kern w:val="1"/>
      <w:sz w:val="24"/>
      <w:szCs w:val="24"/>
      <w:lang w:val="en-US" w:eastAsia="zh-CN" w:bidi="ar-SA"/>
    </w:rPr>
  </w:style>
  <w:style w:type="character" w:customStyle="1" w:styleId="1526">
    <w:name w:val="标题111 Char Char"/>
    <w:qFormat/>
    <w:uiPriority w:val="0"/>
    <w:rPr>
      <w:rFonts w:ascii="Arial" w:hAnsi="Arial" w:eastAsia="宋体" w:cs="Arial"/>
      <w:b/>
      <w:color w:val="0000FF"/>
      <w:kern w:val="1"/>
      <w:sz w:val="24"/>
      <w:lang w:val="en-US" w:eastAsia="zh-CN" w:bidi="ar-SA"/>
    </w:rPr>
  </w:style>
  <w:style w:type="character" w:customStyle="1" w:styleId="1527">
    <w:name w:val="文档正文 Char Char"/>
    <w:qFormat/>
    <w:uiPriority w:val="0"/>
    <w:rPr>
      <w:rFonts w:eastAsia="宋体"/>
      <w:spacing w:val="4"/>
      <w:sz w:val="24"/>
      <w:lang w:bidi="ar-SA"/>
    </w:rPr>
  </w:style>
  <w:style w:type="character" w:customStyle="1" w:styleId="1528">
    <w:name w:val="图注 Char Char"/>
    <w:qFormat/>
    <w:uiPriority w:val="0"/>
    <w:rPr>
      <w:rFonts w:eastAsia="宋体"/>
      <w:kern w:val="1"/>
      <w:sz w:val="15"/>
      <w:szCs w:val="15"/>
      <w:lang w:val="en-US" w:eastAsia="zh-CN" w:bidi="ar-SA"/>
    </w:rPr>
  </w:style>
  <w:style w:type="character" w:customStyle="1" w:styleId="1529">
    <w:name w:val="毕业论文正文 Char Char"/>
    <w:qFormat/>
    <w:uiPriority w:val="0"/>
    <w:rPr>
      <w:rFonts w:eastAsia="宋体"/>
      <w:kern w:val="1"/>
      <w:sz w:val="24"/>
      <w:szCs w:val="24"/>
      <w:lang w:val="en-US" w:eastAsia="zh-CN" w:bidi="ar-SA"/>
    </w:rPr>
  </w:style>
  <w:style w:type="character" w:customStyle="1" w:styleId="1530">
    <w:name w:val="章标题(有序号) Char1"/>
    <w:qFormat/>
    <w:uiPriority w:val="0"/>
    <w:rPr>
      <w:rFonts w:eastAsia="黑体"/>
      <w:kern w:val="1"/>
      <w:sz w:val="32"/>
      <w:szCs w:val="32"/>
      <w:lang w:val="en-US" w:eastAsia="zh-CN" w:bidi="ar-SA"/>
    </w:rPr>
  </w:style>
  <w:style w:type="character" w:customStyle="1" w:styleId="1531">
    <w:name w:val="正文强调 Char Char"/>
    <w:qFormat/>
    <w:uiPriority w:val="0"/>
    <w:rPr>
      <w:rFonts w:eastAsia="宋体"/>
      <w:b/>
      <w:sz w:val="21"/>
      <w:szCs w:val="21"/>
      <w:lang w:val="en-US" w:eastAsia="zh-CN" w:bidi="ar-SA"/>
    </w:rPr>
  </w:style>
  <w:style w:type="character" w:customStyle="1" w:styleId="1532">
    <w:name w:val="图表 Char Char"/>
    <w:qFormat/>
    <w:uiPriority w:val="0"/>
    <w:rPr>
      <w:rFonts w:eastAsia="宋体"/>
      <w:kern w:val="1"/>
      <w:sz w:val="21"/>
      <w:szCs w:val="24"/>
      <w:lang w:val="en-US" w:eastAsia="zh-CN" w:bidi="ar-SA"/>
    </w:rPr>
  </w:style>
  <w:style w:type="character" w:customStyle="1" w:styleId="1533">
    <w:name w:val="引用 Char Char"/>
    <w:qFormat/>
    <w:uiPriority w:val="0"/>
    <w:rPr>
      <w:rFonts w:eastAsia="宋体" w:cs="宋体"/>
      <w:i/>
      <w:iCs/>
      <w:color w:val="000000"/>
      <w:sz w:val="21"/>
      <w:lang w:val="en-US" w:eastAsia="zh-CN" w:bidi="ar-SA"/>
    </w:rPr>
  </w:style>
  <w:style w:type="character" w:customStyle="1" w:styleId="1534">
    <w:name w:val="Body Text Char"/>
    <w:qFormat/>
    <w:uiPriority w:val="0"/>
    <w:rPr>
      <w:rFonts w:eastAsia="宋体"/>
      <w:lang w:val="en-US" w:eastAsia="zh-CN" w:bidi="ar-SA"/>
    </w:rPr>
  </w:style>
  <w:style w:type="character" w:customStyle="1" w:styleId="1535">
    <w:name w:val="作者单位上标 Char Char"/>
    <w:qFormat/>
    <w:uiPriority w:val="0"/>
    <w:rPr>
      <w:rFonts w:eastAsia="仿宋_GB2312"/>
      <w:w w:val="66"/>
      <w:kern w:val="1"/>
      <w:sz w:val="28"/>
      <w:szCs w:val="28"/>
      <w:vertAlign w:val="superscript"/>
      <w:lang w:val="en-US" w:eastAsia="zh-CN" w:bidi="ar-SA"/>
    </w:rPr>
  </w:style>
  <w:style w:type="character" w:customStyle="1" w:styleId="1536">
    <w:name w:val="样式 首行缩进:  2 字符 Char Char"/>
    <w:qFormat/>
    <w:uiPriority w:val="0"/>
    <w:rPr>
      <w:rFonts w:eastAsia="宋体" w:cs="宋体"/>
      <w:kern w:val="1"/>
      <w:sz w:val="24"/>
      <w:lang w:val="en-US" w:eastAsia="zh-CN" w:bidi="ar-SA"/>
    </w:rPr>
  </w:style>
  <w:style w:type="character" w:customStyle="1" w:styleId="1537">
    <w:name w:val="样式1 Char Char"/>
    <w:qFormat/>
    <w:uiPriority w:val="0"/>
    <w:rPr>
      <w:rFonts w:eastAsia="宋体"/>
      <w:kern w:val="1"/>
      <w:sz w:val="21"/>
      <w:szCs w:val="18"/>
      <w:lang w:val="en-US" w:eastAsia="zh-CN" w:bidi="ar-SA"/>
    </w:rPr>
  </w:style>
  <w:style w:type="character" w:customStyle="1" w:styleId="1538">
    <w:name w:val="公式 Char Char"/>
    <w:qFormat/>
    <w:uiPriority w:val="0"/>
    <w:rPr>
      <w:rFonts w:eastAsia="宋体"/>
      <w:kern w:val="1"/>
      <w:sz w:val="21"/>
      <w:szCs w:val="21"/>
      <w:lang w:val="en-US" w:eastAsia="zh-CN" w:bidi="ar-SA"/>
    </w:rPr>
  </w:style>
  <w:style w:type="character" w:customStyle="1" w:styleId="1539">
    <w:name w:val="Key words Char Char"/>
    <w:qFormat/>
    <w:uiPriority w:val="0"/>
    <w:rPr>
      <w:rFonts w:eastAsia="楷体_GB2312"/>
      <w:kern w:val="1"/>
      <w:sz w:val="18"/>
      <w:szCs w:val="21"/>
      <w:lang w:val="en-US" w:eastAsia="zh-CN" w:bidi="ar-SA"/>
    </w:rPr>
  </w:style>
  <w:style w:type="character" w:customStyle="1" w:styleId="1540">
    <w:name w:val="Date Char Char"/>
    <w:qFormat/>
    <w:uiPriority w:val="0"/>
    <w:rPr>
      <w:rFonts w:eastAsia="宋体"/>
      <w:iCs/>
      <w:sz w:val="18"/>
      <w:szCs w:val="21"/>
      <w:lang w:val="en-US" w:eastAsia="zh-CN" w:bidi="ar-SA"/>
    </w:rPr>
  </w:style>
  <w:style w:type="character" w:customStyle="1" w:styleId="1541">
    <w:name w:val="正文文本 Char Char"/>
    <w:qFormat/>
    <w:uiPriority w:val="0"/>
    <w:rPr>
      <w:rFonts w:eastAsia="宋体"/>
      <w:kern w:val="1"/>
      <w:sz w:val="18"/>
      <w:szCs w:val="21"/>
      <w:lang w:val="en-US" w:eastAsia="zh-CN" w:bidi="ar-SA"/>
    </w:rPr>
  </w:style>
  <w:style w:type="character" w:customStyle="1" w:styleId="1542">
    <w:name w:val="NUDT标题2 Char Char"/>
    <w:qFormat/>
    <w:uiPriority w:val="0"/>
    <w:rPr>
      <w:rFonts w:ascii="宋体" w:hAnsi="宋体" w:eastAsia="宋体" w:cs="宋体"/>
      <w:b/>
      <w:sz w:val="28"/>
      <w:szCs w:val="28"/>
      <w:lang w:val="en-US" w:eastAsia="zh-CN" w:bidi="ar-SA"/>
    </w:rPr>
  </w:style>
  <w:style w:type="character" w:customStyle="1" w:styleId="1543">
    <w:name w:val="正文 Char Char"/>
    <w:qFormat/>
    <w:uiPriority w:val="0"/>
    <w:rPr>
      <w:rFonts w:eastAsia="宋体"/>
      <w:bCs/>
      <w:sz w:val="19"/>
      <w:szCs w:val="19"/>
      <w:lang w:val="en-US" w:eastAsia="zh-CN" w:bidi="ar-SA"/>
    </w:rPr>
  </w:style>
  <w:style w:type="character" w:customStyle="1" w:styleId="1544">
    <w:name w:val="NUDT正文 Char Char"/>
    <w:qFormat/>
    <w:uiPriority w:val="0"/>
    <w:rPr>
      <w:rFonts w:eastAsia="宋体" w:cs="宋体"/>
      <w:sz w:val="24"/>
      <w:szCs w:val="24"/>
      <w:lang w:val="en-US" w:eastAsia="zh-CN" w:bidi="ar-SA"/>
    </w:rPr>
  </w:style>
  <w:style w:type="character" w:customStyle="1" w:styleId="1545">
    <w:name w:val="IEEE Heading 3 Char Char"/>
    <w:qFormat/>
    <w:uiPriority w:val="0"/>
    <w:rPr>
      <w:rFonts w:eastAsia="宋体" w:cs="Courier New"/>
      <w:i/>
      <w:color w:val="000000"/>
      <w:lang w:val="en-AU" w:eastAsia="zh-CN" w:bidi="ar-SA"/>
    </w:rPr>
  </w:style>
  <w:style w:type="character" w:customStyle="1" w:styleId="1546">
    <w:name w:val="(Thesis)正文 Char Char"/>
    <w:qFormat/>
    <w:uiPriority w:val="0"/>
    <w:rPr>
      <w:rFonts w:eastAsia="宋体"/>
      <w:bCs/>
      <w:kern w:val="1"/>
      <w:sz w:val="18"/>
      <w:lang w:val="pt-BR" w:eastAsia="zh-CN" w:bidi="ar-SA"/>
    </w:rPr>
  </w:style>
  <w:style w:type="character" w:customStyle="1" w:styleId="1547">
    <w:name w:val="脚注引用1"/>
    <w:qFormat/>
    <w:uiPriority w:val="0"/>
    <w:rPr>
      <w:vertAlign w:val="superscript"/>
    </w:rPr>
  </w:style>
  <w:style w:type="character" w:customStyle="1" w:styleId="1548">
    <w:name w:val="尾注引用1"/>
    <w:qFormat/>
    <w:uiPriority w:val="0"/>
    <w:rPr>
      <w:vertAlign w:val="superscript"/>
    </w:rPr>
  </w:style>
  <w:style w:type="paragraph" w:customStyle="1" w:styleId="1549">
    <w:name w:val="Heading"/>
    <w:basedOn w:val="1"/>
    <w:next w:val="34"/>
    <w:qFormat/>
    <w:uiPriority w:val="99"/>
    <w:pPr>
      <w:suppressAutoHyphens/>
      <w:spacing w:before="240" w:after="60"/>
      <w:jc w:val="center"/>
    </w:pPr>
    <w:rPr>
      <w:bCs/>
      <w:color w:val="000000"/>
      <w:kern w:val="1"/>
      <w:szCs w:val="24"/>
    </w:rPr>
  </w:style>
  <w:style w:type="paragraph" w:customStyle="1" w:styleId="1550">
    <w:name w:val="Index"/>
    <w:basedOn w:val="1"/>
    <w:qFormat/>
    <w:uiPriority w:val="99"/>
    <w:pPr>
      <w:suppressLineNumbers/>
      <w:suppressAutoHyphens/>
    </w:pPr>
    <w:rPr>
      <w:rFonts w:cs="Lohit Devanagari"/>
      <w:kern w:val="1"/>
      <w:szCs w:val="24"/>
    </w:rPr>
  </w:style>
  <w:style w:type="paragraph" w:customStyle="1" w:styleId="1551">
    <w:name w:val="题注2"/>
    <w:basedOn w:val="1"/>
    <w:next w:val="1"/>
    <w:qFormat/>
    <w:uiPriority w:val="99"/>
    <w:pPr>
      <w:suppressAutoHyphens/>
      <w:autoSpaceDE w:val="0"/>
      <w:spacing w:before="120" w:after="120"/>
      <w:jc w:val="center"/>
    </w:pPr>
    <w:rPr>
      <w:b/>
      <w:bCs/>
      <w:kern w:val="1"/>
      <w:sz w:val="20"/>
    </w:rPr>
  </w:style>
  <w:style w:type="paragraph" w:customStyle="1" w:styleId="1552">
    <w:name w:val="列表接续1"/>
    <w:basedOn w:val="1"/>
    <w:qFormat/>
    <w:uiPriority w:val="99"/>
    <w:pPr>
      <w:suppressAutoHyphens/>
      <w:spacing w:after="120"/>
      <w:ind w:left="420"/>
    </w:pPr>
    <w:rPr>
      <w:kern w:val="1"/>
      <w:szCs w:val="24"/>
    </w:rPr>
  </w:style>
  <w:style w:type="paragraph" w:customStyle="1" w:styleId="1553">
    <w:name w:val="称呼1"/>
    <w:basedOn w:val="1"/>
    <w:next w:val="1"/>
    <w:qFormat/>
    <w:uiPriority w:val="99"/>
    <w:pPr>
      <w:suppressAutoHyphens/>
    </w:pPr>
    <w:rPr>
      <w:kern w:val="1"/>
      <w:szCs w:val="24"/>
    </w:rPr>
  </w:style>
  <w:style w:type="paragraph" w:customStyle="1" w:styleId="1554">
    <w:name w:val="列表项目符号 41"/>
    <w:basedOn w:val="1"/>
    <w:qFormat/>
    <w:uiPriority w:val="99"/>
    <w:pPr>
      <w:tabs>
        <w:tab w:val="left" w:pos="1620"/>
      </w:tabs>
      <w:suppressAutoHyphens/>
      <w:ind w:left="1620" w:hanging="360"/>
    </w:pPr>
    <w:rPr>
      <w:kern w:val="1"/>
      <w:szCs w:val="24"/>
    </w:rPr>
  </w:style>
  <w:style w:type="paragraph" w:customStyle="1" w:styleId="1555">
    <w:name w:val="批注文字1"/>
    <w:basedOn w:val="1"/>
    <w:qFormat/>
    <w:uiPriority w:val="99"/>
    <w:pPr>
      <w:suppressAutoHyphens/>
      <w:jc w:val="left"/>
    </w:pPr>
    <w:rPr>
      <w:kern w:val="1"/>
      <w:szCs w:val="24"/>
    </w:rPr>
  </w:style>
  <w:style w:type="paragraph" w:customStyle="1" w:styleId="1556">
    <w:name w:val="索引 41"/>
    <w:basedOn w:val="1"/>
    <w:next w:val="1"/>
    <w:qFormat/>
    <w:uiPriority w:val="99"/>
    <w:pPr>
      <w:pBdr>
        <w:top w:val="single" w:color="000000" w:sz="8" w:space="1"/>
      </w:pBdr>
      <w:suppressAutoHyphens/>
      <w:spacing w:line="312" w:lineRule="atLeast"/>
      <w:ind w:left="600"/>
      <w:textAlignment w:val="baseline"/>
    </w:pPr>
    <w:rPr>
      <w:rFonts w:cs="宋体"/>
      <w:kern w:val="1"/>
      <w:szCs w:val="24"/>
    </w:rPr>
  </w:style>
  <w:style w:type="paragraph" w:customStyle="1" w:styleId="1557">
    <w:name w:val="引文目录1"/>
    <w:basedOn w:val="1"/>
    <w:next w:val="1"/>
    <w:qFormat/>
    <w:uiPriority w:val="99"/>
    <w:pPr>
      <w:pBdr>
        <w:top w:val="single" w:color="000000" w:sz="8" w:space="1"/>
      </w:pBdr>
      <w:suppressAutoHyphens/>
      <w:spacing w:line="312" w:lineRule="atLeast"/>
      <w:ind w:left="420"/>
      <w:textAlignment w:val="baseline"/>
    </w:pPr>
    <w:rPr>
      <w:rFonts w:cs="宋体"/>
      <w:kern w:val="1"/>
      <w:szCs w:val="24"/>
    </w:rPr>
  </w:style>
  <w:style w:type="paragraph" w:customStyle="1" w:styleId="1558">
    <w:name w:val="列表项目符号1"/>
    <w:basedOn w:val="1"/>
    <w:qFormat/>
    <w:uiPriority w:val="99"/>
    <w:pPr>
      <w:widowControl/>
      <w:tabs>
        <w:tab w:val="left" w:pos="432"/>
        <w:tab w:val="left" w:pos="473"/>
      </w:tabs>
      <w:suppressAutoHyphens/>
      <w:ind w:left="420" w:hanging="420"/>
      <w:jc w:val="left"/>
    </w:pPr>
    <w:rPr>
      <w:kern w:val="1"/>
      <w:szCs w:val="24"/>
    </w:rPr>
  </w:style>
  <w:style w:type="paragraph" w:customStyle="1" w:styleId="1559">
    <w:name w:val="索引 51"/>
    <w:basedOn w:val="1"/>
    <w:next w:val="1"/>
    <w:qFormat/>
    <w:uiPriority w:val="99"/>
    <w:pPr>
      <w:pBdr>
        <w:top w:val="single" w:color="000000" w:sz="8" w:space="1"/>
      </w:pBdr>
      <w:suppressAutoHyphens/>
      <w:spacing w:line="312" w:lineRule="atLeast"/>
      <w:ind w:left="800"/>
      <w:textAlignment w:val="baseline"/>
    </w:pPr>
    <w:rPr>
      <w:rFonts w:cs="宋体"/>
      <w:kern w:val="1"/>
      <w:szCs w:val="24"/>
    </w:rPr>
  </w:style>
  <w:style w:type="paragraph" w:customStyle="1" w:styleId="1560">
    <w:name w:val="注释标题1"/>
    <w:basedOn w:val="1"/>
    <w:next w:val="1"/>
    <w:qFormat/>
    <w:uiPriority w:val="99"/>
    <w:pPr>
      <w:suppressAutoHyphens/>
      <w:jc w:val="center"/>
    </w:pPr>
    <w:rPr>
      <w:kern w:val="1"/>
      <w:szCs w:val="24"/>
    </w:rPr>
  </w:style>
  <w:style w:type="paragraph" w:customStyle="1" w:styleId="1561">
    <w:name w:val="结束语1"/>
    <w:basedOn w:val="1"/>
    <w:qFormat/>
    <w:uiPriority w:val="99"/>
    <w:pPr>
      <w:suppressAutoHyphens/>
      <w:ind w:left="100"/>
    </w:pPr>
    <w:rPr>
      <w:kern w:val="1"/>
      <w:szCs w:val="24"/>
    </w:rPr>
  </w:style>
  <w:style w:type="paragraph" w:customStyle="1" w:styleId="1562">
    <w:name w:val="正文文本 31"/>
    <w:basedOn w:val="1"/>
    <w:qFormat/>
    <w:uiPriority w:val="99"/>
    <w:pPr>
      <w:suppressAutoHyphens/>
      <w:spacing w:after="120"/>
    </w:pPr>
    <w:rPr>
      <w:kern w:val="1"/>
      <w:sz w:val="16"/>
      <w:szCs w:val="16"/>
    </w:rPr>
  </w:style>
  <w:style w:type="paragraph" w:customStyle="1" w:styleId="1563">
    <w:name w:val="宏文本1"/>
    <w:qFormat/>
    <w:uiPriority w:val="99"/>
    <w:pPr>
      <w:widowControl w:val="0"/>
      <w:pBdr>
        <w:top w:val="single" w:color="000000" w:sz="8" w:space="1"/>
      </w:pBdr>
      <w:tabs>
        <w:tab w:val="left" w:pos="480"/>
        <w:tab w:val="left" w:pos="960"/>
        <w:tab w:val="left" w:pos="1440"/>
        <w:tab w:val="left" w:pos="1920"/>
        <w:tab w:val="left" w:pos="2400"/>
        <w:tab w:val="left" w:pos="2880"/>
        <w:tab w:val="left" w:pos="3360"/>
        <w:tab w:val="left" w:pos="3840"/>
        <w:tab w:val="left" w:pos="4320"/>
      </w:tabs>
      <w:suppressAutoHyphens/>
      <w:kinsoku w:val="0"/>
      <w:overflowPunct w:val="0"/>
      <w:autoSpaceDE w:val="0"/>
      <w:snapToGrid w:val="0"/>
      <w:textAlignment w:val="baseline"/>
    </w:pPr>
    <w:rPr>
      <w:rFonts w:ascii="Courier New" w:hAnsi="Courier New" w:eastAsia="宋体" w:cs="Courier New"/>
      <w:sz w:val="24"/>
      <w:szCs w:val="24"/>
      <w:lang w:val="en-US" w:eastAsia="zh-CN" w:bidi="ar-SA"/>
    </w:rPr>
  </w:style>
  <w:style w:type="paragraph" w:customStyle="1" w:styleId="1564">
    <w:name w:val="列表 21"/>
    <w:basedOn w:val="1"/>
    <w:qFormat/>
    <w:uiPriority w:val="99"/>
    <w:pPr>
      <w:suppressAutoHyphens/>
      <w:ind w:left="100" w:hanging="200"/>
    </w:pPr>
    <w:rPr>
      <w:kern w:val="1"/>
      <w:szCs w:val="24"/>
    </w:rPr>
  </w:style>
  <w:style w:type="paragraph" w:customStyle="1" w:styleId="1565">
    <w:name w:val="列表 31"/>
    <w:basedOn w:val="1"/>
    <w:qFormat/>
    <w:uiPriority w:val="99"/>
    <w:pPr>
      <w:suppressAutoHyphens/>
      <w:ind w:left="100" w:hanging="200"/>
    </w:pPr>
    <w:rPr>
      <w:kern w:val="1"/>
      <w:szCs w:val="24"/>
    </w:rPr>
  </w:style>
  <w:style w:type="paragraph" w:customStyle="1" w:styleId="1566">
    <w:name w:val="列表编号1"/>
    <w:basedOn w:val="1"/>
    <w:qFormat/>
    <w:uiPriority w:val="99"/>
    <w:pPr>
      <w:tabs>
        <w:tab w:val="left" w:pos="720"/>
      </w:tabs>
      <w:suppressAutoHyphens/>
      <w:ind w:left="720" w:hanging="360"/>
    </w:pPr>
    <w:rPr>
      <w:kern w:val="1"/>
      <w:szCs w:val="24"/>
    </w:rPr>
  </w:style>
  <w:style w:type="paragraph" w:customStyle="1" w:styleId="1567">
    <w:name w:val="索引 61"/>
    <w:basedOn w:val="1"/>
    <w:next w:val="1"/>
    <w:qFormat/>
    <w:uiPriority w:val="99"/>
    <w:pPr>
      <w:pBdr>
        <w:top w:val="single" w:color="000000" w:sz="8" w:space="1"/>
      </w:pBdr>
      <w:suppressAutoHyphens/>
      <w:spacing w:line="312" w:lineRule="atLeast"/>
      <w:ind w:left="1000"/>
      <w:textAlignment w:val="baseline"/>
    </w:pPr>
    <w:rPr>
      <w:rFonts w:cs="宋体"/>
      <w:kern w:val="1"/>
      <w:szCs w:val="24"/>
    </w:rPr>
  </w:style>
  <w:style w:type="paragraph" w:customStyle="1" w:styleId="1568">
    <w:name w:val="索引 81"/>
    <w:basedOn w:val="1"/>
    <w:next w:val="1"/>
    <w:qFormat/>
    <w:uiPriority w:val="99"/>
    <w:pPr>
      <w:pBdr>
        <w:top w:val="single" w:color="000000" w:sz="8" w:space="1"/>
      </w:pBdr>
      <w:suppressAutoHyphens/>
      <w:spacing w:line="312" w:lineRule="atLeast"/>
      <w:ind w:left="1400"/>
      <w:textAlignment w:val="baseline"/>
    </w:pPr>
    <w:rPr>
      <w:rFonts w:cs="宋体"/>
      <w:kern w:val="1"/>
      <w:szCs w:val="24"/>
    </w:rPr>
  </w:style>
  <w:style w:type="paragraph" w:customStyle="1" w:styleId="1569">
    <w:name w:val="正文首行缩进1"/>
    <w:basedOn w:val="34"/>
    <w:qFormat/>
    <w:uiPriority w:val="99"/>
    <w:pPr>
      <w:suppressAutoHyphens/>
      <w:spacing w:after="120"/>
      <w:ind w:firstLine="420"/>
    </w:pPr>
    <w:rPr>
      <w:kern w:val="1"/>
      <w:sz w:val="21"/>
      <w:szCs w:val="24"/>
    </w:rPr>
  </w:style>
  <w:style w:type="paragraph" w:customStyle="1" w:styleId="1570">
    <w:name w:val="列表编号 31"/>
    <w:basedOn w:val="1"/>
    <w:qFormat/>
    <w:uiPriority w:val="99"/>
    <w:pPr>
      <w:tabs>
        <w:tab w:val="left" w:pos="1200"/>
      </w:tabs>
      <w:suppressAutoHyphens/>
      <w:ind w:left="1200" w:hanging="360"/>
    </w:pPr>
    <w:rPr>
      <w:kern w:val="1"/>
      <w:szCs w:val="24"/>
    </w:rPr>
  </w:style>
  <w:style w:type="paragraph" w:customStyle="1" w:styleId="1571">
    <w:name w:val="列表编号 21"/>
    <w:basedOn w:val="1"/>
    <w:qFormat/>
    <w:uiPriority w:val="99"/>
    <w:pPr>
      <w:tabs>
        <w:tab w:val="left" w:pos="780"/>
      </w:tabs>
      <w:suppressAutoHyphens/>
      <w:ind w:left="780" w:hanging="360"/>
    </w:pPr>
    <w:rPr>
      <w:kern w:val="1"/>
      <w:szCs w:val="24"/>
    </w:rPr>
  </w:style>
  <w:style w:type="paragraph" w:customStyle="1" w:styleId="1572">
    <w:name w:val="列表项目符号 21"/>
    <w:basedOn w:val="1"/>
    <w:qFormat/>
    <w:uiPriority w:val="99"/>
    <w:pPr>
      <w:tabs>
        <w:tab w:val="left" w:pos="780"/>
      </w:tabs>
      <w:suppressAutoHyphens/>
      <w:ind w:left="780" w:hanging="360"/>
    </w:pPr>
    <w:rPr>
      <w:kern w:val="1"/>
      <w:szCs w:val="24"/>
    </w:rPr>
  </w:style>
  <w:style w:type="paragraph" w:customStyle="1" w:styleId="1573">
    <w:name w:val="列表项目符号 31"/>
    <w:basedOn w:val="1"/>
    <w:qFormat/>
    <w:uiPriority w:val="99"/>
    <w:pPr>
      <w:tabs>
        <w:tab w:val="left" w:pos="1200"/>
      </w:tabs>
      <w:suppressAutoHyphens/>
      <w:ind w:left="1200" w:hanging="360"/>
    </w:pPr>
    <w:rPr>
      <w:kern w:val="1"/>
      <w:szCs w:val="24"/>
    </w:rPr>
  </w:style>
  <w:style w:type="paragraph" w:customStyle="1" w:styleId="1574">
    <w:name w:val="文档结构图1"/>
    <w:basedOn w:val="1"/>
    <w:qFormat/>
    <w:uiPriority w:val="99"/>
    <w:pPr>
      <w:shd w:val="clear" w:color="auto" w:fill="000080"/>
      <w:suppressAutoHyphens/>
    </w:pPr>
    <w:rPr>
      <w:kern w:val="1"/>
      <w:szCs w:val="24"/>
    </w:rPr>
  </w:style>
  <w:style w:type="paragraph" w:customStyle="1" w:styleId="1575">
    <w:name w:val="文本块1"/>
    <w:basedOn w:val="1"/>
    <w:qFormat/>
    <w:uiPriority w:val="99"/>
    <w:pPr>
      <w:suppressAutoHyphens/>
      <w:spacing w:after="120"/>
      <w:ind w:left="1440" w:right="1440"/>
    </w:pPr>
    <w:rPr>
      <w:kern w:val="1"/>
      <w:szCs w:val="24"/>
    </w:rPr>
  </w:style>
  <w:style w:type="paragraph" w:customStyle="1" w:styleId="1576">
    <w:name w:val="引文目录标题1"/>
    <w:basedOn w:val="1"/>
    <w:next w:val="1"/>
    <w:qFormat/>
    <w:uiPriority w:val="99"/>
    <w:pPr>
      <w:pBdr>
        <w:top w:val="single" w:color="000000" w:sz="8" w:space="1"/>
      </w:pBdr>
      <w:suppressAutoHyphens/>
      <w:spacing w:before="120" w:line="312" w:lineRule="atLeast"/>
      <w:textAlignment w:val="baseline"/>
    </w:pPr>
    <w:rPr>
      <w:rFonts w:ascii="Cambria" w:hAnsi="Cambria" w:cs="Cambria"/>
      <w:kern w:val="1"/>
      <w:sz w:val="24"/>
      <w:szCs w:val="24"/>
    </w:rPr>
  </w:style>
  <w:style w:type="paragraph" w:customStyle="1" w:styleId="1577">
    <w:name w:val="正文缩进1"/>
    <w:basedOn w:val="1"/>
    <w:qFormat/>
    <w:uiPriority w:val="99"/>
    <w:pPr>
      <w:suppressAutoHyphens/>
      <w:ind w:firstLine="420"/>
    </w:pPr>
    <w:rPr>
      <w:kern w:val="1"/>
      <w:szCs w:val="24"/>
    </w:rPr>
  </w:style>
  <w:style w:type="paragraph" w:customStyle="1" w:styleId="1578">
    <w:name w:val="列表接续 51"/>
    <w:basedOn w:val="1"/>
    <w:qFormat/>
    <w:uiPriority w:val="99"/>
    <w:pPr>
      <w:suppressAutoHyphens/>
      <w:spacing w:after="120"/>
      <w:ind w:left="2100"/>
    </w:pPr>
    <w:rPr>
      <w:kern w:val="1"/>
      <w:szCs w:val="24"/>
    </w:rPr>
  </w:style>
  <w:style w:type="paragraph" w:customStyle="1" w:styleId="1579">
    <w:name w:val="纯文本1"/>
    <w:basedOn w:val="1"/>
    <w:qFormat/>
    <w:uiPriority w:val="99"/>
    <w:pPr>
      <w:suppressAutoHyphens/>
    </w:pPr>
    <w:rPr>
      <w:rFonts w:ascii="宋体" w:hAnsi="宋体" w:cs="Courier New"/>
      <w:kern w:val="1"/>
      <w:szCs w:val="24"/>
    </w:rPr>
  </w:style>
  <w:style w:type="paragraph" w:customStyle="1" w:styleId="1580">
    <w:name w:val="列表接续 31"/>
    <w:basedOn w:val="1"/>
    <w:qFormat/>
    <w:uiPriority w:val="99"/>
    <w:pPr>
      <w:suppressAutoHyphens/>
      <w:spacing w:after="120"/>
      <w:ind w:left="1260"/>
    </w:pPr>
    <w:rPr>
      <w:kern w:val="1"/>
      <w:szCs w:val="24"/>
    </w:rPr>
  </w:style>
  <w:style w:type="paragraph" w:customStyle="1" w:styleId="1581">
    <w:name w:val="列表项目符号 51"/>
    <w:basedOn w:val="1"/>
    <w:qFormat/>
    <w:uiPriority w:val="99"/>
    <w:pPr>
      <w:tabs>
        <w:tab w:val="left" w:pos="2040"/>
      </w:tabs>
      <w:suppressAutoHyphens/>
      <w:ind w:left="2040" w:hanging="360"/>
    </w:pPr>
    <w:rPr>
      <w:kern w:val="1"/>
      <w:szCs w:val="24"/>
    </w:rPr>
  </w:style>
  <w:style w:type="paragraph" w:customStyle="1" w:styleId="1582">
    <w:name w:val="列表编号 41"/>
    <w:basedOn w:val="1"/>
    <w:qFormat/>
    <w:uiPriority w:val="99"/>
    <w:pPr>
      <w:tabs>
        <w:tab w:val="left" w:pos="1620"/>
      </w:tabs>
      <w:suppressAutoHyphens/>
      <w:ind w:left="1620" w:hanging="360"/>
    </w:pPr>
    <w:rPr>
      <w:kern w:val="1"/>
      <w:szCs w:val="24"/>
    </w:rPr>
  </w:style>
  <w:style w:type="paragraph" w:customStyle="1" w:styleId="1583">
    <w:name w:val="正文首行缩进 21"/>
    <w:basedOn w:val="35"/>
    <w:qFormat/>
    <w:uiPriority w:val="99"/>
    <w:pPr>
      <w:suppressAutoHyphens/>
      <w:ind w:left="0" w:leftChars="0" w:firstLine="420"/>
    </w:pPr>
    <w:rPr>
      <w:kern w:val="1"/>
      <w:szCs w:val="24"/>
    </w:rPr>
  </w:style>
  <w:style w:type="paragraph" w:customStyle="1" w:styleId="1584">
    <w:name w:val="索引 91"/>
    <w:basedOn w:val="1"/>
    <w:next w:val="1"/>
    <w:qFormat/>
    <w:uiPriority w:val="99"/>
    <w:pPr>
      <w:pBdr>
        <w:top w:val="single" w:color="000000" w:sz="8" w:space="1"/>
      </w:pBdr>
      <w:suppressAutoHyphens/>
      <w:spacing w:line="312" w:lineRule="atLeast"/>
      <w:ind w:left="1600"/>
      <w:textAlignment w:val="baseline"/>
    </w:pPr>
    <w:rPr>
      <w:rFonts w:cs="宋体"/>
      <w:kern w:val="1"/>
      <w:szCs w:val="24"/>
    </w:rPr>
  </w:style>
  <w:style w:type="paragraph" w:customStyle="1" w:styleId="1585">
    <w:name w:val="列表接续 41"/>
    <w:basedOn w:val="1"/>
    <w:qFormat/>
    <w:uiPriority w:val="99"/>
    <w:pPr>
      <w:suppressAutoHyphens/>
      <w:spacing w:after="120"/>
      <w:ind w:left="1680"/>
    </w:pPr>
    <w:rPr>
      <w:kern w:val="1"/>
      <w:szCs w:val="24"/>
    </w:rPr>
  </w:style>
  <w:style w:type="paragraph" w:customStyle="1" w:styleId="1586">
    <w:name w:val="列表接续 21"/>
    <w:basedOn w:val="1"/>
    <w:qFormat/>
    <w:uiPriority w:val="99"/>
    <w:pPr>
      <w:suppressAutoHyphens/>
      <w:spacing w:after="120"/>
      <w:ind w:left="840"/>
    </w:pPr>
    <w:rPr>
      <w:kern w:val="1"/>
      <w:szCs w:val="24"/>
    </w:rPr>
  </w:style>
  <w:style w:type="paragraph" w:customStyle="1" w:styleId="1587">
    <w:name w:val="日期2"/>
    <w:basedOn w:val="1"/>
    <w:next w:val="1"/>
    <w:qFormat/>
    <w:uiPriority w:val="99"/>
    <w:pPr>
      <w:suppressAutoHyphens/>
      <w:ind w:left="100"/>
    </w:pPr>
    <w:rPr>
      <w:kern w:val="1"/>
      <w:szCs w:val="24"/>
    </w:rPr>
  </w:style>
  <w:style w:type="paragraph" w:customStyle="1" w:styleId="1588">
    <w:name w:val="图表目录1"/>
    <w:basedOn w:val="1"/>
    <w:next w:val="1"/>
    <w:qFormat/>
    <w:uiPriority w:val="99"/>
    <w:pPr>
      <w:tabs>
        <w:tab w:val="left" w:pos="425"/>
      </w:tabs>
      <w:suppressAutoHyphens/>
      <w:snapToGrid w:val="0"/>
      <w:spacing w:line="230" w:lineRule="exact"/>
      <w:ind w:left="425" w:hanging="137"/>
    </w:pPr>
    <w:rPr>
      <w:rFonts w:eastAsia="方正书宋简体"/>
      <w:spacing w:val="4"/>
      <w:kern w:val="1"/>
      <w:sz w:val="15"/>
    </w:rPr>
  </w:style>
  <w:style w:type="paragraph" w:customStyle="1" w:styleId="1589">
    <w:name w:val="正文文本缩进 21"/>
    <w:basedOn w:val="1"/>
    <w:qFormat/>
    <w:uiPriority w:val="99"/>
    <w:pPr>
      <w:suppressAutoHyphens/>
      <w:ind w:firstLine="452"/>
    </w:pPr>
    <w:rPr>
      <w:spacing w:val="8"/>
      <w:kern w:val="1"/>
      <w:szCs w:val="24"/>
    </w:rPr>
  </w:style>
  <w:style w:type="paragraph" w:customStyle="1" w:styleId="1590">
    <w:name w:val="正文文本 21"/>
    <w:basedOn w:val="1"/>
    <w:qFormat/>
    <w:uiPriority w:val="99"/>
    <w:pPr>
      <w:suppressAutoHyphens/>
      <w:spacing w:after="120" w:line="480" w:lineRule="auto"/>
    </w:pPr>
    <w:rPr>
      <w:kern w:val="1"/>
      <w:szCs w:val="24"/>
    </w:rPr>
  </w:style>
  <w:style w:type="paragraph" w:customStyle="1" w:styleId="1591">
    <w:name w:val="信息标题1"/>
    <w:basedOn w:val="1"/>
    <w:qFormat/>
    <w:uiPriority w:val="99"/>
    <w:pPr>
      <w:pBdr>
        <w:top w:val="single" w:color="000000" w:sz="6" w:space="1"/>
        <w:left w:val="single" w:color="000000" w:sz="6" w:space="1"/>
        <w:bottom w:val="single" w:color="000000" w:sz="6" w:space="1"/>
        <w:right w:val="single" w:color="000000" w:sz="6" w:space="1"/>
      </w:pBdr>
      <w:shd w:val="clear" w:color="auto" w:fill="CCCCCC"/>
      <w:suppressAutoHyphens/>
      <w:ind w:left="1080" w:hanging="1080"/>
    </w:pPr>
    <w:rPr>
      <w:rFonts w:ascii="Arial" w:hAnsi="Arial" w:cs="Arial"/>
      <w:kern w:val="1"/>
      <w:sz w:val="24"/>
      <w:szCs w:val="24"/>
    </w:rPr>
  </w:style>
  <w:style w:type="paragraph" w:customStyle="1" w:styleId="1592">
    <w:name w:val="表"/>
    <w:basedOn w:val="1"/>
    <w:qFormat/>
    <w:uiPriority w:val="99"/>
    <w:pPr>
      <w:tabs>
        <w:tab w:val="left" w:pos="5669"/>
      </w:tabs>
      <w:suppressAutoHyphens/>
      <w:snapToGrid w:val="0"/>
      <w:spacing w:before="156" w:line="360" w:lineRule="auto"/>
    </w:pPr>
    <w:rPr>
      <w:rFonts w:cs="宋体"/>
      <w:kern w:val="1"/>
    </w:rPr>
  </w:style>
  <w:style w:type="paragraph" w:customStyle="1" w:styleId="1593">
    <w:name w:val="列表编号 51"/>
    <w:basedOn w:val="1"/>
    <w:qFormat/>
    <w:uiPriority w:val="99"/>
    <w:pPr>
      <w:tabs>
        <w:tab w:val="left" w:pos="2040"/>
      </w:tabs>
      <w:suppressAutoHyphens/>
      <w:ind w:left="2040" w:hanging="360"/>
    </w:pPr>
    <w:rPr>
      <w:kern w:val="1"/>
      <w:szCs w:val="24"/>
    </w:rPr>
  </w:style>
  <w:style w:type="paragraph" w:customStyle="1" w:styleId="1594">
    <w:name w:val="列表 51"/>
    <w:basedOn w:val="1"/>
    <w:qFormat/>
    <w:uiPriority w:val="99"/>
    <w:pPr>
      <w:suppressAutoHyphens/>
      <w:ind w:left="100" w:hanging="200"/>
    </w:pPr>
    <w:rPr>
      <w:kern w:val="1"/>
      <w:szCs w:val="24"/>
    </w:rPr>
  </w:style>
  <w:style w:type="paragraph" w:customStyle="1" w:styleId="1595">
    <w:name w:val="正文文本缩进 31"/>
    <w:basedOn w:val="1"/>
    <w:qFormat/>
    <w:uiPriority w:val="99"/>
    <w:pPr>
      <w:suppressAutoHyphens/>
      <w:ind w:firstLine="412"/>
    </w:pPr>
    <w:rPr>
      <w:spacing w:val="-2"/>
      <w:kern w:val="1"/>
      <w:szCs w:val="24"/>
    </w:rPr>
  </w:style>
  <w:style w:type="paragraph" w:customStyle="1" w:styleId="1596">
    <w:name w:val="索引 71"/>
    <w:basedOn w:val="1"/>
    <w:next w:val="1"/>
    <w:qFormat/>
    <w:uiPriority w:val="99"/>
    <w:pPr>
      <w:pBdr>
        <w:top w:val="single" w:color="000000" w:sz="8" w:space="1"/>
      </w:pBdr>
      <w:suppressAutoHyphens/>
      <w:spacing w:line="312" w:lineRule="atLeast"/>
      <w:ind w:left="1200"/>
      <w:textAlignment w:val="baseline"/>
    </w:pPr>
    <w:rPr>
      <w:rFonts w:cs="宋体"/>
      <w:kern w:val="1"/>
      <w:szCs w:val="24"/>
    </w:rPr>
  </w:style>
  <w:style w:type="paragraph" w:customStyle="1" w:styleId="1597">
    <w:name w:val="列表 41"/>
    <w:basedOn w:val="1"/>
    <w:qFormat/>
    <w:uiPriority w:val="99"/>
    <w:pPr>
      <w:suppressAutoHyphens/>
      <w:ind w:left="100" w:hanging="200"/>
    </w:pPr>
    <w:rPr>
      <w:kern w:val="1"/>
      <w:szCs w:val="24"/>
    </w:rPr>
  </w:style>
  <w:style w:type="paragraph" w:customStyle="1" w:styleId="1598">
    <w:name w:val="正文段"/>
    <w:basedOn w:val="1"/>
    <w:qFormat/>
    <w:uiPriority w:val="99"/>
    <w:pPr>
      <w:suppressAutoHyphens/>
      <w:snapToGrid w:val="0"/>
      <w:spacing w:line="312" w:lineRule="auto"/>
      <w:ind w:firstLine="420"/>
      <w:jc w:val="left"/>
    </w:pPr>
    <w:rPr>
      <w:kern w:val="1"/>
      <w:sz w:val="24"/>
      <w:szCs w:val="30"/>
    </w:rPr>
  </w:style>
  <w:style w:type="paragraph" w:customStyle="1" w:styleId="1599">
    <w:name w:val="点项目"/>
    <w:basedOn w:val="1"/>
    <w:qFormat/>
    <w:uiPriority w:val="99"/>
    <w:pPr>
      <w:suppressAutoHyphens/>
      <w:ind w:left="616" w:hanging="216"/>
    </w:pPr>
    <w:rPr>
      <w:kern w:val="1"/>
      <w:sz w:val="20"/>
      <w:szCs w:val="24"/>
    </w:rPr>
  </w:style>
  <w:style w:type="paragraph" w:customStyle="1" w:styleId="1600">
    <w:name w:val="样式 首行缩进:  2 字符"/>
    <w:basedOn w:val="1"/>
    <w:qFormat/>
    <w:uiPriority w:val="99"/>
    <w:pPr>
      <w:suppressAutoHyphens/>
      <w:spacing w:line="300" w:lineRule="auto"/>
      <w:ind w:firstLine="480"/>
    </w:pPr>
    <w:rPr>
      <w:rFonts w:cs="宋体"/>
      <w:kern w:val="1"/>
      <w:sz w:val="24"/>
      <w:szCs w:val="24"/>
    </w:rPr>
  </w:style>
  <w:style w:type="paragraph" w:customStyle="1" w:styleId="1601">
    <w:name w:val="样式 题注 + 居中"/>
    <w:basedOn w:val="475"/>
    <w:qFormat/>
    <w:uiPriority w:val="99"/>
    <w:pPr>
      <w:suppressAutoHyphens/>
      <w:autoSpaceDE/>
      <w:autoSpaceDN/>
      <w:adjustRightInd/>
      <w:spacing w:before="0" w:after="0"/>
    </w:pPr>
    <w:rPr>
      <w:rFonts w:cs="宋体"/>
      <w:b w:val="0"/>
      <w:bCs w:val="0"/>
      <w:kern w:val="1"/>
      <w:sz w:val="18"/>
      <w:szCs w:val="24"/>
      <w:lang w:val="en-US"/>
    </w:rPr>
  </w:style>
  <w:style w:type="paragraph" w:customStyle="1" w:styleId="1602">
    <w:name w:val="样式 样式 首行缩进:  2 字符 + 黑体 加粗"/>
    <w:basedOn w:val="1600"/>
    <w:qFormat/>
    <w:uiPriority w:val="99"/>
    <w:pPr>
      <w:spacing w:before="312"/>
      <w:ind w:firstLine="200"/>
    </w:pPr>
    <w:rPr>
      <w:rFonts w:ascii="黑体" w:hAnsi="黑体" w:eastAsia="黑体"/>
      <w:b/>
      <w:bCs/>
    </w:rPr>
  </w:style>
  <w:style w:type="paragraph" w:customStyle="1" w:styleId="1603">
    <w:name w:val="居中"/>
    <w:basedOn w:val="1"/>
    <w:next w:val="1"/>
    <w:qFormat/>
    <w:uiPriority w:val="99"/>
    <w:pPr>
      <w:suppressAutoHyphens/>
      <w:jc w:val="center"/>
    </w:pPr>
    <w:rPr>
      <w:color w:val="000000"/>
      <w:kern w:val="1"/>
      <w:szCs w:val="24"/>
    </w:rPr>
  </w:style>
  <w:style w:type="paragraph" w:customStyle="1" w:styleId="1604">
    <w:name w:val="章节标题1"/>
    <w:basedOn w:val="1"/>
    <w:qFormat/>
    <w:uiPriority w:val="99"/>
    <w:pPr>
      <w:numPr>
        <w:ilvl w:val="0"/>
        <w:numId w:val="19"/>
      </w:numPr>
      <w:suppressAutoHyphens/>
      <w:spacing w:line="280" w:lineRule="exact"/>
    </w:pPr>
    <w:rPr>
      <w:rFonts w:ascii="E-F5" w:hAnsi="E-F5" w:cs="E-F5"/>
      <w:b/>
      <w:bCs/>
      <w:kern w:val="1"/>
      <w:sz w:val="28"/>
      <w:szCs w:val="24"/>
    </w:rPr>
  </w:style>
  <w:style w:type="paragraph" w:customStyle="1" w:styleId="1605">
    <w:name w:val="WW-Footnote"/>
    <w:basedOn w:val="1"/>
    <w:next w:val="1"/>
    <w:qFormat/>
    <w:uiPriority w:val="99"/>
    <w:pPr>
      <w:suppressAutoHyphens/>
      <w:autoSpaceDE w:val="0"/>
      <w:jc w:val="left"/>
    </w:pPr>
    <w:rPr>
      <w:kern w:val="1"/>
      <w:sz w:val="24"/>
      <w:szCs w:val="24"/>
    </w:rPr>
  </w:style>
  <w:style w:type="paragraph" w:customStyle="1" w:styleId="1606">
    <w:name w:val="Char Char Char Char Char Char Char Char Char Char Char1"/>
    <w:qFormat/>
    <w:uiPriority w:val="99"/>
    <w:pPr>
      <w:widowControl w:val="0"/>
      <w:suppressAutoHyphens/>
      <w:spacing w:line="300" w:lineRule="auto"/>
      <w:ind w:firstLine="480"/>
      <w:jc w:val="both"/>
    </w:pPr>
    <w:rPr>
      <w:rFonts w:ascii="Times New Roman" w:hAnsi="Times New Roman" w:eastAsia="仿宋_GB2312" w:cs="Times New Roman"/>
      <w:kern w:val="1"/>
      <w:sz w:val="24"/>
      <w:szCs w:val="24"/>
      <w:lang w:val="en-US" w:eastAsia="zh-CN" w:bidi="ar-SA"/>
    </w:rPr>
  </w:style>
  <w:style w:type="paragraph" w:customStyle="1" w:styleId="1607">
    <w:name w:val="正文2"/>
    <w:basedOn w:val="1"/>
    <w:qFormat/>
    <w:uiPriority w:val="99"/>
    <w:pPr>
      <w:tabs>
        <w:tab w:val="left" w:pos="5669"/>
      </w:tabs>
      <w:suppressAutoHyphens/>
      <w:snapToGrid w:val="0"/>
      <w:spacing w:after="156" w:line="360" w:lineRule="auto"/>
      <w:ind w:firstLine="420"/>
    </w:pPr>
    <w:rPr>
      <w:rFonts w:cs="宋体"/>
      <w:kern w:val="1"/>
    </w:rPr>
  </w:style>
  <w:style w:type="paragraph" w:customStyle="1" w:styleId="1608">
    <w:name w:val="样式 1 + 加粗"/>
    <w:basedOn w:val="224"/>
    <w:qFormat/>
    <w:uiPriority w:val="99"/>
    <w:pPr>
      <w:widowControl w:val="0"/>
      <w:suppressAutoHyphens/>
      <w:spacing w:before="240" w:beforeAutospacing="0" w:after="240" w:afterAutospacing="0"/>
      <w:jc w:val="both"/>
    </w:pPr>
    <w:rPr>
      <w:rFonts w:ascii="Times New Roman" w:hAnsi="Times New Roman" w:eastAsia="黑体"/>
      <w:bCs/>
      <w:kern w:val="1"/>
      <w:sz w:val="28"/>
      <w:szCs w:val="28"/>
    </w:rPr>
  </w:style>
  <w:style w:type="paragraph" w:customStyle="1" w:styleId="1609">
    <w:name w:val="样式 目录 2 + 左  0 字符"/>
    <w:basedOn w:val="74"/>
    <w:qFormat/>
    <w:uiPriority w:val="99"/>
    <w:pPr>
      <w:suppressAutoHyphens/>
      <w:spacing w:line="240" w:lineRule="auto"/>
      <w:ind w:left="0" w:leftChars="0"/>
    </w:pPr>
    <w:rPr>
      <w:rFonts w:ascii="Times New Roman" w:hAnsi="Times New Roman" w:cs="宋体"/>
      <w:kern w:val="1"/>
      <w:szCs w:val="20"/>
    </w:rPr>
  </w:style>
  <w:style w:type="paragraph" w:customStyle="1" w:styleId="1610">
    <w:name w:val="列出段落11"/>
    <w:basedOn w:val="1"/>
    <w:qFormat/>
    <w:uiPriority w:val="99"/>
    <w:pPr>
      <w:suppressAutoHyphens/>
      <w:ind w:firstLine="420"/>
    </w:pPr>
    <w:rPr>
      <w:rFonts w:ascii="Calibri" w:hAnsi="Calibri" w:cs="Calibri"/>
      <w:kern w:val="1"/>
      <w:szCs w:val="22"/>
    </w:rPr>
  </w:style>
  <w:style w:type="paragraph" w:customStyle="1" w:styleId="1611">
    <w:name w:val="收稿日期"/>
    <w:basedOn w:val="1"/>
    <w:qFormat/>
    <w:uiPriority w:val="99"/>
    <w:pPr>
      <w:suppressAutoHyphens/>
      <w:jc w:val="right"/>
    </w:pPr>
    <w:rPr>
      <w:rFonts w:eastAsia="楷体_GB2312"/>
      <w:kern w:val="1"/>
      <w:sz w:val="18"/>
      <w:szCs w:val="18"/>
    </w:rPr>
  </w:style>
  <w:style w:type="paragraph" w:customStyle="1" w:styleId="1612">
    <w:name w:val="图表"/>
    <w:basedOn w:val="1577"/>
    <w:qFormat/>
    <w:uiPriority w:val="99"/>
    <w:pPr>
      <w:spacing w:before="156"/>
      <w:ind w:firstLine="0"/>
      <w:jc w:val="center"/>
    </w:pPr>
  </w:style>
  <w:style w:type="paragraph" w:customStyle="1" w:styleId="1613">
    <w:name w:val="Frame Contents"/>
    <w:basedOn w:val="34"/>
    <w:qFormat/>
    <w:uiPriority w:val="99"/>
    <w:pPr>
      <w:tabs>
        <w:tab w:val="left" w:pos="357"/>
      </w:tabs>
      <w:suppressAutoHyphens/>
      <w:overflowPunct w:val="0"/>
    </w:pPr>
    <w:rPr>
      <w:kern w:val="1"/>
      <w:sz w:val="18"/>
      <w:szCs w:val="24"/>
    </w:rPr>
  </w:style>
  <w:style w:type="paragraph" w:customStyle="1" w:styleId="1614">
    <w:name w:val="Preformatted Text"/>
    <w:basedOn w:val="1"/>
    <w:qFormat/>
    <w:uiPriority w:val="99"/>
    <w:pPr>
      <w:suppressAutoHyphens/>
    </w:pPr>
    <w:rPr>
      <w:rFonts w:ascii="DejaVu Sans Mono" w:hAnsi="DejaVu Sans Mono" w:eastAsia="AR PL UMing HK" w:cs="Lohit Devanagari"/>
      <w:kern w:val="1"/>
      <w:sz w:val="20"/>
    </w:rPr>
  </w:style>
  <w:style w:type="character" w:customStyle="1" w:styleId="1615">
    <w:name w:val="text4"/>
    <w:qFormat/>
    <w:uiPriority w:val="0"/>
    <w:rPr>
      <w:color w:val="2E2E2E"/>
      <w:sz w:val="20"/>
      <w:szCs w:val="20"/>
    </w:rPr>
  </w:style>
  <w:style w:type="character" w:customStyle="1" w:styleId="1616">
    <w:name w:val="HTML 地址 字符2"/>
    <w:qFormat/>
    <w:uiPriority w:val="0"/>
    <w:rPr>
      <w:rFonts w:ascii="Times New Roman" w:hAnsi="Times New Roman"/>
      <w:i/>
      <w:iCs/>
      <w:kern w:val="2"/>
      <w:sz w:val="21"/>
      <w:szCs w:val="24"/>
      <w:lang w:val="zh-CN" w:eastAsia="zh-CN"/>
    </w:rPr>
  </w:style>
  <w:style w:type="character" w:customStyle="1" w:styleId="1617">
    <w:name w:val="电子邮件签名 字符2"/>
    <w:qFormat/>
    <w:uiPriority w:val="0"/>
    <w:rPr>
      <w:rFonts w:ascii="Times New Roman" w:hAnsi="Times New Roman"/>
      <w:kern w:val="2"/>
      <w:sz w:val="21"/>
      <w:szCs w:val="24"/>
      <w:lang w:val="zh-CN" w:eastAsia="zh-CN"/>
    </w:rPr>
  </w:style>
  <w:style w:type="character" w:customStyle="1" w:styleId="1618">
    <w:name w:val="签名 字符2"/>
    <w:qFormat/>
    <w:uiPriority w:val="0"/>
    <w:rPr>
      <w:rFonts w:ascii="Times New Roman" w:hAnsi="Times New Roman"/>
      <w:kern w:val="2"/>
      <w:sz w:val="21"/>
      <w:szCs w:val="24"/>
      <w:lang w:val="zh-CN" w:eastAsia="zh-CN"/>
    </w:rPr>
  </w:style>
  <w:style w:type="character" w:customStyle="1" w:styleId="1619">
    <w:name w:val="z-窗体顶端 字符2"/>
    <w:qFormat/>
    <w:uiPriority w:val="0"/>
    <w:rPr>
      <w:rFonts w:ascii="Arial" w:hAnsi="Arial"/>
      <w:vanish/>
      <w:sz w:val="16"/>
      <w:szCs w:val="16"/>
      <w:lang w:val="zh-CN" w:eastAsia="zh-CN"/>
    </w:rPr>
  </w:style>
  <w:style w:type="character" w:customStyle="1" w:styleId="1620">
    <w:name w:val="z-窗体底端 字符2"/>
    <w:qFormat/>
    <w:uiPriority w:val="0"/>
    <w:rPr>
      <w:rFonts w:ascii="Arial" w:hAnsi="Arial"/>
      <w:vanish/>
      <w:sz w:val="16"/>
      <w:szCs w:val="16"/>
      <w:lang w:val="zh-CN" w:eastAsia="zh-CN"/>
    </w:rPr>
  </w:style>
  <w:style w:type="character" w:customStyle="1" w:styleId="1621">
    <w:name w:val="MTDisplayEquation 字符"/>
    <w:qFormat/>
    <w:uiPriority w:val="0"/>
    <w:rPr>
      <w:rFonts w:ascii="Times New Roman" w:hAnsi="Times New Roman"/>
    </w:rPr>
  </w:style>
  <w:style w:type="paragraph" w:customStyle="1" w:styleId="1622">
    <w:name w:val="单位_CSMXB"/>
    <w:basedOn w:val="1"/>
    <w:qFormat/>
    <w:uiPriority w:val="99"/>
    <w:pPr>
      <w:spacing w:line="0" w:lineRule="atLeast"/>
      <w:jc w:val="center"/>
    </w:pPr>
    <w:rPr>
      <w:sz w:val="18"/>
      <w:lang w:val="zh-CN"/>
    </w:rPr>
  </w:style>
  <w:style w:type="paragraph" w:customStyle="1" w:styleId="1623">
    <w:name w:val="作者_CSMXB"/>
    <w:basedOn w:val="1"/>
    <w:link w:val="1624"/>
    <w:qFormat/>
    <w:uiPriority w:val="0"/>
    <w:pPr>
      <w:spacing w:line="0" w:lineRule="atLeast"/>
      <w:jc w:val="center"/>
    </w:pPr>
    <w:rPr>
      <w:rFonts w:eastAsia="楷体_GB2312"/>
      <w:sz w:val="28"/>
      <w:lang w:val="zh-CN"/>
    </w:rPr>
  </w:style>
  <w:style w:type="character" w:customStyle="1" w:styleId="1624">
    <w:name w:val="作者_CSMXB Char"/>
    <w:link w:val="1623"/>
    <w:qFormat/>
    <w:uiPriority w:val="0"/>
    <w:rPr>
      <w:rFonts w:ascii="Times New Roman" w:hAnsi="Times New Roman" w:eastAsia="楷体_GB2312" w:cs="Times New Roman"/>
      <w:sz w:val="28"/>
      <w:szCs w:val="20"/>
      <w:lang w:val="zh-CN" w:eastAsia="zh-CN"/>
    </w:rPr>
  </w:style>
  <w:style w:type="paragraph" w:customStyle="1" w:styleId="1625">
    <w:name w:val="BT_En_CSMXB"/>
    <w:basedOn w:val="3"/>
    <w:link w:val="1626"/>
    <w:qFormat/>
    <w:uiPriority w:val="0"/>
    <w:pPr>
      <w:spacing w:before="312" w:beforeLines="100" w:after="312" w:afterLines="100" w:line="0" w:lineRule="atLeast"/>
      <w:jc w:val="center"/>
    </w:pPr>
    <w:rPr>
      <w:rFonts w:ascii="宋体" w:hAnsi="宋体" w:eastAsia="Times New Roman"/>
      <w:bCs w:val="0"/>
      <w:szCs w:val="20"/>
      <w:lang w:val="zh-CN"/>
    </w:rPr>
  </w:style>
  <w:style w:type="character" w:customStyle="1" w:styleId="1626">
    <w:name w:val="BT_En_CSMXB Char"/>
    <w:link w:val="1625"/>
    <w:qFormat/>
    <w:uiPriority w:val="0"/>
    <w:rPr>
      <w:rFonts w:ascii="宋体" w:hAnsi="宋体" w:eastAsia="Times New Roman" w:cs="Times New Roman"/>
      <w:b/>
      <w:kern w:val="44"/>
      <w:sz w:val="44"/>
      <w:szCs w:val="20"/>
      <w:lang w:val="zh-CN" w:eastAsia="zh-CN"/>
    </w:rPr>
  </w:style>
  <w:style w:type="paragraph" w:customStyle="1" w:styleId="1627">
    <w:name w:val="书目11"/>
    <w:basedOn w:val="1"/>
    <w:next w:val="1"/>
    <w:unhideWhenUsed/>
    <w:qFormat/>
    <w:uiPriority w:val="37"/>
    <w:pPr>
      <w:ind w:firstLine="200" w:firstLineChars="200"/>
    </w:pPr>
    <w:rPr>
      <w:szCs w:val="21"/>
    </w:rPr>
  </w:style>
  <w:style w:type="character" w:customStyle="1" w:styleId="1628">
    <w:name w:val="typ"/>
    <w:qFormat/>
    <w:uiPriority w:val="0"/>
  </w:style>
  <w:style w:type="character" w:customStyle="1" w:styleId="1629">
    <w:name w:val="pun"/>
    <w:qFormat/>
    <w:uiPriority w:val="0"/>
  </w:style>
  <w:style w:type="character" w:customStyle="1" w:styleId="1630">
    <w:name w:val="path-divider"/>
    <w:qFormat/>
    <w:uiPriority w:val="0"/>
  </w:style>
  <w:style w:type="character" w:customStyle="1" w:styleId="1631">
    <w:name w:val="pln"/>
    <w:qFormat/>
    <w:uiPriority w:val="0"/>
  </w:style>
  <w:style w:type="paragraph" w:customStyle="1" w:styleId="1632">
    <w:name w:val="AMDisplayEquation"/>
    <w:basedOn w:val="1"/>
    <w:next w:val="1"/>
    <w:link w:val="1633"/>
    <w:qFormat/>
    <w:uiPriority w:val="0"/>
    <w:pPr>
      <w:tabs>
        <w:tab w:val="center" w:pos="2300"/>
        <w:tab w:val="right" w:pos="4600"/>
      </w:tabs>
      <w:ind w:firstLine="420" w:firstLineChars="200"/>
    </w:pPr>
    <w:rPr>
      <w:szCs w:val="21"/>
      <w:lang w:val="zh-CN"/>
    </w:rPr>
  </w:style>
  <w:style w:type="character" w:customStyle="1" w:styleId="1633">
    <w:name w:val="AMDisplayEquation 字符"/>
    <w:link w:val="1632"/>
    <w:qFormat/>
    <w:uiPriority w:val="0"/>
    <w:rPr>
      <w:rFonts w:ascii="Times New Roman" w:hAnsi="Times New Roman" w:eastAsia="宋体" w:cs="Times New Roman"/>
      <w:szCs w:val="21"/>
      <w:lang w:val="zh-CN" w:eastAsia="zh-CN"/>
    </w:rPr>
  </w:style>
  <w:style w:type="character" w:customStyle="1" w:styleId="1634">
    <w:name w:val="src"/>
    <w:qFormat/>
    <w:uiPriority w:val="0"/>
  </w:style>
  <w:style w:type="character" w:customStyle="1" w:styleId="1635">
    <w:name w:val="NormalCharacter"/>
    <w:semiHidden/>
    <w:qFormat/>
    <w:uiPriority w:val="0"/>
  </w:style>
  <w:style w:type="paragraph" w:customStyle="1" w:styleId="1636">
    <w:name w:val="题目"/>
    <w:basedOn w:val="234"/>
    <w:next w:val="234"/>
    <w:qFormat/>
    <w:uiPriority w:val="99"/>
    <w:pPr>
      <w:spacing w:before="320"/>
    </w:pPr>
    <w:rPr>
      <w:rFonts w:ascii="Sim Hei" w:eastAsia="Sim Hei"/>
      <w:color w:val="auto"/>
    </w:rPr>
  </w:style>
  <w:style w:type="character" w:customStyle="1" w:styleId="1637">
    <w:name w:val="dct-tt"/>
    <w:qFormat/>
    <w:uiPriority w:val="0"/>
    <w:rPr>
      <w:rFonts w:hint="default" w:ascii="Arial" w:hAnsi="Arial" w:cs="Arial"/>
    </w:rPr>
  </w:style>
  <w:style w:type="character" w:customStyle="1" w:styleId="1638">
    <w:name w:val="cn51blue1241"/>
    <w:qFormat/>
    <w:uiPriority w:val="0"/>
    <w:rPr>
      <w:color w:val="C4D9E5"/>
      <w:sz w:val="18"/>
      <w:szCs w:val="18"/>
    </w:rPr>
  </w:style>
  <w:style w:type="paragraph" w:customStyle="1" w:styleId="1639">
    <w:name w:val="彩色列表 - 着色 12"/>
    <w:basedOn w:val="1"/>
    <w:qFormat/>
    <w:uiPriority w:val="34"/>
    <w:pPr>
      <w:widowControl/>
      <w:spacing w:after="200" w:line="276" w:lineRule="auto"/>
      <w:ind w:firstLine="420" w:firstLineChars="200"/>
      <w:jc w:val="left"/>
    </w:pPr>
    <w:rPr>
      <w:rFonts w:ascii="等线" w:hAnsi="等线" w:eastAsia="等线"/>
      <w:kern w:val="0"/>
      <w:sz w:val="22"/>
      <w:szCs w:val="22"/>
    </w:rPr>
  </w:style>
  <w:style w:type="character" w:customStyle="1" w:styleId="1640">
    <w:name w:val="脚注文本 字符1"/>
    <w:qFormat/>
    <w:locked/>
    <w:uiPriority w:val="0"/>
    <w:rPr>
      <w:kern w:val="2"/>
      <w:sz w:val="18"/>
      <w:szCs w:val="18"/>
    </w:rPr>
  </w:style>
  <w:style w:type="paragraph" w:customStyle="1" w:styleId="1641">
    <w:name w:val="Default Paragraph Font1"/>
    <w:next w:val="1"/>
    <w:qFormat/>
    <w:uiPriority w:val="99"/>
    <w:pPr>
      <w:overflowPunct w:val="0"/>
      <w:autoSpaceDE w:val="0"/>
      <w:autoSpaceDN w:val="0"/>
      <w:adjustRightInd w:val="0"/>
      <w:textAlignment w:val="baseline"/>
    </w:pPr>
    <w:rPr>
      <w:rFonts w:ascii="Times" w:hAnsi="Times" w:eastAsia="PMingLiU" w:cs="Times"/>
      <w:lang w:val="en-US" w:eastAsia="zh-TW" w:bidi="ar-SA"/>
    </w:rPr>
  </w:style>
  <w:style w:type="character" w:customStyle="1" w:styleId="1642">
    <w:name w:val="arxivid"/>
    <w:qFormat/>
    <w:uiPriority w:val="0"/>
  </w:style>
  <w:style w:type="character" w:customStyle="1" w:styleId="1643">
    <w:name w:val="标题 5 字符1"/>
    <w:qFormat/>
    <w:uiPriority w:val="0"/>
    <w:rPr>
      <w:rFonts w:eastAsia="宋体"/>
      <w:b/>
      <w:bCs/>
      <w:kern w:val="2"/>
      <w:sz w:val="28"/>
      <w:szCs w:val="28"/>
      <w:lang w:val="en-US" w:eastAsia="zh-CN" w:bidi="ar-SA"/>
    </w:rPr>
  </w:style>
  <w:style w:type="character" w:customStyle="1" w:styleId="1644">
    <w:name w:val="标题 6 字符1"/>
    <w:qFormat/>
    <w:uiPriority w:val="0"/>
    <w:rPr>
      <w:rFonts w:ascii="Arial" w:hAnsi="Arial" w:eastAsia="黑体"/>
      <w:b/>
      <w:bCs/>
      <w:kern w:val="2"/>
      <w:sz w:val="24"/>
      <w:szCs w:val="24"/>
      <w:lang w:val="en-US" w:eastAsia="zh-CN" w:bidi="ar-SA"/>
    </w:rPr>
  </w:style>
  <w:style w:type="character" w:customStyle="1" w:styleId="1645">
    <w:name w:val="标题 2 字符1"/>
    <w:qFormat/>
    <w:uiPriority w:val="0"/>
    <w:rPr>
      <w:rFonts w:eastAsia="黑体"/>
      <w:kern w:val="2"/>
      <w:sz w:val="24"/>
      <w:szCs w:val="24"/>
      <w:lang w:val="en-US" w:eastAsia="zh-CN" w:bidi="ar-SA"/>
    </w:rPr>
  </w:style>
  <w:style w:type="character" w:customStyle="1" w:styleId="1646">
    <w:name w:val="批注框文本 字符1"/>
    <w:qFormat/>
    <w:locked/>
    <w:uiPriority w:val="99"/>
    <w:rPr>
      <w:rFonts w:eastAsia="宋体"/>
      <w:kern w:val="2"/>
      <w:sz w:val="18"/>
      <w:szCs w:val="18"/>
      <w:lang w:val="en-US" w:eastAsia="zh-CN" w:bidi="ar-SA"/>
    </w:rPr>
  </w:style>
  <w:style w:type="character" w:customStyle="1" w:styleId="1647">
    <w:name w:val="脚注文本 字符2"/>
    <w:qFormat/>
    <w:locked/>
    <w:uiPriority w:val="0"/>
    <w:rPr>
      <w:rFonts w:eastAsia="宋体"/>
      <w:kern w:val="2"/>
      <w:sz w:val="18"/>
      <w:szCs w:val="18"/>
      <w:lang w:val="en-US" w:eastAsia="zh-CN" w:bidi="ar-SA"/>
    </w:rPr>
  </w:style>
  <w:style w:type="character" w:customStyle="1" w:styleId="1648">
    <w:name w:val="列表段落 字符"/>
    <w:qFormat/>
    <w:uiPriority w:val="34"/>
    <w:rPr>
      <w:rFonts w:ascii="Calibri" w:hAnsi="Calibri" w:eastAsia="宋体"/>
      <w:kern w:val="2"/>
      <w:sz w:val="21"/>
      <w:szCs w:val="22"/>
      <w:lang w:val="en-US" w:eastAsia="zh-CN" w:bidi="ar-SA"/>
    </w:rPr>
  </w:style>
  <w:style w:type="character" w:customStyle="1" w:styleId="1649">
    <w:name w:val="标题 3 字符1"/>
    <w:qFormat/>
    <w:uiPriority w:val="9"/>
    <w:rPr>
      <w:rFonts w:eastAsia="黑体"/>
      <w:kern w:val="2"/>
      <w:sz w:val="21"/>
      <w:szCs w:val="24"/>
      <w:lang w:val="en-US" w:eastAsia="zh-CN" w:bidi="ar-SA"/>
    </w:rPr>
  </w:style>
  <w:style w:type="character" w:customStyle="1" w:styleId="1650">
    <w:name w:val="标题 4 字符1"/>
    <w:qFormat/>
    <w:uiPriority w:val="9"/>
    <w:rPr>
      <w:rFonts w:eastAsia="楷体_GB2312"/>
      <w:kern w:val="2"/>
      <w:sz w:val="21"/>
      <w:szCs w:val="24"/>
      <w:lang w:val="en-US" w:eastAsia="zh-CN" w:bidi="ar-SA"/>
    </w:rPr>
  </w:style>
  <w:style w:type="character" w:customStyle="1" w:styleId="1651">
    <w:name w:val="无间隔 字符"/>
    <w:qFormat/>
    <w:uiPriority w:val="0"/>
    <w:rPr>
      <w:rFonts w:ascii="Calibri" w:hAnsi="Calibri"/>
      <w:sz w:val="22"/>
      <w:szCs w:val="22"/>
      <w:lang w:val="en-US" w:eastAsia="zh-CN" w:bidi="ar-SA"/>
    </w:rPr>
  </w:style>
  <w:style w:type="paragraph" w:customStyle="1" w:styleId="1652">
    <w:name w:val="附图"/>
    <w:basedOn w:val="1"/>
    <w:link w:val="1653"/>
    <w:qFormat/>
    <w:uiPriority w:val="0"/>
    <w:pPr>
      <w:spacing w:line="360" w:lineRule="auto"/>
      <w:jc w:val="center"/>
    </w:pPr>
    <w:rPr>
      <w:rFonts w:eastAsia="仿宋_GB2312"/>
      <w:sz w:val="28"/>
      <w:szCs w:val="24"/>
      <w:lang w:val="zh-CN"/>
    </w:rPr>
  </w:style>
  <w:style w:type="character" w:customStyle="1" w:styleId="1653">
    <w:name w:val="附图 Char"/>
    <w:link w:val="1652"/>
    <w:qFormat/>
    <w:uiPriority w:val="0"/>
    <w:rPr>
      <w:rFonts w:ascii="Times New Roman" w:hAnsi="Times New Roman" w:eastAsia="仿宋_GB2312" w:cs="Times New Roman"/>
      <w:sz w:val="28"/>
      <w:szCs w:val="24"/>
      <w:lang w:val="zh-CN"/>
    </w:rPr>
  </w:style>
  <w:style w:type="paragraph" w:customStyle="1" w:styleId="1654">
    <w:name w:val="_Style 13"/>
    <w:basedOn w:val="1"/>
    <w:next w:val="239"/>
    <w:qFormat/>
    <w:uiPriority w:val="34"/>
    <w:pPr>
      <w:widowControl/>
      <w:spacing w:line="560" w:lineRule="exact"/>
      <w:ind w:firstLine="420" w:firstLineChars="200"/>
    </w:pPr>
    <w:rPr>
      <w:rFonts w:eastAsia="仿宋"/>
      <w:sz w:val="32"/>
      <w:szCs w:val="22"/>
    </w:rPr>
  </w:style>
  <w:style w:type="character" w:customStyle="1" w:styleId="1655">
    <w:name w:val="ztplmc"/>
    <w:qFormat/>
    <w:uiPriority w:val="0"/>
  </w:style>
  <w:style w:type="character" w:customStyle="1" w:styleId="1656">
    <w:name w:val="viiyi"/>
    <w:qFormat/>
    <w:uiPriority w:val="0"/>
  </w:style>
  <w:style w:type="character" w:customStyle="1" w:styleId="1657">
    <w:name w:val="jlqj4b"/>
    <w:qFormat/>
    <w:uiPriority w:val="0"/>
  </w:style>
  <w:style w:type="character" w:customStyle="1" w:styleId="1658">
    <w:name w:val="无"/>
    <w:qFormat/>
    <w:uiPriority w:val="0"/>
  </w:style>
  <w:style w:type="paragraph" w:customStyle="1" w:styleId="1659">
    <w:name w:val="正文 A"/>
    <w:qFormat/>
    <w:uiPriority w:val="99"/>
    <w:pPr>
      <w:widowControl w:val="0"/>
      <w:jc w:val="both"/>
    </w:pPr>
    <w:rPr>
      <w:rFonts w:ascii="Times New Roman" w:hAnsi="Times New Roman" w:eastAsia="Arial Unicode MS" w:cs="Arial Unicode MS"/>
      <w:color w:val="000000"/>
      <w:kern w:val="2"/>
      <w:sz w:val="21"/>
      <w:szCs w:val="21"/>
      <w:u w:color="000000"/>
      <w:lang w:val="en-US" w:eastAsia="zh-CN" w:bidi="ar-SA"/>
    </w:rPr>
  </w:style>
  <w:style w:type="paragraph" w:customStyle="1" w:styleId="1660">
    <w:name w:val="标题-表格"/>
    <w:basedOn w:val="1"/>
    <w:next w:val="1"/>
    <w:qFormat/>
    <w:uiPriority w:val="99"/>
    <w:pPr>
      <w:keepNext/>
      <w:spacing w:before="100" w:beforeLines="100" w:after="120" w:line="360" w:lineRule="auto"/>
      <w:jc w:val="center"/>
    </w:pPr>
    <w:rPr>
      <w:szCs w:val="21"/>
    </w:rPr>
  </w:style>
  <w:style w:type="paragraph" w:customStyle="1" w:styleId="1661">
    <w:name w:val="标题-图"/>
    <w:basedOn w:val="1"/>
    <w:next w:val="1"/>
    <w:qFormat/>
    <w:uiPriority w:val="99"/>
    <w:pPr>
      <w:spacing w:before="120" w:after="100" w:afterLines="100" w:line="360" w:lineRule="auto"/>
      <w:jc w:val="center"/>
    </w:pPr>
    <w:rPr>
      <w:szCs w:val="21"/>
    </w:rPr>
  </w:style>
  <w:style w:type="paragraph" w:customStyle="1" w:styleId="1662">
    <w:name w:val="MDPI_4.2_table_body"/>
    <w:qFormat/>
    <w:uiPriority w:val="99"/>
    <w:pPr>
      <w:adjustRightInd w:val="0"/>
      <w:snapToGrid w:val="0"/>
      <w:spacing w:line="260" w:lineRule="atLeast"/>
      <w:jc w:val="center"/>
    </w:pPr>
    <w:rPr>
      <w:rFonts w:ascii="Palatino Linotype" w:hAnsi="Palatino Linotype" w:eastAsia="Times New Roman" w:cs="Times New Roman"/>
      <w:snapToGrid w:val="0"/>
      <w:color w:val="000000"/>
      <w:lang w:val="en-US" w:eastAsia="de-DE" w:bidi="en-US"/>
    </w:rPr>
  </w:style>
  <w:style w:type="character" w:customStyle="1" w:styleId="1663">
    <w:name w:val="标题 1 字符2"/>
    <w:qFormat/>
    <w:uiPriority w:val="0"/>
    <w:rPr>
      <w:rFonts w:ascii="Times New Roman" w:hAnsi="Times New Roman" w:eastAsia="宋体" w:cs="Times New Roman"/>
      <w:b/>
      <w:bCs/>
      <w:kern w:val="44"/>
      <w:sz w:val="44"/>
      <w:szCs w:val="44"/>
    </w:rPr>
  </w:style>
  <w:style w:type="character" w:customStyle="1" w:styleId="1664">
    <w:name w:val="标题 3 字符2"/>
    <w:qFormat/>
    <w:uiPriority w:val="0"/>
    <w:rPr>
      <w:rFonts w:ascii="Times New Roman" w:hAnsi="Times New Roman" w:eastAsia="仿宋_GB2312" w:cs="Times New Roman"/>
      <w:b/>
      <w:bCs/>
      <w:sz w:val="32"/>
      <w:szCs w:val="32"/>
    </w:rPr>
  </w:style>
  <w:style w:type="character" w:customStyle="1" w:styleId="1665">
    <w:name w:val="标题 4 字符2"/>
    <w:qFormat/>
    <w:uiPriority w:val="0"/>
    <w:rPr>
      <w:rFonts w:ascii="Cambria" w:hAnsi="Cambria" w:eastAsia="宋体" w:cs="Times New Roman"/>
      <w:b/>
      <w:bCs/>
      <w:sz w:val="28"/>
      <w:szCs w:val="28"/>
    </w:rPr>
  </w:style>
  <w:style w:type="character" w:customStyle="1" w:styleId="1666">
    <w:name w:val="文档结构图 字符2"/>
    <w:qFormat/>
    <w:uiPriority w:val="99"/>
    <w:rPr>
      <w:rFonts w:ascii="宋体" w:hAnsi="Times New Roman" w:eastAsia="宋体" w:cs="Times New Roman"/>
      <w:sz w:val="18"/>
      <w:szCs w:val="18"/>
    </w:rPr>
  </w:style>
  <w:style w:type="character" w:customStyle="1" w:styleId="1667">
    <w:name w:val="批注框文本 字符2"/>
    <w:qFormat/>
    <w:uiPriority w:val="99"/>
    <w:rPr>
      <w:rFonts w:ascii="Times New Roman" w:hAnsi="Times New Roman" w:eastAsia="宋体" w:cs="Times New Roman"/>
      <w:sz w:val="18"/>
      <w:szCs w:val="18"/>
    </w:rPr>
  </w:style>
  <w:style w:type="character" w:customStyle="1" w:styleId="1668">
    <w:name w:val="标题 5 字符2"/>
    <w:qFormat/>
    <w:uiPriority w:val="0"/>
    <w:rPr>
      <w:rFonts w:ascii="宋体" w:hAnsi="Times New Roman" w:eastAsia="宋体" w:cs="Times New Roman"/>
      <w:sz w:val="24"/>
      <w:szCs w:val="20"/>
    </w:rPr>
  </w:style>
  <w:style w:type="character" w:customStyle="1" w:styleId="1669">
    <w:name w:val="标题 6 字符2"/>
    <w:qFormat/>
    <w:uiPriority w:val="0"/>
    <w:rPr>
      <w:rFonts w:ascii="Times New Roman" w:hAnsi="Times New Roman" w:eastAsia="宋体" w:cs="Times New Roman"/>
      <w:szCs w:val="21"/>
    </w:rPr>
  </w:style>
  <w:style w:type="character" w:customStyle="1" w:styleId="1670">
    <w:name w:val="标题 7 字符2"/>
    <w:qFormat/>
    <w:uiPriority w:val="0"/>
    <w:rPr>
      <w:rFonts w:ascii="Times New Roman" w:hAnsi="Times New Roman" w:eastAsia="宋体" w:cs="Times New Roman"/>
      <w:szCs w:val="21"/>
    </w:rPr>
  </w:style>
  <w:style w:type="character" w:customStyle="1" w:styleId="1671">
    <w:name w:val="标题 8 字符2"/>
    <w:qFormat/>
    <w:uiPriority w:val="0"/>
    <w:rPr>
      <w:rFonts w:ascii="Times New Roman" w:hAnsi="Times New Roman" w:eastAsia="宋体" w:cs="Times New Roman"/>
      <w:szCs w:val="21"/>
    </w:rPr>
  </w:style>
  <w:style w:type="character" w:customStyle="1" w:styleId="1672">
    <w:name w:val="标题 9 字符2"/>
    <w:qFormat/>
    <w:uiPriority w:val="9"/>
    <w:rPr>
      <w:rFonts w:ascii="Times New Roman" w:hAnsi="Times New Roman" w:eastAsia="宋体" w:cs="Times New Roman"/>
      <w:szCs w:val="21"/>
    </w:rPr>
  </w:style>
  <w:style w:type="character" w:customStyle="1" w:styleId="1673">
    <w:name w:val="正文文本 字符2"/>
    <w:qFormat/>
    <w:uiPriority w:val="0"/>
    <w:rPr>
      <w:rFonts w:ascii="Times New Roman" w:hAnsi="Times New Roman" w:eastAsia="宋体" w:cs="Times New Roman"/>
      <w:szCs w:val="24"/>
    </w:rPr>
  </w:style>
  <w:style w:type="character" w:customStyle="1" w:styleId="1674">
    <w:name w:val="日期 字符1"/>
    <w:qFormat/>
    <w:uiPriority w:val="99"/>
    <w:rPr>
      <w:rFonts w:ascii="Times New Roman" w:hAnsi="Times New Roman" w:eastAsia="宋体" w:cs="Times New Roman"/>
      <w:kern w:val="0"/>
      <w:sz w:val="24"/>
    </w:rPr>
  </w:style>
  <w:style w:type="character" w:customStyle="1" w:styleId="1675">
    <w:name w:val="正文文本缩进 字符2"/>
    <w:qFormat/>
    <w:uiPriority w:val="0"/>
    <w:rPr>
      <w:rFonts w:ascii="Times New Roman" w:hAnsi="Times New Roman" w:eastAsia="宋体" w:cs="Times New Roman"/>
      <w:kern w:val="0"/>
      <w:sz w:val="24"/>
    </w:rPr>
  </w:style>
  <w:style w:type="character" w:customStyle="1" w:styleId="1676">
    <w:name w:val="标题 字符2"/>
    <w:qFormat/>
    <w:uiPriority w:val="10"/>
    <w:rPr>
      <w:rFonts w:ascii="Cambria" w:hAnsi="Cambria" w:eastAsia="宋体" w:cs="Times New Roman"/>
      <w:spacing w:val="5"/>
      <w:kern w:val="0"/>
      <w:sz w:val="52"/>
      <w:szCs w:val="52"/>
    </w:rPr>
  </w:style>
  <w:style w:type="character" w:customStyle="1" w:styleId="1677">
    <w:name w:val="副标题 字符2"/>
    <w:qFormat/>
    <w:uiPriority w:val="11"/>
    <w:rPr>
      <w:rFonts w:ascii="Cambria" w:hAnsi="Cambria" w:eastAsia="宋体" w:cs="Times New Roman"/>
      <w:i/>
      <w:iCs/>
      <w:spacing w:val="13"/>
      <w:kern w:val="0"/>
      <w:sz w:val="24"/>
      <w:szCs w:val="24"/>
    </w:rPr>
  </w:style>
  <w:style w:type="character" w:customStyle="1" w:styleId="1678">
    <w:name w:val="引用 字符1"/>
    <w:qFormat/>
    <w:uiPriority w:val="29"/>
    <w:rPr>
      <w:rFonts w:ascii="Times New Roman" w:hAnsi="Times New Roman" w:eastAsia="宋体" w:cs="Times New Roman"/>
      <w:i/>
      <w:iCs/>
      <w:kern w:val="0"/>
      <w:sz w:val="24"/>
    </w:rPr>
  </w:style>
  <w:style w:type="character" w:customStyle="1" w:styleId="1679">
    <w:name w:val="明显引用 字符1"/>
    <w:qFormat/>
    <w:uiPriority w:val="30"/>
    <w:rPr>
      <w:rFonts w:ascii="Times New Roman" w:hAnsi="Times New Roman" w:eastAsia="宋体" w:cs="Times New Roman"/>
      <w:b/>
      <w:bCs/>
      <w:i/>
      <w:iCs/>
      <w:kern w:val="0"/>
      <w:sz w:val="24"/>
    </w:rPr>
  </w:style>
  <w:style w:type="character" w:customStyle="1" w:styleId="1680">
    <w:name w:val="批注文字 字符2"/>
    <w:qFormat/>
    <w:uiPriority w:val="99"/>
    <w:rPr>
      <w:rFonts w:ascii="Times New Roman" w:hAnsi="Times New Roman" w:eastAsia="宋体" w:cs="Times New Roman"/>
      <w:kern w:val="0"/>
      <w:sz w:val="24"/>
    </w:rPr>
  </w:style>
  <w:style w:type="character" w:customStyle="1" w:styleId="1681">
    <w:name w:val="题注 字符1"/>
    <w:qFormat/>
    <w:uiPriority w:val="0"/>
    <w:rPr>
      <w:rFonts w:ascii="Cambria" w:hAnsi="Cambria" w:eastAsia="黑体" w:cs="Times New Roman"/>
      <w:sz w:val="20"/>
      <w:szCs w:val="20"/>
    </w:rPr>
  </w:style>
  <w:style w:type="character" w:customStyle="1" w:styleId="1682">
    <w:name w:val="正文缩进 字符2"/>
    <w:qFormat/>
    <w:uiPriority w:val="0"/>
    <w:rPr>
      <w:rFonts w:ascii="Times New Roman" w:hAnsi="Times New Roman" w:eastAsia="宋体" w:cs="Times New Roman"/>
      <w:szCs w:val="24"/>
    </w:rPr>
  </w:style>
  <w:style w:type="character" w:customStyle="1" w:styleId="1683">
    <w:name w:val="正文文本缩进 2 字符2"/>
    <w:qFormat/>
    <w:uiPriority w:val="0"/>
  </w:style>
  <w:style w:type="character" w:customStyle="1" w:styleId="1684">
    <w:name w:val="列表段落 字符1"/>
    <w:qFormat/>
    <w:uiPriority w:val="34"/>
    <w:rPr>
      <w:rFonts w:ascii="Times New Roman" w:hAnsi="Times New Roman" w:eastAsia="宋体" w:cs="Times New Roman"/>
      <w:szCs w:val="24"/>
    </w:rPr>
  </w:style>
  <w:style w:type="character" w:customStyle="1" w:styleId="1685">
    <w:name w:val="HTML 预设格式 字符2"/>
    <w:qFormat/>
    <w:uiPriority w:val="99"/>
    <w:rPr>
      <w:rFonts w:ascii="宋体" w:hAnsi="宋体" w:eastAsia="宋体" w:cs="Times New Roman"/>
      <w:kern w:val="0"/>
      <w:sz w:val="24"/>
      <w:szCs w:val="24"/>
      <w:lang w:val="zh-CN" w:eastAsia="zh-CN"/>
    </w:rPr>
  </w:style>
  <w:style w:type="character" w:customStyle="1" w:styleId="1686">
    <w:name w:val="脚注文本 字符3"/>
    <w:qFormat/>
    <w:locked/>
    <w:uiPriority w:val="99"/>
    <w:rPr>
      <w:rFonts w:ascii="Times New Roman" w:hAnsi="Times New Roman" w:eastAsia="宋体" w:cs="Times New Roman"/>
      <w:sz w:val="18"/>
      <w:szCs w:val="18"/>
    </w:rPr>
  </w:style>
  <w:style w:type="character" w:customStyle="1" w:styleId="1687">
    <w:name w:val="无间隔 字符1"/>
    <w:qFormat/>
    <w:uiPriority w:val="1"/>
    <w:rPr>
      <w:rFonts w:ascii="Times New Roman" w:hAnsi="Times New Roman" w:eastAsia="宋体" w:cs="Times New Roman"/>
      <w:kern w:val="0"/>
      <w:sz w:val="24"/>
    </w:rPr>
  </w:style>
  <w:style w:type="character" w:customStyle="1" w:styleId="1688">
    <w:name w:val="尾注文本 字符2"/>
    <w:qFormat/>
    <w:uiPriority w:val="99"/>
    <w:rPr>
      <w:rFonts w:ascii="Times New Roman" w:hAnsi="Times New Roman" w:eastAsia="宋体" w:cs="Times New Roman"/>
      <w:szCs w:val="24"/>
    </w:rPr>
  </w:style>
  <w:style w:type="paragraph" w:customStyle="1" w:styleId="1689">
    <w:name w:val="10"/>
    <w:basedOn w:val="1"/>
    <w:unhideWhenUsed/>
    <w:qFormat/>
    <w:uiPriority w:val="72"/>
    <w:rPr>
      <w:color w:val="000000"/>
      <w:szCs w:val="24"/>
    </w:rPr>
  </w:style>
  <w:style w:type="character" w:customStyle="1" w:styleId="1690">
    <w:name w:val="high-light-bg"/>
    <w:basedOn w:val="140"/>
    <w:qFormat/>
    <w:uiPriority w:val="0"/>
  </w:style>
  <w:style w:type="paragraph" w:customStyle="1" w:styleId="1691">
    <w:name w:val="图片"/>
    <w:qFormat/>
    <w:uiPriority w:val="99"/>
    <w:pPr>
      <w:widowControl w:val="0"/>
      <w:adjustRightInd w:val="0"/>
      <w:snapToGrid w:val="0"/>
      <w:spacing w:before="240" w:after="100"/>
      <w:jc w:val="center"/>
    </w:pPr>
    <w:rPr>
      <w:rFonts w:ascii="Times New Roman" w:hAnsi="Times New Roman" w:eastAsia="宋体" w:cs="Times New Roman"/>
      <w:color w:val="000000"/>
      <w:kern w:val="21"/>
      <w:sz w:val="21"/>
      <w:szCs w:val="21"/>
      <w:lang w:val="en-US" w:eastAsia="zh-CN" w:bidi="ar-SA"/>
    </w:rPr>
  </w:style>
  <w:style w:type="paragraph" w:customStyle="1" w:styleId="1692">
    <w:name w:val="z-窗体顶端11"/>
    <w:basedOn w:val="1"/>
    <w:next w:val="1"/>
    <w:qFormat/>
    <w:uiPriority w:val="99"/>
    <w:pPr>
      <w:widowControl/>
      <w:pBdr>
        <w:bottom w:val="single" w:color="auto" w:sz="6" w:space="1"/>
      </w:pBdr>
      <w:jc w:val="center"/>
    </w:pPr>
    <w:rPr>
      <w:rFonts w:ascii="Arial" w:hAnsi="Arial" w:cs="Arial"/>
      <w:vanish/>
      <w:kern w:val="0"/>
      <w:sz w:val="16"/>
      <w:szCs w:val="16"/>
    </w:rPr>
  </w:style>
  <w:style w:type="paragraph" w:customStyle="1" w:styleId="1693">
    <w:name w:val="z-窗体底端11"/>
    <w:basedOn w:val="1"/>
    <w:next w:val="1"/>
    <w:qFormat/>
    <w:uiPriority w:val="99"/>
    <w:pPr>
      <w:widowControl/>
      <w:pBdr>
        <w:top w:val="single" w:color="auto" w:sz="6" w:space="1"/>
      </w:pBdr>
      <w:jc w:val="center"/>
    </w:pPr>
    <w:rPr>
      <w:rFonts w:ascii="Arial" w:hAnsi="Arial" w:cs="Arial"/>
      <w:vanish/>
      <w:kern w:val="0"/>
      <w:sz w:val="16"/>
      <w:szCs w:val="16"/>
    </w:rPr>
  </w:style>
  <w:style w:type="paragraph" w:customStyle="1" w:styleId="1694">
    <w:name w:val="图表名称"/>
    <w:qFormat/>
    <w:uiPriority w:val="99"/>
    <w:pPr>
      <w:tabs>
        <w:tab w:val="left" w:pos="1872"/>
      </w:tabs>
      <w:spacing w:line="360" w:lineRule="auto"/>
      <w:jc w:val="center"/>
    </w:pPr>
    <w:rPr>
      <w:rFonts w:ascii="Times New Roman" w:hAnsi="Times New Roman" w:eastAsia="宋体" w:cs="Times New Roman"/>
      <w:b/>
      <w:kern w:val="2"/>
      <w:sz w:val="21"/>
      <w:szCs w:val="21"/>
      <w:lang w:val="en-US" w:eastAsia="zh-CN" w:bidi="ar-SA"/>
    </w:rPr>
  </w:style>
  <w:style w:type="paragraph" w:customStyle="1" w:styleId="1695">
    <w:name w:val="tgt"/>
    <w:basedOn w:val="1"/>
    <w:qFormat/>
    <w:uiPriority w:val="99"/>
    <w:pPr>
      <w:widowControl/>
      <w:spacing w:before="100" w:beforeAutospacing="1" w:after="100" w:afterAutospacing="1"/>
      <w:jc w:val="left"/>
    </w:pPr>
    <w:rPr>
      <w:rFonts w:ascii="宋体" w:hAnsi="宋体" w:eastAsia="仿宋_GB2312" w:cs="宋体"/>
      <w:spacing w:val="-4"/>
      <w:kern w:val="0"/>
      <w:sz w:val="32"/>
      <w:szCs w:val="24"/>
    </w:rPr>
  </w:style>
  <w:style w:type="character" w:customStyle="1" w:styleId="1696">
    <w:name w:val="mord"/>
    <w:basedOn w:val="140"/>
    <w:qFormat/>
    <w:uiPriority w:val="0"/>
  </w:style>
  <w:style w:type="character" w:customStyle="1" w:styleId="1697">
    <w:name w:val="vlist-s"/>
    <w:basedOn w:val="140"/>
    <w:qFormat/>
    <w:uiPriority w:val="0"/>
  </w:style>
  <w:style w:type="paragraph" w:customStyle="1" w:styleId="1698">
    <w:name w:val="First Paragraph"/>
    <w:basedOn w:val="34"/>
    <w:next w:val="34"/>
    <w:qFormat/>
    <w:uiPriority w:val="99"/>
  </w:style>
  <w:style w:type="paragraph" w:customStyle="1" w:styleId="1699">
    <w:name w:val="页脚1"/>
    <w:basedOn w:val="1"/>
    <w:next w:val="55"/>
    <w:link w:val="1700"/>
    <w:unhideWhenUsed/>
    <w:qFormat/>
    <w:uiPriority w:val="99"/>
    <w:pPr>
      <w:tabs>
        <w:tab w:val="center" w:pos="4153"/>
        <w:tab w:val="right" w:pos="8306"/>
      </w:tabs>
      <w:snapToGrid w:val="0"/>
      <w:jc w:val="left"/>
    </w:pPr>
    <w:rPr>
      <w:rFonts w:asciiTheme="minorHAnsi" w:hAnsiTheme="minorHAnsi" w:eastAsiaTheme="minorEastAsia" w:cstheme="minorBidi"/>
      <w:sz w:val="18"/>
      <w:szCs w:val="18"/>
    </w:rPr>
  </w:style>
  <w:style w:type="character" w:customStyle="1" w:styleId="1700">
    <w:name w:val="页脚 Char"/>
    <w:basedOn w:val="140"/>
    <w:link w:val="1699"/>
    <w:qFormat/>
    <w:uiPriority w:val="99"/>
    <w:rPr>
      <w:kern w:val="2"/>
      <w:sz w:val="18"/>
      <w:szCs w:val="18"/>
    </w:rPr>
  </w:style>
  <w:style w:type="paragraph" w:customStyle="1" w:styleId="1701">
    <w:name w:val="页眉1"/>
    <w:basedOn w:val="1"/>
    <w:next w:val="57"/>
    <w:link w:val="1702"/>
    <w:unhideWhenUsed/>
    <w:qFormat/>
    <w:uiPriority w:val="99"/>
    <w:pPr>
      <w:pBdr>
        <w:bottom w:val="single" w:color="auto" w:sz="6" w:space="1"/>
      </w:pBdr>
      <w:tabs>
        <w:tab w:val="center" w:pos="4153"/>
        <w:tab w:val="right" w:pos="8306"/>
      </w:tabs>
      <w:snapToGrid w:val="0"/>
      <w:jc w:val="center"/>
    </w:pPr>
    <w:rPr>
      <w:rFonts w:asciiTheme="minorHAnsi" w:hAnsiTheme="minorHAnsi" w:eastAsiaTheme="minorEastAsia" w:cstheme="minorBidi"/>
      <w:sz w:val="18"/>
      <w:szCs w:val="18"/>
    </w:rPr>
  </w:style>
  <w:style w:type="character" w:customStyle="1" w:styleId="1702">
    <w:name w:val="页眉 Char"/>
    <w:basedOn w:val="140"/>
    <w:link w:val="1701"/>
    <w:qFormat/>
    <w:uiPriority w:val="99"/>
    <w:rPr>
      <w:kern w:val="2"/>
      <w:sz w:val="18"/>
      <w:szCs w:val="18"/>
    </w:rPr>
  </w:style>
  <w:style w:type="paragraph" w:customStyle="1" w:styleId="1703">
    <w:name w:val="msonormal"/>
    <w:basedOn w:val="1"/>
    <w:qFormat/>
    <w:uiPriority w:val="99"/>
    <w:pPr>
      <w:widowControl/>
      <w:spacing w:before="100" w:beforeAutospacing="1" w:after="100" w:afterAutospacing="1"/>
      <w:jc w:val="left"/>
    </w:pPr>
    <w:rPr>
      <w:rFonts w:ascii="宋体" w:hAnsi="宋体" w:cs="宋体"/>
      <w:color w:val="000000"/>
      <w:kern w:val="0"/>
      <w:sz w:val="24"/>
      <w:szCs w:val="24"/>
    </w:rPr>
  </w:style>
  <w:style w:type="paragraph" w:customStyle="1" w:styleId="1704">
    <w:name w:val="修订3"/>
    <w:semiHidden/>
    <w:qFormat/>
    <w:uiPriority w:val="99"/>
    <w:rPr>
      <w:rFonts w:ascii="Times New Roman" w:hAnsi="Times New Roman" w:eastAsia="宋体" w:cs="Times New Roman"/>
      <w:kern w:val="2"/>
      <w:sz w:val="21"/>
      <w:lang w:val="en-US" w:eastAsia="zh-CN" w:bidi="ar-SA"/>
    </w:rPr>
  </w:style>
  <w:style w:type="character" w:customStyle="1" w:styleId="1705">
    <w:name w:val="标题 Char2"/>
    <w:basedOn w:val="140"/>
    <w:qFormat/>
    <w:locked/>
    <w:uiPriority w:val="10"/>
    <w:rPr>
      <w:rFonts w:ascii="Cambria" w:hAnsi="Cambria" w:eastAsia="宋体" w:cs="Times New Roman"/>
      <w:b/>
      <w:bCs/>
      <w:sz w:val="32"/>
      <w:szCs w:val="32"/>
    </w:rPr>
  </w:style>
  <w:style w:type="paragraph" w:customStyle="1" w:styleId="1706">
    <w:name w:val="修订31"/>
    <w:semiHidden/>
    <w:qFormat/>
    <w:uiPriority w:val="99"/>
    <w:rPr>
      <w:rFonts w:ascii="Times New Roman" w:hAnsi="Times New Roman" w:eastAsia="宋体" w:cs="Times New Roman"/>
      <w:kern w:val="2"/>
      <w:sz w:val="21"/>
      <w:lang w:val="en-US" w:eastAsia="zh-CN" w:bidi="ar-SA"/>
    </w:rPr>
  </w:style>
  <w:style w:type="character" w:customStyle="1" w:styleId="1707">
    <w:name w:val="明显强调2"/>
    <w:basedOn w:val="140"/>
    <w:qFormat/>
    <w:uiPriority w:val="21"/>
    <w:rPr>
      <w:i/>
      <w:iCs/>
      <w:color w:val="4F81BD" w:themeColor="accent1"/>
      <w14:textFill>
        <w14:solidFill>
          <w14:schemeClr w14:val="accent1"/>
        </w14:solidFill>
      </w14:textFill>
    </w:rPr>
  </w:style>
  <w:style w:type="character" w:customStyle="1" w:styleId="1708">
    <w:name w:val="明显参考2"/>
    <w:basedOn w:val="140"/>
    <w:qFormat/>
    <w:uiPriority w:val="32"/>
    <w:rPr>
      <w:b/>
      <w:bCs/>
      <w:smallCaps/>
      <w:color w:val="4F81BD" w:themeColor="accent1"/>
      <w:spacing w:val="5"/>
      <w14:textFill>
        <w14:solidFill>
          <w14:schemeClr w14:val="accent1"/>
        </w14:solidFill>
      </w14:textFill>
    </w:rPr>
  </w:style>
  <w:style w:type="character" w:customStyle="1" w:styleId="1709">
    <w:name w:val="标题 1 字符4"/>
    <w:basedOn w:val="140"/>
    <w:qFormat/>
    <w:locked/>
    <w:uiPriority w:val="0"/>
    <w:rPr>
      <w:rFonts w:ascii="Times New Roman" w:hAnsi="Times New Roman" w:eastAsia="宋体" w:cs="Times New Roman"/>
      <w:b/>
      <w:bCs/>
      <w:kern w:val="44"/>
      <w:sz w:val="44"/>
      <w:szCs w:val="44"/>
    </w:rPr>
  </w:style>
  <w:style w:type="character" w:customStyle="1" w:styleId="1710">
    <w:name w:val="标题 7 字符4"/>
    <w:basedOn w:val="140"/>
    <w:semiHidden/>
    <w:qFormat/>
    <w:locked/>
    <w:uiPriority w:val="9"/>
    <w:rPr>
      <w:rFonts w:ascii="Cambria" w:hAnsi="Cambria" w:eastAsia="宋体" w:cs="Times New Roman"/>
      <w:b/>
      <w:bCs/>
      <w:kern w:val="2"/>
      <w:sz w:val="24"/>
      <w:szCs w:val="24"/>
    </w:rPr>
  </w:style>
  <w:style w:type="character" w:customStyle="1" w:styleId="1711">
    <w:name w:val="标题 8 字符4"/>
    <w:basedOn w:val="140"/>
    <w:semiHidden/>
    <w:qFormat/>
    <w:locked/>
    <w:uiPriority w:val="99"/>
    <w:rPr>
      <w:rFonts w:ascii="Arial" w:hAnsi="Arial" w:eastAsia="黑体" w:cs="Times New Roman"/>
      <w:kern w:val="2"/>
      <w:sz w:val="24"/>
      <w:szCs w:val="24"/>
    </w:rPr>
  </w:style>
  <w:style w:type="character" w:customStyle="1" w:styleId="1712">
    <w:name w:val="标题 9 字符4"/>
    <w:basedOn w:val="140"/>
    <w:semiHidden/>
    <w:qFormat/>
    <w:locked/>
    <w:uiPriority w:val="99"/>
    <w:rPr>
      <w:rFonts w:ascii="Arial" w:hAnsi="Arial" w:eastAsia="黑体" w:cs="Times New Roman"/>
      <w:kern w:val="2"/>
      <w:sz w:val="21"/>
      <w:szCs w:val="24"/>
    </w:rPr>
  </w:style>
  <w:style w:type="character" w:customStyle="1" w:styleId="1713">
    <w:name w:val="副标题 字符4"/>
    <w:basedOn w:val="140"/>
    <w:qFormat/>
    <w:locked/>
    <w:uiPriority w:val="99"/>
    <w:rPr>
      <w:rFonts w:ascii="Times New Roman" w:hAnsi="Times New Roman" w:eastAsia="宋体" w:cs="Times New Roman"/>
      <w:b/>
      <w:bCs/>
      <w:kern w:val="28"/>
      <w:sz w:val="24"/>
      <w:szCs w:val="32"/>
    </w:rPr>
  </w:style>
  <w:style w:type="character" w:customStyle="1" w:styleId="1714">
    <w:name w:val="引用 字符3"/>
    <w:basedOn w:val="140"/>
    <w:qFormat/>
    <w:locked/>
    <w:uiPriority w:val="29"/>
    <w:rPr>
      <w:rFonts w:ascii="Times New Roman" w:hAnsi="Times New Roman" w:eastAsia="宋体" w:cs="Times New Roman"/>
      <w:i/>
      <w:iCs/>
      <w:sz w:val="24"/>
      <w:szCs w:val="22"/>
    </w:rPr>
  </w:style>
  <w:style w:type="character" w:customStyle="1" w:styleId="1715">
    <w:name w:val="明显引用 字符3"/>
    <w:basedOn w:val="140"/>
    <w:qFormat/>
    <w:locked/>
    <w:uiPriority w:val="30"/>
    <w:rPr>
      <w:rFonts w:ascii="Times New Roman" w:hAnsi="Times New Roman" w:eastAsia="宋体" w:cs="Times New Roman"/>
      <w:b/>
      <w:bCs/>
      <w:i/>
      <w:iCs/>
      <w:sz w:val="24"/>
      <w:szCs w:val="22"/>
    </w:rPr>
  </w:style>
  <w:style w:type="character" w:customStyle="1" w:styleId="1716">
    <w:name w:val="标题 字符4"/>
    <w:basedOn w:val="140"/>
    <w:qFormat/>
    <w:locked/>
    <w:uiPriority w:val="10"/>
    <w:rPr>
      <w:rFonts w:eastAsia="宋体" w:asciiTheme="majorHAnsi" w:hAnsiTheme="majorHAnsi" w:cstheme="majorBidi"/>
      <w:b/>
      <w:bCs/>
      <w:kern w:val="2"/>
      <w:sz w:val="32"/>
      <w:szCs w:val="32"/>
    </w:rPr>
  </w:style>
  <w:style w:type="character" w:customStyle="1" w:styleId="1717">
    <w:name w:val="页脚 Char3"/>
    <w:basedOn w:val="140"/>
    <w:qFormat/>
    <w:uiPriority w:val="99"/>
    <w:rPr>
      <w:sz w:val="18"/>
      <w:szCs w:val="18"/>
    </w:rPr>
  </w:style>
  <w:style w:type="character" w:customStyle="1" w:styleId="1718">
    <w:name w:val="明显强调21"/>
    <w:basedOn w:val="140"/>
    <w:qFormat/>
    <w:uiPriority w:val="21"/>
    <w:rPr>
      <w:i/>
      <w:iCs/>
      <w:color w:val="0F4761"/>
    </w:rPr>
  </w:style>
  <w:style w:type="character" w:customStyle="1" w:styleId="1719">
    <w:name w:val="明显参考21"/>
    <w:basedOn w:val="140"/>
    <w:qFormat/>
    <w:uiPriority w:val="32"/>
    <w:rPr>
      <w:b/>
      <w:bCs/>
      <w:smallCaps/>
      <w:color w:val="0F4761"/>
      <w:spacing w:val="5"/>
    </w:rPr>
  </w:style>
  <w:style w:type="character" w:customStyle="1" w:styleId="1720">
    <w:name w:val="未处理的提及2"/>
    <w:basedOn w:val="140"/>
    <w:semiHidden/>
    <w:qFormat/>
    <w:uiPriority w:val="99"/>
    <w:rPr>
      <w:color w:val="605E5C"/>
      <w:shd w:val="clear" w:color="auto" w:fill="E1DFDD"/>
    </w:rPr>
  </w:style>
  <w:style w:type="character" w:customStyle="1" w:styleId="1721">
    <w:name w:val="明显强调3"/>
    <w:basedOn w:val="140"/>
    <w:qFormat/>
    <w:uiPriority w:val="21"/>
    <w:rPr>
      <w:i/>
      <w:iCs/>
      <w:color w:val="5B9BD5"/>
    </w:rPr>
  </w:style>
  <w:style w:type="character" w:customStyle="1" w:styleId="1722">
    <w:name w:val="明显参考3"/>
    <w:basedOn w:val="140"/>
    <w:qFormat/>
    <w:uiPriority w:val="32"/>
    <w:rPr>
      <w:b/>
      <w:bCs/>
      <w:smallCaps/>
      <w:color w:val="5B9BD5"/>
      <w:spacing w:val="5"/>
    </w:rPr>
  </w:style>
  <w:style w:type="table" w:customStyle="1" w:styleId="1723">
    <w:name w:val="网格型18"/>
    <w:basedOn w:val="8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24">
    <w:name w:val="彩色型 11"/>
    <w:basedOn w:val="88"/>
    <w:qFormat/>
    <w:uiPriority w:val="0"/>
    <w:pPr>
      <w:widowControl w:val="0"/>
      <w:ind w:firstLine="200" w:firstLineChars="200"/>
      <w:jc w:val="both"/>
    </w:pPr>
    <w:rPr>
      <w:rFonts w:ascii="Cambria" w:hAnsi="Cambria"/>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1725">
    <w:name w:val="彩色型 21"/>
    <w:basedOn w:val="88"/>
    <w:qFormat/>
    <w:uiPriority w:val="0"/>
    <w:pPr>
      <w:widowControl w:val="0"/>
      <w:ind w:firstLine="200" w:firstLineChars="200"/>
      <w:jc w:val="both"/>
    </w:pPr>
    <w:rPr>
      <w:rFonts w:ascii="Cambria" w:hAnsi="Cambria"/>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1726">
    <w:name w:val="彩色型 31"/>
    <w:basedOn w:val="88"/>
    <w:qFormat/>
    <w:uiPriority w:val="0"/>
    <w:pPr>
      <w:widowControl w:val="0"/>
      <w:ind w:firstLine="200" w:firstLineChars="200"/>
      <w:jc w:val="both"/>
    </w:pPr>
    <w:rPr>
      <w:rFonts w:ascii="Cambria" w:hAnsi="Cambria"/>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table" w:customStyle="1" w:styleId="1727">
    <w:name w:val="典雅型1"/>
    <w:basedOn w:val="88"/>
    <w:qFormat/>
    <w:uiPriority w:val="0"/>
    <w:pPr>
      <w:widowControl w:val="0"/>
      <w:ind w:firstLine="200" w:firstLineChars="200"/>
      <w:jc w:val="both"/>
    </w:pPr>
    <w:rPr>
      <w:rFonts w:ascii="Cambria" w:hAnsi="Cambria"/>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blStylePr w:type="firstRow">
      <w:rPr>
        <w:caps/>
        <w:color w:val="auto"/>
      </w:rPr>
      <w:tcPr>
        <w:tcBorders>
          <w:tl2br w:val="nil"/>
          <w:tr2bl w:val="nil"/>
        </w:tcBorders>
      </w:tcPr>
    </w:tblStylePr>
  </w:style>
  <w:style w:type="table" w:customStyle="1" w:styleId="1728">
    <w:name w:val="古典型 11"/>
    <w:basedOn w:val="88"/>
    <w:qFormat/>
    <w:uiPriority w:val="0"/>
    <w:pPr>
      <w:widowControl w:val="0"/>
      <w:spacing w:line="300" w:lineRule="auto"/>
      <w:jc w:val="both"/>
    </w:pPr>
    <w:tblPr>
      <w:tblBorders>
        <w:top w:val="single" w:color="000000" w:sz="12" w:space="0"/>
        <w:bottom w:val="single" w:color="000000" w:sz="12" w:space="0"/>
      </w:tblBorders>
    </w:tbl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1729">
    <w:name w:val="古典型 21"/>
    <w:basedOn w:val="88"/>
    <w:qFormat/>
    <w:uiPriority w:val="0"/>
    <w:pPr>
      <w:widowControl w:val="0"/>
      <w:ind w:firstLine="200" w:firstLineChars="200"/>
      <w:jc w:val="both"/>
    </w:pPr>
    <w:rPr>
      <w:rFonts w:ascii="Cambria" w:hAnsi="Cambria"/>
    </w:rPr>
    <w:tblPr>
      <w:tblBorders>
        <w:top w:val="single" w:color="000000" w:sz="12" w:space="0"/>
        <w:bottom w:val="single" w:color="000000" w:sz="12" w:space="0"/>
      </w:tblBorders>
    </w:tbl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1730">
    <w:name w:val="古典型 31"/>
    <w:basedOn w:val="88"/>
    <w:qFormat/>
    <w:uiPriority w:val="0"/>
    <w:pPr>
      <w:widowControl w:val="0"/>
      <w:ind w:firstLine="200" w:firstLineChars="200"/>
      <w:jc w:val="both"/>
    </w:pPr>
    <w:rPr>
      <w:rFonts w:ascii="Cambria" w:hAnsi="Cambria"/>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1731">
    <w:name w:val="古典型 41"/>
    <w:basedOn w:val="88"/>
    <w:qFormat/>
    <w:uiPriority w:val="0"/>
    <w:pPr>
      <w:widowControl w:val="0"/>
      <w:ind w:firstLine="200" w:firstLineChars="200"/>
      <w:jc w:val="both"/>
    </w:pPr>
    <w:rPr>
      <w:rFonts w:ascii="Cambria" w:hAnsi="Cambria"/>
    </w:rPr>
    <w:tblPr>
      <w:tblBorders>
        <w:top w:val="single" w:color="000000" w:sz="12" w:space="0"/>
        <w:left w:val="single" w:color="000000" w:sz="6" w:space="0"/>
        <w:bottom w:val="single" w:color="000000" w:sz="12" w:space="0"/>
        <w:right w:val="single" w:color="000000" w:sz="6" w:space="0"/>
      </w:tblBorders>
    </w:tbl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table" w:customStyle="1" w:styleId="1732">
    <w:name w:val="简明型 14"/>
    <w:basedOn w:val="88"/>
    <w:qFormat/>
    <w:uiPriority w:val="0"/>
    <w:pPr>
      <w:widowControl w:val="0"/>
      <w:spacing w:line="300" w:lineRule="auto"/>
      <w:jc w:val="both"/>
    </w:pPr>
    <w:tblPr>
      <w:tblBorders>
        <w:top w:val="single" w:color="008000" w:sz="12" w:space="0"/>
        <w:bottom w:val="single" w:color="008000" w:sz="12" w:space="0"/>
      </w:tblBorders>
    </w:tbl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1733">
    <w:name w:val="简明型 21"/>
    <w:basedOn w:val="88"/>
    <w:qFormat/>
    <w:uiPriority w:val="0"/>
    <w:pPr>
      <w:widowControl w:val="0"/>
      <w:spacing w:line="300" w:lineRule="auto"/>
      <w:jc w:val="both"/>
    </w:p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1734">
    <w:name w:val="简明型 31"/>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tblBorders>
    </w:tblPr>
    <w:tblStylePr w:type="firstRow">
      <w:rPr>
        <w:b/>
        <w:bCs/>
        <w:color w:val="FFFFFF"/>
      </w:rPr>
      <w:tcPr>
        <w:tcBorders>
          <w:tl2br w:val="nil"/>
          <w:tr2bl w:val="nil"/>
        </w:tcBorders>
        <w:shd w:val="solid" w:color="000000" w:fill="FFFFFF"/>
      </w:tcPr>
    </w:tblStylePr>
  </w:style>
  <w:style w:type="table" w:customStyle="1" w:styleId="1735">
    <w:name w:val="精巧型 11"/>
    <w:basedOn w:val="88"/>
    <w:qFormat/>
    <w:uiPriority w:val="0"/>
    <w:pPr>
      <w:widowControl w:val="0"/>
      <w:ind w:firstLine="200" w:firstLineChars="200"/>
      <w:jc w:val="both"/>
    </w:pPr>
    <w:rPr>
      <w:rFonts w:ascii="Cambria" w:hAnsi="Cambria"/>
    </w:r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736">
    <w:name w:val="精巧型 21"/>
    <w:basedOn w:val="88"/>
    <w:qFormat/>
    <w:uiPriority w:val="0"/>
    <w:pPr>
      <w:widowControl w:val="0"/>
      <w:ind w:firstLine="200" w:firstLineChars="200"/>
      <w:jc w:val="both"/>
    </w:pPr>
    <w:rPr>
      <w:rFonts w:ascii="Cambria" w:hAnsi="Cambria"/>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737">
    <w:name w:val="立体型 11"/>
    <w:basedOn w:val="88"/>
    <w:qFormat/>
    <w:uiPriority w:val="0"/>
    <w:pPr>
      <w:widowControl w:val="0"/>
      <w:ind w:firstLine="200" w:firstLineChars="200"/>
      <w:jc w:val="both"/>
    </w:pPr>
    <w:rPr>
      <w:rFonts w:ascii="Cambria" w:hAnsi="Cambria"/>
    </w:r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1738">
    <w:name w:val="立体型 21"/>
    <w:basedOn w:val="88"/>
    <w:qFormat/>
    <w:uiPriority w:val="0"/>
    <w:pPr>
      <w:widowControl w:val="0"/>
      <w:ind w:firstLine="200" w:firstLineChars="200"/>
      <w:jc w:val="both"/>
    </w:pPr>
    <w:rPr>
      <w:rFonts w:ascii="Cambria" w:hAnsi="Cambria"/>
    </w:r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739">
    <w:name w:val="立体型 31"/>
    <w:basedOn w:val="88"/>
    <w:qFormat/>
    <w:uiPriority w:val="0"/>
    <w:pPr>
      <w:widowControl w:val="0"/>
      <w:ind w:firstLine="200" w:firstLineChars="200"/>
      <w:jc w:val="both"/>
    </w:pPr>
    <w:rPr>
      <w:rFonts w:ascii="Cambria" w:hAnsi="Cambria"/>
    </w:r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740">
    <w:name w:val="列表型 11"/>
    <w:basedOn w:val="88"/>
    <w:qFormat/>
    <w:uiPriority w:val="0"/>
    <w:pPr>
      <w:widowControl w:val="0"/>
      <w:ind w:firstLine="200" w:firstLineChars="200"/>
      <w:jc w:val="both"/>
    </w:pPr>
    <w:rPr>
      <w:rFonts w:ascii="Cambria" w:hAnsi="Cambria"/>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741">
    <w:name w:val="列表型 21"/>
    <w:basedOn w:val="88"/>
    <w:qFormat/>
    <w:uiPriority w:val="0"/>
    <w:pPr>
      <w:widowControl w:val="0"/>
      <w:ind w:firstLine="200" w:firstLineChars="200"/>
      <w:jc w:val="both"/>
    </w:pPr>
    <w:rPr>
      <w:rFonts w:ascii="Cambria" w:hAnsi="Cambria"/>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742">
    <w:name w:val="列表型 31"/>
    <w:basedOn w:val="88"/>
    <w:qFormat/>
    <w:uiPriority w:val="0"/>
    <w:pPr>
      <w:widowControl w:val="0"/>
      <w:ind w:firstLine="200" w:firstLineChars="200"/>
      <w:jc w:val="both"/>
    </w:pPr>
    <w:rPr>
      <w:rFonts w:ascii="Cambria" w:hAnsi="Cambria"/>
    </w:rPr>
    <w:tblPr>
      <w:tblBorders>
        <w:top w:val="single" w:color="000000" w:sz="12" w:space="0"/>
        <w:bottom w:val="single" w:color="000000" w:sz="12" w:space="0"/>
        <w:insideH w:val="single" w:color="000000" w:sz="6" w:space="0"/>
      </w:tblBorders>
    </w:tbl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1743">
    <w:name w:val="列表型 41"/>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H w:val="single" w:color="000000" w:sz="6" w:space="0"/>
      </w:tblBorders>
    </w:tblPr>
    <w:tblStylePr w:type="firstRow">
      <w:rPr>
        <w:b/>
        <w:bCs/>
        <w:color w:val="FFFFFF"/>
      </w:rPr>
      <w:tcPr>
        <w:tcBorders>
          <w:bottom w:val="single" w:color="000000" w:sz="12" w:space="0"/>
          <w:tl2br w:val="nil"/>
          <w:tr2bl w:val="nil"/>
        </w:tcBorders>
        <w:shd w:val="solid" w:color="808080" w:fill="FFFFFF"/>
      </w:tcPr>
    </w:tblStylePr>
  </w:style>
  <w:style w:type="table" w:customStyle="1" w:styleId="1744">
    <w:name w:val="列表型 51"/>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H w:val="single" w:color="000000" w:sz="6" w:space="0"/>
      </w:tblBorders>
    </w:tbl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1745">
    <w:name w:val="列表型 61"/>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tblStylePr w:type="nwCell">
      <w:tcPr>
        <w:tcBorders>
          <w:tl2br w:val="single" w:color="000000" w:sz="6" w:space="0"/>
          <w:tr2bl w:val="nil"/>
        </w:tcBorders>
      </w:tcPr>
    </w:tblStylePr>
  </w:style>
  <w:style w:type="table" w:customStyle="1" w:styleId="1746">
    <w:name w:val="列表型 71"/>
    <w:basedOn w:val="88"/>
    <w:qFormat/>
    <w:uiPriority w:val="0"/>
    <w:pPr>
      <w:widowControl w:val="0"/>
      <w:ind w:firstLine="200" w:firstLineChars="200"/>
      <w:jc w:val="both"/>
    </w:pPr>
    <w:rPr>
      <w:rFonts w:ascii="Cambria" w:hAnsi="Cambria"/>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1747">
    <w:name w:val="列表型 81"/>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tblStylePr w:type="nwCell">
      <w:tcPr>
        <w:tcBorders>
          <w:tl2br w:val="single" w:color="auto" w:sz="6" w:space="0"/>
          <w:tr2bl w:val="nil"/>
        </w:tcBorders>
      </w:tcPr>
    </w:tblStylePr>
  </w:style>
  <w:style w:type="table" w:customStyle="1" w:styleId="1748">
    <w:name w:val="流行型1"/>
    <w:basedOn w:val="88"/>
    <w:qFormat/>
    <w:uiPriority w:val="0"/>
    <w:pPr>
      <w:widowControl w:val="0"/>
      <w:ind w:firstLine="200" w:firstLineChars="200"/>
      <w:jc w:val="both"/>
    </w:pPr>
    <w:rPr>
      <w:rFonts w:ascii="Cambria" w:hAnsi="Cambria"/>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1749">
    <w:name w:val="竖列型 11"/>
    <w:basedOn w:val="88"/>
    <w:qFormat/>
    <w:uiPriority w:val="0"/>
    <w:pPr>
      <w:widowControl w:val="0"/>
      <w:ind w:firstLine="200" w:firstLineChars="200"/>
      <w:jc w:val="both"/>
    </w:pPr>
    <w:rPr>
      <w:rFonts w:ascii="Cambria" w:hAnsi="Cambria"/>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750">
    <w:name w:val="竖列型 21"/>
    <w:basedOn w:val="88"/>
    <w:qFormat/>
    <w:uiPriority w:val="0"/>
    <w:pPr>
      <w:widowControl w:val="0"/>
      <w:ind w:firstLine="200" w:firstLineChars="200"/>
      <w:jc w:val="both"/>
    </w:pPr>
    <w:rPr>
      <w:rFonts w:ascii="Cambria" w:hAnsi="Cambria"/>
      <w:b/>
      <w:bCs/>
    </w:r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751">
    <w:name w:val="竖列型 31"/>
    <w:basedOn w:val="88"/>
    <w:qFormat/>
    <w:uiPriority w:val="0"/>
    <w:pPr>
      <w:widowControl w:val="0"/>
      <w:ind w:firstLine="200" w:firstLineChars="200"/>
      <w:jc w:val="both"/>
    </w:pPr>
    <w:rPr>
      <w:rFonts w:ascii="Cambria" w:hAnsi="Cambria"/>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1752">
    <w:name w:val="竖列型 41"/>
    <w:basedOn w:val="88"/>
    <w:qFormat/>
    <w:uiPriority w:val="0"/>
    <w:pPr>
      <w:widowControl w:val="0"/>
      <w:ind w:firstLine="200" w:firstLineChars="200"/>
      <w:jc w:val="both"/>
    </w:pPr>
    <w:rPr>
      <w:rFonts w:ascii="Cambria" w:hAnsi="Cambria"/>
    </w:r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1753">
    <w:name w:val="竖列型 51"/>
    <w:basedOn w:val="88"/>
    <w:qFormat/>
    <w:uiPriority w:val="0"/>
    <w:pPr>
      <w:widowControl w:val="0"/>
      <w:ind w:firstLine="200" w:firstLineChars="200"/>
      <w:jc w:val="both"/>
    </w:pPr>
    <w:rPr>
      <w:rFonts w:ascii="Cambria" w:hAnsi="Cambria"/>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1754">
    <w:name w:val="网格型 11"/>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blStylePr w:type="lastRow">
      <w:rPr>
        <w:i/>
        <w:iCs/>
      </w:rPr>
      <w:tcPr>
        <w:tcBorders>
          <w:tl2br w:val="nil"/>
          <w:tr2bl w:val="nil"/>
        </w:tcBorders>
      </w:tcPr>
    </w:tblStylePr>
    <w:tblStylePr w:type="lastCol">
      <w:rPr>
        <w:i/>
        <w:iCs/>
      </w:rPr>
      <w:tcPr>
        <w:tcBorders>
          <w:tl2br w:val="nil"/>
          <w:tr2bl w:val="nil"/>
        </w:tcBorders>
      </w:tcPr>
    </w:tblStylePr>
    <w:tblStylePr w:type="nwCell">
      <w:tcPr>
        <w:tcBorders>
          <w:tl2br w:val="single" w:color="000000" w:sz="6" w:space="0"/>
          <w:tr2bl w:val="nil"/>
        </w:tcBorders>
      </w:tcPr>
    </w:tblStylePr>
  </w:style>
  <w:style w:type="table" w:customStyle="1" w:styleId="1755">
    <w:name w:val="网格型 21"/>
    <w:basedOn w:val="88"/>
    <w:qFormat/>
    <w:uiPriority w:val="0"/>
    <w:pPr>
      <w:widowControl w:val="0"/>
      <w:ind w:firstLine="200" w:firstLineChars="200"/>
      <w:jc w:val="both"/>
    </w:pPr>
    <w:rPr>
      <w:rFonts w:ascii="Cambria" w:hAnsi="Cambria"/>
    </w:rPr>
    <w:tblPr>
      <w:tblBorders>
        <w:insideH w:val="single" w:color="000000" w:sz="6" w:space="0"/>
        <w:insideV w:val="single" w:color="000000" w:sz="6" w:space="0"/>
      </w:tblBorders>
    </w:tbl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1756">
    <w:name w:val="网格型 31"/>
    <w:basedOn w:val="88"/>
    <w:qFormat/>
    <w:uiPriority w:val="0"/>
    <w:pPr>
      <w:widowControl w:val="0"/>
      <w:ind w:firstLine="200" w:firstLineChars="200"/>
      <w:jc w:val="both"/>
    </w:pPr>
    <w:rPr>
      <w:rFonts w:ascii="Cambria" w:hAnsi="Cambria"/>
    </w:rPr>
    <w:tblPr>
      <w:tblBorders>
        <w:top w:val="single" w:color="000000" w:sz="6" w:space="0"/>
        <w:left w:val="single" w:color="000000" w:sz="12" w:space="0"/>
        <w:bottom w:val="single" w:color="000000" w:sz="6" w:space="0"/>
        <w:right w:val="single" w:color="000000" w:sz="12" w:space="0"/>
        <w:insideV w:val="single" w:color="000000" w:sz="6" w:space="0"/>
      </w:tblBorders>
    </w:tbl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1757">
    <w:name w:val="网格型 41"/>
    <w:basedOn w:val="88"/>
    <w:qFormat/>
    <w:uiPriority w:val="0"/>
    <w:pPr>
      <w:widowControl w:val="0"/>
      <w:ind w:firstLine="200" w:firstLineChars="200"/>
      <w:jc w:val="both"/>
    </w:pPr>
    <w:rPr>
      <w:rFonts w:ascii="Cambria" w:hAnsi="Cambria"/>
    </w:rPr>
    <w:tblPr>
      <w:tblBorders>
        <w:left w:val="single" w:color="000000" w:sz="12" w:space="0"/>
        <w:right w:val="single" w:color="000000" w:sz="12" w:space="0"/>
        <w:insideH w:val="single" w:color="000000" w:sz="6" w:space="0"/>
        <w:insideV w:val="single" w:color="000000" w:sz="6" w:space="0"/>
      </w:tblBorders>
    </w:tbl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1758">
    <w:name w:val="网格型 54"/>
    <w:basedOn w:val="88"/>
    <w:qFormat/>
    <w:uiPriority w:val="0"/>
    <w:pPr>
      <w:widowControl w:val="0"/>
      <w:spacing w:line="400" w:lineRule="exact"/>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1759">
    <w:name w:val="网格型 61"/>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V w:val="single" w:color="000000" w:sz="6" w:space="0"/>
      </w:tblBorders>
    </w:tbl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1760">
    <w:name w:val="网格型 71"/>
    <w:basedOn w:val="88"/>
    <w:qFormat/>
    <w:uiPriority w:val="0"/>
    <w:pPr>
      <w:widowControl w:val="0"/>
      <w:ind w:firstLine="200" w:firstLineChars="200"/>
      <w:jc w:val="both"/>
    </w:pPr>
    <w:rPr>
      <w:rFonts w:ascii="Cambria" w:hAnsi="Cambria"/>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1761">
    <w:name w:val="网格型 84"/>
    <w:basedOn w:val="88"/>
    <w:qFormat/>
    <w:uiPriority w:val="0"/>
    <w:pPr>
      <w:widowControl w:val="0"/>
      <w:spacing w:line="300" w:lineRule="auto"/>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1762">
    <w:name w:val="网页型 11"/>
    <w:basedOn w:val="88"/>
    <w:qFormat/>
    <w:uiPriority w:val="0"/>
    <w:pPr>
      <w:widowControl w:val="0"/>
      <w:ind w:firstLine="200" w:firstLineChars="200"/>
      <w:jc w:val="both"/>
    </w:pPr>
    <w:rPr>
      <w:rFonts w:ascii="Cambria" w:hAnsi="Cambria"/>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blStylePr w:type="firstRow">
      <w:rPr>
        <w:color w:val="auto"/>
      </w:rPr>
      <w:tcPr>
        <w:tcBorders>
          <w:tl2br w:val="nil"/>
          <w:tr2bl w:val="nil"/>
        </w:tcBorders>
      </w:tcPr>
    </w:tblStylePr>
  </w:style>
  <w:style w:type="table" w:customStyle="1" w:styleId="1763">
    <w:name w:val="网页型 21"/>
    <w:basedOn w:val="88"/>
    <w:qFormat/>
    <w:uiPriority w:val="0"/>
    <w:pPr>
      <w:widowControl w:val="0"/>
      <w:ind w:firstLine="200" w:firstLineChars="200"/>
      <w:jc w:val="both"/>
    </w:pPr>
    <w:rPr>
      <w:rFonts w:ascii="Cambria" w:hAnsi="Cambria"/>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blStylePr w:type="firstRow">
      <w:rPr>
        <w:color w:val="auto"/>
      </w:rPr>
      <w:tcPr>
        <w:tcBorders>
          <w:tl2br w:val="nil"/>
          <w:tr2bl w:val="nil"/>
        </w:tcBorders>
      </w:tcPr>
    </w:tblStylePr>
  </w:style>
  <w:style w:type="table" w:customStyle="1" w:styleId="1764">
    <w:name w:val="网页型 31"/>
    <w:basedOn w:val="88"/>
    <w:qFormat/>
    <w:uiPriority w:val="0"/>
    <w:pPr>
      <w:widowControl w:val="0"/>
      <w:ind w:firstLine="200" w:firstLineChars="200"/>
      <w:jc w:val="both"/>
    </w:pPr>
    <w:rPr>
      <w:rFonts w:ascii="Cambria" w:hAnsi="Cambria"/>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blStylePr w:type="firstRow">
      <w:rPr>
        <w:color w:val="auto"/>
      </w:rPr>
      <w:tcPr>
        <w:tcBorders>
          <w:tl2br w:val="nil"/>
          <w:tr2bl w:val="nil"/>
        </w:tcBorders>
      </w:tcPr>
    </w:tblStylePr>
  </w:style>
  <w:style w:type="table" w:customStyle="1" w:styleId="1765">
    <w:name w:val="专业型1"/>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blStylePr w:type="firstRow">
      <w:rPr>
        <w:b/>
        <w:bCs/>
        <w:color w:val="auto"/>
      </w:rPr>
      <w:tcPr>
        <w:tcBorders>
          <w:tl2br w:val="nil"/>
          <w:tr2bl w:val="nil"/>
        </w:tcBorders>
        <w:shd w:val="solid" w:color="000000" w:fill="FFFFFF"/>
      </w:tcPr>
    </w:tblStylePr>
  </w:style>
  <w:style w:type="table" w:customStyle="1" w:styleId="1766">
    <w:name w:val="浅色底纹 - 着色 22"/>
    <w:basedOn w:val="88"/>
    <w:qFormat/>
    <w:uiPriority w:val="30"/>
    <w:rPr>
      <w:rFonts w:eastAsia="Times New Roman"/>
      <w:b/>
      <w:bCs/>
      <w:i/>
      <w:iCs/>
      <w:sz w:val="24"/>
    </w:rPr>
    <w:tblPr>
      <w:tblBorders>
        <w:top w:val="single" w:color="C0504D" w:sz="8" w:space="0"/>
        <w:bottom w:val="single" w:color="C0504D" w:sz="8" w:space="0"/>
      </w:tblBorders>
    </w:tblPr>
    <w:tblStylePr w:type="firstRow">
      <w:pPr>
        <w:spacing w:before="0" w:beforeLines="0" w:beforeAutospacing="0" w:after="0" w:afterLines="0" w:afterAutospacing="0" w:line="240" w:lineRule="auto"/>
      </w:pPr>
      <w:rPr>
        <w:b/>
        <w:bCs/>
      </w:rPr>
      <w:tcPr>
        <w:tcBorders>
          <w:top w:val="single" w:color="C0504D" w:sz="8" w:space="0"/>
          <w:left w:val="nil"/>
          <w:bottom w:val="single" w:color="C0504D" w:sz="8" w:space="0"/>
          <w:right w:val="nil"/>
          <w:insideH w:val="nil"/>
          <w:insideV w:val="nil"/>
        </w:tcBorders>
      </w:tcPr>
    </w:tblStylePr>
    <w:tblStylePr w:type="lastRow">
      <w:pPr>
        <w:spacing w:before="0" w:beforeLines="0" w:beforeAutospacing="0" w:after="0" w:afterLines="0" w:afterAutospacing="0" w:line="240" w:lineRule="auto"/>
      </w:pPr>
      <w:rPr>
        <w:b/>
        <w:bCs/>
      </w:rPr>
      <w:tcPr>
        <w:tcBorders>
          <w:top w:val="single" w:color="C0504D" w:sz="8" w:space="0"/>
          <w:left w:val="nil"/>
          <w:bottom w:val="single" w:color="C0504D"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FD3D2"/>
      </w:tcPr>
    </w:tblStylePr>
    <w:tblStylePr w:type="band1Horz">
      <w:tcPr>
        <w:tcBorders>
          <w:left w:val="nil"/>
          <w:right w:val="nil"/>
          <w:insideH w:val="nil"/>
          <w:insideV w:val="nil"/>
        </w:tcBorders>
        <w:shd w:val="clear" w:color="auto" w:fill="EFD3D2"/>
      </w:tcPr>
    </w:tblStylePr>
  </w:style>
  <w:style w:type="table" w:customStyle="1" w:styleId="1767">
    <w:name w:val="浅色列表 - 着色 31"/>
    <w:basedOn w:val="88"/>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beforeLines="0" w:beforeAutospacing="0" w:after="0" w:afterLines="0" w:afterAutospacing="0" w:line="240" w:lineRule="auto"/>
      </w:pPr>
      <w:rPr>
        <w:b/>
        <w:bCs/>
        <w:color w:val="FFFFFF"/>
      </w:rPr>
      <w:tcPr>
        <w:shd w:val="clear" w:color="auto" w:fill="9BBB59"/>
      </w:tcPr>
    </w:tblStylePr>
    <w:tblStylePr w:type="lastRow">
      <w:pPr>
        <w:spacing w:before="0" w:beforeLines="0" w:beforeAutospacing="0" w:after="0" w:afterLines="0" w:afterAutospacing="0" w:line="240" w:lineRule="auto"/>
      </w:pPr>
      <w:rPr>
        <w:b/>
        <w:bCs/>
      </w:r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cPr>
        <w:tcBorders>
          <w:top w:val="single" w:color="9BBB59" w:sz="8" w:space="0"/>
          <w:left w:val="single" w:color="9BBB59" w:sz="8" w:space="0"/>
          <w:bottom w:val="single" w:color="9BBB59" w:sz="8" w:space="0"/>
          <w:right w:val="single" w:color="9BBB59" w:sz="8" w:space="0"/>
        </w:tcBorders>
      </w:tcPr>
    </w:tblStylePr>
    <w:tblStylePr w:type="band1Horz">
      <w:tcPr>
        <w:tcBorders>
          <w:top w:val="single" w:color="9BBB59" w:sz="8" w:space="0"/>
          <w:left w:val="single" w:color="9BBB59" w:sz="8" w:space="0"/>
          <w:bottom w:val="single" w:color="9BBB59" w:sz="8" w:space="0"/>
          <w:right w:val="single" w:color="9BBB59" w:sz="8" w:space="0"/>
        </w:tcBorders>
      </w:tcPr>
    </w:tblStylePr>
  </w:style>
  <w:style w:type="table" w:customStyle="1" w:styleId="1768">
    <w:name w:val="浅色网格 - 着色 31"/>
    <w:basedOn w:val="88"/>
    <w:qFormat/>
    <w:uiPriority w:val="72"/>
    <w:rPr>
      <w:rFonts w:ascii="Calibri" w:hAnsi="Calibri"/>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DF2F8"/>
    </w:tcPr>
    <w:tblStylePr w:type="firstRow">
      <w:rPr>
        <w:b/>
        <w:bCs/>
        <w:color w:val="FFFFFF"/>
      </w:rPr>
      <w:tcPr>
        <w:tcBorders>
          <w:bottom w:val="single" w:color="FFFFFF" w:sz="12" w:space="0"/>
        </w:tcBorders>
        <w:shd w:val="clear" w:color="auto" w:fill="9E3A38"/>
      </w:tcPr>
    </w:tblStylePr>
    <w:tblStylePr w:type="lastRow">
      <w:rPr>
        <w:b/>
        <w:bCs/>
        <w:color w:val="9E3A38"/>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D3DFEE"/>
      </w:tcPr>
    </w:tblStylePr>
    <w:tblStylePr w:type="band1Horz">
      <w:tcPr>
        <w:shd w:val="clear" w:color="auto" w:fill="DBE5F1"/>
      </w:tcPr>
    </w:tblStylePr>
    <w:tblStylePr w:type="band2Horz">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customStyle="1" w:styleId="1769">
    <w:name w:val="中等深浅底纹 1 - 着色 31"/>
    <w:basedOn w:val="88"/>
    <w:qFormat/>
    <w:uiPriority w:val="29"/>
    <w:rPr>
      <w:i/>
      <w:iCs/>
      <w:sz w:val="24"/>
    </w:rPr>
    <w:tblPr>
      <w:tblBorders>
        <w:insideH w:val="single" w:color="FFFFFF" w:sz="4" w:space="0"/>
      </w:tblBorders>
    </w:tblPr>
    <w:tcPr>
      <w:shd w:val="clear" w:color="auto" w:fill="DBE5F1"/>
    </w:tcPr>
    <w:tblStylePr w:type="firstRow">
      <w:rPr>
        <w:b/>
        <w:bCs/>
        <w:color w:val="FFFFFF"/>
      </w:rPr>
      <w:tcPr>
        <w:shd w:val="clear" w:color="auto" w:fill="B8CCE4"/>
      </w:tcPr>
    </w:tblStylePr>
    <w:tblStylePr w:type="lastRow">
      <w:rPr>
        <w:b/>
        <w:bCs/>
      </w:rPr>
      <w:tcPr>
        <w:shd w:val="clear" w:color="auto" w:fill="B8CCE4"/>
      </w:tcPr>
    </w:tblStylePr>
    <w:tblStylePr w:type="firstCol">
      <w:rPr>
        <w:b/>
        <w:bCs/>
      </w:rPr>
      <w:tcPr>
        <w:shd w:val="clear" w:color="auto" w:fill="365F91"/>
      </w:tcPr>
    </w:tblStylePr>
    <w:tblStylePr w:type="lastCol">
      <w:rPr>
        <w:b/>
        <w:bCs/>
      </w:rPr>
      <w:tcPr>
        <w:shd w:val="clear" w:color="auto" w:fill="365F91"/>
      </w:tcPr>
    </w:tblStylePr>
    <w:tblStylePr w:type="band1Vert">
      <w:tcPr>
        <w:shd w:val="clear" w:color="auto" w:fill="A7BFDE"/>
      </w:tcPr>
    </w:tblStylePr>
    <w:tblStylePr w:type="band1Horz">
      <w:tcPr>
        <w:shd w:val="clear" w:color="auto" w:fill="A7BFDE"/>
      </w:tcPr>
    </w:tblStylePr>
    <w:tblStylePr w:type="band2Horz">
      <w:tcPr>
        <w:tcBorders>
          <w:insideH w:val="nil"/>
          <w:insideV w:val="nil"/>
        </w:tcBorders>
      </w:tcPr>
    </w:tblStylePr>
  </w:style>
  <w:style w:type="table" w:customStyle="1" w:styleId="1770">
    <w:name w:val="中等深浅底纹 2 - 着色 31"/>
    <w:basedOn w:val="88"/>
    <w:qFormat/>
    <w:uiPriority w:val="30"/>
    <w:rPr>
      <w:b/>
      <w:bCs/>
      <w:i/>
      <w:iCs/>
      <w:sz w:val="24"/>
    </w:rPr>
    <w:tblPr>
      <w:tblBorders>
        <w:top w:val="single" w:color="C0504D" w:sz="8" w:space="0"/>
        <w:bottom w:val="single" w:color="C0504D" w:sz="8" w:space="0"/>
      </w:tblBorders>
    </w:tblPr>
    <w:tblStylePr w:type="firstRow">
      <w:pPr>
        <w:spacing w:before="0" w:beforeLines="0" w:beforeAutospacing="0" w:after="0" w:afterLines="0" w:afterAutospacing="0" w:line="240" w:lineRule="auto"/>
      </w:pPr>
      <w:rPr>
        <w:b/>
        <w:bCs/>
        <w:color w:val="FFFFFF"/>
      </w:rPr>
      <w:tcPr>
        <w:tcBorders>
          <w:top w:val="single" w:color="C0504D" w:sz="8" w:space="0"/>
          <w:left w:val="nil"/>
          <w:bottom w:val="single" w:color="C0504D" w:sz="8" w:space="0"/>
          <w:right w:val="nil"/>
          <w:insideH w:val="nil"/>
          <w:insideV w:val="nil"/>
        </w:tcBorders>
      </w:tcPr>
    </w:tblStylePr>
    <w:tblStylePr w:type="lastRow">
      <w:pPr>
        <w:spacing w:before="0" w:beforeLines="0" w:beforeAutospacing="0" w:after="0" w:afterLines="0" w:afterAutospacing="0" w:line="240" w:lineRule="auto"/>
      </w:pPr>
      <w:rPr>
        <w:color w:val="auto"/>
      </w:rPr>
      <w:tcPr>
        <w:tcBorders>
          <w:top w:val="single" w:color="C0504D" w:sz="8" w:space="0"/>
          <w:left w:val="nil"/>
          <w:bottom w:val="single" w:color="C0504D" w:sz="8" w:space="0"/>
          <w:right w:val="nil"/>
          <w:insideH w:val="nil"/>
          <w:insideV w:val="nil"/>
        </w:tcBorders>
      </w:tcPr>
    </w:tblStylePr>
    <w:tblStylePr w:type="firstCol">
      <w:rPr>
        <w:b/>
        <w:bCs/>
        <w:color w:val="FFFFFF"/>
      </w:rPr>
      <w:tcPr>
        <w:tcBorders>
          <w:top w:val="nil"/>
          <w:left w:val="single" w:color="auto" w:sz="18" w:space="0"/>
          <w:bottom w:val="nil"/>
          <w:right w:val="nil"/>
          <w:insideH w:val="nil"/>
          <w:insideV w:val="nil"/>
        </w:tcBorders>
        <w:shd w:val="clear" w:color="auto" w:fill="9BBB59"/>
      </w:tcPr>
    </w:tblStylePr>
    <w:tblStylePr w:type="lastCol">
      <w:rPr>
        <w:b/>
        <w:bCs/>
        <w:color w:val="FFFFFF"/>
      </w:rPr>
      <w:tcPr>
        <w:tcBorders>
          <w:bottom w:val="nil"/>
          <w:right w:val="nil"/>
          <w:insideH w:val="nil"/>
          <w:insideV w:val="nil"/>
        </w:tcBorders>
        <w:shd w:val="clear" w:color="auto" w:fill="9BBB59"/>
      </w:tcPr>
    </w:tblStylePr>
    <w:tblStylePr w:type="band1Vert">
      <w:tcPr>
        <w:tcBorders>
          <w:left w:val="nil"/>
          <w:right w:val="nil"/>
          <w:insideH w:val="nil"/>
          <w:insideV w:val="nil"/>
        </w:tcBorders>
        <w:shd w:val="clear" w:color="auto" w:fill="EFD3D2"/>
      </w:tcPr>
    </w:tblStylePr>
    <w:tblStylePr w:type="band1Horz">
      <w:tcPr>
        <w:tcBorders>
          <w:left w:val="nil"/>
          <w:right w:val="nil"/>
          <w:insideH w:val="nil"/>
          <w:insideV w:val="nil"/>
        </w:tcBorders>
        <w:shd w:val="clear" w:color="auto" w:fill="EFD3D2"/>
      </w:tcPr>
    </w:tblStylePr>
    <w:tblStylePr w:type="neCell">
      <w:tcPr>
        <w:tcBorders>
          <w:top w:val="single" w:color="auto" w:sz="18" w:space="0"/>
          <w:left w:val="single" w:color="auto" w:sz="18" w:space="0"/>
          <w:bottom w:val="nil"/>
          <w:right w:val="nil"/>
          <w:insideH w:val="nil"/>
          <w:insideV w:val="nil"/>
        </w:tcBorders>
      </w:tcPr>
    </w:tblStylePr>
    <w:tblStylePr w:type="nwCell">
      <w:rPr>
        <w:color w:val="FFFFFF"/>
      </w:rPr>
      <w:tcPr>
        <w:tcBorders>
          <w:top w:val="single" w:color="auto" w:sz="18" w:space="0"/>
          <w:left w:val="single" w:color="auto" w:sz="18" w:space="0"/>
          <w:bottom w:val="nil"/>
          <w:right w:val="nil"/>
          <w:insideH w:val="nil"/>
          <w:insideV w:val="nil"/>
        </w:tcBorders>
      </w:tcPr>
    </w:tblStylePr>
  </w:style>
  <w:style w:type="table" w:customStyle="1" w:styleId="1771">
    <w:name w:val="中等深浅列表 1 - 着色 61"/>
    <w:basedOn w:val="88"/>
    <w:qFormat/>
    <w:uiPriority w:val="65"/>
    <w:rPr>
      <w:color w:val="000000"/>
    </w:rPr>
    <w:tblPr>
      <w:tblBorders>
        <w:top w:val="single" w:color="F79646" w:sz="8" w:space="0"/>
        <w:bottom w:val="single" w:color="F79646" w:sz="8" w:space="0"/>
      </w:tblBorders>
    </w:tblPr>
    <w:tblStylePr w:type="firstRow">
      <w:rPr>
        <w:rFonts w:hint="default" w:ascii="Helv" w:hAnsi="Helv" w:eastAsia="Arial" w:cs="Times New Roman"/>
      </w:rPr>
      <w:tcPr>
        <w:tcBorders>
          <w:top w:val="nil"/>
          <w:left w:val="single" w:color="F79646" w:sz="8" w:space="0"/>
          <w:bottom w:val="nil"/>
          <w:right w:val="nil"/>
          <w:insideH w:val="nil"/>
          <w:insideV w:val="nil"/>
          <w:tl2br w:val="nil"/>
          <w:tr2bl w:val="nil"/>
        </w:tcBorders>
      </w:tcPr>
    </w:tblStylePr>
    <w:tblStylePr w:type="lastRow">
      <w:rPr>
        <w:b/>
        <w:bCs/>
        <w:color w:val="1F497D"/>
      </w:rPr>
      <w:tcPr>
        <w:tcBorders>
          <w:top w:val="single" w:color="F79646" w:sz="8" w:space="0"/>
          <w:left w:val="single" w:color="F79646" w:sz="8" w:space="0"/>
          <w:bottom w:val="nil"/>
          <w:right w:val="nil"/>
          <w:insideH w:val="nil"/>
          <w:insideV w:val="nil"/>
          <w:tl2br w:val="nil"/>
          <w:tr2bl w:val="nil"/>
        </w:tcBorders>
      </w:tcPr>
    </w:tblStylePr>
    <w:tblStylePr w:type="firstCol">
      <w:rPr>
        <w:b/>
        <w:bCs/>
      </w:rPr>
    </w:tblStylePr>
    <w:tblStylePr w:type="lastCol">
      <w:rPr>
        <w:b/>
        <w:bCs/>
      </w:rPr>
      <w:tcPr>
        <w:tcBorders>
          <w:top w:val="single" w:color="F79646" w:sz="8" w:space="0"/>
          <w:left w:val="single" w:color="F79646" w:sz="8" w:space="0"/>
          <w:bottom w:val="nil"/>
          <w:right w:val="nil"/>
          <w:insideH w:val="nil"/>
          <w:insideV w:val="nil"/>
          <w:tl2br w:val="nil"/>
          <w:tr2bl w:val="nil"/>
        </w:tcBorders>
      </w:tcPr>
    </w:tblStylePr>
    <w:tblStylePr w:type="band1Vert">
      <w:tcPr>
        <w:shd w:val="clear" w:color="auto" w:fill="FDE5D1"/>
      </w:tcPr>
    </w:tblStylePr>
    <w:tblStylePr w:type="band1Horz">
      <w:tcPr>
        <w:shd w:val="clear" w:color="auto" w:fill="FDE5D1"/>
      </w:tcPr>
    </w:tblStylePr>
  </w:style>
  <w:style w:type="table" w:customStyle="1" w:styleId="1772">
    <w:name w:val="彩色列表 - 着色 13"/>
    <w:basedOn w:val="88"/>
    <w:qFormat/>
    <w:uiPriority w:val="34"/>
    <w:rPr>
      <w:rFonts w:eastAsia="Times New Roman"/>
      <w:szCs w:val="24"/>
    </w:rPr>
    <w:tcPr>
      <w:shd w:val="clear" w:color="auto" w:fill="EDF2F8"/>
    </w:tcPr>
    <w:tblStylePr w:type="firstRow">
      <w:rPr>
        <w:b/>
        <w:bCs/>
        <w:color w:val="FFFFFF"/>
      </w:rPr>
      <w:tcPr>
        <w:tcBorders>
          <w:bottom w:val="single" w:color="FFFFFF" w:sz="12" w:space="0"/>
        </w:tcBorders>
        <w:shd w:val="clear" w:color="auto" w:fill="9E3A38"/>
      </w:tcPr>
    </w:tblStylePr>
    <w:tblStylePr w:type="lastRow">
      <w:rPr>
        <w:b/>
        <w:bCs/>
        <w:color w:val="9E3A38"/>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D3DFEE"/>
      </w:tcPr>
    </w:tblStylePr>
    <w:tblStylePr w:type="band1Horz">
      <w:tcPr>
        <w:shd w:val="clear" w:color="auto" w:fill="DBE5F1"/>
      </w:tcPr>
    </w:tblStylePr>
  </w:style>
  <w:style w:type="table" w:customStyle="1" w:styleId="1773">
    <w:name w:val="彩色网格 - 着色 12"/>
    <w:basedOn w:val="88"/>
    <w:qFormat/>
    <w:uiPriority w:val="29"/>
    <w:rPr>
      <w:rFonts w:eastAsia="Times New Roman"/>
      <w:i/>
      <w:iCs/>
      <w:sz w:val="24"/>
    </w:rPr>
    <w:tblPr>
      <w:tblBorders>
        <w:insideH w:val="single" w:color="FFFFFF" w:sz="4" w:space="0"/>
      </w:tblBorders>
    </w:tblPr>
    <w:tcPr>
      <w:shd w:val="clear" w:color="auto" w:fill="DBE5F1"/>
    </w:tcPr>
    <w:tblStylePr w:type="firstRow">
      <w:rPr>
        <w:b/>
        <w:bCs/>
      </w:rPr>
      <w:tcPr>
        <w:shd w:val="clear" w:color="auto" w:fill="B8CCE4"/>
      </w:tcPr>
    </w:tblStylePr>
    <w:tblStylePr w:type="lastRow">
      <w:rPr>
        <w:b/>
        <w:bCs/>
        <w:color w:val="000000"/>
      </w:rPr>
      <w:tcPr>
        <w:shd w:val="clear" w:color="auto" w:fill="B8CCE4"/>
      </w:tcPr>
    </w:tblStylePr>
    <w:tblStylePr w:type="firstCol">
      <w:rPr>
        <w:color w:val="FFFFFF"/>
      </w:rPr>
      <w:tcPr>
        <w:shd w:val="clear" w:color="auto" w:fill="365F91"/>
      </w:tcPr>
    </w:tblStylePr>
    <w:tblStylePr w:type="lastCol">
      <w:rPr>
        <w:color w:val="FFFFFF"/>
      </w:rPr>
      <w:tcPr>
        <w:shd w:val="clear" w:color="auto" w:fill="365F91"/>
      </w:tcPr>
    </w:tblStylePr>
    <w:tblStylePr w:type="band1Vert">
      <w:tcPr>
        <w:shd w:val="clear" w:color="auto" w:fill="A7BFDE"/>
      </w:tcPr>
    </w:tblStylePr>
    <w:tblStylePr w:type="band1Horz">
      <w:tcPr>
        <w:shd w:val="clear" w:color="auto" w:fill="A7BFDE"/>
      </w:tcPr>
    </w:tblStylePr>
  </w:style>
  <w:style w:type="table" w:customStyle="1" w:styleId="1774">
    <w:name w:val="无格式表格 211"/>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1775">
    <w:name w:val="网格型19"/>
    <w:basedOn w:val="88"/>
    <w:qFormat/>
    <w:uiPriority w:val="0"/>
    <w:rPr>
      <w:rFonts w:eastAsia="Times New Roman"/>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76">
    <w:name w:val="网格型23"/>
    <w:basedOn w:val="88"/>
    <w:qFormat/>
    <w:uiPriority w:val="0"/>
    <w:rPr>
      <w:rFonts w:eastAsia="Times New Roman"/>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77">
    <w:name w:val="网格型33"/>
    <w:basedOn w:val="88"/>
    <w:qFormat/>
    <w:uiPriority w:val="0"/>
    <w:rPr>
      <w:rFonts w:eastAsia="Times New Roman"/>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78">
    <w:name w:val="网格型42"/>
    <w:basedOn w:val="88"/>
    <w:qFormat/>
    <w:uiPriority w:val="5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79">
    <w:name w:val="网格表 4 - 着色 611"/>
    <w:basedOn w:val="88"/>
    <w:qFormat/>
    <w:uiPriority w:val="49"/>
    <w:tblPr>
      <w:tblBorders>
        <w:top w:val="single" w:color="A8D08D" w:sz="4" w:space="0"/>
        <w:left w:val="single" w:color="A8D08D" w:sz="4" w:space="0"/>
        <w:bottom w:val="single" w:color="A8D08D" w:sz="4" w:space="0"/>
        <w:right w:val="single" w:color="A8D08D" w:sz="4" w:space="0"/>
        <w:insideH w:val="single" w:color="A8D08D" w:sz="4" w:space="0"/>
        <w:insideV w:val="single" w:color="A8D08D" w:sz="4" w:space="0"/>
      </w:tblBorders>
    </w:tblPr>
    <w:tblStylePr w:type="firstRow">
      <w:rPr>
        <w:b/>
        <w:bCs/>
        <w:color w:val="FFFFFF"/>
      </w:rPr>
      <w:tcPr>
        <w:tcBorders>
          <w:top w:val="single" w:color="70AD47" w:sz="4" w:space="0"/>
          <w:left w:val="single" w:color="70AD47" w:sz="4" w:space="0"/>
          <w:bottom w:val="single" w:color="70AD47" w:sz="4" w:space="0"/>
          <w:right w:val="single" w:color="70AD47" w:sz="4" w:space="0"/>
          <w:insideH w:val="nil"/>
          <w:insideV w:val="nil"/>
        </w:tcBorders>
        <w:shd w:val="clear" w:color="auto" w:fill="70AD47"/>
      </w:tcPr>
    </w:tblStylePr>
    <w:tblStylePr w:type="lastRow">
      <w:rPr>
        <w:b/>
        <w:bCs/>
      </w:rPr>
      <w:tcPr>
        <w:tcBorders>
          <w:top w:val="double" w:color="70AD47" w:sz="4" w:space="0"/>
        </w:tcBorders>
      </w:tcPr>
    </w:tblStylePr>
    <w:tblStylePr w:type="firstCol">
      <w:rPr>
        <w:b/>
        <w:bCs/>
      </w:rPr>
    </w:tblStylePr>
    <w:tblStylePr w:type="lastCol">
      <w:rPr>
        <w:b/>
        <w:bCs/>
      </w:rPr>
    </w:tblStylePr>
    <w:tblStylePr w:type="band1Vert">
      <w:tcPr>
        <w:shd w:val="clear" w:color="auto" w:fill="E2EFD9"/>
      </w:tcPr>
    </w:tblStylePr>
    <w:tblStylePr w:type="band1Horz">
      <w:tcPr>
        <w:shd w:val="clear" w:color="auto" w:fill="E2EFD9"/>
      </w:tcPr>
    </w:tblStylePr>
  </w:style>
  <w:style w:type="table" w:customStyle="1" w:styleId="1780">
    <w:name w:val="网格表 4 - 着色 311"/>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insideV w:val="nil"/>
        </w:tcBorders>
        <w:shd w:val="clear" w:color="auto" w:fill="A5A5A5"/>
      </w:tcPr>
    </w:tblStylePr>
    <w:tblStylePr w:type="lastRow">
      <w:rPr>
        <w:b/>
        <w:bCs/>
      </w:rPr>
      <w:tcPr>
        <w:tcBorders>
          <w:top w:val="double" w:color="A5A5A5"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1781">
    <w:name w:val="网格表 5 深色 - 着色 311"/>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DEDE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A5A5A5"/>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A5A5A5"/>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A5A5A5"/>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A5A5A5"/>
      </w:tcPr>
    </w:tblStylePr>
    <w:tblStylePr w:type="band1Vert">
      <w:tcPr>
        <w:shd w:val="clear" w:color="auto" w:fill="DBDBDB"/>
      </w:tcPr>
    </w:tblStylePr>
    <w:tblStylePr w:type="band1Horz">
      <w:tcPr>
        <w:shd w:val="clear" w:color="auto" w:fill="DBDBDB"/>
      </w:tcPr>
    </w:tblStylePr>
  </w:style>
  <w:style w:type="table" w:customStyle="1" w:styleId="1782">
    <w:name w:val="清单表 4 - 着色 311"/>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tcBorders>
        <w:shd w:val="clear" w:color="auto" w:fill="A5A5A5"/>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1783">
    <w:name w:val="网格表 6 彩色 - 着色 311"/>
    <w:basedOn w:val="88"/>
    <w:qFormat/>
    <w:uiPriority w:val="51"/>
    <w:rPr>
      <w:color w:val="7B7B7B"/>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rPr>
      <w:tcPr>
        <w:tcBorders>
          <w:bottom w:val="single" w:color="C9C9C9" w:sz="12" w:space="0"/>
        </w:tcBorders>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1784">
    <w:name w:val="网格型浅色11"/>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1785">
    <w:name w:val="网格型114"/>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86">
    <w:name w:val="网格型51"/>
    <w:basedOn w:val="88"/>
    <w:qFormat/>
    <w:uiPriority w:val="0"/>
    <w:pPr>
      <w:widowControl w:val="0"/>
      <w:spacing w:beforeLines="50" w:afterLines="50" w:line="30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87">
    <w:name w:val="网格型122"/>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88">
    <w:name w:val="网格型61"/>
    <w:basedOn w:val="88"/>
    <w:qFormat/>
    <w:uiPriority w:val="0"/>
    <w:pPr>
      <w:widowControl w:val="0"/>
      <w:spacing w:beforeLines="50" w:afterLines="50" w:line="30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89">
    <w:name w:val="网格型71"/>
    <w:basedOn w:val="88"/>
    <w:qFormat/>
    <w:uiPriority w:val="59"/>
    <w:pPr>
      <w:widowControl w:val="0"/>
      <w:spacing w:beforeLines="50" w:afterLines="50" w:line="30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90">
    <w:name w:val="无格式表格 221"/>
    <w:basedOn w:val="88"/>
    <w:qFormat/>
    <w:uiPriority w:val="42"/>
    <w:rPr>
      <w:rFonts w:eastAsia="Times New Roman"/>
    </w:rPr>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1791">
    <w:name w:val="网格表 5 深色 - 着色 321"/>
    <w:basedOn w:val="88"/>
    <w:qFormat/>
    <w:uiPriority w:val="50"/>
    <w:rPr>
      <w:rFonts w:eastAsia="Times New Roman"/>
    </w:rPr>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AF1D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9BBB59"/>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9BBB59"/>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9BBB59"/>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9BBB59"/>
      </w:tcPr>
    </w:tblStylePr>
    <w:tblStylePr w:type="band1Vert">
      <w:tcPr>
        <w:shd w:val="clear" w:color="auto" w:fill="D6E3BC"/>
      </w:tcPr>
    </w:tblStylePr>
    <w:tblStylePr w:type="band1Horz">
      <w:tcPr>
        <w:shd w:val="clear" w:color="auto" w:fill="D6E3BC"/>
      </w:tcPr>
    </w:tblStylePr>
  </w:style>
  <w:style w:type="table" w:customStyle="1" w:styleId="1792">
    <w:name w:val="清单表 4 - 着色 321"/>
    <w:basedOn w:val="88"/>
    <w:qFormat/>
    <w:uiPriority w:val="49"/>
    <w:rPr>
      <w:rFonts w:eastAsia="Times New Roman"/>
    </w:rPr>
    <w:tblPr>
      <w:tblBorders>
        <w:top w:val="single" w:color="C2D69B" w:sz="4" w:space="0"/>
        <w:left w:val="single" w:color="C2D69B" w:sz="4" w:space="0"/>
        <w:bottom w:val="single" w:color="C2D69B" w:sz="4" w:space="0"/>
        <w:right w:val="single" w:color="C2D69B" w:sz="4" w:space="0"/>
        <w:insideH w:val="single" w:color="C2D69B" w:sz="4" w:space="0"/>
      </w:tblBorders>
    </w:tblPr>
    <w:tblStylePr w:type="firstRow">
      <w:rPr>
        <w:b/>
        <w:bCs/>
        <w:color w:val="FFFFFF"/>
      </w:rPr>
      <w:tcPr>
        <w:tcBorders>
          <w:top w:val="single" w:color="9BBB59" w:sz="4" w:space="0"/>
          <w:left w:val="single" w:color="9BBB59" w:sz="4" w:space="0"/>
          <w:bottom w:val="single" w:color="9BBB59" w:sz="4" w:space="0"/>
          <w:right w:val="single" w:color="9BBB59" w:sz="4" w:space="0"/>
          <w:insideH w:val="nil"/>
        </w:tcBorders>
        <w:shd w:val="clear" w:color="auto" w:fill="9BBB59"/>
      </w:tcPr>
    </w:tblStylePr>
    <w:tblStylePr w:type="lastRow">
      <w:rPr>
        <w:b/>
        <w:bCs/>
      </w:rPr>
      <w:tcPr>
        <w:tcBorders>
          <w:top w:val="double" w:color="C2D69B" w:sz="4" w:space="0"/>
        </w:tcBorders>
      </w:tcPr>
    </w:tblStylePr>
    <w:tblStylePr w:type="firstCol">
      <w:rPr>
        <w:b/>
        <w:bCs/>
      </w:rPr>
    </w:tblStylePr>
    <w:tblStylePr w:type="lastCol">
      <w:rPr>
        <w:b/>
        <w:bCs/>
      </w:rPr>
    </w:tblStylePr>
    <w:tblStylePr w:type="band1Vert">
      <w:tcPr>
        <w:shd w:val="clear" w:color="auto" w:fill="EAF1DD"/>
      </w:tcPr>
    </w:tblStylePr>
    <w:tblStylePr w:type="band1Horz">
      <w:tcPr>
        <w:shd w:val="clear" w:color="auto" w:fill="EAF1DD"/>
      </w:tcPr>
    </w:tblStylePr>
  </w:style>
  <w:style w:type="table" w:customStyle="1" w:styleId="1793">
    <w:name w:val="网格表 6 彩色 - 着色 321"/>
    <w:basedOn w:val="88"/>
    <w:qFormat/>
    <w:uiPriority w:val="51"/>
    <w:rPr>
      <w:rFonts w:eastAsia="Times New Roman"/>
      <w:color w:val="76923C"/>
    </w:rPr>
    <w:tblPr>
      <w:tblBorders>
        <w:top w:val="single" w:color="C2D69B" w:sz="4" w:space="0"/>
        <w:left w:val="single" w:color="C2D69B" w:sz="4" w:space="0"/>
        <w:bottom w:val="single" w:color="C2D69B" w:sz="4" w:space="0"/>
        <w:right w:val="single" w:color="C2D69B" w:sz="4" w:space="0"/>
        <w:insideH w:val="single" w:color="C2D69B" w:sz="4" w:space="0"/>
        <w:insideV w:val="single" w:color="C2D69B" w:sz="4" w:space="0"/>
      </w:tblBorders>
    </w:tblPr>
    <w:tblStylePr w:type="firstRow">
      <w:rPr>
        <w:b/>
        <w:bCs/>
      </w:rPr>
      <w:tcPr>
        <w:tcBorders>
          <w:bottom w:val="single" w:color="C2D69B" w:sz="12" w:space="0"/>
        </w:tcBorders>
      </w:tcPr>
    </w:tblStylePr>
    <w:tblStylePr w:type="lastRow">
      <w:rPr>
        <w:b/>
        <w:bCs/>
      </w:rPr>
      <w:tcPr>
        <w:tcBorders>
          <w:top w:val="double" w:color="C2D69B" w:sz="4" w:space="0"/>
        </w:tcBorders>
      </w:tcPr>
    </w:tblStylePr>
    <w:tblStylePr w:type="firstCol">
      <w:rPr>
        <w:b/>
        <w:bCs/>
      </w:rPr>
    </w:tblStylePr>
    <w:tblStylePr w:type="lastCol">
      <w:rPr>
        <w:b/>
        <w:bCs/>
      </w:rPr>
    </w:tblStylePr>
    <w:tblStylePr w:type="band1Vert">
      <w:tcPr>
        <w:shd w:val="clear" w:color="auto" w:fill="EAF1DD"/>
      </w:tcPr>
    </w:tblStylePr>
    <w:tblStylePr w:type="band1Horz">
      <w:tcPr>
        <w:shd w:val="clear" w:color="auto" w:fill="EAF1DD"/>
      </w:tcPr>
    </w:tblStylePr>
  </w:style>
  <w:style w:type="table" w:customStyle="1" w:styleId="1794">
    <w:name w:val="网格型浅色21"/>
    <w:basedOn w:val="88"/>
    <w:qFormat/>
    <w:uiPriority w:val="40"/>
    <w:rPr>
      <w:rFonts w:eastAsia="Times New Roman"/>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1795">
    <w:name w:val="网格型81"/>
    <w:basedOn w:val="88"/>
    <w:qFormat/>
    <w:uiPriority w:val="39"/>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96">
    <w:name w:val="网格型131"/>
    <w:basedOn w:val="88"/>
    <w:qFormat/>
    <w:uiPriority w:val="39"/>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97">
    <w:name w:val="网格型211"/>
    <w:basedOn w:val="88"/>
    <w:qFormat/>
    <w:uiPriority w:val="39"/>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98">
    <w:name w:val="网格型311"/>
    <w:basedOn w:val="88"/>
    <w:qFormat/>
    <w:uiPriority w:val="39"/>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99">
    <w:name w:val="网格型91"/>
    <w:basedOn w:val="88"/>
    <w:qFormat/>
    <w:uiPriority w:val="0"/>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800">
    <w:name w:val="网格表 1 浅色11"/>
    <w:basedOn w:val="88"/>
    <w:qFormat/>
    <w:uiPriority w:val="46"/>
    <w:rPr>
      <w:rFonts w:ascii="Calibri" w:hAnsi="Calibri"/>
    </w:rPr>
    <w:tblPr>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Pr>
    <w:tblStylePr w:type="firstRow">
      <w:rPr>
        <w:b/>
        <w:bCs/>
      </w:rPr>
      <w:tcPr>
        <w:tcBorders>
          <w:bottom w:val="single" w:color="666666" w:sz="12" w:space="0"/>
        </w:tcBorders>
      </w:tcPr>
    </w:tblStylePr>
    <w:tblStylePr w:type="lastRow">
      <w:rPr>
        <w:b/>
        <w:bCs/>
      </w:rPr>
      <w:tcPr>
        <w:tcBorders>
          <w:top w:val="double" w:color="666666" w:sz="2" w:space="0"/>
        </w:tcBorders>
      </w:tcPr>
    </w:tblStylePr>
    <w:tblStylePr w:type="firstCol">
      <w:rPr>
        <w:b/>
        <w:bCs/>
      </w:rPr>
    </w:tblStylePr>
    <w:tblStylePr w:type="lastCol">
      <w:rPr>
        <w:b/>
        <w:bCs/>
      </w:rPr>
    </w:tblStylePr>
  </w:style>
  <w:style w:type="table" w:customStyle="1" w:styleId="1801">
    <w:name w:val="简明型 111"/>
    <w:basedOn w:val="88"/>
    <w:qFormat/>
    <w:uiPriority w:val="0"/>
    <w:pPr>
      <w:widowControl w:val="0"/>
      <w:adjustRightInd w:val="0"/>
      <w:snapToGrid w:val="0"/>
      <w:spacing w:line="300" w:lineRule="auto"/>
      <w:ind w:firstLine="200" w:firstLineChars="200"/>
      <w:jc w:val="both"/>
    </w:pPr>
    <w:rPr>
      <w:rFonts w:ascii="Cambria" w:hAnsi="Cambria"/>
    </w:rPr>
    <w:tblPr>
      <w:tblBorders>
        <w:top w:val="single" w:color="008000" w:sz="12" w:space="0"/>
        <w:bottom w:val="single" w:color="008000" w:sz="12" w:space="0"/>
      </w:tblBorders>
    </w:tbl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1802">
    <w:name w:val="网格型 511"/>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1803">
    <w:name w:val="网格型 811"/>
    <w:basedOn w:val="88"/>
    <w:qFormat/>
    <w:uiPriority w:val="0"/>
    <w:pPr>
      <w:widowControl w:val="0"/>
      <w:ind w:firstLine="200" w:firstLineChars="200"/>
      <w:jc w:val="both"/>
    </w:pPr>
    <w:rPr>
      <w:rFonts w:ascii="Cambria" w:hAnsi="Cambria"/>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1804">
    <w:name w:val="三线表1"/>
    <w:basedOn w:val="88"/>
    <w:qFormat/>
    <w:uiPriority w:val="0"/>
    <w:rPr>
      <w:rFonts w:ascii="Calibri" w:hAnsi="Calibri"/>
    </w:rPr>
    <w:tblStylePr w:type="firstRow">
      <w:tcPr>
        <w:tcBorders>
          <w:top w:val="single" w:color="auto" w:sz="4" w:space="0"/>
          <w:left w:val="nil"/>
          <w:bottom w:val="single" w:color="auto" w:sz="4" w:space="0"/>
          <w:right w:val="nil"/>
          <w:insideH w:val="nil"/>
          <w:insideV w:val="nil"/>
          <w:tl2br w:val="nil"/>
          <w:tr2bl w:val="nil"/>
        </w:tcBorders>
      </w:tcPr>
    </w:tblStylePr>
    <w:tblStylePr w:type="lastRow">
      <w:tcPr>
        <w:tcBorders>
          <w:top w:val="nil"/>
          <w:bottom w:val="single" w:color="auto" w:sz="4" w:space="0"/>
        </w:tcBorders>
      </w:tcPr>
    </w:tblStylePr>
  </w:style>
  <w:style w:type="table" w:customStyle="1" w:styleId="1805">
    <w:name w:val="浅色列表 - 强调文字颜色 111"/>
    <w:basedOn w:val="114"/>
    <w:semiHidden/>
    <w:qFormat/>
    <w:uiPriority w:val="0"/>
    <w:pPr>
      <w:ind w:firstLine="0" w:firstLineChars="0"/>
    </w:pPr>
    <w:rPr>
      <w:rFonts w:ascii="Calibri" w:hAnsi="Calibri" w:eastAsia="微软雅黑"/>
    </w:rPr>
    <w:tblPr>
      <w:tblBorders>
        <w:top w:val="single" w:color="4F81BD" w:sz="8" w:space="0"/>
        <w:left w:val="single" w:color="4F81BD" w:sz="8" w:space="0"/>
        <w:bottom w:val="single" w:color="4F81BD" w:sz="8" w:space="0"/>
        <w:right w:val="single" w:color="4F81BD" w:sz="8" w:space="0"/>
      </w:tblBorders>
    </w:tblPr>
    <w:tblStylePr w:type="firstRow">
      <w:pPr>
        <w:spacing w:before="0" w:beforeLines="0" w:beforeAutospacing="0" w:after="0" w:afterLines="0" w:afterAutospacing="0" w:line="240" w:lineRule="auto"/>
      </w:pPr>
      <w:rPr>
        <w:b/>
        <w:bCs/>
        <w:color w:val="FFFFFF"/>
      </w:rPr>
      <w:tcPr>
        <w:tcBorders>
          <w:tl2br w:val="nil"/>
          <w:tr2bl w:val="nil"/>
        </w:tcBorders>
        <w:shd w:val="clear" w:color="auto" w:fill="4F81BD"/>
      </w:tcPr>
    </w:tblStylePr>
    <w:tblStylePr w:type="lastRow">
      <w:pPr>
        <w:spacing w:before="0" w:beforeLines="0" w:beforeAutospacing="0" w:after="0" w:afterLines="0" w:afterAutospacing="0" w:line="240" w:lineRule="auto"/>
      </w:pPr>
      <w:rPr>
        <w:b/>
        <w:bCs/>
      </w:r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cPr>
        <w:tcBorders>
          <w:top w:val="single" w:color="4F81BD" w:sz="8" w:space="0"/>
          <w:left w:val="single" w:color="4F81BD" w:sz="8" w:space="0"/>
          <w:bottom w:val="single" w:color="4F81BD" w:sz="8" w:space="0"/>
          <w:right w:val="single" w:color="4F81BD" w:sz="8" w:space="0"/>
        </w:tcBorders>
      </w:tcPr>
    </w:tblStylePr>
    <w:tblStylePr w:type="band1Horz">
      <w:rPr>
        <w:color w:val="auto"/>
      </w:rPr>
      <w:tcPr>
        <w:tcBorders>
          <w:top w:val="single" w:color="4F81BD" w:sz="8" w:space="0"/>
          <w:left w:val="single" w:color="4F81BD" w:sz="8" w:space="0"/>
          <w:bottom w:val="single" w:color="4F81BD" w:sz="8" w:space="0"/>
          <w:right w:val="single" w:color="4F81BD" w:sz="8" w:space="0"/>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1806">
    <w:name w:val="中等深浅底纹 2 - 强调文字颜色 111"/>
    <w:basedOn w:val="88"/>
    <w:semiHidden/>
    <w:qFormat/>
    <w:uiPriority w:val="0"/>
    <w:rPr>
      <w:rFonts w:ascii="Calibri" w:hAnsi="Calibri" w:eastAsia="微软雅黑"/>
    </w:rPr>
    <w:tblPr>
      <w:tblBorders>
        <w:top w:val="single" w:color="auto" w:sz="18" w:space="0"/>
        <w:bottom w:val="single" w:color="auto" w:sz="18" w:space="0"/>
      </w:tblBorders>
    </w:tblPr>
    <w:tblStylePr w:type="firstRow">
      <w:pPr>
        <w:spacing w:before="0" w:beforeLines="0" w:beforeAutospacing="0" w:after="0" w:afterLines="0" w:afterAutospacing="0" w:line="240" w:lineRule="auto"/>
      </w:pPr>
      <w:rPr>
        <w:b/>
        <w:bCs/>
        <w:color w:val="FFFFFF"/>
      </w:rPr>
      <w:tcPr>
        <w:tcBorders>
          <w:top w:val="single" w:color="auto" w:sz="18" w:space="0"/>
          <w:left w:val="nil"/>
          <w:bottom w:val="single" w:color="auto" w:sz="18" w:space="0"/>
          <w:right w:val="nil"/>
          <w:insideH w:val="nil"/>
          <w:insideV w:val="nil"/>
        </w:tcBorders>
        <w:shd w:val="clear" w:color="auto" w:fill="4F81BD"/>
      </w:tcPr>
    </w:tblStylePr>
    <w:tblStylePr w:type="lastRow">
      <w:pPr>
        <w:spacing w:before="0" w:beforeLines="0" w:beforeAutospacing="0" w:after="0" w:afterLines="0" w:afterAutospacing="0" w:line="240" w:lineRule="auto"/>
      </w:pPr>
      <w:rPr>
        <w:color w:val="auto"/>
      </w:r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cPr>
        <w:tcBorders>
          <w:top w:val="nil"/>
          <w:left w:val="nil"/>
          <w:bottom w:val="single" w:color="auto" w:sz="18" w:space="0"/>
          <w:right w:val="nil"/>
          <w:insideH w:val="nil"/>
          <w:insideV w:val="nil"/>
        </w:tcBorders>
        <w:shd w:val="clear" w:color="auto" w:fill="4F81BD"/>
      </w:tcPr>
    </w:tblStylePr>
    <w:tblStylePr w:type="lastCol">
      <w:rPr>
        <w:b/>
        <w:bCs/>
        <w:color w:val="FFFFFF"/>
      </w:rPr>
      <w:tcPr>
        <w:tcBorders>
          <w:left w:val="nil"/>
          <w:right w:val="nil"/>
          <w:insideH w:val="nil"/>
          <w:insideV w:val="nil"/>
        </w:tcBorders>
        <w:shd w:val="clear" w:color="auto" w:fill="4F81BD"/>
      </w:tcPr>
    </w:tblStylePr>
    <w:tblStylePr w:type="band1Vert">
      <w:tcPr>
        <w:tcBorders>
          <w:left w:val="nil"/>
          <w:right w:val="nil"/>
          <w:insideH w:val="nil"/>
          <w:insideV w:val="nil"/>
        </w:tcBorders>
        <w:shd w:val="clear" w:color="auto" w:fill="D8D8D8"/>
      </w:tcPr>
    </w:tblStylePr>
    <w:tblStylePr w:type="band1Horz">
      <w:tcPr>
        <w:shd w:val="clear" w:color="auto" w:fill="D8D8D8"/>
      </w:tcPr>
    </w:tblStylePr>
    <w:tblStylePr w:type="neCell">
      <w:tcPr>
        <w:tcBorders>
          <w:top w:val="single" w:color="auto" w:sz="18" w:space="0"/>
          <w:left w:val="nil"/>
          <w:bottom w:val="single" w:color="auto" w:sz="18" w:space="0"/>
          <w:right w:val="nil"/>
          <w:insideH w:val="nil"/>
          <w:insideV w:val="nil"/>
        </w:tcBorders>
      </w:tcPr>
    </w:tblStylePr>
    <w:tblStylePr w:type="nwCell">
      <w:rPr>
        <w:color w:val="FFFFFF"/>
      </w:rPr>
      <w:tcPr>
        <w:tcBorders>
          <w:top w:val="single" w:color="auto" w:sz="18" w:space="0"/>
          <w:left w:val="nil"/>
          <w:bottom w:val="single" w:color="auto" w:sz="18" w:space="0"/>
          <w:right w:val="nil"/>
          <w:insideH w:val="nil"/>
          <w:insideV w:val="nil"/>
        </w:tcBorders>
      </w:tcPr>
    </w:tblStylePr>
  </w:style>
  <w:style w:type="table" w:customStyle="1" w:styleId="1807">
    <w:name w:val="浅色网格 - 强调文字颜色 112"/>
    <w:basedOn w:val="88"/>
    <w:semiHidden/>
    <w:qFormat/>
    <w:uiPriority w:val="0"/>
    <w:rPr>
      <w:rFonts w:ascii="Calibri" w:hAnsi="Calibri" w:eastAsia="微软雅黑"/>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beforeLines="0" w:beforeAutospacing="0" w:after="0" w:afterLines="0" w:afterAutospacing="0" w:line="240" w:lineRule="auto"/>
      </w:pPr>
      <w:rPr>
        <w:rFonts w:hint="default" w:ascii="Helv" w:hAnsi="Helv" w:eastAsia="Arial Unicode MS" w:cs="Times New Roman"/>
        <w:b/>
        <w:bCs/>
      </w:rPr>
      <w:tcPr>
        <w:tcBorders>
          <w:top w:val="single" w:color="4F81BD" w:sz="8" w:space="0"/>
          <w:left w:val="single" w:color="4F81BD" w:sz="8" w:space="0"/>
          <w:bottom w:val="single" w:color="4F81BD" w:sz="18" w:space="0"/>
          <w:right w:val="single" w:color="4F81BD" w:sz="8" w:space="0"/>
          <w:insideH w:val="nil"/>
          <w:insideV w:val="single" w:sz="8" w:space="0"/>
        </w:tcBorders>
      </w:tcPr>
    </w:tblStylePr>
    <w:tblStylePr w:type="lastRow">
      <w:pPr>
        <w:spacing w:before="0" w:beforeLines="0" w:beforeAutospacing="0" w:after="0" w:afterLines="0" w:afterAutospacing="0" w:line="240" w:lineRule="auto"/>
      </w:pPr>
      <w:rPr>
        <w:rFonts w:hint="default" w:ascii="Helv" w:hAnsi="Helv" w:eastAsia="Arial Unicode MS" w:cs="Times New Roman"/>
        <w:b/>
        <w:bCs/>
      </w:r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hint="default" w:ascii="Helv" w:hAnsi="Helv" w:eastAsia="Arial Unicode MS" w:cs="Times New Roman"/>
        <w:b/>
        <w:bCs/>
      </w:rPr>
    </w:tblStylePr>
    <w:tblStylePr w:type="lastCol">
      <w:rPr>
        <w:rFonts w:hint="default" w:ascii="Helv" w:hAnsi="Helv" w:eastAsia="Arial Unicode MS" w:cs="Times New Roman"/>
        <w:b/>
        <w:bCs/>
      </w:rPr>
      <w:tcPr>
        <w:tcBorders>
          <w:top w:val="single" w:color="4F81BD" w:sz="8" w:space="0"/>
          <w:left w:val="single" w:color="4F81BD" w:sz="8" w:space="0"/>
          <w:bottom w:val="single" w:color="4F81BD" w:sz="8" w:space="0"/>
          <w:right w:val="single" w:color="4F81BD" w:sz="8" w:space="0"/>
        </w:tcBorders>
      </w:tcPr>
    </w:tblStylePr>
    <w:tblStylePr w:type="band1Vert">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customStyle="1" w:styleId="1808">
    <w:name w:val="浅色底纹11"/>
    <w:basedOn w:val="88"/>
    <w:semiHidden/>
    <w:qFormat/>
    <w:uiPriority w:val="0"/>
    <w:rPr>
      <w:rFonts w:ascii="Calibri" w:hAnsi="Calibri" w:eastAsia="微软雅黑"/>
      <w:color w:val="000000"/>
    </w:rPr>
    <w:tblPr>
      <w:tblBorders>
        <w:top w:val="single" w:color="000000" w:sz="8" w:space="0"/>
        <w:bottom w:val="single" w:color="000000" w:sz="8" w:space="0"/>
      </w:tblBorders>
    </w:tblPr>
    <w:tblStylePr w:type="firstRow">
      <w:pPr>
        <w:spacing w:before="0" w:beforeLines="0" w:beforeAutospacing="0" w:after="0" w:afterLines="0" w:afterAutospacing="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beforeLines="0" w:beforeAutospacing="0" w:after="0" w:afterLines="0" w:afterAutospacing="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1809">
    <w:name w:val="浅色网格 - 强调文字颜色 1111"/>
    <w:basedOn w:val="88"/>
    <w:semiHidden/>
    <w:qFormat/>
    <w:uiPriority w:val="0"/>
    <w:rPr>
      <w:rFonts w:ascii="Calibri" w:hAnsi="Calibri" w:eastAsia="微软雅黑"/>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beforeLines="0" w:beforeAutospacing="0" w:after="0" w:afterLines="0" w:afterAutospacing="0" w:line="240" w:lineRule="auto"/>
      </w:pPr>
      <w:rPr>
        <w:rFonts w:hint="default" w:ascii="Helv" w:hAnsi="Helv" w:eastAsia="Arial Unicode MS" w:cs="Times New Roman"/>
        <w:b/>
        <w:bCs/>
      </w:rPr>
      <w:tcPr>
        <w:tcBorders>
          <w:top w:val="single" w:color="4F81BD" w:sz="8" w:space="0"/>
          <w:left w:val="single" w:color="4F81BD" w:sz="8" w:space="0"/>
          <w:bottom w:val="single" w:color="4F81BD" w:sz="18" w:space="0"/>
          <w:right w:val="single" w:color="4F81BD" w:sz="8" w:space="0"/>
          <w:insideH w:val="nil"/>
          <w:insideV w:val="single" w:sz="8" w:space="0"/>
        </w:tcBorders>
      </w:tcPr>
    </w:tblStylePr>
    <w:tblStylePr w:type="lastRow">
      <w:pPr>
        <w:spacing w:before="0" w:beforeLines="0" w:beforeAutospacing="0" w:after="0" w:afterLines="0" w:afterAutospacing="0" w:line="240" w:lineRule="auto"/>
      </w:pPr>
      <w:rPr>
        <w:rFonts w:hint="default" w:ascii="Helv" w:hAnsi="Helv" w:eastAsia="Arial Unicode MS" w:cs="Times New Roman"/>
        <w:b/>
        <w:bCs/>
      </w:r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hint="default" w:ascii="Helv" w:hAnsi="Helv" w:eastAsia="Arial Unicode MS" w:cs="Times New Roman"/>
        <w:b/>
        <w:bCs/>
      </w:rPr>
    </w:tblStylePr>
    <w:tblStylePr w:type="lastCol">
      <w:rPr>
        <w:rFonts w:hint="default" w:ascii="Helv" w:hAnsi="Helv" w:eastAsia="Arial Unicode MS" w:cs="Times New Roman"/>
        <w:b/>
        <w:bCs/>
      </w:rPr>
      <w:tcPr>
        <w:tcBorders>
          <w:top w:val="single" w:color="4F81BD" w:sz="8" w:space="0"/>
          <w:left w:val="single" w:color="4F81BD" w:sz="8" w:space="0"/>
          <w:bottom w:val="single" w:color="4F81BD" w:sz="8" w:space="0"/>
          <w:right w:val="single" w:color="4F81BD" w:sz="8" w:space="0"/>
        </w:tcBorders>
      </w:tcPr>
    </w:tblStylePr>
    <w:tblStylePr w:type="band1Vert">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customStyle="1" w:styleId="1810">
    <w:name w:val="网格型141"/>
    <w:basedOn w:val="88"/>
    <w:qFormat/>
    <w:uiPriority w:val="59"/>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811">
    <w:name w:val="网格型1111"/>
    <w:basedOn w:val="88"/>
    <w:qFormat/>
    <w:uiPriority w:val="59"/>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812">
    <w:name w:val="网格型101"/>
    <w:basedOn w:val="88"/>
    <w:qFormat/>
    <w:uiPriority w:val="5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813">
    <w:name w:val="简明型 121"/>
    <w:basedOn w:val="88"/>
    <w:qFormat/>
    <w:uiPriority w:val="0"/>
    <w:pPr>
      <w:widowControl w:val="0"/>
      <w:adjustRightInd w:val="0"/>
      <w:snapToGrid w:val="0"/>
      <w:spacing w:line="300" w:lineRule="auto"/>
      <w:ind w:firstLine="200" w:firstLineChars="200"/>
      <w:jc w:val="both"/>
    </w:pPr>
    <w:rPr>
      <w:rFonts w:ascii="Cambria" w:hAnsi="Cambria"/>
    </w:rPr>
    <w:tblPr>
      <w:tblBorders>
        <w:top w:val="single" w:color="008000" w:sz="12" w:space="0"/>
        <w:bottom w:val="single" w:color="008000" w:sz="12" w:space="0"/>
      </w:tblBorders>
    </w:tbl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1814">
    <w:name w:val="网格型 521"/>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1815">
    <w:name w:val="网格型 821"/>
    <w:basedOn w:val="88"/>
    <w:qFormat/>
    <w:uiPriority w:val="0"/>
    <w:pPr>
      <w:widowControl w:val="0"/>
      <w:ind w:firstLine="200" w:firstLineChars="200"/>
      <w:jc w:val="both"/>
    </w:pPr>
    <w:rPr>
      <w:rFonts w:ascii="Cambria" w:hAnsi="Cambria"/>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1816">
    <w:name w:val="网格型151"/>
    <w:basedOn w:val="88"/>
    <w:qFormat/>
    <w:uiPriority w:val="0"/>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817">
    <w:name w:val="网格型1121"/>
    <w:basedOn w:val="88"/>
    <w:qFormat/>
    <w:uiPriority w:val="0"/>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818">
    <w:name w:val="表三维效果 111"/>
    <w:basedOn w:val="88"/>
    <w:qFormat/>
    <w:uiPriority w:val="0"/>
    <w:pPr>
      <w:widowControl w:val="0"/>
      <w:jc w:val="both"/>
    </w:p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1819">
    <w:name w:val="表三维效果 211"/>
    <w:basedOn w:val="88"/>
    <w:qFormat/>
    <w:uiPriority w:val="0"/>
    <w:pPr>
      <w:widowControl w:val="0"/>
      <w:jc w:val="both"/>
    </w:p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820">
    <w:name w:val="表三维效果 311"/>
    <w:basedOn w:val="88"/>
    <w:qFormat/>
    <w:uiPriority w:val="0"/>
    <w:pPr>
      <w:widowControl w:val="0"/>
      <w:jc w:val="both"/>
    </w:p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821">
    <w:name w:val="网格表 1 浅色21"/>
    <w:basedOn w:val="88"/>
    <w:qFormat/>
    <w:uiPriority w:val="46"/>
    <w:rPr>
      <w:rFonts w:ascii="Calibri" w:hAnsi="Calibri"/>
    </w:rPr>
    <w:tblPr>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Pr>
    <w:tblStylePr w:type="firstRow">
      <w:rPr>
        <w:b/>
        <w:bCs/>
      </w:rPr>
      <w:tcPr>
        <w:tcBorders>
          <w:bottom w:val="single" w:color="666666" w:sz="12" w:space="0"/>
        </w:tcBorders>
      </w:tcPr>
    </w:tblStylePr>
    <w:tblStylePr w:type="lastRow">
      <w:rPr>
        <w:b/>
        <w:bCs/>
      </w:rPr>
      <w:tcPr>
        <w:tcBorders>
          <w:top w:val="double" w:color="666666" w:sz="2" w:space="0"/>
        </w:tcBorders>
      </w:tcPr>
    </w:tblStylePr>
    <w:tblStylePr w:type="firstCol">
      <w:rPr>
        <w:b/>
        <w:bCs/>
      </w:rPr>
    </w:tblStylePr>
    <w:tblStylePr w:type="lastCol">
      <w:rPr>
        <w:b/>
        <w:bCs/>
      </w:rPr>
    </w:tblStylePr>
  </w:style>
  <w:style w:type="table" w:customStyle="1" w:styleId="1822">
    <w:name w:val="无格式表格 231"/>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1823">
    <w:name w:val="网格表 5 深色 - 着色 331"/>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DEDE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A5A5A5"/>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A5A5A5"/>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A5A5A5"/>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A5A5A5"/>
      </w:tcPr>
    </w:tblStylePr>
    <w:tblStylePr w:type="band1Vert">
      <w:tcPr>
        <w:shd w:val="clear" w:color="auto" w:fill="DBDBDB"/>
      </w:tcPr>
    </w:tblStylePr>
    <w:tblStylePr w:type="band1Horz">
      <w:tcPr>
        <w:shd w:val="clear" w:color="auto" w:fill="DBDBDB"/>
      </w:tcPr>
    </w:tblStylePr>
  </w:style>
  <w:style w:type="table" w:customStyle="1" w:styleId="1824">
    <w:name w:val="清单表 4 - 着色 331"/>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tcBorders>
        <w:shd w:val="clear" w:color="auto" w:fill="A5A5A5"/>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1825">
    <w:name w:val="网格表 6 彩色 - 着色 331"/>
    <w:basedOn w:val="88"/>
    <w:qFormat/>
    <w:uiPriority w:val="51"/>
    <w:rPr>
      <w:color w:val="7B7B7B"/>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rPr>
      <w:tcPr>
        <w:tcBorders>
          <w:bottom w:val="single" w:color="C9C9C9" w:sz="12" w:space="0"/>
        </w:tcBorders>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1826">
    <w:name w:val="网格型浅色31"/>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1827">
    <w:name w:val="网格型161"/>
    <w:basedOn w:val="8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828">
    <w:name w:val="无格式表格 241"/>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1829">
    <w:name w:val="网格型171"/>
    <w:basedOn w:val="88"/>
    <w:qFormat/>
    <w:uiPriority w:val="0"/>
    <w:rPr>
      <w:rFonts w:eastAsia="Times New Roman"/>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830">
    <w:name w:val="网格型221"/>
    <w:basedOn w:val="88"/>
    <w:qFormat/>
    <w:uiPriority w:val="39"/>
    <w:rPr>
      <w:rFonts w:eastAsia="Times New Roman"/>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831">
    <w:name w:val="网格型321"/>
    <w:basedOn w:val="88"/>
    <w:qFormat/>
    <w:uiPriority w:val="0"/>
    <w:rPr>
      <w:rFonts w:eastAsia="Times New Roman"/>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832">
    <w:name w:val="网格型411"/>
    <w:basedOn w:val="88"/>
    <w:qFormat/>
    <w:uiPriority w:val="5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833">
    <w:name w:val="简明型 131"/>
    <w:basedOn w:val="88"/>
    <w:qFormat/>
    <w:uiPriority w:val="0"/>
    <w:pPr>
      <w:widowControl w:val="0"/>
      <w:spacing w:line="300" w:lineRule="auto"/>
      <w:jc w:val="both"/>
    </w:pPr>
    <w:tblPr>
      <w:tblBorders>
        <w:top w:val="single" w:color="008000" w:sz="12" w:space="0"/>
        <w:bottom w:val="single" w:color="008000" w:sz="12" w:space="0"/>
      </w:tblBorders>
    </w:tbl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1834">
    <w:name w:val="网格表 4 - 着色 621"/>
    <w:basedOn w:val="88"/>
    <w:qFormat/>
    <w:uiPriority w:val="49"/>
    <w:tblPr>
      <w:tblBorders>
        <w:top w:val="single" w:color="A8D08D" w:sz="4" w:space="0"/>
        <w:left w:val="single" w:color="A8D08D" w:sz="4" w:space="0"/>
        <w:bottom w:val="single" w:color="A8D08D" w:sz="4" w:space="0"/>
        <w:right w:val="single" w:color="A8D08D" w:sz="4" w:space="0"/>
        <w:insideH w:val="single" w:color="A8D08D" w:sz="4" w:space="0"/>
        <w:insideV w:val="single" w:color="A8D08D" w:sz="4" w:space="0"/>
      </w:tblBorders>
    </w:tblPr>
    <w:tblStylePr w:type="firstRow">
      <w:rPr>
        <w:b/>
        <w:bCs/>
        <w:color w:val="FFFFFF"/>
      </w:rPr>
      <w:tcPr>
        <w:tcBorders>
          <w:top w:val="single" w:color="70AD47" w:sz="4" w:space="0"/>
          <w:left w:val="single" w:color="70AD47" w:sz="4" w:space="0"/>
          <w:bottom w:val="single" w:color="70AD47" w:sz="4" w:space="0"/>
          <w:right w:val="single" w:color="70AD47" w:sz="4" w:space="0"/>
          <w:insideH w:val="nil"/>
          <w:insideV w:val="nil"/>
        </w:tcBorders>
        <w:shd w:val="clear" w:color="auto" w:fill="70AD47"/>
      </w:tcPr>
    </w:tblStylePr>
    <w:tblStylePr w:type="lastRow">
      <w:rPr>
        <w:b/>
        <w:bCs/>
      </w:rPr>
      <w:tcPr>
        <w:tcBorders>
          <w:top w:val="double" w:color="70AD47" w:sz="4" w:space="0"/>
        </w:tcBorders>
      </w:tcPr>
    </w:tblStylePr>
    <w:tblStylePr w:type="firstCol">
      <w:rPr>
        <w:b/>
        <w:bCs/>
      </w:rPr>
    </w:tblStylePr>
    <w:tblStylePr w:type="lastCol">
      <w:rPr>
        <w:b/>
        <w:bCs/>
      </w:rPr>
    </w:tblStylePr>
    <w:tblStylePr w:type="band1Vert">
      <w:tcPr>
        <w:shd w:val="clear" w:color="auto" w:fill="E2EFD9"/>
      </w:tcPr>
    </w:tblStylePr>
    <w:tblStylePr w:type="band1Horz">
      <w:tcPr>
        <w:shd w:val="clear" w:color="auto" w:fill="E2EFD9"/>
      </w:tcPr>
    </w:tblStylePr>
  </w:style>
  <w:style w:type="table" w:customStyle="1" w:styleId="1835">
    <w:name w:val="网格型 831"/>
    <w:basedOn w:val="88"/>
    <w:qFormat/>
    <w:uiPriority w:val="0"/>
    <w:pPr>
      <w:widowControl w:val="0"/>
      <w:spacing w:line="300" w:lineRule="auto"/>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1836">
    <w:name w:val="网格表 4 - 着色 321"/>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insideV w:val="nil"/>
        </w:tcBorders>
        <w:shd w:val="clear" w:color="auto" w:fill="A5A5A5"/>
      </w:tcPr>
    </w:tblStylePr>
    <w:tblStylePr w:type="lastRow">
      <w:rPr>
        <w:b/>
        <w:bCs/>
      </w:rPr>
      <w:tcPr>
        <w:tcBorders>
          <w:top w:val="double" w:color="A5A5A5"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1837">
    <w:name w:val="网格型 531"/>
    <w:basedOn w:val="88"/>
    <w:qFormat/>
    <w:uiPriority w:val="0"/>
    <w:pPr>
      <w:widowControl w:val="0"/>
      <w:spacing w:line="400" w:lineRule="exact"/>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1838">
    <w:name w:val="网格表 5 深色 - 着色 341"/>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DEDE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A5A5A5"/>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A5A5A5"/>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A5A5A5"/>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A5A5A5"/>
      </w:tcPr>
    </w:tblStylePr>
    <w:tblStylePr w:type="band1Vert">
      <w:tcPr>
        <w:shd w:val="clear" w:color="auto" w:fill="DBDBDB"/>
      </w:tcPr>
    </w:tblStylePr>
    <w:tblStylePr w:type="band1Horz">
      <w:tcPr>
        <w:shd w:val="clear" w:color="auto" w:fill="DBDBDB"/>
      </w:tcPr>
    </w:tblStylePr>
  </w:style>
  <w:style w:type="table" w:customStyle="1" w:styleId="1839">
    <w:name w:val="清单表 4 - 着色 341"/>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tcBorders>
        <w:shd w:val="clear" w:color="auto" w:fill="A5A5A5"/>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1840">
    <w:name w:val="网格表 6 彩色 - 着色 341"/>
    <w:basedOn w:val="88"/>
    <w:qFormat/>
    <w:uiPriority w:val="51"/>
    <w:rPr>
      <w:color w:val="7B7B7B"/>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rPr>
      <w:tcPr>
        <w:tcBorders>
          <w:bottom w:val="single" w:color="C9C9C9" w:sz="12" w:space="0"/>
        </w:tcBorders>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1841">
    <w:name w:val="网格型浅色41"/>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1842">
    <w:name w:val="网格型1131"/>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843">
    <w:name w:val="网格型1211"/>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844">
    <w:name w:val="MTEBNumberedEquation1"/>
    <w:basedOn w:val="88"/>
    <w:qFormat/>
    <w:uiPriority w:val="0"/>
  </w:style>
  <w:style w:type="table" w:customStyle="1" w:styleId="1845">
    <w:name w:val="通信表1"/>
    <w:basedOn w:val="88"/>
    <w:qFormat/>
    <w:uiPriority w:val="0"/>
    <w:tblPr>
      <w:tblBorders>
        <w:top w:val="single" w:color="auto" w:sz="6" w:space="0"/>
        <w:bottom w:val="single" w:color="auto" w:sz="6" w:space="0"/>
      </w:tblBorders>
    </w:tblPr>
    <w:tblStylePr w:type="firstRow">
      <w:tcPr>
        <w:tcBorders>
          <w:bottom w:val="single" w:color="auto" w:sz="4" w:space="0"/>
        </w:tcBorders>
      </w:tcPr>
    </w:tblStylePr>
  </w:style>
  <w:style w:type="table" w:customStyle="1" w:styleId="1846">
    <w:name w:val="网格型20"/>
    <w:basedOn w:val="8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847">
    <w:name w:val="彩色型 12"/>
    <w:basedOn w:val="88"/>
    <w:qFormat/>
    <w:uiPriority w:val="0"/>
    <w:pPr>
      <w:widowControl w:val="0"/>
      <w:ind w:firstLine="200" w:firstLineChars="200"/>
      <w:jc w:val="both"/>
    </w:pPr>
    <w:rPr>
      <w:rFonts w:ascii="Cambria" w:hAnsi="Cambria"/>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1848">
    <w:name w:val="彩色型 22"/>
    <w:basedOn w:val="88"/>
    <w:qFormat/>
    <w:uiPriority w:val="0"/>
    <w:pPr>
      <w:widowControl w:val="0"/>
      <w:ind w:firstLine="200" w:firstLineChars="200"/>
      <w:jc w:val="both"/>
    </w:pPr>
    <w:rPr>
      <w:rFonts w:ascii="Cambria" w:hAnsi="Cambria"/>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1849">
    <w:name w:val="彩色型 32"/>
    <w:basedOn w:val="88"/>
    <w:qFormat/>
    <w:uiPriority w:val="0"/>
    <w:pPr>
      <w:widowControl w:val="0"/>
      <w:ind w:firstLine="200" w:firstLineChars="200"/>
      <w:jc w:val="both"/>
    </w:pPr>
    <w:rPr>
      <w:rFonts w:ascii="Cambria" w:hAnsi="Cambria"/>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table" w:customStyle="1" w:styleId="1850">
    <w:name w:val="典雅型2"/>
    <w:basedOn w:val="88"/>
    <w:qFormat/>
    <w:uiPriority w:val="0"/>
    <w:pPr>
      <w:widowControl w:val="0"/>
      <w:ind w:firstLine="200" w:firstLineChars="200"/>
      <w:jc w:val="both"/>
    </w:pPr>
    <w:rPr>
      <w:rFonts w:ascii="Cambria" w:hAnsi="Cambria"/>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blStylePr w:type="firstRow">
      <w:rPr>
        <w:caps/>
        <w:color w:val="auto"/>
      </w:rPr>
      <w:tcPr>
        <w:tcBorders>
          <w:tl2br w:val="nil"/>
          <w:tr2bl w:val="nil"/>
        </w:tcBorders>
      </w:tcPr>
    </w:tblStylePr>
  </w:style>
  <w:style w:type="table" w:customStyle="1" w:styleId="1851">
    <w:name w:val="古典型 12"/>
    <w:basedOn w:val="88"/>
    <w:qFormat/>
    <w:uiPriority w:val="0"/>
    <w:pPr>
      <w:widowControl w:val="0"/>
      <w:spacing w:line="300" w:lineRule="auto"/>
      <w:jc w:val="both"/>
    </w:pPr>
    <w:tblPr>
      <w:tblBorders>
        <w:top w:val="single" w:color="000000" w:sz="12" w:space="0"/>
        <w:bottom w:val="single" w:color="000000" w:sz="12" w:space="0"/>
      </w:tblBorders>
    </w:tbl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1852">
    <w:name w:val="古典型 22"/>
    <w:basedOn w:val="88"/>
    <w:qFormat/>
    <w:uiPriority w:val="0"/>
    <w:pPr>
      <w:widowControl w:val="0"/>
      <w:ind w:firstLine="200" w:firstLineChars="200"/>
      <w:jc w:val="both"/>
    </w:pPr>
    <w:rPr>
      <w:rFonts w:ascii="Cambria" w:hAnsi="Cambria"/>
    </w:rPr>
    <w:tblPr>
      <w:tblBorders>
        <w:top w:val="single" w:color="000000" w:sz="12" w:space="0"/>
        <w:bottom w:val="single" w:color="000000" w:sz="12" w:space="0"/>
      </w:tblBorders>
    </w:tbl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1853">
    <w:name w:val="古典型 32"/>
    <w:basedOn w:val="88"/>
    <w:qFormat/>
    <w:uiPriority w:val="0"/>
    <w:pPr>
      <w:widowControl w:val="0"/>
      <w:ind w:firstLine="200" w:firstLineChars="200"/>
      <w:jc w:val="both"/>
    </w:pPr>
    <w:rPr>
      <w:rFonts w:ascii="Cambria" w:hAnsi="Cambria"/>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1854">
    <w:name w:val="古典型 42"/>
    <w:basedOn w:val="88"/>
    <w:qFormat/>
    <w:uiPriority w:val="0"/>
    <w:pPr>
      <w:widowControl w:val="0"/>
      <w:ind w:firstLine="200" w:firstLineChars="200"/>
      <w:jc w:val="both"/>
    </w:pPr>
    <w:rPr>
      <w:rFonts w:ascii="Cambria" w:hAnsi="Cambria"/>
    </w:rPr>
    <w:tblPr>
      <w:tblBorders>
        <w:top w:val="single" w:color="000000" w:sz="12" w:space="0"/>
        <w:left w:val="single" w:color="000000" w:sz="6" w:space="0"/>
        <w:bottom w:val="single" w:color="000000" w:sz="12" w:space="0"/>
        <w:right w:val="single" w:color="000000" w:sz="6" w:space="0"/>
      </w:tblBorders>
    </w:tbl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table" w:customStyle="1" w:styleId="1855">
    <w:name w:val="简明型 15"/>
    <w:basedOn w:val="88"/>
    <w:qFormat/>
    <w:uiPriority w:val="0"/>
    <w:pPr>
      <w:widowControl w:val="0"/>
      <w:spacing w:line="300" w:lineRule="auto"/>
      <w:jc w:val="both"/>
    </w:pPr>
    <w:tblPr>
      <w:tblBorders>
        <w:top w:val="single" w:color="008000" w:sz="12" w:space="0"/>
        <w:bottom w:val="single" w:color="008000" w:sz="12" w:space="0"/>
      </w:tblBorders>
    </w:tbl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1856">
    <w:name w:val="简明型 22"/>
    <w:basedOn w:val="88"/>
    <w:qFormat/>
    <w:uiPriority w:val="0"/>
    <w:pPr>
      <w:widowControl w:val="0"/>
      <w:spacing w:line="300" w:lineRule="auto"/>
      <w:jc w:val="both"/>
    </w:p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1857">
    <w:name w:val="简明型 32"/>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tblBorders>
    </w:tblPr>
    <w:tblStylePr w:type="firstRow">
      <w:rPr>
        <w:b/>
        <w:bCs/>
        <w:color w:val="FFFFFF"/>
      </w:rPr>
      <w:tcPr>
        <w:tcBorders>
          <w:tl2br w:val="nil"/>
          <w:tr2bl w:val="nil"/>
        </w:tcBorders>
        <w:shd w:val="solid" w:color="000000" w:fill="FFFFFF"/>
      </w:tcPr>
    </w:tblStylePr>
  </w:style>
  <w:style w:type="table" w:customStyle="1" w:styleId="1858">
    <w:name w:val="精巧型 12"/>
    <w:basedOn w:val="88"/>
    <w:qFormat/>
    <w:uiPriority w:val="0"/>
    <w:pPr>
      <w:widowControl w:val="0"/>
      <w:ind w:firstLine="200" w:firstLineChars="200"/>
      <w:jc w:val="both"/>
    </w:pPr>
    <w:rPr>
      <w:rFonts w:ascii="Cambria" w:hAnsi="Cambria"/>
    </w:r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859">
    <w:name w:val="精巧型 22"/>
    <w:basedOn w:val="88"/>
    <w:qFormat/>
    <w:uiPriority w:val="0"/>
    <w:pPr>
      <w:widowControl w:val="0"/>
      <w:ind w:firstLine="200" w:firstLineChars="200"/>
      <w:jc w:val="both"/>
    </w:pPr>
    <w:rPr>
      <w:rFonts w:ascii="Cambria" w:hAnsi="Cambria"/>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860">
    <w:name w:val="立体型 12"/>
    <w:basedOn w:val="88"/>
    <w:qFormat/>
    <w:uiPriority w:val="0"/>
    <w:pPr>
      <w:widowControl w:val="0"/>
      <w:ind w:firstLine="200" w:firstLineChars="200"/>
      <w:jc w:val="both"/>
    </w:pPr>
    <w:rPr>
      <w:rFonts w:ascii="Cambria" w:hAnsi="Cambria"/>
    </w:r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1861">
    <w:name w:val="立体型 22"/>
    <w:basedOn w:val="88"/>
    <w:qFormat/>
    <w:uiPriority w:val="0"/>
    <w:pPr>
      <w:widowControl w:val="0"/>
      <w:ind w:firstLine="200" w:firstLineChars="200"/>
      <w:jc w:val="both"/>
    </w:pPr>
    <w:rPr>
      <w:rFonts w:ascii="Cambria" w:hAnsi="Cambria"/>
    </w:r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862">
    <w:name w:val="立体型 32"/>
    <w:basedOn w:val="88"/>
    <w:qFormat/>
    <w:uiPriority w:val="0"/>
    <w:pPr>
      <w:widowControl w:val="0"/>
      <w:ind w:firstLine="200" w:firstLineChars="200"/>
      <w:jc w:val="both"/>
    </w:pPr>
    <w:rPr>
      <w:rFonts w:ascii="Cambria" w:hAnsi="Cambria"/>
    </w:r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863">
    <w:name w:val="列表型 12"/>
    <w:basedOn w:val="88"/>
    <w:qFormat/>
    <w:uiPriority w:val="0"/>
    <w:pPr>
      <w:widowControl w:val="0"/>
      <w:ind w:firstLine="200" w:firstLineChars="200"/>
      <w:jc w:val="both"/>
    </w:pPr>
    <w:rPr>
      <w:rFonts w:ascii="Cambria" w:hAnsi="Cambria"/>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864">
    <w:name w:val="列表型 22"/>
    <w:basedOn w:val="88"/>
    <w:qFormat/>
    <w:uiPriority w:val="0"/>
    <w:pPr>
      <w:widowControl w:val="0"/>
      <w:ind w:firstLine="200" w:firstLineChars="200"/>
      <w:jc w:val="both"/>
    </w:pPr>
    <w:rPr>
      <w:rFonts w:ascii="Cambria" w:hAnsi="Cambria"/>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865">
    <w:name w:val="列表型 32"/>
    <w:basedOn w:val="88"/>
    <w:qFormat/>
    <w:uiPriority w:val="0"/>
    <w:pPr>
      <w:widowControl w:val="0"/>
      <w:ind w:firstLine="200" w:firstLineChars="200"/>
      <w:jc w:val="both"/>
    </w:pPr>
    <w:rPr>
      <w:rFonts w:ascii="Cambria" w:hAnsi="Cambria"/>
    </w:rPr>
    <w:tblPr>
      <w:tblBorders>
        <w:top w:val="single" w:color="000000" w:sz="12" w:space="0"/>
        <w:bottom w:val="single" w:color="000000" w:sz="12" w:space="0"/>
        <w:insideH w:val="single" w:color="000000" w:sz="6" w:space="0"/>
      </w:tblBorders>
    </w:tbl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1866">
    <w:name w:val="列表型 42"/>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H w:val="single" w:color="000000" w:sz="6" w:space="0"/>
      </w:tblBorders>
    </w:tblPr>
    <w:tblStylePr w:type="firstRow">
      <w:rPr>
        <w:b/>
        <w:bCs/>
        <w:color w:val="FFFFFF"/>
      </w:rPr>
      <w:tcPr>
        <w:tcBorders>
          <w:bottom w:val="single" w:color="000000" w:sz="12" w:space="0"/>
          <w:tl2br w:val="nil"/>
          <w:tr2bl w:val="nil"/>
        </w:tcBorders>
        <w:shd w:val="solid" w:color="808080" w:fill="FFFFFF"/>
      </w:tcPr>
    </w:tblStylePr>
  </w:style>
  <w:style w:type="table" w:customStyle="1" w:styleId="1867">
    <w:name w:val="列表型 52"/>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H w:val="single" w:color="000000" w:sz="6" w:space="0"/>
      </w:tblBorders>
    </w:tbl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1868">
    <w:name w:val="列表型 62"/>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tblStylePr w:type="nwCell">
      <w:tcPr>
        <w:tcBorders>
          <w:tl2br w:val="single" w:color="000000" w:sz="6" w:space="0"/>
          <w:tr2bl w:val="nil"/>
        </w:tcBorders>
      </w:tcPr>
    </w:tblStylePr>
  </w:style>
  <w:style w:type="table" w:customStyle="1" w:styleId="1869">
    <w:name w:val="列表型 72"/>
    <w:basedOn w:val="88"/>
    <w:qFormat/>
    <w:uiPriority w:val="0"/>
    <w:pPr>
      <w:widowControl w:val="0"/>
      <w:ind w:firstLine="200" w:firstLineChars="200"/>
      <w:jc w:val="both"/>
    </w:pPr>
    <w:rPr>
      <w:rFonts w:ascii="Cambria" w:hAnsi="Cambria"/>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1870">
    <w:name w:val="列表型 82"/>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tblStylePr w:type="nwCell">
      <w:tcPr>
        <w:tcBorders>
          <w:tl2br w:val="single" w:color="auto" w:sz="6" w:space="0"/>
          <w:tr2bl w:val="nil"/>
        </w:tcBorders>
      </w:tcPr>
    </w:tblStylePr>
  </w:style>
  <w:style w:type="table" w:customStyle="1" w:styleId="1871">
    <w:name w:val="流行型2"/>
    <w:basedOn w:val="88"/>
    <w:qFormat/>
    <w:uiPriority w:val="0"/>
    <w:pPr>
      <w:widowControl w:val="0"/>
      <w:ind w:firstLine="200" w:firstLineChars="200"/>
      <w:jc w:val="both"/>
    </w:pPr>
    <w:rPr>
      <w:rFonts w:ascii="Cambria" w:hAnsi="Cambria"/>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1872">
    <w:name w:val="竖列型 12"/>
    <w:basedOn w:val="88"/>
    <w:qFormat/>
    <w:uiPriority w:val="0"/>
    <w:pPr>
      <w:widowControl w:val="0"/>
      <w:ind w:firstLine="200" w:firstLineChars="200"/>
      <w:jc w:val="both"/>
    </w:pPr>
    <w:rPr>
      <w:rFonts w:ascii="Cambria" w:hAnsi="Cambria"/>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873">
    <w:name w:val="竖列型 22"/>
    <w:basedOn w:val="88"/>
    <w:qFormat/>
    <w:uiPriority w:val="0"/>
    <w:pPr>
      <w:widowControl w:val="0"/>
      <w:ind w:firstLine="200" w:firstLineChars="200"/>
      <w:jc w:val="both"/>
    </w:pPr>
    <w:rPr>
      <w:rFonts w:ascii="Cambria" w:hAnsi="Cambria"/>
      <w:b/>
      <w:bCs/>
    </w:r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874">
    <w:name w:val="竖列型 32"/>
    <w:basedOn w:val="88"/>
    <w:qFormat/>
    <w:uiPriority w:val="0"/>
    <w:pPr>
      <w:widowControl w:val="0"/>
      <w:ind w:firstLine="200" w:firstLineChars="200"/>
      <w:jc w:val="both"/>
    </w:pPr>
    <w:rPr>
      <w:rFonts w:ascii="Cambria" w:hAnsi="Cambria"/>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1875">
    <w:name w:val="竖列型 42"/>
    <w:basedOn w:val="88"/>
    <w:qFormat/>
    <w:uiPriority w:val="0"/>
    <w:pPr>
      <w:widowControl w:val="0"/>
      <w:ind w:firstLine="200" w:firstLineChars="200"/>
      <w:jc w:val="both"/>
    </w:pPr>
    <w:rPr>
      <w:rFonts w:ascii="Cambria" w:hAnsi="Cambria"/>
    </w:r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1876">
    <w:name w:val="竖列型 52"/>
    <w:basedOn w:val="88"/>
    <w:qFormat/>
    <w:uiPriority w:val="0"/>
    <w:pPr>
      <w:widowControl w:val="0"/>
      <w:ind w:firstLine="200" w:firstLineChars="200"/>
      <w:jc w:val="both"/>
    </w:pPr>
    <w:rPr>
      <w:rFonts w:ascii="Cambria" w:hAnsi="Cambria"/>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1877">
    <w:name w:val="网格型 12"/>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blStylePr w:type="lastRow">
      <w:rPr>
        <w:i/>
        <w:iCs/>
      </w:rPr>
      <w:tcPr>
        <w:tcBorders>
          <w:tl2br w:val="nil"/>
          <w:tr2bl w:val="nil"/>
        </w:tcBorders>
      </w:tcPr>
    </w:tblStylePr>
    <w:tblStylePr w:type="lastCol">
      <w:rPr>
        <w:i/>
        <w:iCs/>
      </w:rPr>
      <w:tcPr>
        <w:tcBorders>
          <w:tl2br w:val="nil"/>
          <w:tr2bl w:val="nil"/>
        </w:tcBorders>
      </w:tcPr>
    </w:tblStylePr>
    <w:tblStylePr w:type="nwCell">
      <w:tcPr>
        <w:tcBorders>
          <w:tl2br w:val="single" w:color="000000" w:sz="6" w:space="0"/>
          <w:tr2bl w:val="nil"/>
        </w:tcBorders>
      </w:tcPr>
    </w:tblStylePr>
  </w:style>
  <w:style w:type="table" w:customStyle="1" w:styleId="1878">
    <w:name w:val="网格型 22"/>
    <w:basedOn w:val="88"/>
    <w:qFormat/>
    <w:uiPriority w:val="0"/>
    <w:pPr>
      <w:widowControl w:val="0"/>
      <w:ind w:firstLine="200" w:firstLineChars="200"/>
      <w:jc w:val="both"/>
    </w:pPr>
    <w:rPr>
      <w:rFonts w:ascii="Cambria" w:hAnsi="Cambria"/>
    </w:rPr>
    <w:tblPr>
      <w:tblBorders>
        <w:insideH w:val="single" w:color="000000" w:sz="6" w:space="0"/>
        <w:insideV w:val="single" w:color="000000" w:sz="6" w:space="0"/>
      </w:tblBorders>
    </w:tbl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1879">
    <w:name w:val="网格型 32"/>
    <w:basedOn w:val="88"/>
    <w:qFormat/>
    <w:uiPriority w:val="0"/>
    <w:pPr>
      <w:widowControl w:val="0"/>
      <w:ind w:firstLine="200" w:firstLineChars="200"/>
      <w:jc w:val="both"/>
    </w:pPr>
    <w:rPr>
      <w:rFonts w:ascii="Cambria" w:hAnsi="Cambria"/>
    </w:rPr>
    <w:tblPr>
      <w:tblBorders>
        <w:top w:val="single" w:color="000000" w:sz="6" w:space="0"/>
        <w:left w:val="single" w:color="000000" w:sz="12" w:space="0"/>
        <w:bottom w:val="single" w:color="000000" w:sz="6" w:space="0"/>
        <w:right w:val="single" w:color="000000" w:sz="12" w:space="0"/>
        <w:insideV w:val="single" w:color="000000" w:sz="6" w:space="0"/>
      </w:tblBorders>
    </w:tbl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1880">
    <w:name w:val="网格型 42"/>
    <w:basedOn w:val="88"/>
    <w:qFormat/>
    <w:uiPriority w:val="0"/>
    <w:pPr>
      <w:widowControl w:val="0"/>
      <w:ind w:firstLine="200" w:firstLineChars="200"/>
      <w:jc w:val="both"/>
    </w:pPr>
    <w:rPr>
      <w:rFonts w:ascii="Cambria" w:hAnsi="Cambria"/>
    </w:rPr>
    <w:tblPr>
      <w:tblBorders>
        <w:left w:val="single" w:color="000000" w:sz="12" w:space="0"/>
        <w:right w:val="single" w:color="000000" w:sz="12" w:space="0"/>
        <w:insideH w:val="single" w:color="000000" w:sz="6" w:space="0"/>
        <w:insideV w:val="single" w:color="000000" w:sz="6" w:space="0"/>
      </w:tblBorders>
    </w:tbl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1881">
    <w:name w:val="网格型 55"/>
    <w:basedOn w:val="88"/>
    <w:qFormat/>
    <w:uiPriority w:val="0"/>
    <w:pPr>
      <w:widowControl w:val="0"/>
      <w:spacing w:line="400" w:lineRule="exact"/>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1882">
    <w:name w:val="网格型 62"/>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V w:val="single" w:color="000000" w:sz="6" w:space="0"/>
      </w:tblBorders>
    </w:tbl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1883">
    <w:name w:val="网格型 72"/>
    <w:basedOn w:val="88"/>
    <w:qFormat/>
    <w:uiPriority w:val="0"/>
    <w:pPr>
      <w:widowControl w:val="0"/>
      <w:ind w:firstLine="200" w:firstLineChars="200"/>
      <w:jc w:val="both"/>
    </w:pPr>
    <w:rPr>
      <w:rFonts w:ascii="Cambria" w:hAnsi="Cambria"/>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1884">
    <w:name w:val="网格型 85"/>
    <w:basedOn w:val="88"/>
    <w:qFormat/>
    <w:uiPriority w:val="0"/>
    <w:pPr>
      <w:widowControl w:val="0"/>
      <w:spacing w:line="300" w:lineRule="auto"/>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1885">
    <w:name w:val="网页型 12"/>
    <w:basedOn w:val="88"/>
    <w:qFormat/>
    <w:uiPriority w:val="0"/>
    <w:pPr>
      <w:widowControl w:val="0"/>
      <w:ind w:firstLine="200" w:firstLineChars="200"/>
      <w:jc w:val="both"/>
    </w:pPr>
    <w:rPr>
      <w:rFonts w:ascii="Cambria" w:hAnsi="Cambria"/>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blStylePr w:type="firstRow">
      <w:rPr>
        <w:color w:val="auto"/>
      </w:rPr>
      <w:tcPr>
        <w:tcBorders>
          <w:tl2br w:val="nil"/>
          <w:tr2bl w:val="nil"/>
        </w:tcBorders>
      </w:tcPr>
    </w:tblStylePr>
  </w:style>
  <w:style w:type="table" w:customStyle="1" w:styleId="1886">
    <w:name w:val="网页型 22"/>
    <w:basedOn w:val="88"/>
    <w:qFormat/>
    <w:uiPriority w:val="0"/>
    <w:pPr>
      <w:widowControl w:val="0"/>
      <w:ind w:firstLine="200" w:firstLineChars="200"/>
      <w:jc w:val="both"/>
    </w:pPr>
    <w:rPr>
      <w:rFonts w:ascii="Cambria" w:hAnsi="Cambria"/>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blStylePr w:type="firstRow">
      <w:rPr>
        <w:color w:val="auto"/>
      </w:rPr>
      <w:tcPr>
        <w:tcBorders>
          <w:tl2br w:val="nil"/>
          <w:tr2bl w:val="nil"/>
        </w:tcBorders>
      </w:tcPr>
    </w:tblStylePr>
  </w:style>
  <w:style w:type="table" w:customStyle="1" w:styleId="1887">
    <w:name w:val="网页型 32"/>
    <w:basedOn w:val="88"/>
    <w:qFormat/>
    <w:uiPriority w:val="0"/>
    <w:pPr>
      <w:widowControl w:val="0"/>
      <w:ind w:firstLine="200" w:firstLineChars="200"/>
      <w:jc w:val="both"/>
    </w:pPr>
    <w:rPr>
      <w:rFonts w:ascii="Cambria" w:hAnsi="Cambria"/>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blStylePr w:type="firstRow">
      <w:rPr>
        <w:color w:val="auto"/>
      </w:rPr>
      <w:tcPr>
        <w:tcBorders>
          <w:tl2br w:val="nil"/>
          <w:tr2bl w:val="nil"/>
        </w:tcBorders>
      </w:tcPr>
    </w:tblStylePr>
  </w:style>
  <w:style w:type="table" w:customStyle="1" w:styleId="1888">
    <w:name w:val="专业型2"/>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blStylePr w:type="firstRow">
      <w:rPr>
        <w:b/>
        <w:bCs/>
        <w:color w:val="auto"/>
      </w:rPr>
      <w:tcPr>
        <w:tcBorders>
          <w:tl2br w:val="nil"/>
          <w:tr2bl w:val="nil"/>
        </w:tcBorders>
        <w:shd w:val="solid" w:color="000000" w:fill="FFFFFF"/>
      </w:tcPr>
    </w:tblStylePr>
  </w:style>
  <w:style w:type="table" w:customStyle="1" w:styleId="1889">
    <w:name w:val="浅色列表 - 着色 32"/>
    <w:basedOn w:val="88"/>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beforeLines="0" w:beforeAutospacing="0" w:after="0" w:afterLines="0" w:afterAutospacing="0" w:line="240" w:lineRule="auto"/>
      </w:pPr>
      <w:rPr>
        <w:b/>
        <w:bCs/>
        <w:color w:val="FFFFFF"/>
      </w:rPr>
      <w:tcPr>
        <w:shd w:val="clear" w:color="auto" w:fill="9BBB59"/>
      </w:tcPr>
    </w:tblStylePr>
    <w:tblStylePr w:type="lastRow">
      <w:pPr>
        <w:spacing w:before="0" w:beforeLines="0" w:beforeAutospacing="0" w:after="0" w:afterLines="0" w:afterAutospacing="0" w:line="240" w:lineRule="auto"/>
      </w:pPr>
      <w:rPr>
        <w:b/>
        <w:bCs/>
      </w:r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cPr>
        <w:tcBorders>
          <w:top w:val="single" w:color="9BBB59" w:sz="8" w:space="0"/>
          <w:left w:val="single" w:color="9BBB59" w:sz="8" w:space="0"/>
          <w:bottom w:val="single" w:color="9BBB59" w:sz="8" w:space="0"/>
          <w:right w:val="single" w:color="9BBB59" w:sz="8" w:space="0"/>
        </w:tcBorders>
      </w:tcPr>
    </w:tblStylePr>
    <w:tblStylePr w:type="band1Horz">
      <w:tcPr>
        <w:tcBorders>
          <w:top w:val="single" w:color="9BBB59" w:sz="8" w:space="0"/>
          <w:left w:val="single" w:color="9BBB59" w:sz="8" w:space="0"/>
          <w:bottom w:val="single" w:color="9BBB59" w:sz="8" w:space="0"/>
          <w:right w:val="single" w:color="9BBB59" w:sz="8" w:space="0"/>
        </w:tcBorders>
      </w:tcPr>
    </w:tblStylePr>
  </w:style>
  <w:style w:type="table" w:customStyle="1" w:styleId="1890">
    <w:name w:val="浅色网格 - 着色 32"/>
    <w:basedOn w:val="88"/>
    <w:qFormat/>
    <w:uiPriority w:val="72"/>
    <w:rPr>
      <w:rFonts w:ascii="Calibri" w:hAnsi="Calibri"/>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DF2F8"/>
    </w:tcPr>
    <w:tblStylePr w:type="firstRow">
      <w:rPr>
        <w:b/>
        <w:bCs/>
        <w:color w:val="FFFFFF"/>
      </w:rPr>
      <w:tcPr>
        <w:tcBorders>
          <w:bottom w:val="single" w:color="FFFFFF" w:sz="12" w:space="0"/>
        </w:tcBorders>
        <w:shd w:val="clear" w:color="auto" w:fill="9E3A38"/>
      </w:tcPr>
    </w:tblStylePr>
    <w:tblStylePr w:type="lastRow">
      <w:rPr>
        <w:b/>
        <w:bCs/>
        <w:color w:val="9E3A38"/>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D3DFEE"/>
      </w:tcPr>
    </w:tblStylePr>
    <w:tblStylePr w:type="band1Horz">
      <w:tcPr>
        <w:shd w:val="clear" w:color="auto" w:fill="DBE5F1"/>
      </w:tcPr>
    </w:tblStylePr>
    <w:tblStylePr w:type="band2Horz">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customStyle="1" w:styleId="1891">
    <w:name w:val="中等深浅底纹 1 - 着色 32"/>
    <w:basedOn w:val="88"/>
    <w:qFormat/>
    <w:uiPriority w:val="29"/>
    <w:rPr>
      <w:i/>
      <w:iCs/>
      <w:sz w:val="24"/>
    </w:rPr>
    <w:tblPr>
      <w:tblBorders>
        <w:insideH w:val="single" w:color="FFFFFF" w:sz="4" w:space="0"/>
      </w:tblBorders>
    </w:tblPr>
    <w:tcPr>
      <w:shd w:val="clear" w:color="auto" w:fill="DBE5F1"/>
    </w:tcPr>
    <w:tblStylePr w:type="firstRow">
      <w:rPr>
        <w:b/>
        <w:bCs/>
        <w:color w:val="FFFFFF"/>
      </w:rPr>
      <w:tcPr>
        <w:shd w:val="clear" w:color="auto" w:fill="B8CCE4"/>
      </w:tcPr>
    </w:tblStylePr>
    <w:tblStylePr w:type="lastRow">
      <w:rPr>
        <w:b/>
        <w:bCs/>
      </w:rPr>
      <w:tcPr>
        <w:shd w:val="clear" w:color="auto" w:fill="B8CCE4"/>
      </w:tcPr>
    </w:tblStylePr>
    <w:tblStylePr w:type="firstCol">
      <w:rPr>
        <w:b/>
        <w:bCs/>
      </w:rPr>
      <w:tcPr>
        <w:shd w:val="clear" w:color="auto" w:fill="365F91"/>
      </w:tcPr>
    </w:tblStylePr>
    <w:tblStylePr w:type="lastCol">
      <w:rPr>
        <w:b/>
        <w:bCs/>
      </w:rPr>
      <w:tcPr>
        <w:shd w:val="clear" w:color="auto" w:fill="365F91"/>
      </w:tcPr>
    </w:tblStylePr>
    <w:tblStylePr w:type="band1Vert">
      <w:tcPr>
        <w:shd w:val="clear" w:color="auto" w:fill="A7BFDE"/>
      </w:tcPr>
    </w:tblStylePr>
    <w:tblStylePr w:type="band1Horz">
      <w:tcPr>
        <w:shd w:val="clear" w:color="auto" w:fill="A7BFDE"/>
      </w:tcPr>
    </w:tblStylePr>
    <w:tblStylePr w:type="band2Horz">
      <w:tcPr>
        <w:tcBorders>
          <w:insideH w:val="nil"/>
          <w:insideV w:val="nil"/>
        </w:tcBorders>
      </w:tcPr>
    </w:tblStylePr>
  </w:style>
  <w:style w:type="table" w:customStyle="1" w:styleId="1892">
    <w:name w:val="中等深浅底纹 2 - 着色 32"/>
    <w:basedOn w:val="88"/>
    <w:qFormat/>
    <w:uiPriority w:val="30"/>
    <w:rPr>
      <w:b/>
      <w:bCs/>
      <w:i/>
      <w:iCs/>
      <w:sz w:val="24"/>
    </w:rPr>
    <w:tblPr>
      <w:tblBorders>
        <w:top w:val="single" w:color="C0504D" w:sz="8" w:space="0"/>
        <w:bottom w:val="single" w:color="C0504D" w:sz="8" w:space="0"/>
      </w:tblBorders>
    </w:tblPr>
    <w:tblStylePr w:type="firstRow">
      <w:pPr>
        <w:spacing w:before="0" w:beforeLines="0" w:beforeAutospacing="0" w:after="0" w:afterLines="0" w:afterAutospacing="0" w:line="240" w:lineRule="auto"/>
      </w:pPr>
      <w:rPr>
        <w:b/>
        <w:bCs/>
        <w:color w:val="FFFFFF"/>
      </w:rPr>
      <w:tcPr>
        <w:tcBorders>
          <w:top w:val="single" w:color="C0504D" w:sz="8" w:space="0"/>
          <w:left w:val="nil"/>
          <w:bottom w:val="single" w:color="C0504D" w:sz="8" w:space="0"/>
          <w:right w:val="nil"/>
          <w:insideH w:val="nil"/>
          <w:insideV w:val="nil"/>
        </w:tcBorders>
      </w:tcPr>
    </w:tblStylePr>
    <w:tblStylePr w:type="lastRow">
      <w:pPr>
        <w:spacing w:before="0" w:beforeLines="0" w:beforeAutospacing="0" w:after="0" w:afterLines="0" w:afterAutospacing="0" w:line="240" w:lineRule="auto"/>
      </w:pPr>
      <w:rPr>
        <w:color w:val="auto"/>
      </w:rPr>
      <w:tcPr>
        <w:tcBorders>
          <w:top w:val="single" w:color="C0504D" w:sz="8" w:space="0"/>
          <w:left w:val="nil"/>
          <w:bottom w:val="single" w:color="C0504D" w:sz="8" w:space="0"/>
          <w:right w:val="nil"/>
          <w:insideH w:val="nil"/>
          <w:insideV w:val="nil"/>
        </w:tcBorders>
      </w:tcPr>
    </w:tblStylePr>
    <w:tblStylePr w:type="firstCol">
      <w:rPr>
        <w:b/>
        <w:bCs/>
        <w:color w:val="FFFFFF"/>
      </w:rPr>
      <w:tcPr>
        <w:tcBorders>
          <w:top w:val="nil"/>
          <w:left w:val="single" w:color="auto" w:sz="18" w:space="0"/>
          <w:bottom w:val="nil"/>
          <w:right w:val="nil"/>
          <w:insideH w:val="nil"/>
          <w:insideV w:val="nil"/>
        </w:tcBorders>
        <w:shd w:val="clear" w:color="auto" w:fill="9BBB59"/>
      </w:tcPr>
    </w:tblStylePr>
    <w:tblStylePr w:type="lastCol">
      <w:rPr>
        <w:b/>
        <w:bCs/>
        <w:color w:val="FFFFFF"/>
      </w:rPr>
      <w:tcPr>
        <w:tcBorders>
          <w:bottom w:val="nil"/>
          <w:right w:val="nil"/>
          <w:insideH w:val="nil"/>
          <w:insideV w:val="nil"/>
        </w:tcBorders>
        <w:shd w:val="clear" w:color="auto" w:fill="9BBB59"/>
      </w:tcPr>
    </w:tblStylePr>
    <w:tblStylePr w:type="band1Vert">
      <w:tcPr>
        <w:tcBorders>
          <w:left w:val="nil"/>
          <w:right w:val="nil"/>
          <w:insideH w:val="nil"/>
          <w:insideV w:val="nil"/>
        </w:tcBorders>
        <w:shd w:val="clear" w:color="auto" w:fill="EFD3D2"/>
      </w:tcPr>
    </w:tblStylePr>
    <w:tblStylePr w:type="band1Horz">
      <w:tcPr>
        <w:tcBorders>
          <w:left w:val="nil"/>
          <w:right w:val="nil"/>
          <w:insideH w:val="nil"/>
          <w:insideV w:val="nil"/>
        </w:tcBorders>
        <w:shd w:val="clear" w:color="auto" w:fill="EFD3D2"/>
      </w:tcPr>
    </w:tblStylePr>
    <w:tblStylePr w:type="neCell">
      <w:tcPr>
        <w:tcBorders>
          <w:top w:val="single" w:color="auto" w:sz="18" w:space="0"/>
          <w:left w:val="single" w:color="auto" w:sz="18" w:space="0"/>
          <w:bottom w:val="nil"/>
          <w:right w:val="nil"/>
          <w:insideH w:val="nil"/>
          <w:insideV w:val="nil"/>
        </w:tcBorders>
      </w:tcPr>
    </w:tblStylePr>
    <w:tblStylePr w:type="nwCell">
      <w:rPr>
        <w:color w:val="FFFFFF"/>
      </w:rPr>
      <w:tcPr>
        <w:tcBorders>
          <w:top w:val="single" w:color="auto" w:sz="18" w:space="0"/>
          <w:left w:val="single" w:color="auto" w:sz="18" w:space="0"/>
          <w:bottom w:val="nil"/>
          <w:right w:val="nil"/>
          <w:insideH w:val="nil"/>
          <w:insideV w:val="nil"/>
        </w:tcBorders>
      </w:tcPr>
    </w:tblStylePr>
  </w:style>
  <w:style w:type="table" w:customStyle="1" w:styleId="1893">
    <w:name w:val="中等深浅列表 1 - 着色 62"/>
    <w:basedOn w:val="88"/>
    <w:qFormat/>
    <w:uiPriority w:val="65"/>
    <w:rPr>
      <w:color w:val="000000"/>
    </w:rPr>
    <w:tblPr>
      <w:tblBorders>
        <w:top w:val="single" w:color="F79646" w:sz="8" w:space="0"/>
        <w:bottom w:val="single" w:color="F79646" w:sz="8" w:space="0"/>
      </w:tblBorders>
    </w:tblPr>
    <w:tblStylePr w:type="firstRow">
      <w:rPr>
        <w:rFonts w:hint="default" w:ascii="Helv" w:hAnsi="Helv" w:eastAsia="Arial" w:cs="Times New Roman"/>
      </w:rPr>
      <w:tcPr>
        <w:tcBorders>
          <w:top w:val="nil"/>
          <w:left w:val="single" w:color="F79646" w:sz="8" w:space="0"/>
          <w:bottom w:val="nil"/>
          <w:right w:val="nil"/>
          <w:insideH w:val="nil"/>
          <w:insideV w:val="nil"/>
          <w:tl2br w:val="nil"/>
          <w:tr2bl w:val="nil"/>
        </w:tcBorders>
      </w:tcPr>
    </w:tblStylePr>
    <w:tblStylePr w:type="lastRow">
      <w:rPr>
        <w:b/>
        <w:bCs/>
        <w:color w:val="1F497D"/>
      </w:rPr>
      <w:tcPr>
        <w:tcBorders>
          <w:top w:val="single" w:color="F79646" w:sz="8" w:space="0"/>
          <w:left w:val="single" w:color="F79646" w:sz="8" w:space="0"/>
          <w:bottom w:val="nil"/>
          <w:right w:val="nil"/>
          <w:insideH w:val="nil"/>
          <w:insideV w:val="nil"/>
          <w:tl2br w:val="nil"/>
          <w:tr2bl w:val="nil"/>
        </w:tcBorders>
      </w:tcPr>
    </w:tblStylePr>
    <w:tblStylePr w:type="firstCol">
      <w:rPr>
        <w:b/>
        <w:bCs/>
      </w:rPr>
    </w:tblStylePr>
    <w:tblStylePr w:type="lastCol">
      <w:rPr>
        <w:b/>
        <w:bCs/>
      </w:rPr>
      <w:tcPr>
        <w:tcBorders>
          <w:top w:val="single" w:color="F79646" w:sz="8" w:space="0"/>
          <w:left w:val="single" w:color="F79646" w:sz="8" w:space="0"/>
          <w:bottom w:val="nil"/>
          <w:right w:val="nil"/>
          <w:insideH w:val="nil"/>
          <w:insideV w:val="nil"/>
          <w:tl2br w:val="nil"/>
          <w:tr2bl w:val="nil"/>
        </w:tcBorders>
      </w:tcPr>
    </w:tblStylePr>
    <w:tblStylePr w:type="band1Vert">
      <w:tcPr>
        <w:shd w:val="clear" w:color="auto" w:fill="FDE5D1"/>
      </w:tcPr>
    </w:tblStylePr>
    <w:tblStylePr w:type="band1Horz">
      <w:tcPr>
        <w:shd w:val="clear" w:color="auto" w:fill="FDE5D1"/>
      </w:tcPr>
    </w:tblStylePr>
  </w:style>
  <w:style w:type="table" w:customStyle="1" w:styleId="1894">
    <w:name w:val="彩色列表 - 着色 111"/>
    <w:basedOn w:val="88"/>
    <w:qFormat/>
    <w:uiPriority w:val="34"/>
    <w:rPr>
      <w:rFonts w:eastAsia="Times New Roman"/>
      <w:szCs w:val="24"/>
    </w:rPr>
    <w:tcPr>
      <w:shd w:val="clear" w:color="auto" w:fill="EDF2F8"/>
    </w:tcPr>
    <w:tblStylePr w:type="firstRow">
      <w:rPr>
        <w:b/>
        <w:bCs/>
        <w:color w:val="FFFFFF"/>
      </w:rPr>
      <w:tcPr>
        <w:tcBorders>
          <w:bottom w:val="single" w:color="FFFFFF" w:sz="12" w:space="0"/>
        </w:tcBorders>
        <w:shd w:val="clear" w:color="auto" w:fill="9E3A38"/>
      </w:tcPr>
    </w:tblStylePr>
    <w:tblStylePr w:type="lastRow">
      <w:rPr>
        <w:b/>
        <w:bCs/>
        <w:color w:val="9E3A38"/>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D3DFEE"/>
      </w:tcPr>
    </w:tblStylePr>
    <w:tblStylePr w:type="band1Horz">
      <w:tcPr>
        <w:shd w:val="clear" w:color="auto" w:fill="DBE5F1"/>
      </w:tcPr>
    </w:tblStylePr>
  </w:style>
  <w:style w:type="table" w:customStyle="1" w:styleId="1895">
    <w:name w:val="无格式表格 212"/>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1896">
    <w:name w:val="网格型110"/>
    <w:basedOn w:val="88"/>
    <w:qFormat/>
    <w:uiPriority w:val="0"/>
    <w:rPr>
      <w:rFonts w:eastAsia="Times New Roman"/>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897">
    <w:name w:val="网格型24"/>
    <w:basedOn w:val="88"/>
    <w:qFormat/>
    <w:uiPriority w:val="0"/>
    <w:rPr>
      <w:rFonts w:eastAsia="Times New Roman"/>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898">
    <w:name w:val="网格型34"/>
    <w:basedOn w:val="88"/>
    <w:qFormat/>
    <w:uiPriority w:val="0"/>
    <w:rPr>
      <w:rFonts w:eastAsia="Times New Roman"/>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899">
    <w:name w:val="网格型43"/>
    <w:basedOn w:val="88"/>
    <w:qFormat/>
    <w:uiPriority w:val="5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900">
    <w:name w:val="网格表 4 - 着色 612"/>
    <w:basedOn w:val="88"/>
    <w:qFormat/>
    <w:uiPriority w:val="49"/>
    <w:tblPr>
      <w:tblBorders>
        <w:top w:val="single" w:color="A8D08D" w:sz="4" w:space="0"/>
        <w:left w:val="single" w:color="A8D08D" w:sz="4" w:space="0"/>
        <w:bottom w:val="single" w:color="A8D08D" w:sz="4" w:space="0"/>
        <w:right w:val="single" w:color="A8D08D" w:sz="4" w:space="0"/>
        <w:insideH w:val="single" w:color="A8D08D" w:sz="4" w:space="0"/>
        <w:insideV w:val="single" w:color="A8D08D" w:sz="4" w:space="0"/>
      </w:tblBorders>
    </w:tblPr>
    <w:tblStylePr w:type="firstRow">
      <w:rPr>
        <w:b/>
        <w:bCs/>
        <w:color w:val="FFFFFF"/>
      </w:rPr>
      <w:tcPr>
        <w:tcBorders>
          <w:top w:val="single" w:color="70AD47" w:sz="4" w:space="0"/>
          <w:left w:val="single" w:color="70AD47" w:sz="4" w:space="0"/>
          <w:bottom w:val="single" w:color="70AD47" w:sz="4" w:space="0"/>
          <w:right w:val="single" w:color="70AD47" w:sz="4" w:space="0"/>
          <w:insideH w:val="nil"/>
          <w:insideV w:val="nil"/>
        </w:tcBorders>
        <w:shd w:val="clear" w:color="auto" w:fill="70AD47"/>
      </w:tcPr>
    </w:tblStylePr>
    <w:tblStylePr w:type="lastRow">
      <w:rPr>
        <w:b/>
        <w:bCs/>
      </w:rPr>
      <w:tcPr>
        <w:tcBorders>
          <w:top w:val="double" w:color="70AD47" w:sz="4" w:space="0"/>
        </w:tcBorders>
      </w:tcPr>
    </w:tblStylePr>
    <w:tblStylePr w:type="firstCol">
      <w:rPr>
        <w:b/>
        <w:bCs/>
      </w:rPr>
    </w:tblStylePr>
    <w:tblStylePr w:type="lastCol">
      <w:rPr>
        <w:b/>
        <w:bCs/>
      </w:rPr>
    </w:tblStylePr>
    <w:tblStylePr w:type="band1Vert">
      <w:tcPr>
        <w:shd w:val="clear" w:color="auto" w:fill="E2EFD9"/>
      </w:tcPr>
    </w:tblStylePr>
    <w:tblStylePr w:type="band1Horz">
      <w:tcPr>
        <w:shd w:val="clear" w:color="auto" w:fill="E2EFD9"/>
      </w:tcPr>
    </w:tblStylePr>
  </w:style>
  <w:style w:type="table" w:customStyle="1" w:styleId="1901">
    <w:name w:val="网格表 4 - 着色 312"/>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insideV w:val="nil"/>
        </w:tcBorders>
        <w:shd w:val="clear" w:color="auto" w:fill="A5A5A5"/>
      </w:tcPr>
    </w:tblStylePr>
    <w:tblStylePr w:type="lastRow">
      <w:rPr>
        <w:b/>
        <w:bCs/>
      </w:rPr>
      <w:tcPr>
        <w:tcBorders>
          <w:top w:val="double" w:color="A5A5A5"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1902">
    <w:name w:val="网格表 5 深色 - 着色 312"/>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DEDE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A5A5A5"/>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A5A5A5"/>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A5A5A5"/>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A5A5A5"/>
      </w:tcPr>
    </w:tblStylePr>
    <w:tblStylePr w:type="band1Vert">
      <w:tcPr>
        <w:shd w:val="clear" w:color="auto" w:fill="DBDBDB"/>
      </w:tcPr>
    </w:tblStylePr>
    <w:tblStylePr w:type="band1Horz">
      <w:tcPr>
        <w:shd w:val="clear" w:color="auto" w:fill="DBDBDB"/>
      </w:tcPr>
    </w:tblStylePr>
  </w:style>
  <w:style w:type="table" w:customStyle="1" w:styleId="1903">
    <w:name w:val="清单表 4 - 着色 312"/>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tcBorders>
        <w:shd w:val="clear" w:color="auto" w:fill="A5A5A5"/>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1904">
    <w:name w:val="网格表 6 彩色 - 着色 312"/>
    <w:basedOn w:val="88"/>
    <w:qFormat/>
    <w:uiPriority w:val="51"/>
    <w:rPr>
      <w:color w:val="7B7B7B"/>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rPr>
      <w:tcPr>
        <w:tcBorders>
          <w:bottom w:val="single" w:color="C9C9C9" w:sz="12" w:space="0"/>
        </w:tcBorders>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1905">
    <w:name w:val="网格型浅色12"/>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1906">
    <w:name w:val="网格型115"/>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907">
    <w:name w:val="网格型52"/>
    <w:basedOn w:val="88"/>
    <w:qFormat/>
    <w:uiPriority w:val="0"/>
    <w:pPr>
      <w:widowControl w:val="0"/>
      <w:spacing w:beforeLines="50" w:afterLines="50" w:line="30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908">
    <w:name w:val="网格型123"/>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909">
    <w:name w:val="网格型62"/>
    <w:basedOn w:val="88"/>
    <w:qFormat/>
    <w:uiPriority w:val="0"/>
    <w:pPr>
      <w:widowControl w:val="0"/>
      <w:spacing w:beforeLines="50" w:afterLines="50" w:line="30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910">
    <w:name w:val="网格型72"/>
    <w:basedOn w:val="88"/>
    <w:qFormat/>
    <w:uiPriority w:val="59"/>
    <w:pPr>
      <w:widowControl w:val="0"/>
      <w:spacing w:beforeLines="50" w:afterLines="50" w:line="30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911">
    <w:name w:val="无格式表格 222"/>
    <w:basedOn w:val="88"/>
    <w:qFormat/>
    <w:uiPriority w:val="42"/>
    <w:rPr>
      <w:rFonts w:eastAsia="Times New Roman"/>
    </w:rPr>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1912">
    <w:name w:val="网格表 5 深色 - 着色 322"/>
    <w:basedOn w:val="88"/>
    <w:qFormat/>
    <w:uiPriority w:val="50"/>
    <w:rPr>
      <w:rFonts w:eastAsia="Times New Roman"/>
    </w:rPr>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AF1D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9BBB59"/>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9BBB59"/>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9BBB59"/>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9BBB59"/>
      </w:tcPr>
    </w:tblStylePr>
    <w:tblStylePr w:type="band1Vert">
      <w:tcPr>
        <w:shd w:val="clear" w:color="auto" w:fill="D6E3BC"/>
      </w:tcPr>
    </w:tblStylePr>
    <w:tblStylePr w:type="band1Horz">
      <w:tcPr>
        <w:shd w:val="clear" w:color="auto" w:fill="D6E3BC"/>
      </w:tcPr>
    </w:tblStylePr>
  </w:style>
  <w:style w:type="table" w:customStyle="1" w:styleId="1913">
    <w:name w:val="清单表 4 - 着色 322"/>
    <w:basedOn w:val="88"/>
    <w:qFormat/>
    <w:uiPriority w:val="49"/>
    <w:rPr>
      <w:rFonts w:eastAsia="Times New Roman"/>
    </w:rPr>
    <w:tblPr>
      <w:tblBorders>
        <w:top w:val="single" w:color="C2D69B" w:sz="4" w:space="0"/>
        <w:left w:val="single" w:color="C2D69B" w:sz="4" w:space="0"/>
        <w:bottom w:val="single" w:color="C2D69B" w:sz="4" w:space="0"/>
        <w:right w:val="single" w:color="C2D69B" w:sz="4" w:space="0"/>
        <w:insideH w:val="single" w:color="C2D69B" w:sz="4" w:space="0"/>
      </w:tblBorders>
    </w:tblPr>
    <w:tblStylePr w:type="firstRow">
      <w:rPr>
        <w:b/>
        <w:bCs/>
        <w:color w:val="FFFFFF"/>
      </w:rPr>
      <w:tcPr>
        <w:tcBorders>
          <w:top w:val="single" w:color="9BBB59" w:sz="4" w:space="0"/>
          <w:left w:val="single" w:color="9BBB59" w:sz="4" w:space="0"/>
          <w:bottom w:val="single" w:color="9BBB59" w:sz="4" w:space="0"/>
          <w:right w:val="single" w:color="9BBB59" w:sz="4" w:space="0"/>
          <w:insideH w:val="nil"/>
        </w:tcBorders>
        <w:shd w:val="clear" w:color="auto" w:fill="9BBB59"/>
      </w:tcPr>
    </w:tblStylePr>
    <w:tblStylePr w:type="lastRow">
      <w:rPr>
        <w:b/>
        <w:bCs/>
      </w:rPr>
      <w:tcPr>
        <w:tcBorders>
          <w:top w:val="double" w:color="C2D69B" w:sz="4" w:space="0"/>
        </w:tcBorders>
      </w:tcPr>
    </w:tblStylePr>
    <w:tblStylePr w:type="firstCol">
      <w:rPr>
        <w:b/>
        <w:bCs/>
      </w:rPr>
    </w:tblStylePr>
    <w:tblStylePr w:type="lastCol">
      <w:rPr>
        <w:b/>
        <w:bCs/>
      </w:rPr>
    </w:tblStylePr>
    <w:tblStylePr w:type="band1Vert">
      <w:tcPr>
        <w:shd w:val="clear" w:color="auto" w:fill="EAF1DD"/>
      </w:tcPr>
    </w:tblStylePr>
    <w:tblStylePr w:type="band1Horz">
      <w:tcPr>
        <w:shd w:val="clear" w:color="auto" w:fill="EAF1DD"/>
      </w:tcPr>
    </w:tblStylePr>
  </w:style>
  <w:style w:type="table" w:customStyle="1" w:styleId="1914">
    <w:name w:val="网格表 6 彩色 - 着色 322"/>
    <w:basedOn w:val="88"/>
    <w:qFormat/>
    <w:uiPriority w:val="51"/>
    <w:rPr>
      <w:rFonts w:eastAsia="Times New Roman"/>
      <w:color w:val="76923C"/>
    </w:rPr>
    <w:tblPr>
      <w:tblBorders>
        <w:top w:val="single" w:color="C2D69B" w:sz="4" w:space="0"/>
        <w:left w:val="single" w:color="C2D69B" w:sz="4" w:space="0"/>
        <w:bottom w:val="single" w:color="C2D69B" w:sz="4" w:space="0"/>
        <w:right w:val="single" w:color="C2D69B" w:sz="4" w:space="0"/>
        <w:insideH w:val="single" w:color="C2D69B" w:sz="4" w:space="0"/>
        <w:insideV w:val="single" w:color="C2D69B" w:sz="4" w:space="0"/>
      </w:tblBorders>
    </w:tblPr>
    <w:tblStylePr w:type="firstRow">
      <w:rPr>
        <w:b/>
        <w:bCs/>
      </w:rPr>
      <w:tcPr>
        <w:tcBorders>
          <w:bottom w:val="single" w:color="C2D69B" w:sz="12" w:space="0"/>
        </w:tcBorders>
      </w:tcPr>
    </w:tblStylePr>
    <w:tblStylePr w:type="lastRow">
      <w:rPr>
        <w:b/>
        <w:bCs/>
      </w:rPr>
      <w:tcPr>
        <w:tcBorders>
          <w:top w:val="double" w:color="C2D69B" w:sz="4" w:space="0"/>
        </w:tcBorders>
      </w:tcPr>
    </w:tblStylePr>
    <w:tblStylePr w:type="firstCol">
      <w:rPr>
        <w:b/>
        <w:bCs/>
      </w:rPr>
    </w:tblStylePr>
    <w:tblStylePr w:type="lastCol">
      <w:rPr>
        <w:b/>
        <w:bCs/>
      </w:rPr>
    </w:tblStylePr>
    <w:tblStylePr w:type="band1Vert">
      <w:tcPr>
        <w:shd w:val="clear" w:color="auto" w:fill="EAF1DD"/>
      </w:tcPr>
    </w:tblStylePr>
    <w:tblStylePr w:type="band1Horz">
      <w:tcPr>
        <w:shd w:val="clear" w:color="auto" w:fill="EAF1DD"/>
      </w:tcPr>
    </w:tblStylePr>
  </w:style>
  <w:style w:type="table" w:customStyle="1" w:styleId="1915">
    <w:name w:val="网格型浅色22"/>
    <w:basedOn w:val="88"/>
    <w:qFormat/>
    <w:uiPriority w:val="40"/>
    <w:rPr>
      <w:rFonts w:eastAsia="Times New Roman"/>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1916">
    <w:name w:val="网格型82"/>
    <w:basedOn w:val="88"/>
    <w:qFormat/>
    <w:uiPriority w:val="39"/>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917">
    <w:name w:val="网格型132"/>
    <w:basedOn w:val="88"/>
    <w:qFormat/>
    <w:uiPriority w:val="39"/>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918">
    <w:name w:val="网格型212"/>
    <w:basedOn w:val="88"/>
    <w:qFormat/>
    <w:uiPriority w:val="39"/>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919">
    <w:name w:val="网格型312"/>
    <w:basedOn w:val="88"/>
    <w:qFormat/>
    <w:uiPriority w:val="39"/>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920">
    <w:name w:val="网格型92"/>
    <w:basedOn w:val="88"/>
    <w:qFormat/>
    <w:uiPriority w:val="0"/>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921">
    <w:name w:val="网格表 1 浅色12"/>
    <w:basedOn w:val="88"/>
    <w:qFormat/>
    <w:uiPriority w:val="46"/>
    <w:rPr>
      <w:rFonts w:ascii="Calibri" w:hAnsi="Calibri"/>
    </w:rPr>
    <w:tblPr>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Pr>
    <w:tblStylePr w:type="firstRow">
      <w:rPr>
        <w:b/>
        <w:bCs/>
      </w:rPr>
      <w:tcPr>
        <w:tcBorders>
          <w:bottom w:val="single" w:color="666666" w:sz="12" w:space="0"/>
        </w:tcBorders>
      </w:tcPr>
    </w:tblStylePr>
    <w:tblStylePr w:type="lastRow">
      <w:rPr>
        <w:b/>
        <w:bCs/>
      </w:rPr>
      <w:tcPr>
        <w:tcBorders>
          <w:top w:val="double" w:color="666666" w:sz="2" w:space="0"/>
        </w:tcBorders>
      </w:tcPr>
    </w:tblStylePr>
    <w:tblStylePr w:type="firstCol">
      <w:rPr>
        <w:b/>
        <w:bCs/>
      </w:rPr>
    </w:tblStylePr>
    <w:tblStylePr w:type="lastCol">
      <w:rPr>
        <w:b/>
        <w:bCs/>
      </w:rPr>
    </w:tblStylePr>
  </w:style>
  <w:style w:type="table" w:customStyle="1" w:styleId="1922">
    <w:name w:val="简明型 112"/>
    <w:basedOn w:val="88"/>
    <w:qFormat/>
    <w:uiPriority w:val="0"/>
    <w:pPr>
      <w:widowControl w:val="0"/>
      <w:adjustRightInd w:val="0"/>
      <w:snapToGrid w:val="0"/>
      <w:spacing w:line="300" w:lineRule="auto"/>
      <w:ind w:firstLine="200" w:firstLineChars="200"/>
      <w:jc w:val="both"/>
    </w:pPr>
    <w:rPr>
      <w:rFonts w:ascii="Cambria" w:hAnsi="Cambria"/>
    </w:rPr>
    <w:tblPr>
      <w:tblBorders>
        <w:top w:val="single" w:color="008000" w:sz="12" w:space="0"/>
        <w:bottom w:val="single" w:color="008000" w:sz="12" w:space="0"/>
      </w:tblBorders>
    </w:tbl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1923">
    <w:name w:val="网格型 512"/>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1924">
    <w:name w:val="网格型 812"/>
    <w:basedOn w:val="88"/>
    <w:qFormat/>
    <w:uiPriority w:val="0"/>
    <w:pPr>
      <w:widowControl w:val="0"/>
      <w:ind w:firstLine="200" w:firstLineChars="200"/>
      <w:jc w:val="both"/>
    </w:pPr>
    <w:rPr>
      <w:rFonts w:ascii="Cambria" w:hAnsi="Cambria"/>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1925">
    <w:name w:val="三线表2"/>
    <w:basedOn w:val="88"/>
    <w:qFormat/>
    <w:uiPriority w:val="0"/>
    <w:rPr>
      <w:rFonts w:ascii="Calibri" w:hAnsi="Calibri"/>
    </w:rPr>
    <w:tblStylePr w:type="firstRow">
      <w:tcPr>
        <w:tcBorders>
          <w:top w:val="single" w:color="auto" w:sz="4" w:space="0"/>
          <w:left w:val="nil"/>
          <w:bottom w:val="single" w:color="auto" w:sz="4" w:space="0"/>
          <w:right w:val="nil"/>
          <w:insideH w:val="nil"/>
          <w:insideV w:val="nil"/>
          <w:tl2br w:val="nil"/>
          <w:tr2bl w:val="nil"/>
        </w:tcBorders>
      </w:tcPr>
    </w:tblStylePr>
    <w:tblStylePr w:type="lastRow">
      <w:tcPr>
        <w:tcBorders>
          <w:top w:val="nil"/>
          <w:bottom w:val="single" w:color="auto" w:sz="4" w:space="0"/>
        </w:tcBorders>
      </w:tcPr>
    </w:tblStylePr>
  </w:style>
  <w:style w:type="table" w:customStyle="1" w:styleId="1926">
    <w:name w:val="浅色列表 - 强调文字颜色 112"/>
    <w:basedOn w:val="114"/>
    <w:semiHidden/>
    <w:qFormat/>
    <w:uiPriority w:val="0"/>
    <w:pPr>
      <w:ind w:firstLine="0" w:firstLineChars="0"/>
    </w:pPr>
    <w:rPr>
      <w:rFonts w:ascii="Calibri" w:hAnsi="Calibri" w:eastAsia="微软雅黑"/>
    </w:rPr>
    <w:tblPr>
      <w:tblBorders>
        <w:top w:val="single" w:color="4F81BD" w:sz="8" w:space="0"/>
        <w:left w:val="single" w:color="4F81BD" w:sz="8" w:space="0"/>
        <w:bottom w:val="single" w:color="4F81BD" w:sz="8" w:space="0"/>
        <w:right w:val="single" w:color="4F81BD" w:sz="8" w:space="0"/>
      </w:tblBorders>
    </w:tblPr>
    <w:tblStylePr w:type="firstRow">
      <w:pPr>
        <w:spacing w:before="0" w:beforeLines="0" w:beforeAutospacing="0" w:after="0" w:afterLines="0" w:afterAutospacing="0" w:line="240" w:lineRule="auto"/>
      </w:pPr>
      <w:rPr>
        <w:b/>
        <w:bCs/>
        <w:color w:val="FFFFFF"/>
      </w:rPr>
      <w:tcPr>
        <w:tcBorders>
          <w:tl2br w:val="nil"/>
          <w:tr2bl w:val="nil"/>
        </w:tcBorders>
        <w:shd w:val="clear" w:color="auto" w:fill="4F81BD"/>
      </w:tcPr>
    </w:tblStylePr>
    <w:tblStylePr w:type="lastRow">
      <w:pPr>
        <w:spacing w:before="0" w:beforeLines="0" w:beforeAutospacing="0" w:after="0" w:afterLines="0" w:afterAutospacing="0" w:line="240" w:lineRule="auto"/>
      </w:pPr>
      <w:rPr>
        <w:b/>
        <w:bCs/>
      </w:r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cPr>
        <w:tcBorders>
          <w:top w:val="single" w:color="4F81BD" w:sz="8" w:space="0"/>
          <w:left w:val="single" w:color="4F81BD" w:sz="8" w:space="0"/>
          <w:bottom w:val="single" w:color="4F81BD" w:sz="8" w:space="0"/>
          <w:right w:val="single" w:color="4F81BD" w:sz="8" w:space="0"/>
        </w:tcBorders>
      </w:tcPr>
    </w:tblStylePr>
    <w:tblStylePr w:type="band1Horz">
      <w:rPr>
        <w:color w:val="auto"/>
      </w:rPr>
      <w:tcPr>
        <w:tcBorders>
          <w:top w:val="single" w:color="4F81BD" w:sz="8" w:space="0"/>
          <w:left w:val="single" w:color="4F81BD" w:sz="8" w:space="0"/>
          <w:bottom w:val="single" w:color="4F81BD" w:sz="8" w:space="0"/>
          <w:right w:val="single" w:color="4F81BD" w:sz="8" w:space="0"/>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1927">
    <w:name w:val="中等深浅底纹 2 - 强调文字颜色 112"/>
    <w:basedOn w:val="88"/>
    <w:semiHidden/>
    <w:qFormat/>
    <w:uiPriority w:val="0"/>
    <w:rPr>
      <w:rFonts w:ascii="Calibri" w:hAnsi="Calibri" w:eastAsia="微软雅黑"/>
    </w:rPr>
    <w:tblPr>
      <w:tblBorders>
        <w:top w:val="single" w:color="auto" w:sz="18" w:space="0"/>
        <w:bottom w:val="single" w:color="auto" w:sz="18" w:space="0"/>
      </w:tblBorders>
    </w:tblPr>
    <w:tblStylePr w:type="firstRow">
      <w:pPr>
        <w:spacing w:before="0" w:beforeLines="0" w:beforeAutospacing="0" w:after="0" w:afterLines="0" w:afterAutospacing="0" w:line="240" w:lineRule="auto"/>
      </w:pPr>
      <w:rPr>
        <w:b/>
        <w:bCs/>
        <w:color w:val="FFFFFF"/>
      </w:rPr>
      <w:tcPr>
        <w:tcBorders>
          <w:top w:val="single" w:color="auto" w:sz="18" w:space="0"/>
          <w:left w:val="nil"/>
          <w:bottom w:val="single" w:color="auto" w:sz="18" w:space="0"/>
          <w:right w:val="nil"/>
          <w:insideH w:val="nil"/>
          <w:insideV w:val="nil"/>
        </w:tcBorders>
        <w:shd w:val="clear" w:color="auto" w:fill="4F81BD"/>
      </w:tcPr>
    </w:tblStylePr>
    <w:tblStylePr w:type="lastRow">
      <w:pPr>
        <w:spacing w:before="0" w:beforeLines="0" w:beforeAutospacing="0" w:after="0" w:afterLines="0" w:afterAutospacing="0" w:line="240" w:lineRule="auto"/>
      </w:pPr>
      <w:rPr>
        <w:color w:val="auto"/>
      </w:r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cPr>
        <w:tcBorders>
          <w:top w:val="nil"/>
          <w:left w:val="nil"/>
          <w:bottom w:val="single" w:color="auto" w:sz="18" w:space="0"/>
          <w:right w:val="nil"/>
          <w:insideH w:val="nil"/>
          <w:insideV w:val="nil"/>
        </w:tcBorders>
        <w:shd w:val="clear" w:color="auto" w:fill="4F81BD"/>
      </w:tcPr>
    </w:tblStylePr>
    <w:tblStylePr w:type="lastCol">
      <w:rPr>
        <w:b/>
        <w:bCs/>
        <w:color w:val="FFFFFF"/>
      </w:rPr>
      <w:tcPr>
        <w:tcBorders>
          <w:left w:val="nil"/>
          <w:right w:val="nil"/>
          <w:insideH w:val="nil"/>
          <w:insideV w:val="nil"/>
        </w:tcBorders>
        <w:shd w:val="clear" w:color="auto" w:fill="4F81BD"/>
      </w:tcPr>
    </w:tblStylePr>
    <w:tblStylePr w:type="band1Vert">
      <w:tcPr>
        <w:tcBorders>
          <w:left w:val="nil"/>
          <w:right w:val="nil"/>
          <w:insideH w:val="nil"/>
          <w:insideV w:val="nil"/>
        </w:tcBorders>
        <w:shd w:val="clear" w:color="auto" w:fill="D8D8D8"/>
      </w:tcPr>
    </w:tblStylePr>
    <w:tblStylePr w:type="band1Horz">
      <w:tcPr>
        <w:shd w:val="clear" w:color="auto" w:fill="D8D8D8"/>
      </w:tcPr>
    </w:tblStylePr>
    <w:tblStylePr w:type="neCell">
      <w:tcPr>
        <w:tcBorders>
          <w:top w:val="single" w:color="auto" w:sz="18" w:space="0"/>
          <w:left w:val="nil"/>
          <w:bottom w:val="single" w:color="auto" w:sz="18" w:space="0"/>
          <w:right w:val="nil"/>
          <w:insideH w:val="nil"/>
          <w:insideV w:val="nil"/>
        </w:tcBorders>
      </w:tcPr>
    </w:tblStylePr>
    <w:tblStylePr w:type="nwCell">
      <w:rPr>
        <w:color w:val="FFFFFF"/>
      </w:rPr>
      <w:tcPr>
        <w:tcBorders>
          <w:top w:val="single" w:color="auto" w:sz="18" w:space="0"/>
          <w:left w:val="nil"/>
          <w:bottom w:val="single" w:color="auto" w:sz="18" w:space="0"/>
          <w:right w:val="nil"/>
          <w:insideH w:val="nil"/>
          <w:insideV w:val="nil"/>
        </w:tcBorders>
      </w:tcPr>
    </w:tblStylePr>
  </w:style>
  <w:style w:type="table" w:customStyle="1" w:styleId="1928">
    <w:name w:val="浅色网格 - 强调文字颜色 113"/>
    <w:basedOn w:val="88"/>
    <w:semiHidden/>
    <w:qFormat/>
    <w:uiPriority w:val="0"/>
    <w:rPr>
      <w:rFonts w:ascii="Calibri" w:hAnsi="Calibri" w:eastAsia="微软雅黑"/>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beforeLines="0" w:beforeAutospacing="0" w:after="0" w:afterLines="0" w:afterAutospacing="0" w:line="240" w:lineRule="auto"/>
      </w:pPr>
      <w:rPr>
        <w:rFonts w:hint="default" w:ascii="Helv" w:hAnsi="Helv" w:eastAsia="Arial Unicode MS" w:cs="Times New Roman"/>
        <w:b/>
        <w:bCs/>
      </w:rPr>
      <w:tcPr>
        <w:tcBorders>
          <w:top w:val="single" w:color="4F81BD" w:sz="8" w:space="0"/>
          <w:left w:val="single" w:color="4F81BD" w:sz="8" w:space="0"/>
          <w:bottom w:val="single" w:color="4F81BD" w:sz="18" w:space="0"/>
          <w:right w:val="single" w:color="4F81BD" w:sz="8" w:space="0"/>
          <w:insideH w:val="nil"/>
          <w:insideV w:val="single" w:sz="8" w:space="0"/>
        </w:tcBorders>
      </w:tcPr>
    </w:tblStylePr>
    <w:tblStylePr w:type="lastRow">
      <w:pPr>
        <w:spacing w:before="0" w:beforeLines="0" w:beforeAutospacing="0" w:after="0" w:afterLines="0" w:afterAutospacing="0" w:line="240" w:lineRule="auto"/>
      </w:pPr>
      <w:rPr>
        <w:rFonts w:hint="default" w:ascii="Helv" w:hAnsi="Helv" w:eastAsia="Arial Unicode MS" w:cs="Times New Roman"/>
        <w:b/>
        <w:bCs/>
      </w:r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hint="default" w:ascii="Helv" w:hAnsi="Helv" w:eastAsia="Arial Unicode MS" w:cs="Times New Roman"/>
        <w:b/>
        <w:bCs/>
      </w:rPr>
    </w:tblStylePr>
    <w:tblStylePr w:type="lastCol">
      <w:rPr>
        <w:rFonts w:hint="default" w:ascii="Helv" w:hAnsi="Helv" w:eastAsia="Arial Unicode MS" w:cs="Times New Roman"/>
        <w:b/>
        <w:bCs/>
      </w:rPr>
      <w:tcPr>
        <w:tcBorders>
          <w:top w:val="single" w:color="4F81BD" w:sz="8" w:space="0"/>
          <w:left w:val="single" w:color="4F81BD" w:sz="8" w:space="0"/>
          <w:bottom w:val="single" w:color="4F81BD" w:sz="8" w:space="0"/>
          <w:right w:val="single" w:color="4F81BD" w:sz="8" w:space="0"/>
        </w:tcBorders>
      </w:tcPr>
    </w:tblStylePr>
    <w:tblStylePr w:type="band1Vert">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customStyle="1" w:styleId="1929">
    <w:name w:val="浅色底纹12"/>
    <w:basedOn w:val="88"/>
    <w:semiHidden/>
    <w:qFormat/>
    <w:uiPriority w:val="0"/>
    <w:rPr>
      <w:rFonts w:ascii="Calibri" w:hAnsi="Calibri" w:eastAsia="微软雅黑"/>
      <w:color w:val="000000"/>
    </w:rPr>
    <w:tblPr>
      <w:tblBorders>
        <w:top w:val="single" w:color="000000" w:sz="8" w:space="0"/>
        <w:bottom w:val="single" w:color="000000" w:sz="8" w:space="0"/>
      </w:tblBorders>
    </w:tblPr>
    <w:tblStylePr w:type="firstRow">
      <w:pPr>
        <w:spacing w:before="0" w:beforeLines="0" w:beforeAutospacing="0" w:after="0" w:afterLines="0" w:afterAutospacing="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beforeLines="0" w:beforeAutospacing="0" w:after="0" w:afterLines="0" w:afterAutospacing="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1930">
    <w:name w:val="浅色网格 - 强调文字颜色 1112"/>
    <w:basedOn w:val="88"/>
    <w:semiHidden/>
    <w:qFormat/>
    <w:uiPriority w:val="0"/>
    <w:rPr>
      <w:rFonts w:ascii="Calibri" w:hAnsi="Calibri" w:eastAsia="微软雅黑"/>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beforeLines="0" w:beforeAutospacing="0" w:after="0" w:afterLines="0" w:afterAutospacing="0" w:line="240" w:lineRule="auto"/>
      </w:pPr>
      <w:rPr>
        <w:rFonts w:hint="default" w:ascii="Helv" w:hAnsi="Helv" w:eastAsia="Arial Unicode MS" w:cs="Times New Roman"/>
        <w:b/>
        <w:bCs/>
      </w:rPr>
      <w:tcPr>
        <w:tcBorders>
          <w:top w:val="single" w:color="4F81BD" w:sz="8" w:space="0"/>
          <w:left w:val="single" w:color="4F81BD" w:sz="8" w:space="0"/>
          <w:bottom w:val="single" w:color="4F81BD" w:sz="18" w:space="0"/>
          <w:right w:val="single" w:color="4F81BD" w:sz="8" w:space="0"/>
          <w:insideH w:val="nil"/>
          <w:insideV w:val="single" w:sz="8" w:space="0"/>
        </w:tcBorders>
      </w:tcPr>
    </w:tblStylePr>
    <w:tblStylePr w:type="lastRow">
      <w:pPr>
        <w:spacing w:before="0" w:beforeLines="0" w:beforeAutospacing="0" w:after="0" w:afterLines="0" w:afterAutospacing="0" w:line="240" w:lineRule="auto"/>
      </w:pPr>
      <w:rPr>
        <w:rFonts w:hint="default" w:ascii="Helv" w:hAnsi="Helv" w:eastAsia="Arial Unicode MS" w:cs="Times New Roman"/>
        <w:b/>
        <w:bCs/>
      </w:r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hint="default" w:ascii="Helv" w:hAnsi="Helv" w:eastAsia="Arial Unicode MS" w:cs="Times New Roman"/>
        <w:b/>
        <w:bCs/>
      </w:rPr>
    </w:tblStylePr>
    <w:tblStylePr w:type="lastCol">
      <w:rPr>
        <w:rFonts w:hint="default" w:ascii="Helv" w:hAnsi="Helv" w:eastAsia="Arial Unicode MS" w:cs="Times New Roman"/>
        <w:b/>
        <w:bCs/>
      </w:rPr>
      <w:tcPr>
        <w:tcBorders>
          <w:top w:val="single" w:color="4F81BD" w:sz="8" w:space="0"/>
          <w:left w:val="single" w:color="4F81BD" w:sz="8" w:space="0"/>
          <w:bottom w:val="single" w:color="4F81BD" w:sz="8" w:space="0"/>
          <w:right w:val="single" w:color="4F81BD" w:sz="8" w:space="0"/>
        </w:tcBorders>
      </w:tcPr>
    </w:tblStylePr>
    <w:tblStylePr w:type="band1Vert">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customStyle="1" w:styleId="1931">
    <w:name w:val="网格型142"/>
    <w:basedOn w:val="88"/>
    <w:qFormat/>
    <w:uiPriority w:val="59"/>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932">
    <w:name w:val="网格型1112"/>
    <w:basedOn w:val="88"/>
    <w:qFormat/>
    <w:uiPriority w:val="59"/>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933">
    <w:name w:val="网格型102"/>
    <w:basedOn w:val="88"/>
    <w:qFormat/>
    <w:uiPriority w:val="5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934">
    <w:name w:val="简明型 122"/>
    <w:basedOn w:val="88"/>
    <w:qFormat/>
    <w:uiPriority w:val="0"/>
    <w:pPr>
      <w:widowControl w:val="0"/>
      <w:adjustRightInd w:val="0"/>
      <w:snapToGrid w:val="0"/>
      <w:spacing w:line="300" w:lineRule="auto"/>
      <w:ind w:firstLine="200" w:firstLineChars="200"/>
      <w:jc w:val="both"/>
    </w:pPr>
    <w:rPr>
      <w:rFonts w:ascii="Cambria" w:hAnsi="Cambria"/>
    </w:rPr>
    <w:tblPr>
      <w:tblBorders>
        <w:top w:val="single" w:color="008000" w:sz="12" w:space="0"/>
        <w:bottom w:val="single" w:color="008000" w:sz="12" w:space="0"/>
      </w:tblBorders>
    </w:tbl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1935">
    <w:name w:val="网格型 522"/>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1936">
    <w:name w:val="网格型 822"/>
    <w:basedOn w:val="88"/>
    <w:qFormat/>
    <w:uiPriority w:val="0"/>
    <w:pPr>
      <w:widowControl w:val="0"/>
      <w:ind w:firstLine="200" w:firstLineChars="200"/>
      <w:jc w:val="both"/>
    </w:pPr>
    <w:rPr>
      <w:rFonts w:ascii="Cambria" w:hAnsi="Cambria"/>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1937">
    <w:name w:val="网格型152"/>
    <w:basedOn w:val="88"/>
    <w:qFormat/>
    <w:uiPriority w:val="0"/>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938">
    <w:name w:val="网格型1122"/>
    <w:basedOn w:val="88"/>
    <w:qFormat/>
    <w:uiPriority w:val="0"/>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939">
    <w:name w:val="表三维效果 112"/>
    <w:basedOn w:val="88"/>
    <w:qFormat/>
    <w:uiPriority w:val="0"/>
    <w:pPr>
      <w:widowControl w:val="0"/>
      <w:jc w:val="both"/>
    </w:p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1940">
    <w:name w:val="表三维效果 212"/>
    <w:basedOn w:val="88"/>
    <w:qFormat/>
    <w:uiPriority w:val="0"/>
    <w:pPr>
      <w:widowControl w:val="0"/>
      <w:jc w:val="both"/>
    </w:p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941">
    <w:name w:val="表三维效果 312"/>
    <w:basedOn w:val="88"/>
    <w:qFormat/>
    <w:uiPriority w:val="0"/>
    <w:pPr>
      <w:widowControl w:val="0"/>
      <w:jc w:val="both"/>
    </w:p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942">
    <w:name w:val="网格表 1 浅色22"/>
    <w:basedOn w:val="88"/>
    <w:qFormat/>
    <w:uiPriority w:val="46"/>
    <w:rPr>
      <w:rFonts w:ascii="Calibri" w:hAnsi="Calibri"/>
    </w:rPr>
    <w:tblPr>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Pr>
    <w:tblStylePr w:type="firstRow">
      <w:rPr>
        <w:b/>
        <w:bCs/>
      </w:rPr>
      <w:tcPr>
        <w:tcBorders>
          <w:bottom w:val="single" w:color="666666" w:sz="12" w:space="0"/>
        </w:tcBorders>
      </w:tcPr>
    </w:tblStylePr>
    <w:tblStylePr w:type="lastRow">
      <w:rPr>
        <w:b/>
        <w:bCs/>
      </w:rPr>
      <w:tcPr>
        <w:tcBorders>
          <w:top w:val="double" w:color="666666" w:sz="2" w:space="0"/>
        </w:tcBorders>
      </w:tcPr>
    </w:tblStylePr>
    <w:tblStylePr w:type="firstCol">
      <w:rPr>
        <w:b/>
        <w:bCs/>
      </w:rPr>
    </w:tblStylePr>
    <w:tblStylePr w:type="lastCol">
      <w:rPr>
        <w:b/>
        <w:bCs/>
      </w:rPr>
    </w:tblStylePr>
  </w:style>
  <w:style w:type="table" w:customStyle="1" w:styleId="1943">
    <w:name w:val="无格式表格 232"/>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1944">
    <w:name w:val="网格表 5 深色 - 着色 332"/>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DEDE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A5A5A5"/>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A5A5A5"/>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A5A5A5"/>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A5A5A5"/>
      </w:tcPr>
    </w:tblStylePr>
    <w:tblStylePr w:type="band1Vert">
      <w:tcPr>
        <w:shd w:val="clear" w:color="auto" w:fill="DBDBDB"/>
      </w:tcPr>
    </w:tblStylePr>
    <w:tblStylePr w:type="band1Horz">
      <w:tcPr>
        <w:shd w:val="clear" w:color="auto" w:fill="DBDBDB"/>
      </w:tcPr>
    </w:tblStylePr>
  </w:style>
  <w:style w:type="table" w:customStyle="1" w:styleId="1945">
    <w:name w:val="清单表 4 - 着色 332"/>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tcBorders>
        <w:shd w:val="clear" w:color="auto" w:fill="A5A5A5"/>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1946">
    <w:name w:val="网格表 6 彩色 - 着色 332"/>
    <w:basedOn w:val="88"/>
    <w:qFormat/>
    <w:uiPriority w:val="51"/>
    <w:rPr>
      <w:color w:val="7B7B7B"/>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rPr>
      <w:tcPr>
        <w:tcBorders>
          <w:bottom w:val="single" w:color="C9C9C9" w:sz="12" w:space="0"/>
        </w:tcBorders>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1947">
    <w:name w:val="网格型浅色32"/>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1948">
    <w:name w:val="网格型162"/>
    <w:basedOn w:val="8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949">
    <w:name w:val="无格式表格 242"/>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1950">
    <w:name w:val="网格型172"/>
    <w:basedOn w:val="88"/>
    <w:qFormat/>
    <w:uiPriority w:val="0"/>
    <w:rPr>
      <w:rFonts w:eastAsia="Times New Roman"/>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951">
    <w:name w:val="网格型222"/>
    <w:basedOn w:val="88"/>
    <w:qFormat/>
    <w:uiPriority w:val="39"/>
    <w:rPr>
      <w:rFonts w:eastAsia="Times New Roman"/>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952">
    <w:name w:val="网格型322"/>
    <w:basedOn w:val="88"/>
    <w:qFormat/>
    <w:uiPriority w:val="0"/>
    <w:rPr>
      <w:rFonts w:eastAsia="Times New Roman"/>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953">
    <w:name w:val="网格型412"/>
    <w:basedOn w:val="88"/>
    <w:qFormat/>
    <w:uiPriority w:val="5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954">
    <w:name w:val="简明型 132"/>
    <w:basedOn w:val="88"/>
    <w:qFormat/>
    <w:uiPriority w:val="0"/>
    <w:pPr>
      <w:widowControl w:val="0"/>
      <w:spacing w:line="300" w:lineRule="auto"/>
      <w:jc w:val="both"/>
    </w:pPr>
    <w:tblPr>
      <w:tblBorders>
        <w:top w:val="single" w:color="008000" w:sz="12" w:space="0"/>
        <w:bottom w:val="single" w:color="008000" w:sz="12" w:space="0"/>
      </w:tblBorders>
    </w:tbl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1955">
    <w:name w:val="网格表 4 - 着色 622"/>
    <w:basedOn w:val="88"/>
    <w:qFormat/>
    <w:uiPriority w:val="49"/>
    <w:tblPr>
      <w:tblBorders>
        <w:top w:val="single" w:color="A8D08D" w:sz="4" w:space="0"/>
        <w:left w:val="single" w:color="A8D08D" w:sz="4" w:space="0"/>
        <w:bottom w:val="single" w:color="A8D08D" w:sz="4" w:space="0"/>
        <w:right w:val="single" w:color="A8D08D" w:sz="4" w:space="0"/>
        <w:insideH w:val="single" w:color="A8D08D" w:sz="4" w:space="0"/>
        <w:insideV w:val="single" w:color="A8D08D" w:sz="4" w:space="0"/>
      </w:tblBorders>
    </w:tblPr>
    <w:tblStylePr w:type="firstRow">
      <w:rPr>
        <w:b/>
        <w:bCs/>
        <w:color w:val="FFFFFF"/>
      </w:rPr>
      <w:tcPr>
        <w:tcBorders>
          <w:top w:val="single" w:color="70AD47" w:sz="4" w:space="0"/>
          <w:left w:val="single" w:color="70AD47" w:sz="4" w:space="0"/>
          <w:bottom w:val="single" w:color="70AD47" w:sz="4" w:space="0"/>
          <w:right w:val="single" w:color="70AD47" w:sz="4" w:space="0"/>
          <w:insideH w:val="nil"/>
          <w:insideV w:val="nil"/>
        </w:tcBorders>
        <w:shd w:val="clear" w:color="auto" w:fill="70AD47"/>
      </w:tcPr>
    </w:tblStylePr>
    <w:tblStylePr w:type="lastRow">
      <w:rPr>
        <w:b/>
        <w:bCs/>
      </w:rPr>
      <w:tcPr>
        <w:tcBorders>
          <w:top w:val="double" w:color="70AD47" w:sz="4" w:space="0"/>
        </w:tcBorders>
      </w:tcPr>
    </w:tblStylePr>
    <w:tblStylePr w:type="firstCol">
      <w:rPr>
        <w:b/>
        <w:bCs/>
      </w:rPr>
    </w:tblStylePr>
    <w:tblStylePr w:type="lastCol">
      <w:rPr>
        <w:b/>
        <w:bCs/>
      </w:rPr>
    </w:tblStylePr>
    <w:tblStylePr w:type="band1Vert">
      <w:tcPr>
        <w:shd w:val="clear" w:color="auto" w:fill="E2EFD9"/>
      </w:tcPr>
    </w:tblStylePr>
    <w:tblStylePr w:type="band1Horz">
      <w:tcPr>
        <w:shd w:val="clear" w:color="auto" w:fill="E2EFD9"/>
      </w:tcPr>
    </w:tblStylePr>
  </w:style>
  <w:style w:type="table" w:customStyle="1" w:styleId="1956">
    <w:name w:val="网格型 832"/>
    <w:basedOn w:val="88"/>
    <w:qFormat/>
    <w:uiPriority w:val="0"/>
    <w:pPr>
      <w:widowControl w:val="0"/>
      <w:spacing w:line="300" w:lineRule="auto"/>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1957">
    <w:name w:val="网格表 4 - 着色 322"/>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insideV w:val="nil"/>
        </w:tcBorders>
        <w:shd w:val="clear" w:color="auto" w:fill="A5A5A5"/>
      </w:tcPr>
    </w:tblStylePr>
    <w:tblStylePr w:type="lastRow">
      <w:rPr>
        <w:b/>
        <w:bCs/>
      </w:rPr>
      <w:tcPr>
        <w:tcBorders>
          <w:top w:val="double" w:color="A5A5A5"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1958">
    <w:name w:val="网格型 532"/>
    <w:basedOn w:val="88"/>
    <w:qFormat/>
    <w:uiPriority w:val="0"/>
    <w:pPr>
      <w:widowControl w:val="0"/>
      <w:spacing w:line="400" w:lineRule="exact"/>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1959">
    <w:name w:val="网格表 5 深色 - 着色 342"/>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DEDE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A5A5A5"/>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A5A5A5"/>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A5A5A5"/>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A5A5A5"/>
      </w:tcPr>
    </w:tblStylePr>
    <w:tblStylePr w:type="band1Vert">
      <w:tcPr>
        <w:shd w:val="clear" w:color="auto" w:fill="DBDBDB"/>
      </w:tcPr>
    </w:tblStylePr>
    <w:tblStylePr w:type="band1Horz">
      <w:tcPr>
        <w:shd w:val="clear" w:color="auto" w:fill="DBDBDB"/>
      </w:tcPr>
    </w:tblStylePr>
  </w:style>
  <w:style w:type="table" w:customStyle="1" w:styleId="1960">
    <w:name w:val="清单表 4 - 着色 342"/>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tcBorders>
        <w:shd w:val="clear" w:color="auto" w:fill="A5A5A5"/>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1961">
    <w:name w:val="网格表 6 彩色 - 着色 342"/>
    <w:basedOn w:val="88"/>
    <w:qFormat/>
    <w:uiPriority w:val="51"/>
    <w:rPr>
      <w:color w:val="7B7B7B"/>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rPr>
      <w:tcPr>
        <w:tcBorders>
          <w:bottom w:val="single" w:color="C9C9C9" w:sz="12" w:space="0"/>
        </w:tcBorders>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1962">
    <w:name w:val="网格型浅色42"/>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1963">
    <w:name w:val="网格型1132"/>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964">
    <w:name w:val="网格型1212"/>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965">
    <w:name w:val="MTEBNumberedEquation2"/>
    <w:basedOn w:val="88"/>
    <w:qFormat/>
    <w:uiPriority w:val="0"/>
  </w:style>
  <w:style w:type="table" w:customStyle="1" w:styleId="1966">
    <w:name w:val="通信表2"/>
    <w:basedOn w:val="88"/>
    <w:qFormat/>
    <w:uiPriority w:val="0"/>
    <w:tblPr>
      <w:tblBorders>
        <w:top w:val="single" w:color="auto" w:sz="6" w:space="0"/>
        <w:bottom w:val="single" w:color="auto" w:sz="6" w:space="0"/>
      </w:tblBorders>
    </w:tblPr>
    <w:tblStylePr w:type="firstRow">
      <w:tcPr>
        <w:tcBorders>
          <w:bottom w:val="single" w:color="auto" w:sz="4" w:space="0"/>
        </w:tcBorders>
      </w:tcPr>
    </w:tblStylePr>
  </w:style>
  <w:style w:type="table" w:customStyle="1" w:styleId="1967">
    <w:name w:val="浅色底纹 - 着色 23"/>
    <w:basedOn w:val="88"/>
    <w:qFormat/>
    <w:uiPriority w:val="30"/>
    <w:rPr>
      <w:rFonts w:eastAsia="Times New Roman"/>
      <w:color w:val="BF4E14"/>
      <w:kern w:val="2"/>
      <w:sz w:val="21"/>
      <w:szCs w:val="22"/>
    </w:rPr>
    <w:tblPr>
      <w:tblBorders>
        <w:top w:val="single" w:color="E97132" w:sz="8" w:space="0"/>
        <w:bottom w:val="single" w:color="E97132" w:sz="8" w:space="0"/>
      </w:tblBorders>
    </w:tblPr>
    <w:tblStylePr w:type="firstRow">
      <w:pPr>
        <w:spacing w:before="0" w:beforeLines="0" w:beforeAutospacing="0" w:after="0" w:afterLines="0" w:afterAutospacing="0" w:line="240" w:lineRule="auto"/>
      </w:pPr>
      <w:rPr>
        <w:b/>
        <w:bCs/>
      </w:rPr>
      <w:tcPr>
        <w:tcBorders>
          <w:top w:val="single" w:color="E97132" w:sz="8" w:space="0"/>
          <w:left w:val="nil"/>
          <w:bottom w:val="single" w:color="E97132" w:sz="8" w:space="0"/>
          <w:right w:val="nil"/>
          <w:insideH w:val="nil"/>
          <w:insideV w:val="nil"/>
        </w:tcBorders>
      </w:tcPr>
    </w:tblStylePr>
    <w:tblStylePr w:type="lastRow">
      <w:pPr>
        <w:spacing w:before="0" w:beforeLines="0" w:beforeAutospacing="0" w:after="0" w:afterLines="0" w:afterAutospacing="0" w:line="240" w:lineRule="auto"/>
      </w:pPr>
      <w:rPr>
        <w:b/>
        <w:bCs/>
      </w:rPr>
      <w:tcPr>
        <w:tcBorders>
          <w:top w:val="single" w:color="E97132" w:sz="8" w:space="0"/>
          <w:left w:val="nil"/>
          <w:bottom w:val="single" w:color="E97132"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F9DBCC"/>
      </w:tcPr>
    </w:tblStylePr>
    <w:tblStylePr w:type="band1Horz">
      <w:tcPr>
        <w:tcBorders>
          <w:left w:val="nil"/>
          <w:right w:val="nil"/>
          <w:insideH w:val="nil"/>
          <w:insideV w:val="nil"/>
        </w:tcBorders>
        <w:shd w:val="clear" w:color="auto" w:fill="F9DBCC"/>
      </w:tcPr>
    </w:tblStylePr>
  </w:style>
  <w:style w:type="table" w:customStyle="1" w:styleId="1968">
    <w:name w:val="彩色列表 - 着色 14"/>
    <w:basedOn w:val="88"/>
    <w:semiHidden/>
    <w:qFormat/>
    <w:uiPriority w:val="72"/>
    <w:rPr>
      <w:rFonts w:eastAsia="Times New Roman"/>
      <w:color w:val="000000"/>
      <w:kern w:val="2"/>
      <w:sz w:val="21"/>
      <w:szCs w:val="22"/>
    </w:rPr>
    <w:tcPr>
      <w:shd w:val="clear" w:color="auto" w:fill="E0F2FA"/>
    </w:tcPr>
    <w:tblStylePr w:type="firstRow">
      <w:rPr>
        <w:b/>
        <w:bCs/>
        <w:color w:val="FFFFFF"/>
      </w:rPr>
      <w:tcPr>
        <w:tcBorders>
          <w:bottom w:val="single" w:color="FFFFFF" w:sz="12" w:space="0"/>
        </w:tcBorders>
        <w:shd w:val="clear" w:color="auto" w:fill="CC5416"/>
      </w:tcPr>
    </w:tblStylePr>
    <w:tblStylePr w:type="lastRow">
      <w:rPr>
        <w:b/>
        <w:bCs/>
        <w:color w:val="CC5416"/>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B2DEF2"/>
      </w:tcPr>
    </w:tblStylePr>
    <w:tblStylePr w:type="band1Horz">
      <w:tcPr>
        <w:shd w:val="clear" w:color="auto" w:fill="C1E4F5"/>
      </w:tcPr>
    </w:tblStylePr>
  </w:style>
  <w:style w:type="table" w:customStyle="1" w:styleId="1969">
    <w:name w:val="彩色网格 - 着色 13"/>
    <w:basedOn w:val="88"/>
    <w:qFormat/>
    <w:uiPriority w:val="29"/>
    <w:rPr>
      <w:rFonts w:eastAsia="Times New Roman"/>
      <w:color w:val="000000"/>
      <w:kern w:val="2"/>
      <w:sz w:val="21"/>
      <w:szCs w:val="22"/>
    </w:rPr>
    <w:tblPr>
      <w:tblBorders>
        <w:insideH w:val="single" w:color="FFFFFF" w:sz="4" w:space="0"/>
      </w:tblBorders>
    </w:tblPr>
    <w:tcPr>
      <w:shd w:val="clear" w:color="auto" w:fill="C1E4F5"/>
    </w:tcPr>
    <w:tblStylePr w:type="firstRow">
      <w:rPr>
        <w:b/>
        <w:bCs/>
      </w:rPr>
      <w:tcPr>
        <w:shd w:val="clear" w:color="auto" w:fill="83CAEB"/>
      </w:tcPr>
    </w:tblStylePr>
    <w:tblStylePr w:type="lastRow">
      <w:rPr>
        <w:b/>
        <w:bCs/>
        <w:color w:val="000000"/>
      </w:rPr>
      <w:tcPr>
        <w:shd w:val="clear" w:color="auto" w:fill="83CAEB"/>
      </w:tcPr>
    </w:tblStylePr>
    <w:tblStylePr w:type="firstCol">
      <w:rPr>
        <w:color w:val="FFFFFF"/>
      </w:rPr>
      <w:tcPr>
        <w:shd w:val="clear" w:color="auto" w:fill="0F4761"/>
      </w:tcPr>
    </w:tblStylePr>
    <w:tblStylePr w:type="lastCol">
      <w:rPr>
        <w:color w:val="FFFFFF"/>
      </w:rPr>
      <w:tcPr>
        <w:shd w:val="clear" w:color="auto" w:fill="0F4761"/>
      </w:tcPr>
    </w:tblStylePr>
    <w:tblStylePr w:type="band1Vert">
      <w:tcPr>
        <w:shd w:val="clear" w:color="auto" w:fill="64BDE6"/>
      </w:tcPr>
    </w:tblStylePr>
    <w:tblStylePr w:type="band1Horz">
      <w:tcPr>
        <w:shd w:val="clear" w:color="auto" w:fill="64BDE6"/>
      </w:tcPr>
    </w:tblStylePr>
  </w:style>
  <w:style w:type="table" w:customStyle="1" w:styleId="1970">
    <w:name w:val="网格型25"/>
    <w:basedOn w:val="8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971">
    <w:name w:val="彩色型 13"/>
    <w:basedOn w:val="88"/>
    <w:qFormat/>
    <w:uiPriority w:val="0"/>
    <w:pPr>
      <w:widowControl w:val="0"/>
      <w:ind w:firstLine="200" w:firstLineChars="200"/>
      <w:jc w:val="both"/>
    </w:pPr>
    <w:rPr>
      <w:rFonts w:ascii="Cambria" w:hAnsi="Cambria"/>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1972">
    <w:name w:val="彩色型 23"/>
    <w:basedOn w:val="88"/>
    <w:qFormat/>
    <w:uiPriority w:val="0"/>
    <w:pPr>
      <w:widowControl w:val="0"/>
      <w:ind w:firstLine="200" w:firstLineChars="200"/>
      <w:jc w:val="both"/>
    </w:pPr>
    <w:rPr>
      <w:rFonts w:ascii="Cambria" w:hAnsi="Cambria"/>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1973">
    <w:name w:val="彩色型 33"/>
    <w:basedOn w:val="88"/>
    <w:qFormat/>
    <w:uiPriority w:val="0"/>
    <w:pPr>
      <w:widowControl w:val="0"/>
      <w:ind w:firstLine="200" w:firstLineChars="200"/>
      <w:jc w:val="both"/>
    </w:pPr>
    <w:rPr>
      <w:rFonts w:ascii="Cambria" w:hAnsi="Cambria"/>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table" w:customStyle="1" w:styleId="1974">
    <w:name w:val="典雅型3"/>
    <w:basedOn w:val="88"/>
    <w:qFormat/>
    <w:uiPriority w:val="0"/>
    <w:pPr>
      <w:widowControl w:val="0"/>
      <w:ind w:firstLine="200" w:firstLineChars="200"/>
      <w:jc w:val="both"/>
    </w:pPr>
    <w:rPr>
      <w:rFonts w:ascii="Cambria" w:hAnsi="Cambria"/>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blStylePr w:type="firstRow">
      <w:rPr>
        <w:caps/>
        <w:color w:val="auto"/>
      </w:rPr>
      <w:tcPr>
        <w:tcBorders>
          <w:tl2br w:val="nil"/>
          <w:tr2bl w:val="nil"/>
        </w:tcBorders>
      </w:tcPr>
    </w:tblStylePr>
  </w:style>
  <w:style w:type="table" w:customStyle="1" w:styleId="1975">
    <w:name w:val="古典型 13"/>
    <w:basedOn w:val="88"/>
    <w:qFormat/>
    <w:uiPriority w:val="0"/>
    <w:pPr>
      <w:widowControl w:val="0"/>
      <w:spacing w:line="300" w:lineRule="auto"/>
      <w:jc w:val="both"/>
    </w:pPr>
    <w:tblPr>
      <w:tblBorders>
        <w:top w:val="single" w:color="000000" w:sz="12" w:space="0"/>
        <w:bottom w:val="single" w:color="000000" w:sz="12" w:space="0"/>
      </w:tblBorders>
    </w:tbl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1976">
    <w:name w:val="古典型 23"/>
    <w:basedOn w:val="88"/>
    <w:qFormat/>
    <w:uiPriority w:val="0"/>
    <w:pPr>
      <w:widowControl w:val="0"/>
      <w:ind w:firstLine="200" w:firstLineChars="200"/>
      <w:jc w:val="both"/>
    </w:pPr>
    <w:rPr>
      <w:rFonts w:ascii="Cambria" w:hAnsi="Cambria"/>
    </w:rPr>
    <w:tblPr>
      <w:tblBorders>
        <w:top w:val="single" w:color="000000" w:sz="12" w:space="0"/>
        <w:bottom w:val="single" w:color="000000" w:sz="12" w:space="0"/>
      </w:tblBorders>
    </w:tbl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1977">
    <w:name w:val="古典型 33"/>
    <w:basedOn w:val="88"/>
    <w:qFormat/>
    <w:uiPriority w:val="0"/>
    <w:pPr>
      <w:widowControl w:val="0"/>
      <w:ind w:firstLine="200" w:firstLineChars="200"/>
      <w:jc w:val="both"/>
    </w:pPr>
    <w:rPr>
      <w:rFonts w:ascii="Cambria" w:hAnsi="Cambria"/>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1978">
    <w:name w:val="古典型 43"/>
    <w:basedOn w:val="88"/>
    <w:qFormat/>
    <w:uiPriority w:val="0"/>
    <w:pPr>
      <w:widowControl w:val="0"/>
      <w:ind w:firstLine="200" w:firstLineChars="200"/>
      <w:jc w:val="both"/>
    </w:pPr>
    <w:rPr>
      <w:rFonts w:ascii="Cambria" w:hAnsi="Cambria"/>
    </w:rPr>
    <w:tblPr>
      <w:tblBorders>
        <w:top w:val="single" w:color="000000" w:sz="12" w:space="0"/>
        <w:left w:val="single" w:color="000000" w:sz="6" w:space="0"/>
        <w:bottom w:val="single" w:color="000000" w:sz="12" w:space="0"/>
        <w:right w:val="single" w:color="000000" w:sz="6" w:space="0"/>
      </w:tblBorders>
    </w:tbl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table" w:customStyle="1" w:styleId="1979">
    <w:name w:val="简明型 16"/>
    <w:basedOn w:val="88"/>
    <w:qFormat/>
    <w:uiPriority w:val="0"/>
    <w:pPr>
      <w:widowControl w:val="0"/>
      <w:spacing w:line="300" w:lineRule="auto"/>
      <w:jc w:val="both"/>
    </w:pPr>
    <w:tblPr>
      <w:tblBorders>
        <w:top w:val="single" w:color="008000" w:sz="12" w:space="0"/>
        <w:bottom w:val="single" w:color="008000" w:sz="12" w:space="0"/>
      </w:tblBorders>
    </w:tbl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1980">
    <w:name w:val="简明型 23"/>
    <w:basedOn w:val="88"/>
    <w:qFormat/>
    <w:uiPriority w:val="0"/>
    <w:pPr>
      <w:widowControl w:val="0"/>
      <w:spacing w:line="300" w:lineRule="auto"/>
      <w:jc w:val="both"/>
    </w:p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1981">
    <w:name w:val="简明型 33"/>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tblBorders>
    </w:tblPr>
    <w:tblStylePr w:type="firstRow">
      <w:rPr>
        <w:b/>
        <w:bCs/>
        <w:color w:val="FFFFFF"/>
      </w:rPr>
      <w:tcPr>
        <w:tcBorders>
          <w:tl2br w:val="nil"/>
          <w:tr2bl w:val="nil"/>
        </w:tcBorders>
        <w:shd w:val="solid" w:color="000000" w:fill="FFFFFF"/>
      </w:tcPr>
    </w:tblStylePr>
  </w:style>
  <w:style w:type="table" w:customStyle="1" w:styleId="1982">
    <w:name w:val="精巧型 13"/>
    <w:basedOn w:val="88"/>
    <w:qFormat/>
    <w:uiPriority w:val="0"/>
    <w:pPr>
      <w:widowControl w:val="0"/>
      <w:ind w:firstLine="200" w:firstLineChars="200"/>
      <w:jc w:val="both"/>
    </w:pPr>
    <w:rPr>
      <w:rFonts w:ascii="Cambria" w:hAnsi="Cambria"/>
    </w:r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983">
    <w:name w:val="精巧型 23"/>
    <w:basedOn w:val="88"/>
    <w:qFormat/>
    <w:uiPriority w:val="0"/>
    <w:pPr>
      <w:widowControl w:val="0"/>
      <w:ind w:firstLine="200" w:firstLineChars="200"/>
      <w:jc w:val="both"/>
    </w:pPr>
    <w:rPr>
      <w:rFonts w:ascii="Cambria" w:hAnsi="Cambria"/>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984">
    <w:name w:val="立体型 13"/>
    <w:basedOn w:val="88"/>
    <w:qFormat/>
    <w:uiPriority w:val="0"/>
    <w:pPr>
      <w:widowControl w:val="0"/>
      <w:ind w:firstLine="200" w:firstLineChars="200"/>
      <w:jc w:val="both"/>
    </w:pPr>
    <w:rPr>
      <w:rFonts w:ascii="Cambria" w:hAnsi="Cambria"/>
    </w:r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1985">
    <w:name w:val="立体型 23"/>
    <w:basedOn w:val="88"/>
    <w:qFormat/>
    <w:uiPriority w:val="0"/>
    <w:pPr>
      <w:widowControl w:val="0"/>
      <w:ind w:firstLine="200" w:firstLineChars="200"/>
      <w:jc w:val="both"/>
    </w:pPr>
    <w:rPr>
      <w:rFonts w:ascii="Cambria" w:hAnsi="Cambria"/>
    </w:r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986">
    <w:name w:val="立体型 33"/>
    <w:basedOn w:val="88"/>
    <w:qFormat/>
    <w:uiPriority w:val="0"/>
    <w:pPr>
      <w:widowControl w:val="0"/>
      <w:ind w:firstLine="200" w:firstLineChars="200"/>
      <w:jc w:val="both"/>
    </w:pPr>
    <w:rPr>
      <w:rFonts w:ascii="Cambria" w:hAnsi="Cambria"/>
    </w:r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987">
    <w:name w:val="列表型 13"/>
    <w:basedOn w:val="88"/>
    <w:qFormat/>
    <w:uiPriority w:val="0"/>
    <w:pPr>
      <w:widowControl w:val="0"/>
      <w:ind w:firstLine="200" w:firstLineChars="200"/>
      <w:jc w:val="both"/>
    </w:pPr>
    <w:rPr>
      <w:rFonts w:ascii="Cambria" w:hAnsi="Cambria"/>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988">
    <w:name w:val="列表型 23"/>
    <w:basedOn w:val="88"/>
    <w:qFormat/>
    <w:uiPriority w:val="0"/>
    <w:pPr>
      <w:widowControl w:val="0"/>
      <w:ind w:firstLine="200" w:firstLineChars="200"/>
      <w:jc w:val="both"/>
    </w:pPr>
    <w:rPr>
      <w:rFonts w:ascii="Cambria" w:hAnsi="Cambria"/>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989">
    <w:name w:val="列表型 33"/>
    <w:basedOn w:val="88"/>
    <w:qFormat/>
    <w:uiPriority w:val="0"/>
    <w:pPr>
      <w:widowControl w:val="0"/>
      <w:ind w:firstLine="200" w:firstLineChars="200"/>
      <w:jc w:val="both"/>
    </w:pPr>
    <w:rPr>
      <w:rFonts w:ascii="Cambria" w:hAnsi="Cambria"/>
    </w:rPr>
    <w:tblPr>
      <w:tblBorders>
        <w:top w:val="single" w:color="000000" w:sz="12" w:space="0"/>
        <w:bottom w:val="single" w:color="000000" w:sz="12" w:space="0"/>
        <w:insideH w:val="single" w:color="000000" w:sz="6" w:space="0"/>
      </w:tblBorders>
    </w:tbl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1990">
    <w:name w:val="列表型 43"/>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H w:val="single" w:color="000000" w:sz="6" w:space="0"/>
      </w:tblBorders>
    </w:tblPr>
    <w:tblStylePr w:type="firstRow">
      <w:rPr>
        <w:b/>
        <w:bCs/>
        <w:color w:val="FFFFFF"/>
      </w:rPr>
      <w:tcPr>
        <w:tcBorders>
          <w:bottom w:val="single" w:color="000000" w:sz="12" w:space="0"/>
          <w:tl2br w:val="nil"/>
          <w:tr2bl w:val="nil"/>
        </w:tcBorders>
        <w:shd w:val="solid" w:color="808080" w:fill="FFFFFF"/>
      </w:tcPr>
    </w:tblStylePr>
  </w:style>
  <w:style w:type="table" w:customStyle="1" w:styleId="1991">
    <w:name w:val="列表型 53"/>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H w:val="single" w:color="000000" w:sz="6" w:space="0"/>
      </w:tblBorders>
    </w:tbl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1992">
    <w:name w:val="列表型 63"/>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tblStylePr w:type="nwCell">
      <w:tcPr>
        <w:tcBorders>
          <w:tl2br w:val="single" w:color="000000" w:sz="6" w:space="0"/>
          <w:tr2bl w:val="nil"/>
        </w:tcBorders>
      </w:tcPr>
    </w:tblStylePr>
  </w:style>
  <w:style w:type="table" w:customStyle="1" w:styleId="1993">
    <w:name w:val="列表型 73"/>
    <w:basedOn w:val="88"/>
    <w:qFormat/>
    <w:uiPriority w:val="0"/>
    <w:pPr>
      <w:widowControl w:val="0"/>
      <w:ind w:firstLine="200" w:firstLineChars="200"/>
      <w:jc w:val="both"/>
    </w:pPr>
    <w:rPr>
      <w:rFonts w:ascii="Cambria" w:hAnsi="Cambria"/>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1994">
    <w:name w:val="列表型 83"/>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tblStylePr w:type="nwCell">
      <w:tcPr>
        <w:tcBorders>
          <w:tl2br w:val="single" w:color="auto" w:sz="6" w:space="0"/>
          <w:tr2bl w:val="nil"/>
        </w:tcBorders>
      </w:tcPr>
    </w:tblStylePr>
  </w:style>
  <w:style w:type="table" w:customStyle="1" w:styleId="1995">
    <w:name w:val="流行型3"/>
    <w:basedOn w:val="88"/>
    <w:qFormat/>
    <w:uiPriority w:val="0"/>
    <w:pPr>
      <w:widowControl w:val="0"/>
      <w:ind w:firstLine="200" w:firstLineChars="200"/>
      <w:jc w:val="both"/>
    </w:pPr>
    <w:rPr>
      <w:rFonts w:ascii="Cambria" w:hAnsi="Cambria"/>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1996">
    <w:name w:val="竖列型 13"/>
    <w:basedOn w:val="88"/>
    <w:qFormat/>
    <w:uiPriority w:val="0"/>
    <w:pPr>
      <w:widowControl w:val="0"/>
      <w:ind w:firstLine="200" w:firstLineChars="200"/>
      <w:jc w:val="both"/>
    </w:pPr>
    <w:rPr>
      <w:rFonts w:ascii="Cambria" w:hAnsi="Cambria"/>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997">
    <w:name w:val="竖列型 23"/>
    <w:basedOn w:val="88"/>
    <w:qFormat/>
    <w:uiPriority w:val="0"/>
    <w:pPr>
      <w:widowControl w:val="0"/>
      <w:ind w:firstLine="200" w:firstLineChars="200"/>
      <w:jc w:val="both"/>
    </w:pPr>
    <w:rPr>
      <w:rFonts w:ascii="Cambria" w:hAnsi="Cambria"/>
      <w:b/>
      <w:bCs/>
    </w:r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998">
    <w:name w:val="竖列型 33"/>
    <w:basedOn w:val="88"/>
    <w:qFormat/>
    <w:uiPriority w:val="0"/>
    <w:pPr>
      <w:widowControl w:val="0"/>
      <w:ind w:firstLine="200" w:firstLineChars="200"/>
      <w:jc w:val="both"/>
    </w:pPr>
    <w:rPr>
      <w:rFonts w:ascii="Cambria" w:hAnsi="Cambria"/>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1999">
    <w:name w:val="竖列型 43"/>
    <w:basedOn w:val="88"/>
    <w:qFormat/>
    <w:uiPriority w:val="0"/>
    <w:pPr>
      <w:widowControl w:val="0"/>
      <w:ind w:firstLine="200" w:firstLineChars="200"/>
      <w:jc w:val="both"/>
    </w:pPr>
    <w:rPr>
      <w:rFonts w:ascii="Cambria" w:hAnsi="Cambria"/>
    </w:r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2000">
    <w:name w:val="竖列型 53"/>
    <w:basedOn w:val="88"/>
    <w:qFormat/>
    <w:uiPriority w:val="0"/>
    <w:pPr>
      <w:widowControl w:val="0"/>
      <w:ind w:firstLine="200" w:firstLineChars="200"/>
      <w:jc w:val="both"/>
    </w:pPr>
    <w:rPr>
      <w:rFonts w:ascii="Cambria" w:hAnsi="Cambria"/>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2001">
    <w:name w:val="网格型 13"/>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blStylePr w:type="lastRow">
      <w:rPr>
        <w:i/>
        <w:iCs/>
      </w:rPr>
      <w:tcPr>
        <w:tcBorders>
          <w:tl2br w:val="nil"/>
          <w:tr2bl w:val="nil"/>
        </w:tcBorders>
      </w:tcPr>
    </w:tblStylePr>
    <w:tblStylePr w:type="lastCol">
      <w:rPr>
        <w:i/>
        <w:iCs/>
      </w:rPr>
      <w:tcPr>
        <w:tcBorders>
          <w:tl2br w:val="nil"/>
          <w:tr2bl w:val="nil"/>
        </w:tcBorders>
      </w:tcPr>
    </w:tblStylePr>
    <w:tblStylePr w:type="nwCell">
      <w:tcPr>
        <w:tcBorders>
          <w:tl2br w:val="single" w:color="000000" w:sz="6" w:space="0"/>
          <w:tr2bl w:val="nil"/>
        </w:tcBorders>
      </w:tcPr>
    </w:tblStylePr>
  </w:style>
  <w:style w:type="table" w:customStyle="1" w:styleId="2002">
    <w:name w:val="网格型 23"/>
    <w:basedOn w:val="88"/>
    <w:qFormat/>
    <w:uiPriority w:val="0"/>
    <w:pPr>
      <w:widowControl w:val="0"/>
      <w:ind w:firstLine="200" w:firstLineChars="200"/>
      <w:jc w:val="both"/>
    </w:pPr>
    <w:rPr>
      <w:rFonts w:ascii="Cambria" w:hAnsi="Cambria"/>
    </w:rPr>
    <w:tblPr>
      <w:tblBorders>
        <w:insideH w:val="single" w:color="000000" w:sz="6" w:space="0"/>
        <w:insideV w:val="single" w:color="000000" w:sz="6" w:space="0"/>
      </w:tblBorders>
    </w:tbl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2003">
    <w:name w:val="网格型 33"/>
    <w:basedOn w:val="88"/>
    <w:qFormat/>
    <w:uiPriority w:val="0"/>
    <w:pPr>
      <w:widowControl w:val="0"/>
      <w:ind w:firstLine="200" w:firstLineChars="200"/>
      <w:jc w:val="both"/>
    </w:pPr>
    <w:rPr>
      <w:rFonts w:ascii="Cambria" w:hAnsi="Cambria"/>
    </w:rPr>
    <w:tblPr>
      <w:tblBorders>
        <w:top w:val="single" w:color="000000" w:sz="6" w:space="0"/>
        <w:left w:val="single" w:color="000000" w:sz="12" w:space="0"/>
        <w:bottom w:val="single" w:color="000000" w:sz="6" w:space="0"/>
        <w:right w:val="single" w:color="000000" w:sz="12" w:space="0"/>
        <w:insideV w:val="single" w:color="000000" w:sz="6" w:space="0"/>
      </w:tblBorders>
    </w:tbl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2004">
    <w:name w:val="网格型 43"/>
    <w:basedOn w:val="88"/>
    <w:qFormat/>
    <w:uiPriority w:val="0"/>
    <w:pPr>
      <w:widowControl w:val="0"/>
      <w:ind w:firstLine="200" w:firstLineChars="200"/>
      <w:jc w:val="both"/>
    </w:pPr>
    <w:rPr>
      <w:rFonts w:ascii="Cambria" w:hAnsi="Cambria"/>
    </w:rPr>
    <w:tblPr>
      <w:tblBorders>
        <w:left w:val="single" w:color="000000" w:sz="12" w:space="0"/>
        <w:right w:val="single" w:color="000000" w:sz="12" w:space="0"/>
        <w:insideH w:val="single" w:color="000000" w:sz="6" w:space="0"/>
        <w:insideV w:val="single" w:color="000000" w:sz="6" w:space="0"/>
      </w:tblBorders>
    </w:tbl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2005">
    <w:name w:val="网格型 56"/>
    <w:basedOn w:val="88"/>
    <w:qFormat/>
    <w:uiPriority w:val="0"/>
    <w:pPr>
      <w:widowControl w:val="0"/>
      <w:spacing w:line="400" w:lineRule="exact"/>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2006">
    <w:name w:val="网格型 63"/>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V w:val="single" w:color="000000" w:sz="6" w:space="0"/>
      </w:tblBorders>
    </w:tbl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2007">
    <w:name w:val="网格型 73"/>
    <w:basedOn w:val="88"/>
    <w:qFormat/>
    <w:uiPriority w:val="0"/>
    <w:pPr>
      <w:widowControl w:val="0"/>
      <w:ind w:firstLine="200" w:firstLineChars="200"/>
      <w:jc w:val="both"/>
    </w:pPr>
    <w:rPr>
      <w:rFonts w:ascii="Cambria" w:hAnsi="Cambria"/>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2008">
    <w:name w:val="网格型 86"/>
    <w:basedOn w:val="88"/>
    <w:qFormat/>
    <w:uiPriority w:val="0"/>
    <w:pPr>
      <w:widowControl w:val="0"/>
      <w:spacing w:line="300" w:lineRule="auto"/>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2009">
    <w:name w:val="网页型 13"/>
    <w:basedOn w:val="88"/>
    <w:qFormat/>
    <w:uiPriority w:val="0"/>
    <w:pPr>
      <w:widowControl w:val="0"/>
      <w:ind w:firstLine="200" w:firstLineChars="200"/>
      <w:jc w:val="both"/>
    </w:pPr>
    <w:rPr>
      <w:rFonts w:ascii="Cambria" w:hAnsi="Cambria"/>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blStylePr w:type="firstRow">
      <w:rPr>
        <w:color w:val="auto"/>
      </w:rPr>
      <w:tcPr>
        <w:tcBorders>
          <w:tl2br w:val="nil"/>
          <w:tr2bl w:val="nil"/>
        </w:tcBorders>
      </w:tcPr>
    </w:tblStylePr>
  </w:style>
  <w:style w:type="table" w:customStyle="1" w:styleId="2010">
    <w:name w:val="网页型 23"/>
    <w:basedOn w:val="88"/>
    <w:qFormat/>
    <w:uiPriority w:val="0"/>
    <w:pPr>
      <w:widowControl w:val="0"/>
      <w:ind w:firstLine="200" w:firstLineChars="200"/>
      <w:jc w:val="both"/>
    </w:pPr>
    <w:rPr>
      <w:rFonts w:ascii="Cambria" w:hAnsi="Cambria"/>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blStylePr w:type="firstRow">
      <w:rPr>
        <w:color w:val="auto"/>
      </w:rPr>
      <w:tcPr>
        <w:tcBorders>
          <w:tl2br w:val="nil"/>
          <w:tr2bl w:val="nil"/>
        </w:tcBorders>
      </w:tcPr>
    </w:tblStylePr>
  </w:style>
  <w:style w:type="table" w:customStyle="1" w:styleId="2011">
    <w:name w:val="网页型 33"/>
    <w:basedOn w:val="88"/>
    <w:qFormat/>
    <w:uiPriority w:val="0"/>
    <w:pPr>
      <w:widowControl w:val="0"/>
      <w:ind w:firstLine="200" w:firstLineChars="200"/>
      <w:jc w:val="both"/>
    </w:pPr>
    <w:rPr>
      <w:rFonts w:ascii="Cambria" w:hAnsi="Cambria"/>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blStylePr w:type="firstRow">
      <w:rPr>
        <w:color w:val="auto"/>
      </w:rPr>
      <w:tcPr>
        <w:tcBorders>
          <w:tl2br w:val="nil"/>
          <w:tr2bl w:val="nil"/>
        </w:tcBorders>
      </w:tcPr>
    </w:tblStylePr>
  </w:style>
  <w:style w:type="table" w:customStyle="1" w:styleId="2012">
    <w:name w:val="专业型3"/>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blStylePr w:type="firstRow">
      <w:rPr>
        <w:b/>
        <w:bCs/>
        <w:color w:val="auto"/>
      </w:rPr>
      <w:tcPr>
        <w:tcBorders>
          <w:tl2br w:val="nil"/>
          <w:tr2bl w:val="nil"/>
        </w:tcBorders>
        <w:shd w:val="solid" w:color="000000" w:fill="FFFFFF"/>
      </w:tcPr>
    </w:tblStylePr>
  </w:style>
  <w:style w:type="table" w:customStyle="1" w:styleId="2013">
    <w:name w:val="浅色底纹 - 着色 24"/>
    <w:basedOn w:val="88"/>
    <w:qFormat/>
    <w:uiPriority w:val="30"/>
    <w:rPr>
      <w:rFonts w:eastAsia="Times New Roman"/>
      <w:b/>
      <w:bCs/>
      <w:i/>
      <w:iCs/>
      <w:sz w:val="24"/>
    </w:rPr>
    <w:tblPr>
      <w:tblBorders>
        <w:top w:val="single" w:color="C0504D" w:sz="8" w:space="0"/>
        <w:bottom w:val="single" w:color="C0504D" w:sz="8" w:space="0"/>
      </w:tblBorders>
    </w:tblPr>
    <w:tblStylePr w:type="firstRow">
      <w:pPr>
        <w:spacing w:before="0" w:beforeLines="0" w:beforeAutospacing="0" w:after="0" w:afterLines="0" w:afterAutospacing="0" w:line="240" w:lineRule="auto"/>
      </w:pPr>
      <w:rPr>
        <w:b/>
        <w:bCs/>
      </w:rPr>
      <w:tcPr>
        <w:tcBorders>
          <w:top w:val="single" w:color="C0504D" w:sz="8" w:space="0"/>
          <w:left w:val="nil"/>
          <w:bottom w:val="single" w:color="C0504D" w:sz="8" w:space="0"/>
          <w:right w:val="nil"/>
          <w:insideH w:val="nil"/>
          <w:insideV w:val="nil"/>
        </w:tcBorders>
      </w:tcPr>
    </w:tblStylePr>
    <w:tblStylePr w:type="lastRow">
      <w:pPr>
        <w:spacing w:before="0" w:beforeLines="0" w:beforeAutospacing="0" w:after="0" w:afterLines="0" w:afterAutospacing="0" w:line="240" w:lineRule="auto"/>
      </w:pPr>
      <w:rPr>
        <w:b/>
        <w:bCs/>
      </w:rPr>
      <w:tcPr>
        <w:tcBorders>
          <w:top w:val="single" w:color="C0504D" w:sz="8" w:space="0"/>
          <w:left w:val="nil"/>
          <w:bottom w:val="single" w:color="C0504D"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FD3D2"/>
      </w:tcPr>
    </w:tblStylePr>
    <w:tblStylePr w:type="band1Horz">
      <w:tcPr>
        <w:tcBorders>
          <w:left w:val="nil"/>
          <w:right w:val="nil"/>
          <w:insideH w:val="nil"/>
          <w:insideV w:val="nil"/>
        </w:tcBorders>
        <w:shd w:val="clear" w:color="auto" w:fill="EFD3D2"/>
      </w:tcPr>
    </w:tblStylePr>
  </w:style>
  <w:style w:type="table" w:customStyle="1" w:styleId="2014">
    <w:name w:val="浅色列表 - 着色 33"/>
    <w:basedOn w:val="88"/>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beforeLines="0" w:beforeAutospacing="0" w:after="0" w:afterLines="0" w:afterAutospacing="0" w:line="240" w:lineRule="auto"/>
      </w:pPr>
      <w:rPr>
        <w:b/>
        <w:bCs/>
        <w:color w:val="FFFFFF"/>
      </w:rPr>
      <w:tcPr>
        <w:shd w:val="clear" w:color="auto" w:fill="9BBB59"/>
      </w:tcPr>
    </w:tblStylePr>
    <w:tblStylePr w:type="lastRow">
      <w:pPr>
        <w:spacing w:before="0" w:beforeLines="0" w:beforeAutospacing="0" w:after="0" w:afterLines="0" w:afterAutospacing="0" w:line="240" w:lineRule="auto"/>
      </w:pPr>
      <w:rPr>
        <w:b/>
        <w:bCs/>
      </w:r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cPr>
        <w:tcBorders>
          <w:top w:val="single" w:color="9BBB59" w:sz="8" w:space="0"/>
          <w:left w:val="single" w:color="9BBB59" w:sz="8" w:space="0"/>
          <w:bottom w:val="single" w:color="9BBB59" w:sz="8" w:space="0"/>
          <w:right w:val="single" w:color="9BBB59" w:sz="8" w:space="0"/>
        </w:tcBorders>
      </w:tcPr>
    </w:tblStylePr>
    <w:tblStylePr w:type="band1Horz">
      <w:tcPr>
        <w:tcBorders>
          <w:top w:val="single" w:color="9BBB59" w:sz="8" w:space="0"/>
          <w:left w:val="single" w:color="9BBB59" w:sz="8" w:space="0"/>
          <w:bottom w:val="single" w:color="9BBB59" w:sz="8" w:space="0"/>
          <w:right w:val="single" w:color="9BBB59" w:sz="8" w:space="0"/>
        </w:tcBorders>
      </w:tcPr>
    </w:tblStylePr>
  </w:style>
  <w:style w:type="table" w:customStyle="1" w:styleId="2015">
    <w:name w:val="浅色网格 - 着色 33"/>
    <w:basedOn w:val="88"/>
    <w:qFormat/>
    <w:uiPriority w:val="72"/>
    <w:rPr>
      <w:rFonts w:ascii="Calibri" w:hAnsi="Calibri"/>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DF2F8"/>
    </w:tcPr>
    <w:tblStylePr w:type="firstRow">
      <w:rPr>
        <w:b/>
        <w:bCs/>
        <w:color w:val="FFFFFF"/>
      </w:rPr>
      <w:tcPr>
        <w:tcBorders>
          <w:bottom w:val="single" w:color="FFFFFF" w:sz="12" w:space="0"/>
        </w:tcBorders>
        <w:shd w:val="clear" w:color="auto" w:fill="9E3A38"/>
      </w:tcPr>
    </w:tblStylePr>
    <w:tblStylePr w:type="lastRow">
      <w:rPr>
        <w:b/>
        <w:bCs/>
        <w:color w:val="9E3A38"/>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D3DFEE"/>
      </w:tcPr>
    </w:tblStylePr>
    <w:tblStylePr w:type="band1Horz">
      <w:tcPr>
        <w:shd w:val="clear" w:color="auto" w:fill="DBE5F1"/>
      </w:tcPr>
    </w:tblStylePr>
    <w:tblStylePr w:type="band2Horz">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customStyle="1" w:styleId="2016">
    <w:name w:val="中等深浅底纹 1 - 着色 33"/>
    <w:basedOn w:val="88"/>
    <w:qFormat/>
    <w:uiPriority w:val="29"/>
    <w:rPr>
      <w:i/>
      <w:iCs/>
      <w:sz w:val="24"/>
    </w:rPr>
    <w:tblPr>
      <w:tblBorders>
        <w:insideH w:val="single" w:color="FFFFFF" w:sz="4" w:space="0"/>
      </w:tblBorders>
    </w:tblPr>
    <w:tcPr>
      <w:shd w:val="clear" w:color="auto" w:fill="DBE5F1"/>
    </w:tcPr>
    <w:tblStylePr w:type="firstRow">
      <w:rPr>
        <w:b/>
        <w:bCs/>
        <w:color w:val="FFFFFF"/>
      </w:rPr>
      <w:tcPr>
        <w:shd w:val="clear" w:color="auto" w:fill="B8CCE4"/>
      </w:tcPr>
    </w:tblStylePr>
    <w:tblStylePr w:type="lastRow">
      <w:rPr>
        <w:b/>
        <w:bCs/>
      </w:rPr>
      <w:tcPr>
        <w:shd w:val="clear" w:color="auto" w:fill="B8CCE4"/>
      </w:tcPr>
    </w:tblStylePr>
    <w:tblStylePr w:type="firstCol">
      <w:rPr>
        <w:b/>
        <w:bCs/>
      </w:rPr>
      <w:tcPr>
        <w:shd w:val="clear" w:color="auto" w:fill="365F91"/>
      </w:tcPr>
    </w:tblStylePr>
    <w:tblStylePr w:type="lastCol">
      <w:rPr>
        <w:b/>
        <w:bCs/>
      </w:rPr>
      <w:tcPr>
        <w:shd w:val="clear" w:color="auto" w:fill="365F91"/>
      </w:tcPr>
    </w:tblStylePr>
    <w:tblStylePr w:type="band1Vert">
      <w:tcPr>
        <w:shd w:val="clear" w:color="auto" w:fill="A7BFDE"/>
      </w:tcPr>
    </w:tblStylePr>
    <w:tblStylePr w:type="band1Horz">
      <w:tcPr>
        <w:shd w:val="clear" w:color="auto" w:fill="A7BFDE"/>
      </w:tcPr>
    </w:tblStylePr>
    <w:tblStylePr w:type="band2Horz">
      <w:tcPr>
        <w:tcBorders>
          <w:insideH w:val="nil"/>
          <w:insideV w:val="nil"/>
        </w:tcBorders>
      </w:tcPr>
    </w:tblStylePr>
  </w:style>
  <w:style w:type="table" w:customStyle="1" w:styleId="2017">
    <w:name w:val="中等深浅底纹 2 - 着色 33"/>
    <w:basedOn w:val="88"/>
    <w:qFormat/>
    <w:uiPriority w:val="30"/>
    <w:rPr>
      <w:b/>
      <w:bCs/>
      <w:i/>
      <w:iCs/>
      <w:sz w:val="24"/>
    </w:rPr>
    <w:tblPr>
      <w:tblBorders>
        <w:top w:val="single" w:color="C0504D" w:sz="8" w:space="0"/>
        <w:bottom w:val="single" w:color="C0504D" w:sz="8" w:space="0"/>
      </w:tblBorders>
    </w:tblPr>
    <w:tblStylePr w:type="firstRow">
      <w:pPr>
        <w:spacing w:before="0" w:beforeLines="0" w:beforeAutospacing="0" w:after="0" w:afterLines="0" w:afterAutospacing="0" w:line="240" w:lineRule="auto"/>
      </w:pPr>
      <w:rPr>
        <w:b/>
        <w:bCs/>
        <w:color w:val="FFFFFF"/>
      </w:rPr>
      <w:tcPr>
        <w:tcBorders>
          <w:top w:val="single" w:color="C0504D" w:sz="8" w:space="0"/>
          <w:left w:val="nil"/>
          <w:bottom w:val="single" w:color="C0504D" w:sz="8" w:space="0"/>
          <w:right w:val="nil"/>
          <w:insideH w:val="nil"/>
          <w:insideV w:val="nil"/>
        </w:tcBorders>
      </w:tcPr>
    </w:tblStylePr>
    <w:tblStylePr w:type="lastRow">
      <w:pPr>
        <w:spacing w:before="0" w:beforeLines="0" w:beforeAutospacing="0" w:after="0" w:afterLines="0" w:afterAutospacing="0" w:line="240" w:lineRule="auto"/>
      </w:pPr>
      <w:rPr>
        <w:color w:val="auto"/>
      </w:rPr>
      <w:tcPr>
        <w:tcBorders>
          <w:top w:val="single" w:color="C0504D" w:sz="8" w:space="0"/>
          <w:left w:val="nil"/>
          <w:bottom w:val="single" w:color="C0504D" w:sz="8" w:space="0"/>
          <w:right w:val="nil"/>
          <w:insideH w:val="nil"/>
          <w:insideV w:val="nil"/>
        </w:tcBorders>
      </w:tcPr>
    </w:tblStylePr>
    <w:tblStylePr w:type="firstCol">
      <w:rPr>
        <w:b/>
        <w:bCs/>
        <w:color w:val="FFFFFF"/>
      </w:rPr>
      <w:tcPr>
        <w:tcBorders>
          <w:top w:val="nil"/>
          <w:left w:val="single" w:color="auto" w:sz="18" w:space="0"/>
          <w:bottom w:val="nil"/>
          <w:right w:val="nil"/>
          <w:insideH w:val="nil"/>
          <w:insideV w:val="nil"/>
        </w:tcBorders>
        <w:shd w:val="clear" w:color="auto" w:fill="9BBB59"/>
      </w:tcPr>
    </w:tblStylePr>
    <w:tblStylePr w:type="lastCol">
      <w:rPr>
        <w:b/>
        <w:bCs/>
        <w:color w:val="FFFFFF"/>
      </w:rPr>
      <w:tcPr>
        <w:tcBorders>
          <w:bottom w:val="nil"/>
          <w:right w:val="nil"/>
          <w:insideH w:val="nil"/>
          <w:insideV w:val="nil"/>
        </w:tcBorders>
        <w:shd w:val="clear" w:color="auto" w:fill="9BBB59"/>
      </w:tcPr>
    </w:tblStylePr>
    <w:tblStylePr w:type="band1Vert">
      <w:tcPr>
        <w:tcBorders>
          <w:left w:val="nil"/>
          <w:right w:val="nil"/>
          <w:insideH w:val="nil"/>
          <w:insideV w:val="nil"/>
        </w:tcBorders>
        <w:shd w:val="clear" w:color="auto" w:fill="EFD3D2"/>
      </w:tcPr>
    </w:tblStylePr>
    <w:tblStylePr w:type="band1Horz">
      <w:tcPr>
        <w:tcBorders>
          <w:left w:val="nil"/>
          <w:right w:val="nil"/>
          <w:insideH w:val="nil"/>
          <w:insideV w:val="nil"/>
        </w:tcBorders>
        <w:shd w:val="clear" w:color="auto" w:fill="EFD3D2"/>
      </w:tcPr>
    </w:tblStylePr>
    <w:tblStylePr w:type="neCell">
      <w:tcPr>
        <w:tcBorders>
          <w:top w:val="single" w:color="auto" w:sz="18" w:space="0"/>
          <w:left w:val="single" w:color="auto" w:sz="18" w:space="0"/>
          <w:bottom w:val="nil"/>
          <w:right w:val="nil"/>
          <w:insideH w:val="nil"/>
          <w:insideV w:val="nil"/>
        </w:tcBorders>
      </w:tcPr>
    </w:tblStylePr>
    <w:tblStylePr w:type="nwCell">
      <w:rPr>
        <w:color w:val="FFFFFF"/>
      </w:rPr>
      <w:tcPr>
        <w:tcBorders>
          <w:top w:val="single" w:color="auto" w:sz="18" w:space="0"/>
          <w:left w:val="single" w:color="auto" w:sz="18" w:space="0"/>
          <w:bottom w:val="nil"/>
          <w:right w:val="nil"/>
          <w:insideH w:val="nil"/>
          <w:insideV w:val="nil"/>
        </w:tcBorders>
      </w:tcPr>
    </w:tblStylePr>
  </w:style>
  <w:style w:type="table" w:customStyle="1" w:styleId="2018">
    <w:name w:val="中等深浅列表 1 - 着色 63"/>
    <w:basedOn w:val="88"/>
    <w:qFormat/>
    <w:uiPriority w:val="65"/>
    <w:rPr>
      <w:color w:val="000000"/>
    </w:rPr>
    <w:tblPr>
      <w:tblBorders>
        <w:top w:val="single" w:color="F79646" w:sz="8" w:space="0"/>
        <w:bottom w:val="single" w:color="F79646" w:sz="8" w:space="0"/>
      </w:tblBorders>
    </w:tblPr>
    <w:tblStylePr w:type="firstRow">
      <w:rPr>
        <w:rFonts w:hint="default" w:ascii="Helv" w:hAnsi="Helv" w:eastAsia="Arial" w:cs="Times New Roman"/>
      </w:rPr>
      <w:tcPr>
        <w:tcBorders>
          <w:top w:val="nil"/>
          <w:left w:val="single" w:color="F79646" w:sz="8" w:space="0"/>
          <w:bottom w:val="nil"/>
          <w:right w:val="nil"/>
          <w:insideH w:val="nil"/>
          <w:insideV w:val="nil"/>
          <w:tl2br w:val="nil"/>
          <w:tr2bl w:val="nil"/>
        </w:tcBorders>
      </w:tcPr>
    </w:tblStylePr>
    <w:tblStylePr w:type="lastRow">
      <w:rPr>
        <w:b/>
        <w:bCs/>
        <w:color w:val="1F497D"/>
      </w:rPr>
      <w:tcPr>
        <w:tcBorders>
          <w:top w:val="single" w:color="F79646" w:sz="8" w:space="0"/>
          <w:left w:val="single" w:color="F79646" w:sz="8" w:space="0"/>
          <w:bottom w:val="nil"/>
          <w:right w:val="nil"/>
          <w:insideH w:val="nil"/>
          <w:insideV w:val="nil"/>
          <w:tl2br w:val="nil"/>
          <w:tr2bl w:val="nil"/>
        </w:tcBorders>
      </w:tcPr>
    </w:tblStylePr>
    <w:tblStylePr w:type="firstCol">
      <w:rPr>
        <w:b/>
        <w:bCs/>
      </w:rPr>
    </w:tblStylePr>
    <w:tblStylePr w:type="lastCol">
      <w:rPr>
        <w:b/>
        <w:bCs/>
      </w:rPr>
      <w:tcPr>
        <w:tcBorders>
          <w:top w:val="single" w:color="F79646" w:sz="8" w:space="0"/>
          <w:left w:val="single" w:color="F79646" w:sz="8" w:space="0"/>
          <w:bottom w:val="nil"/>
          <w:right w:val="nil"/>
          <w:insideH w:val="nil"/>
          <w:insideV w:val="nil"/>
          <w:tl2br w:val="nil"/>
          <w:tr2bl w:val="nil"/>
        </w:tcBorders>
      </w:tcPr>
    </w:tblStylePr>
    <w:tblStylePr w:type="band1Vert">
      <w:tcPr>
        <w:shd w:val="clear" w:color="auto" w:fill="FDE5D1"/>
      </w:tcPr>
    </w:tblStylePr>
    <w:tblStylePr w:type="band1Horz">
      <w:tcPr>
        <w:shd w:val="clear" w:color="auto" w:fill="FDE5D1"/>
      </w:tcPr>
    </w:tblStylePr>
  </w:style>
  <w:style w:type="table" w:customStyle="1" w:styleId="2019">
    <w:name w:val="彩色列表 - 着色 15"/>
    <w:basedOn w:val="88"/>
    <w:qFormat/>
    <w:uiPriority w:val="34"/>
    <w:rPr>
      <w:rFonts w:eastAsia="Times New Roman"/>
      <w:szCs w:val="24"/>
    </w:rPr>
    <w:tcPr>
      <w:shd w:val="clear" w:color="auto" w:fill="E0F2FA"/>
    </w:tcPr>
    <w:tblStylePr w:type="firstRow">
      <w:rPr>
        <w:b/>
        <w:bCs/>
        <w:color w:val="FFFFFF"/>
      </w:rPr>
      <w:tcPr>
        <w:tcBorders>
          <w:bottom w:val="single" w:color="FFFFFF" w:sz="12" w:space="0"/>
        </w:tcBorders>
        <w:shd w:val="clear" w:color="auto" w:fill="CC5416"/>
      </w:tcPr>
    </w:tblStylePr>
    <w:tblStylePr w:type="lastRow">
      <w:rPr>
        <w:b/>
        <w:bCs/>
        <w:color w:val="9E3A38"/>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B2DEF2"/>
      </w:tcPr>
    </w:tblStylePr>
    <w:tblStylePr w:type="band1Horz">
      <w:tcPr>
        <w:shd w:val="clear" w:color="auto" w:fill="C1E4F5"/>
      </w:tcPr>
    </w:tblStylePr>
  </w:style>
  <w:style w:type="table" w:customStyle="1" w:styleId="2020">
    <w:name w:val="彩色网格 - 着色 14"/>
    <w:basedOn w:val="88"/>
    <w:qFormat/>
    <w:uiPriority w:val="29"/>
    <w:rPr>
      <w:rFonts w:eastAsia="Times New Roman"/>
      <w:i/>
      <w:iCs/>
      <w:sz w:val="24"/>
    </w:rPr>
    <w:tblPr>
      <w:tblBorders>
        <w:insideH w:val="single" w:color="FFFFFF" w:sz="4" w:space="0"/>
      </w:tblBorders>
    </w:tblPr>
    <w:tcPr>
      <w:shd w:val="clear" w:color="auto" w:fill="DBE5F1"/>
    </w:tcPr>
    <w:tblStylePr w:type="firstRow">
      <w:rPr>
        <w:b/>
        <w:bCs/>
      </w:rPr>
      <w:tcPr>
        <w:shd w:val="clear" w:color="auto" w:fill="B8CCE4"/>
      </w:tcPr>
    </w:tblStylePr>
    <w:tblStylePr w:type="lastRow">
      <w:rPr>
        <w:b/>
        <w:bCs/>
        <w:color w:val="000000"/>
      </w:rPr>
      <w:tcPr>
        <w:shd w:val="clear" w:color="auto" w:fill="B8CCE4"/>
      </w:tcPr>
    </w:tblStylePr>
    <w:tblStylePr w:type="firstCol">
      <w:rPr>
        <w:color w:val="FFFFFF"/>
      </w:rPr>
      <w:tcPr>
        <w:shd w:val="clear" w:color="auto" w:fill="365F91"/>
      </w:tcPr>
    </w:tblStylePr>
    <w:tblStylePr w:type="lastCol">
      <w:rPr>
        <w:color w:val="FFFFFF"/>
      </w:rPr>
      <w:tcPr>
        <w:shd w:val="clear" w:color="auto" w:fill="365F91"/>
      </w:tcPr>
    </w:tblStylePr>
    <w:tblStylePr w:type="band1Vert">
      <w:tcPr>
        <w:shd w:val="clear" w:color="auto" w:fill="A7BFDE"/>
      </w:tcPr>
    </w:tblStylePr>
    <w:tblStylePr w:type="band1Horz">
      <w:tcPr>
        <w:shd w:val="clear" w:color="auto" w:fill="A7BFDE"/>
      </w:tcPr>
    </w:tblStylePr>
  </w:style>
  <w:style w:type="table" w:customStyle="1" w:styleId="2021">
    <w:name w:val="无格式表格 213"/>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2022">
    <w:name w:val="网格型116"/>
    <w:basedOn w:val="88"/>
    <w:qFormat/>
    <w:uiPriority w:val="0"/>
    <w:rPr>
      <w:rFonts w:eastAsia="Times New Roman"/>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023">
    <w:name w:val="网格型26"/>
    <w:basedOn w:val="88"/>
    <w:qFormat/>
    <w:uiPriority w:val="0"/>
    <w:rPr>
      <w:rFonts w:eastAsia="Times New Roman"/>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024">
    <w:name w:val="网格型35"/>
    <w:basedOn w:val="88"/>
    <w:qFormat/>
    <w:uiPriority w:val="0"/>
    <w:rPr>
      <w:rFonts w:eastAsia="Times New Roman"/>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025">
    <w:name w:val="网格型44"/>
    <w:basedOn w:val="88"/>
    <w:qFormat/>
    <w:uiPriority w:val="5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026">
    <w:name w:val="网格表 4 - 着色 613"/>
    <w:basedOn w:val="88"/>
    <w:qFormat/>
    <w:uiPriority w:val="49"/>
    <w:tblPr>
      <w:tblBorders>
        <w:top w:val="single" w:color="A8D08D" w:sz="4" w:space="0"/>
        <w:left w:val="single" w:color="A8D08D" w:sz="4" w:space="0"/>
        <w:bottom w:val="single" w:color="A8D08D" w:sz="4" w:space="0"/>
        <w:right w:val="single" w:color="A8D08D" w:sz="4" w:space="0"/>
        <w:insideH w:val="single" w:color="A8D08D" w:sz="4" w:space="0"/>
        <w:insideV w:val="single" w:color="A8D08D" w:sz="4" w:space="0"/>
      </w:tblBorders>
    </w:tblPr>
    <w:tblStylePr w:type="firstRow">
      <w:rPr>
        <w:b/>
        <w:bCs/>
        <w:color w:val="FFFFFF"/>
      </w:rPr>
      <w:tcPr>
        <w:tcBorders>
          <w:top w:val="single" w:color="70AD47" w:sz="4" w:space="0"/>
          <w:left w:val="single" w:color="70AD47" w:sz="4" w:space="0"/>
          <w:bottom w:val="single" w:color="70AD47" w:sz="4" w:space="0"/>
          <w:right w:val="single" w:color="70AD47" w:sz="4" w:space="0"/>
          <w:insideH w:val="nil"/>
          <w:insideV w:val="nil"/>
        </w:tcBorders>
        <w:shd w:val="clear" w:color="auto" w:fill="70AD47"/>
      </w:tcPr>
    </w:tblStylePr>
    <w:tblStylePr w:type="lastRow">
      <w:rPr>
        <w:b/>
        <w:bCs/>
      </w:rPr>
      <w:tcPr>
        <w:tcBorders>
          <w:top w:val="double" w:color="70AD47" w:sz="4" w:space="0"/>
        </w:tcBorders>
      </w:tcPr>
    </w:tblStylePr>
    <w:tblStylePr w:type="firstCol">
      <w:rPr>
        <w:b/>
        <w:bCs/>
      </w:rPr>
    </w:tblStylePr>
    <w:tblStylePr w:type="lastCol">
      <w:rPr>
        <w:b/>
        <w:bCs/>
      </w:rPr>
    </w:tblStylePr>
    <w:tblStylePr w:type="band1Vert">
      <w:tcPr>
        <w:shd w:val="clear" w:color="auto" w:fill="E2EFD9"/>
      </w:tcPr>
    </w:tblStylePr>
    <w:tblStylePr w:type="band1Horz">
      <w:tcPr>
        <w:shd w:val="clear" w:color="auto" w:fill="E2EFD9"/>
      </w:tcPr>
    </w:tblStylePr>
  </w:style>
  <w:style w:type="table" w:customStyle="1" w:styleId="2027">
    <w:name w:val="网格表 4 - 着色 313"/>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insideV w:val="nil"/>
        </w:tcBorders>
        <w:shd w:val="clear" w:color="auto" w:fill="A5A5A5"/>
      </w:tcPr>
    </w:tblStylePr>
    <w:tblStylePr w:type="lastRow">
      <w:rPr>
        <w:b/>
        <w:bCs/>
      </w:rPr>
      <w:tcPr>
        <w:tcBorders>
          <w:top w:val="double" w:color="A5A5A5"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2028">
    <w:name w:val="网格表 5 深色 - 着色 313"/>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DEDE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A5A5A5"/>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A5A5A5"/>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A5A5A5"/>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A5A5A5"/>
      </w:tcPr>
    </w:tblStylePr>
    <w:tblStylePr w:type="band1Vert">
      <w:tcPr>
        <w:shd w:val="clear" w:color="auto" w:fill="DBDBDB"/>
      </w:tcPr>
    </w:tblStylePr>
    <w:tblStylePr w:type="band1Horz">
      <w:tcPr>
        <w:shd w:val="clear" w:color="auto" w:fill="DBDBDB"/>
      </w:tcPr>
    </w:tblStylePr>
  </w:style>
  <w:style w:type="table" w:customStyle="1" w:styleId="2029">
    <w:name w:val="清单表 4 - 着色 313"/>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tcBorders>
        <w:shd w:val="clear" w:color="auto" w:fill="A5A5A5"/>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2030">
    <w:name w:val="网格表 6 彩色 - 着色 313"/>
    <w:basedOn w:val="88"/>
    <w:qFormat/>
    <w:uiPriority w:val="51"/>
    <w:rPr>
      <w:color w:val="7B7B7B"/>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rPr>
      <w:tcPr>
        <w:tcBorders>
          <w:bottom w:val="single" w:color="C9C9C9" w:sz="12" w:space="0"/>
        </w:tcBorders>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2031">
    <w:name w:val="网格型浅色13"/>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2032">
    <w:name w:val="网格型117"/>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033">
    <w:name w:val="网格型53"/>
    <w:basedOn w:val="88"/>
    <w:qFormat/>
    <w:uiPriority w:val="0"/>
    <w:pPr>
      <w:widowControl w:val="0"/>
      <w:spacing w:beforeLines="50" w:afterLines="50" w:line="30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034">
    <w:name w:val="网格型124"/>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035">
    <w:name w:val="网格型63"/>
    <w:basedOn w:val="88"/>
    <w:qFormat/>
    <w:uiPriority w:val="0"/>
    <w:pPr>
      <w:widowControl w:val="0"/>
      <w:spacing w:beforeLines="50" w:afterLines="50" w:line="30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036">
    <w:name w:val="网格型73"/>
    <w:basedOn w:val="88"/>
    <w:qFormat/>
    <w:uiPriority w:val="59"/>
    <w:pPr>
      <w:widowControl w:val="0"/>
      <w:spacing w:beforeLines="50" w:afterLines="50" w:line="30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037">
    <w:name w:val="无格式表格 223"/>
    <w:basedOn w:val="88"/>
    <w:qFormat/>
    <w:uiPriority w:val="42"/>
    <w:rPr>
      <w:rFonts w:eastAsia="Times New Roman"/>
    </w:rPr>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2038">
    <w:name w:val="网格表 5 深色 - 着色 323"/>
    <w:basedOn w:val="88"/>
    <w:qFormat/>
    <w:uiPriority w:val="50"/>
    <w:rPr>
      <w:rFonts w:eastAsia="Times New Roman"/>
    </w:rPr>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C1F0C7"/>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196B24"/>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196B24"/>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196B24"/>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196B24"/>
      </w:tcPr>
    </w:tblStylePr>
    <w:tblStylePr w:type="band1Vert">
      <w:tcPr>
        <w:shd w:val="clear" w:color="auto" w:fill="84E290"/>
      </w:tcPr>
    </w:tblStylePr>
    <w:tblStylePr w:type="band1Horz">
      <w:tcPr>
        <w:shd w:val="clear" w:color="auto" w:fill="84E290"/>
      </w:tcPr>
    </w:tblStylePr>
  </w:style>
  <w:style w:type="table" w:customStyle="1" w:styleId="2039">
    <w:name w:val="清单表 4 - 着色 323"/>
    <w:basedOn w:val="88"/>
    <w:qFormat/>
    <w:uiPriority w:val="49"/>
    <w:rPr>
      <w:rFonts w:eastAsia="Times New Roman"/>
    </w:rPr>
    <w:tblPr>
      <w:tblBorders>
        <w:top w:val="single" w:color="47D459" w:sz="4" w:space="0"/>
        <w:left w:val="single" w:color="47D459" w:sz="4" w:space="0"/>
        <w:bottom w:val="single" w:color="47D459" w:sz="4" w:space="0"/>
        <w:right w:val="single" w:color="47D459" w:sz="4" w:space="0"/>
        <w:insideH w:val="single" w:color="47D459" w:sz="4" w:space="0"/>
      </w:tblBorders>
    </w:tblPr>
    <w:tblStylePr w:type="firstRow">
      <w:rPr>
        <w:b/>
        <w:bCs/>
        <w:color w:val="FFFFFF"/>
      </w:rPr>
      <w:tcPr>
        <w:tcBorders>
          <w:top w:val="single" w:color="196B24" w:sz="4" w:space="0"/>
          <w:left w:val="single" w:color="196B24" w:sz="4" w:space="0"/>
          <w:bottom w:val="single" w:color="196B24" w:sz="4" w:space="0"/>
          <w:right w:val="single" w:color="196B24" w:sz="4" w:space="0"/>
          <w:insideH w:val="nil"/>
        </w:tcBorders>
        <w:shd w:val="clear" w:color="auto" w:fill="196B24"/>
      </w:tcPr>
    </w:tblStylePr>
    <w:tblStylePr w:type="lastRow">
      <w:rPr>
        <w:b/>
        <w:bCs/>
      </w:rPr>
      <w:tcPr>
        <w:tcBorders>
          <w:top w:val="double" w:color="47D459" w:sz="4" w:space="0"/>
        </w:tcBorders>
      </w:tcPr>
    </w:tblStylePr>
    <w:tblStylePr w:type="firstCol">
      <w:rPr>
        <w:b/>
        <w:bCs/>
      </w:rPr>
    </w:tblStylePr>
    <w:tblStylePr w:type="lastCol">
      <w:rPr>
        <w:b/>
        <w:bCs/>
      </w:rPr>
    </w:tblStylePr>
    <w:tblStylePr w:type="band1Vert">
      <w:tcPr>
        <w:shd w:val="clear" w:color="auto" w:fill="C1F0C7"/>
      </w:tcPr>
    </w:tblStylePr>
    <w:tblStylePr w:type="band1Horz">
      <w:tcPr>
        <w:shd w:val="clear" w:color="auto" w:fill="C1F0C7"/>
      </w:tcPr>
    </w:tblStylePr>
  </w:style>
  <w:style w:type="table" w:customStyle="1" w:styleId="2040">
    <w:name w:val="网格表 6 彩色 - 着色 323"/>
    <w:basedOn w:val="88"/>
    <w:qFormat/>
    <w:uiPriority w:val="51"/>
    <w:rPr>
      <w:rFonts w:eastAsia="Times New Roman"/>
      <w:color w:val="124F1A"/>
    </w:rPr>
    <w:tblPr>
      <w:tblBorders>
        <w:top w:val="single" w:color="47D459" w:sz="4" w:space="0"/>
        <w:left w:val="single" w:color="47D459" w:sz="4" w:space="0"/>
        <w:bottom w:val="single" w:color="47D459" w:sz="4" w:space="0"/>
        <w:right w:val="single" w:color="47D459" w:sz="4" w:space="0"/>
        <w:insideH w:val="single" w:color="47D459" w:sz="4" w:space="0"/>
        <w:insideV w:val="single" w:color="47D459" w:sz="4" w:space="0"/>
      </w:tblBorders>
    </w:tblPr>
    <w:tblStylePr w:type="firstRow">
      <w:rPr>
        <w:b/>
        <w:bCs/>
      </w:rPr>
      <w:tcPr>
        <w:tcBorders>
          <w:bottom w:val="single" w:color="47D459" w:sz="12" w:space="0"/>
        </w:tcBorders>
      </w:tcPr>
    </w:tblStylePr>
    <w:tblStylePr w:type="lastRow">
      <w:rPr>
        <w:b/>
        <w:bCs/>
      </w:rPr>
      <w:tcPr>
        <w:tcBorders>
          <w:top w:val="double" w:color="47D459" w:sz="4" w:space="0"/>
        </w:tcBorders>
      </w:tcPr>
    </w:tblStylePr>
    <w:tblStylePr w:type="firstCol">
      <w:rPr>
        <w:b/>
        <w:bCs/>
      </w:rPr>
    </w:tblStylePr>
    <w:tblStylePr w:type="lastCol">
      <w:rPr>
        <w:b/>
        <w:bCs/>
      </w:rPr>
    </w:tblStylePr>
    <w:tblStylePr w:type="band1Vert">
      <w:tcPr>
        <w:shd w:val="clear" w:color="auto" w:fill="C1F0C7"/>
      </w:tcPr>
    </w:tblStylePr>
    <w:tblStylePr w:type="band1Horz">
      <w:tcPr>
        <w:shd w:val="clear" w:color="auto" w:fill="C1F0C7"/>
      </w:tcPr>
    </w:tblStylePr>
  </w:style>
  <w:style w:type="table" w:customStyle="1" w:styleId="2041">
    <w:name w:val="网格型浅色23"/>
    <w:basedOn w:val="88"/>
    <w:qFormat/>
    <w:uiPriority w:val="40"/>
    <w:rPr>
      <w:rFonts w:eastAsia="Times New Roman"/>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2042">
    <w:name w:val="网格型83"/>
    <w:basedOn w:val="88"/>
    <w:qFormat/>
    <w:uiPriority w:val="39"/>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043">
    <w:name w:val="网格型133"/>
    <w:basedOn w:val="88"/>
    <w:qFormat/>
    <w:uiPriority w:val="39"/>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044">
    <w:name w:val="网格型213"/>
    <w:basedOn w:val="88"/>
    <w:qFormat/>
    <w:uiPriority w:val="39"/>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045">
    <w:name w:val="网格型313"/>
    <w:basedOn w:val="88"/>
    <w:qFormat/>
    <w:uiPriority w:val="39"/>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046">
    <w:name w:val="网格型93"/>
    <w:basedOn w:val="88"/>
    <w:qFormat/>
    <w:uiPriority w:val="0"/>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047">
    <w:name w:val="网格表 1 浅色13"/>
    <w:basedOn w:val="88"/>
    <w:qFormat/>
    <w:uiPriority w:val="46"/>
    <w:rPr>
      <w:rFonts w:ascii="Calibri" w:hAnsi="Calibri"/>
    </w:rPr>
    <w:tblPr>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Pr>
    <w:tblStylePr w:type="firstRow">
      <w:rPr>
        <w:b/>
        <w:bCs/>
      </w:rPr>
      <w:tcPr>
        <w:tcBorders>
          <w:bottom w:val="single" w:color="666666" w:sz="12" w:space="0"/>
        </w:tcBorders>
      </w:tcPr>
    </w:tblStylePr>
    <w:tblStylePr w:type="lastRow">
      <w:rPr>
        <w:b/>
        <w:bCs/>
      </w:rPr>
      <w:tcPr>
        <w:tcBorders>
          <w:top w:val="double" w:color="666666" w:sz="2" w:space="0"/>
        </w:tcBorders>
      </w:tcPr>
    </w:tblStylePr>
    <w:tblStylePr w:type="firstCol">
      <w:rPr>
        <w:b/>
        <w:bCs/>
      </w:rPr>
    </w:tblStylePr>
    <w:tblStylePr w:type="lastCol">
      <w:rPr>
        <w:b/>
        <w:bCs/>
      </w:rPr>
    </w:tblStylePr>
  </w:style>
  <w:style w:type="table" w:customStyle="1" w:styleId="2048">
    <w:name w:val="简明型 113"/>
    <w:basedOn w:val="88"/>
    <w:qFormat/>
    <w:uiPriority w:val="0"/>
    <w:pPr>
      <w:widowControl w:val="0"/>
      <w:adjustRightInd w:val="0"/>
      <w:snapToGrid w:val="0"/>
      <w:spacing w:line="300" w:lineRule="auto"/>
      <w:ind w:firstLine="200" w:firstLineChars="200"/>
      <w:jc w:val="both"/>
    </w:pPr>
    <w:rPr>
      <w:rFonts w:ascii="Cambria" w:hAnsi="Cambria"/>
    </w:rPr>
    <w:tblPr>
      <w:tblBorders>
        <w:top w:val="single" w:color="008000" w:sz="12" w:space="0"/>
        <w:bottom w:val="single" w:color="008000" w:sz="12" w:space="0"/>
      </w:tblBorders>
    </w:tbl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2049">
    <w:name w:val="网格型 513"/>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2050">
    <w:name w:val="网格型 813"/>
    <w:basedOn w:val="88"/>
    <w:qFormat/>
    <w:uiPriority w:val="0"/>
    <w:pPr>
      <w:widowControl w:val="0"/>
      <w:ind w:firstLine="200" w:firstLineChars="200"/>
      <w:jc w:val="both"/>
    </w:pPr>
    <w:rPr>
      <w:rFonts w:ascii="Cambria" w:hAnsi="Cambria"/>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2051">
    <w:name w:val="三线表3"/>
    <w:basedOn w:val="88"/>
    <w:qFormat/>
    <w:uiPriority w:val="0"/>
    <w:rPr>
      <w:rFonts w:ascii="Calibri" w:hAnsi="Calibri"/>
    </w:rPr>
    <w:tblStylePr w:type="firstRow">
      <w:tcPr>
        <w:tcBorders>
          <w:top w:val="single" w:color="auto" w:sz="4" w:space="0"/>
          <w:left w:val="nil"/>
          <w:bottom w:val="single" w:color="auto" w:sz="4" w:space="0"/>
          <w:right w:val="nil"/>
          <w:insideH w:val="nil"/>
          <w:insideV w:val="nil"/>
          <w:tl2br w:val="nil"/>
          <w:tr2bl w:val="nil"/>
        </w:tcBorders>
      </w:tcPr>
    </w:tblStylePr>
    <w:tblStylePr w:type="lastRow">
      <w:tcPr>
        <w:tcBorders>
          <w:top w:val="nil"/>
          <w:bottom w:val="single" w:color="auto" w:sz="4" w:space="0"/>
        </w:tcBorders>
      </w:tcPr>
    </w:tblStylePr>
  </w:style>
  <w:style w:type="table" w:customStyle="1" w:styleId="2052">
    <w:name w:val="浅色列表 - 强调文字颜色 113"/>
    <w:basedOn w:val="114"/>
    <w:semiHidden/>
    <w:qFormat/>
    <w:uiPriority w:val="0"/>
    <w:pPr>
      <w:ind w:firstLine="0" w:firstLineChars="0"/>
    </w:pPr>
    <w:rPr>
      <w:rFonts w:ascii="Calibri" w:hAnsi="Calibri" w:eastAsia="微软雅黑"/>
    </w:rPr>
    <w:tblPr>
      <w:tblBorders>
        <w:top w:val="single" w:color="4F81BD" w:sz="8" w:space="0"/>
        <w:left w:val="single" w:color="4F81BD" w:sz="8" w:space="0"/>
        <w:bottom w:val="single" w:color="4F81BD" w:sz="8" w:space="0"/>
        <w:right w:val="single" w:color="4F81BD" w:sz="8" w:space="0"/>
      </w:tblBorders>
    </w:tblPr>
    <w:tblStylePr w:type="firstRow">
      <w:pPr>
        <w:spacing w:before="0" w:beforeLines="0" w:beforeAutospacing="0" w:after="0" w:afterLines="0" w:afterAutospacing="0" w:line="240" w:lineRule="auto"/>
      </w:pPr>
      <w:rPr>
        <w:b/>
        <w:bCs/>
        <w:color w:val="FFFFFF"/>
      </w:rPr>
      <w:tcPr>
        <w:tcBorders>
          <w:tl2br w:val="nil"/>
          <w:tr2bl w:val="nil"/>
        </w:tcBorders>
        <w:shd w:val="clear" w:color="auto" w:fill="4F81BD"/>
      </w:tcPr>
    </w:tblStylePr>
    <w:tblStylePr w:type="lastRow">
      <w:pPr>
        <w:spacing w:before="0" w:beforeLines="0" w:beforeAutospacing="0" w:after="0" w:afterLines="0" w:afterAutospacing="0" w:line="240" w:lineRule="auto"/>
      </w:pPr>
      <w:rPr>
        <w:b/>
        <w:bCs/>
      </w:r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cPr>
        <w:tcBorders>
          <w:top w:val="single" w:color="4F81BD" w:sz="8" w:space="0"/>
          <w:left w:val="single" w:color="4F81BD" w:sz="8" w:space="0"/>
          <w:bottom w:val="single" w:color="4F81BD" w:sz="8" w:space="0"/>
          <w:right w:val="single" w:color="4F81BD" w:sz="8" w:space="0"/>
        </w:tcBorders>
      </w:tcPr>
    </w:tblStylePr>
    <w:tblStylePr w:type="band1Horz">
      <w:rPr>
        <w:color w:val="auto"/>
      </w:rPr>
      <w:tcPr>
        <w:tcBorders>
          <w:top w:val="single" w:color="4F81BD" w:sz="8" w:space="0"/>
          <w:left w:val="single" w:color="4F81BD" w:sz="8" w:space="0"/>
          <w:bottom w:val="single" w:color="4F81BD" w:sz="8" w:space="0"/>
          <w:right w:val="single" w:color="4F81BD" w:sz="8" w:space="0"/>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2053">
    <w:name w:val="中等深浅底纹 2 - 强调文字颜色 113"/>
    <w:basedOn w:val="88"/>
    <w:semiHidden/>
    <w:qFormat/>
    <w:uiPriority w:val="0"/>
    <w:rPr>
      <w:rFonts w:ascii="Calibri" w:hAnsi="Calibri" w:eastAsia="微软雅黑"/>
    </w:rPr>
    <w:tblPr>
      <w:tblBorders>
        <w:top w:val="single" w:color="auto" w:sz="18" w:space="0"/>
        <w:bottom w:val="single" w:color="auto" w:sz="18" w:space="0"/>
      </w:tblBorders>
    </w:tblPr>
    <w:tblStylePr w:type="firstRow">
      <w:pPr>
        <w:spacing w:before="0" w:beforeLines="0" w:beforeAutospacing="0" w:after="0" w:afterLines="0" w:afterAutospacing="0" w:line="240" w:lineRule="auto"/>
      </w:pPr>
      <w:rPr>
        <w:b/>
        <w:bCs/>
        <w:color w:val="FFFFFF"/>
      </w:rPr>
      <w:tcPr>
        <w:tcBorders>
          <w:top w:val="single" w:color="auto" w:sz="18" w:space="0"/>
          <w:left w:val="nil"/>
          <w:bottom w:val="single" w:color="auto" w:sz="18" w:space="0"/>
          <w:right w:val="nil"/>
          <w:insideH w:val="nil"/>
          <w:insideV w:val="nil"/>
        </w:tcBorders>
        <w:shd w:val="clear" w:color="auto" w:fill="4F81BD"/>
      </w:tcPr>
    </w:tblStylePr>
    <w:tblStylePr w:type="lastRow">
      <w:pPr>
        <w:spacing w:before="0" w:beforeLines="0" w:beforeAutospacing="0" w:after="0" w:afterLines="0" w:afterAutospacing="0" w:line="240" w:lineRule="auto"/>
      </w:pPr>
      <w:rPr>
        <w:color w:val="auto"/>
      </w:r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cPr>
        <w:tcBorders>
          <w:top w:val="nil"/>
          <w:left w:val="nil"/>
          <w:bottom w:val="single" w:color="auto" w:sz="18" w:space="0"/>
          <w:right w:val="nil"/>
          <w:insideH w:val="nil"/>
          <w:insideV w:val="nil"/>
        </w:tcBorders>
        <w:shd w:val="clear" w:color="auto" w:fill="4F81BD"/>
      </w:tcPr>
    </w:tblStylePr>
    <w:tblStylePr w:type="lastCol">
      <w:rPr>
        <w:b/>
        <w:bCs/>
        <w:color w:val="FFFFFF"/>
      </w:rPr>
      <w:tcPr>
        <w:tcBorders>
          <w:left w:val="nil"/>
          <w:right w:val="nil"/>
          <w:insideH w:val="nil"/>
          <w:insideV w:val="nil"/>
        </w:tcBorders>
        <w:shd w:val="clear" w:color="auto" w:fill="4F81BD"/>
      </w:tcPr>
    </w:tblStylePr>
    <w:tblStylePr w:type="band1Vert">
      <w:tcPr>
        <w:tcBorders>
          <w:left w:val="nil"/>
          <w:right w:val="nil"/>
          <w:insideH w:val="nil"/>
          <w:insideV w:val="nil"/>
        </w:tcBorders>
        <w:shd w:val="clear" w:color="auto" w:fill="D8D8D8"/>
      </w:tcPr>
    </w:tblStylePr>
    <w:tblStylePr w:type="band1Horz">
      <w:tcPr>
        <w:shd w:val="clear" w:color="auto" w:fill="D8D8D8"/>
      </w:tcPr>
    </w:tblStylePr>
    <w:tblStylePr w:type="neCell">
      <w:tcPr>
        <w:tcBorders>
          <w:top w:val="single" w:color="auto" w:sz="18" w:space="0"/>
          <w:left w:val="nil"/>
          <w:bottom w:val="single" w:color="auto" w:sz="18" w:space="0"/>
          <w:right w:val="nil"/>
          <w:insideH w:val="nil"/>
          <w:insideV w:val="nil"/>
        </w:tcBorders>
      </w:tcPr>
    </w:tblStylePr>
    <w:tblStylePr w:type="nwCell">
      <w:rPr>
        <w:color w:val="FFFFFF"/>
      </w:rPr>
      <w:tcPr>
        <w:tcBorders>
          <w:top w:val="single" w:color="auto" w:sz="18" w:space="0"/>
          <w:left w:val="nil"/>
          <w:bottom w:val="single" w:color="auto" w:sz="18" w:space="0"/>
          <w:right w:val="nil"/>
          <w:insideH w:val="nil"/>
          <w:insideV w:val="nil"/>
        </w:tcBorders>
      </w:tcPr>
    </w:tblStylePr>
  </w:style>
  <w:style w:type="table" w:customStyle="1" w:styleId="2054">
    <w:name w:val="浅色网格 - 强调文字颜色 114"/>
    <w:basedOn w:val="88"/>
    <w:semiHidden/>
    <w:qFormat/>
    <w:uiPriority w:val="0"/>
    <w:rPr>
      <w:rFonts w:ascii="Calibri" w:hAnsi="Calibri" w:eastAsia="微软雅黑"/>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beforeLines="0" w:beforeAutospacing="0" w:after="0" w:afterLines="0" w:afterAutospacing="0" w:line="240" w:lineRule="auto"/>
      </w:pPr>
      <w:rPr>
        <w:rFonts w:hint="default" w:ascii="Helv" w:hAnsi="Helv" w:eastAsia="Arial Unicode MS" w:cs="Times New Roman"/>
        <w:b/>
        <w:bCs/>
      </w:rPr>
      <w:tcPr>
        <w:tcBorders>
          <w:top w:val="single" w:color="4F81BD" w:sz="8" w:space="0"/>
          <w:left w:val="single" w:color="4F81BD" w:sz="8" w:space="0"/>
          <w:bottom w:val="single" w:color="4F81BD" w:sz="18" w:space="0"/>
          <w:right w:val="single" w:color="4F81BD" w:sz="8" w:space="0"/>
          <w:insideH w:val="nil"/>
          <w:insideV w:val="single" w:sz="8" w:space="0"/>
        </w:tcBorders>
      </w:tcPr>
    </w:tblStylePr>
    <w:tblStylePr w:type="lastRow">
      <w:pPr>
        <w:spacing w:before="0" w:beforeLines="0" w:beforeAutospacing="0" w:after="0" w:afterLines="0" w:afterAutospacing="0" w:line="240" w:lineRule="auto"/>
      </w:pPr>
      <w:rPr>
        <w:rFonts w:hint="default" w:ascii="Helv" w:hAnsi="Helv" w:eastAsia="Arial Unicode MS" w:cs="Times New Roman"/>
        <w:b/>
        <w:bCs/>
      </w:r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hint="default" w:ascii="Helv" w:hAnsi="Helv" w:eastAsia="Arial Unicode MS" w:cs="Times New Roman"/>
        <w:b/>
        <w:bCs/>
      </w:rPr>
    </w:tblStylePr>
    <w:tblStylePr w:type="lastCol">
      <w:rPr>
        <w:rFonts w:hint="default" w:ascii="Helv" w:hAnsi="Helv" w:eastAsia="Arial Unicode MS" w:cs="Times New Roman"/>
        <w:b/>
        <w:bCs/>
      </w:rPr>
      <w:tcPr>
        <w:tcBorders>
          <w:top w:val="single" w:color="4F81BD" w:sz="8" w:space="0"/>
          <w:left w:val="single" w:color="4F81BD" w:sz="8" w:space="0"/>
          <w:bottom w:val="single" w:color="4F81BD" w:sz="8" w:space="0"/>
          <w:right w:val="single" w:color="4F81BD" w:sz="8" w:space="0"/>
        </w:tcBorders>
      </w:tcPr>
    </w:tblStylePr>
    <w:tblStylePr w:type="band1Vert">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customStyle="1" w:styleId="2055">
    <w:name w:val="浅色底纹13"/>
    <w:basedOn w:val="88"/>
    <w:semiHidden/>
    <w:qFormat/>
    <w:uiPriority w:val="0"/>
    <w:rPr>
      <w:rFonts w:ascii="Calibri" w:hAnsi="Calibri" w:eastAsia="微软雅黑"/>
      <w:color w:val="000000"/>
    </w:rPr>
    <w:tblPr>
      <w:tblBorders>
        <w:top w:val="single" w:color="000000" w:sz="8" w:space="0"/>
        <w:bottom w:val="single" w:color="000000" w:sz="8" w:space="0"/>
      </w:tblBorders>
    </w:tblPr>
    <w:tblStylePr w:type="firstRow">
      <w:pPr>
        <w:spacing w:before="0" w:beforeLines="0" w:beforeAutospacing="0" w:after="0" w:afterLines="0" w:afterAutospacing="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beforeLines="0" w:beforeAutospacing="0" w:after="0" w:afterLines="0" w:afterAutospacing="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2056">
    <w:name w:val="浅色网格 - 强调文字颜色 1113"/>
    <w:basedOn w:val="88"/>
    <w:semiHidden/>
    <w:qFormat/>
    <w:uiPriority w:val="0"/>
    <w:rPr>
      <w:rFonts w:ascii="Calibri" w:hAnsi="Calibri" w:eastAsia="微软雅黑"/>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beforeLines="0" w:beforeAutospacing="0" w:after="0" w:afterLines="0" w:afterAutospacing="0" w:line="240" w:lineRule="auto"/>
      </w:pPr>
      <w:rPr>
        <w:rFonts w:hint="default" w:ascii="Helv" w:hAnsi="Helv" w:eastAsia="Arial Unicode MS" w:cs="Times New Roman"/>
        <w:b/>
        <w:bCs/>
      </w:rPr>
      <w:tcPr>
        <w:tcBorders>
          <w:top w:val="single" w:color="4F81BD" w:sz="8" w:space="0"/>
          <w:left w:val="single" w:color="4F81BD" w:sz="8" w:space="0"/>
          <w:bottom w:val="single" w:color="4F81BD" w:sz="18" w:space="0"/>
          <w:right w:val="single" w:color="4F81BD" w:sz="8" w:space="0"/>
          <w:insideH w:val="nil"/>
          <w:insideV w:val="single" w:sz="8" w:space="0"/>
        </w:tcBorders>
      </w:tcPr>
    </w:tblStylePr>
    <w:tblStylePr w:type="lastRow">
      <w:pPr>
        <w:spacing w:before="0" w:beforeLines="0" w:beforeAutospacing="0" w:after="0" w:afterLines="0" w:afterAutospacing="0" w:line="240" w:lineRule="auto"/>
      </w:pPr>
      <w:rPr>
        <w:rFonts w:hint="default" w:ascii="Helv" w:hAnsi="Helv" w:eastAsia="Arial Unicode MS" w:cs="Times New Roman"/>
        <w:b/>
        <w:bCs/>
      </w:r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hint="default" w:ascii="Helv" w:hAnsi="Helv" w:eastAsia="Arial Unicode MS" w:cs="Times New Roman"/>
        <w:b/>
        <w:bCs/>
      </w:rPr>
    </w:tblStylePr>
    <w:tblStylePr w:type="lastCol">
      <w:rPr>
        <w:rFonts w:hint="default" w:ascii="Helv" w:hAnsi="Helv" w:eastAsia="Arial Unicode MS" w:cs="Times New Roman"/>
        <w:b/>
        <w:bCs/>
      </w:rPr>
      <w:tcPr>
        <w:tcBorders>
          <w:top w:val="single" w:color="4F81BD" w:sz="8" w:space="0"/>
          <w:left w:val="single" w:color="4F81BD" w:sz="8" w:space="0"/>
          <w:bottom w:val="single" w:color="4F81BD" w:sz="8" w:space="0"/>
          <w:right w:val="single" w:color="4F81BD" w:sz="8" w:space="0"/>
        </w:tcBorders>
      </w:tcPr>
    </w:tblStylePr>
    <w:tblStylePr w:type="band1Vert">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customStyle="1" w:styleId="2057">
    <w:name w:val="网格型143"/>
    <w:basedOn w:val="88"/>
    <w:qFormat/>
    <w:uiPriority w:val="59"/>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058">
    <w:name w:val="网格型1113"/>
    <w:basedOn w:val="88"/>
    <w:qFormat/>
    <w:uiPriority w:val="59"/>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059">
    <w:name w:val="网格型103"/>
    <w:basedOn w:val="88"/>
    <w:qFormat/>
    <w:uiPriority w:val="5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060">
    <w:name w:val="简明型 123"/>
    <w:basedOn w:val="88"/>
    <w:qFormat/>
    <w:uiPriority w:val="0"/>
    <w:pPr>
      <w:widowControl w:val="0"/>
      <w:adjustRightInd w:val="0"/>
      <w:snapToGrid w:val="0"/>
      <w:spacing w:line="300" w:lineRule="auto"/>
      <w:ind w:firstLine="200" w:firstLineChars="200"/>
      <w:jc w:val="both"/>
    </w:pPr>
    <w:rPr>
      <w:rFonts w:ascii="Cambria" w:hAnsi="Cambria"/>
    </w:rPr>
    <w:tblPr>
      <w:tblBorders>
        <w:top w:val="single" w:color="008000" w:sz="12" w:space="0"/>
        <w:bottom w:val="single" w:color="008000" w:sz="12" w:space="0"/>
      </w:tblBorders>
    </w:tbl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2061">
    <w:name w:val="网格型 523"/>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2062">
    <w:name w:val="网格型 823"/>
    <w:basedOn w:val="88"/>
    <w:qFormat/>
    <w:uiPriority w:val="0"/>
    <w:pPr>
      <w:widowControl w:val="0"/>
      <w:ind w:firstLine="200" w:firstLineChars="200"/>
      <w:jc w:val="both"/>
    </w:pPr>
    <w:rPr>
      <w:rFonts w:ascii="Cambria" w:hAnsi="Cambria"/>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2063">
    <w:name w:val="网格型153"/>
    <w:basedOn w:val="88"/>
    <w:qFormat/>
    <w:uiPriority w:val="0"/>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064">
    <w:name w:val="网格型1123"/>
    <w:basedOn w:val="88"/>
    <w:qFormat/>
    <w:uiPriority w:val="0"/>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065">
    <w:name w:val="表三维效果 113"/>
    <w:basedOn w:val="88"/>
    <w:qFormat/>
    <w:uiPriority w:val="0"/>
    <w:pPr>
      <w:widowControl w:val="0"/>
      <w:jc w:val="both"/>
    </w:p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2066">
    <w:name w:val="表三维效果 213"/>
    <w:basedOn w:val="88"/>
    <w:qFormat/>
    <w:uiPriority w:val="0"/>
    <w:pPr>
      <w:widowControl w:val="0"/>
      <w:jc w:val="both"/>
    </w:p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2067">
    <w:name w:val="表三维效果 313"/>
    <w:basedOn w:val="88"/>
    <w:qFormat/>
    <w:uiPriority w:val="0"/>
    <w:pPr>
      <w:widowControl w:val="0"/>
      <w:jc w:val="both"/>
    </w:p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2068">
    <w:name w:val="网格表 1 浅色23"/>
    <w:basedOn w:val="88"/>
    <w:qFormat/>
    <w:uiPriority w:val="46"/>
    <w:rPr>
      <w:rFonts w:ascii="Calibri" w:hAnsi="Calibri"/>
    </w:rPr>
    <w:tblPr>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Pr>
    <w:tblStylePr w:type="firstRow">
      <w:rPr>
        <w:b/>
        <w:bCs/>
      </w:rPr>
      <w:tcPr>
        <w:tcBorders>
          <w:bottom w:val="single" w:color="666666" w:sz="12" w:space="0"/>
        </w:tcBorders>
      </w:tcPr>
    </w:tblStylePr>
    <w:tblStylePr w:type="lastRow">
      <w:rPr>
        <w:b/>
        <w:bCs/>
      </w:rPr>
      <w:tcPr>
        <w:tcBorders>
          <w:top w:val="double" w:color="666666" w:sz="2" w:space="0"/>
        </w:tcBorders>
      </w:tcPr>
    </w:tblStylePr>
    <w:tblStylePr w:type="firstCol">
      <w:rPr>
        <w:b/>
        <w:bCs/>
      </w:rPr>
    </w:tblStylePr>
    <w:tblStylePr w:type="lastCol">
      <w:rPr>
        <w:b/>
        <w:bCs/>
      </w:rPr>
    </w:tblStylePr>
  </w:style>
  <w:style w:type="table" w:customStyle="1" w:styleId="2069">
    <w:name w:val="无格式表格 233"/>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2070">
    <w:name w:val="网格表 5 深色 - 着色 333"/>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DEDE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A5A5A5"/>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A5A5A5"/>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A5A5A5"/>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A5A5A5"/>
      </w:tcPr>
    </w:tblStylePr>
    <w:tblStylePr w:type="band1Vert">
      <w:tcPr>
        <w:shd w:val="clear" w:color="auto" w:fill="DBDBDB"/>
      </w:tcPr>
    </w:tblStylePr>
    <w:tblStylePr w:type="band1Horz">
      <w:tcPr>
        <w:shd w:val="clear" w:color="auto" w:fill="DBDBDB"/>
      </w:tcPr>
    </w:tblStylePr>
  </w:style>
  <w:style w:type="table" w:customStyle="1" w:styleId="2071">
    <w:name w:val="清单表 4 - 着色 333"/>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tcBorders>
        <w:shd w:val="clear" w:color="auto" w:fill="A5A5A5"/>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2072">
    <w:name w:val="网格表 6 彩色 - 着色 333"/>
    <w:basedOn w:val="88"/>
    <w:qFormat/>
    <w:uiPriority w:val="51"/>
    <w:rPr>
      <w:color w:val="7B7B7B"/>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rPr>
      <w:tcPr>
        <w:tcBorders>
          <w:bottom w:val="single" w:color="C9C9C9" w:sz="12" w:space="0"/>
        </w:tcBorders>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2073">
    <w:name w:val="网格型浅色33"/>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2074">
    <w:name w:val="网格型163"/>
    <w:basedOn w:val="8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075">
    <w:name w:val="无格式表格 243"/>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2076">
    <w:name w:val="网格型173"/>
    <w:basedOn w:val="88"/>
    <w:qFormat/>
    <w:uiPriority w:val="0"/>
    <w:rPr>
      <w:rFonts w:eastAsia="Times New Roman"/>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077">
    <w:name w:val="网格型223"/>
    <w:basedOn w:val="88"/>
    <w:qFormat/>
    <w:uiPriority w:val="39"/>
    <w:rPr>
      <w:rFonts w:eastAsia="Times New Roman"/>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078">
    <w:name w:val="网格型323"/>
    <w:basedOn w:val="88"/>
    <w:qFormat/>
    <w:uiPriority w:val="0"/>
    <w:rPr>
      <w:rFonts w:eastAsia="Times New Roman"/>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079">
    <w:name w:val="网格型413"/>
    <w:basedOn w:val="88"/>
    <w:qFormat/>
    <w:uiPriority w:val="5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080">
    <w:name w:val="简明型 133"/>
    <w:basedOn w:val="88"/>
    <w:qFormat/>
    <w:uiPriority w:val="0"/>
    <w:pPr>
      <w:widowControl w:val="0"/>
      <w:spacing w:line="300" w:lineRule="auto"/>
      <w:jc w:val="both"/>
    </w:pPr>
    <w:tblPr>
      <w:tblBorders>
        <w:top w:val="single" w:color="008000" w:sz="12" w:space="0"/>
        <w:bottom w:val="single" w:color="008000" w:sz="12" w:space="0"/>
      </w:tblBorders>
    </w:tbl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2081">
    <w:name w:val="网格表 4 - 着色 623"/>
    <w:basedOn w:val="88"/>
    <w:qFormat/>
    <w:uiPriority w:val="49"/>
    <w:tblPr>
      <w:tblBorders>
        <w:top w:val="single" w:color="A8D08D" w:sz="4" w:space="0"/>
        <w:left w:val="single" w:color="A8D08D" w:sz="4" w:space="0"/>
        <w:bottom w:val="single" w:color="A8D08D" w:sz="4" w:space="0"/>
        <w:right w:val="single" w:color="A8D08D" w:sz="4" w:space="0"/>
        <w:insideH w:val="single" w:color="A8D08D" w:sz="4" w:space="0"/>
        <w:insideV w:val="single" w:color="A8D08D" w:sz="4" w:space="0"/>
      </w:tblBorders>
    </w:tblPr>
    <w:tblStylePr w:type="firstRow">
      <w:rPr>
        <w:b/>
        <w:bCs/>
        <w:color w:val="FFFFFF"/>
      </w:rPr>
      <w:tcPr>
        <w:tcBorders>
          <w:top w:val="single" w:color="70AD47" w:sz="4" w:space="0"/>
          <w:left w:val="single" w:color="70AD47" w:sz="4" w:space="0"/>
          <w:bottom w:val="single" w:color="70AD47" w:sz="4" w:space="0"/>
          <w:right w:val="single" w:color="70AD47" w:sz="4" w:space="0"/>
          <w:insideH w:val="nil"/>
          <w:insideV w:val="nil"/>
        </w:tcBorders>
        <w:shd w:val="clear" w:color="auto" w:fill="70AD47"/>
      </w:tcPr>
    </w:tblStylePr>
    <w:tblStylePr w:type="lastRow">
      <w:rPr>
        <w:b/>
        <w:bCs/>
      </w:rPr>
      <w:tcPr>
        <w:tcBorders>
          <w:top w:val="double" w:color="70AD47" w:sz="4" w:space="0"/>
        </w:tcBorders>
      </w:tcPr>
    </w:tblStylePr>
    <w:tblStylePr w:type="firstCol">
      <w:rPr>
        <w:b/>
        <w:bCs/>
      </w:rPr>
    </w:tblStylePr>
    <w:tblStylePr w:type="lastCol">
      <w:rPr>
        <w:b/>
        <w:bCs/>
      </w:rPr>
    </w:tblStylePr>
    <w:tblStylePr w:type="band1Vert">
      <w:tcPr>
        <w:shd w:val="clear" w:color="auto" w:fill="E2EFD9"/>
      </w:tcPr>
    </w:tblStylePr>
    <w:tblStylePr w:type="band1Horz">
      <w:tcPr>
        <w:shd w:val="clear" w:color="auto" w:fill="E2EFD9"/>
      </w:tcPr>
    </w:tblStylePr>
  </w:style>
  <w:style w:type="table" w:customStyle="1" w:styleId="2082">
    <w:name w:val="网格型 833"/>
    <w:basedOn w:val="88"/>
    <w:qFormat/>
    <w:uiPriority w:val="0"/>
    <w:pPr>
      <w:widowControl w:val="0"/>
      <w:spacing w:line="300" w:lineRule="auto"/>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2083">
    <w:name w:val="网格表 4 - 着色 323"/>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insideV w:val="nil"/>
        </w:tcBorders>
        <w:shd w:val="clear" w:color="auto" w:fill="A5A5A5"/>
      </w:tcPr>
    </w:tblStylePr>
    <w:tblStylePr w:type="lastRow">
      <w:rPr>
        <w:b/>
        <w:bCs/>
      </w:rPr>
      <w:tcPr>
        <w:tcBorders>
          <w:top w:val="double" w:color="A5A5A5"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2084">
    <w:name w:val="网格型 533"/>
    <w:basedOn w:val="88"/>
    <w:qFormat/>
    <w:uiPriority w:val="0"/>
    <w:pPr>
      <w:widowControl w:val="0"/>
      <w:spacing w:line="400" w:lineRule="exact"/>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2085">
    <w:name w:val="网格表 5 深色 - 着色 343"/>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DEDE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A5A5A5"/>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A5A5A5"/>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A5A5A5"/>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A5A5A5"/>
      </w:tcPr>
    </w:tblStylePr>
    <w:tblStylePr w:type="band1Vert">
      <w:tcPr>
        <w:shd w:val="clear" w:color="auto" w:fill="DBDBDB"/>
      </w:tcPr>
    </w:tblStylePr>
    <w:tblStylePr w:type="band1Horz">
      <w:tcPr>
        <w:shd w:val="clear" w:color="auto" w:fill="DBDBDB"/>
      </w:tcPr>
    </w:tblStylePr>
  </w:style>
  <w:style w:type="table" w:customStyle="1" w:styleId="2086">
    <w:name w:val="清单表 4 - 着色 343"/>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tcBorders>
        <w:shd w:val="clear" w:color="auto" w:fill="A5A5A5"/>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2087">
    <w:name w:val="网格表 6 彩色 - 着色 343"/>
    <w:basedOn w:val="88"/>
    <w:qFormat/>
    <w:uiPriority w:val="51"/>
    <w:rPr>
      <w:color w:val="7B7B7B"/>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rPr>
      <w:tcPr>
        <w:tcBorders>
          <w:bottom w:val="single" w:color="C9C9C9" w:sz="12" w:space="0"/>
        </w:tcBorders>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2088">
    <w:name w:val="网格型浅色43"/>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2089">
    <w:name w:val="网格型1133"/>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090">
    <w:name w:val="网格型1213"/>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091">
    <w:name w:val="MTEBNumberedEquation3"/>
    <w:basedOn w:val="88"/>
    <w:qFormat/>
    <w:uiPriority w:val="0"/>
  </w:style>
  <w:style w:type="table" w:customStyle="1" w:styleId="2092">
    <w:name w:val="通信表3"/>
    <w:basedOn w:val="88"/>
    <w:qFormat/>
    <w:uiPriority w:val="0"/>
    <w:tblPr>
      <w:tblBorders>
        <w:top w:val="single" w:color="auto" w:sz="6" w:space="0"/>
        <w:bottom w:val="single" w:color="auto" w:sz="6" w:space="0"/>
      </w:tblBorders>
    </w:tblPr>
    <w:tblStylePr w:type="firstRow">
      <w:tcPr>
        <w:tcBorders>
          <w:bottom w:val="single" w:color="auto" w:sz="4" w:space="0"/>
        </w:tcBorders>
      </w:tcPr>
    </w:tblStylePr>
  </w:style>
  <w:style w:type="table" w:customStyle="1" w:styleId="2093">
    <w:name w:val="简明型 17"/>
    <w:basedOn w:val="88"/>
    <w:semiHidden/>
    <w:qFormat/>
    <w:uiPriority w:val="0"/>
    <w:pPr>
      <w:widowControl w:val="0"/>
      <w:spacing w:line="300" w:lineRule="auto"/>
      <w:jc w:val="both"/>
    </w:pPr>
    <w:tblPr>
      <w:tblBorders>
        <w:top w:val="single" w:color="008000" w:sz="12" w:space="0"/>
        <w:bottom w:val="single" w:color="008000" w:sz="12" w:space="0"/>
      </w:tblBorders>
    </w:tbl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2094">
    <w:name w:val="简明型 24"/>
    <w:basedOn w:val="88"/>
    <w:semiHidden/>
    <w:qFormat/>
    <w:uiPriority w:val="0"/>
    <w:pPr>
      <w:widowControl w:val="0"/>
      <w:spacing w:line="300" w:lineRule="auto"/>
      <w:jc w:val="both"/>
    </w:p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2095">
    <w:name w:val="简明型 34"/>
    <w:basedOn w:val="88"/>
    <w:semiHidden/>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tblBorders>
    </w:tblPr>
    <w:tblStylePr w:type="firstRow">
      <w:rPr>
        <w:b/>
        <w:bCs/>
        <w:color w:val="FFFFFF"/>
      </w:rPr>
      <w:tcPr>
        <w:tcBorders>
          <w:tl2br w:val="nil"/>
          <w:tr2bl w:val="nil"/>
        </w:tcBorders>
        <w:shd w:val="solid" w:color="000000" w:fill="FFFFFF"/>
      </w:tcPr>
    </w:tblStylePr>
  </w:style>
  <w:style w:type="table" w:customStyle="1" w:styleId="2096">
    <w:name w:val="古典型 14"/>
    <w:basedOn w:val="88"/>
    <w:semiHidden/>
    <w:qFormat/>
    <w:uiPriority w:val="0"/>
    <w:pPr>
      <w:widowControl w:val="0"/>
      <w:spacing w:line="300" w:lineRule="auto"/>
      <w:jc w:val="both"/>
    </w:pPr>
    <w:tblPr>
      <w:tblBorders>
        <w:top w:val="single" w:color="000000" w:sz="12" w:space="0"/>
        <w:bottom w:val="single" w:color="000000" w:sz="12" w:space="0"/>
      </w:tblBorders>
    </w:tbl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2097">
    <w:name w:val="古典型 24"/>
    <w:basedOn w:val="88"/>
    <w:semiHidden/>
    <w:qFormat/>
    <w:uiPriority w:val="0"/>
    <w:pPr>
      <w:widowControl w:val="0"/>
      <w:ind w:firstLine="200" w:firstLineChars="200"/>
      <w:jc w:val="both"/>
    </w:pPr>
    <w:rPr>
      <w:rFonts w:ascii="Cambria" w:hAnsi="Cambria"/>
    </w:rPr>
    <w:tblPr>
      <w:tblBorders>
        <w:top w:val="single" w:color="000000" w:sz="12" w:space="0"/>
        <w:bottom w:val="single" w:color="000000" w:sz="12" w:space="0"/>
      </w:tblBorders>
    </w:tbl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2098">
    <w:name w:val="古典型 34"/>
    <w:basedOn w:val="88"/>
    <w:semiHidden/>
    <w:qFormat/>
    <w:uiPriority w:val="0"/>
    <w:pPr>
      <w:widowControl w:val="0"/>
      <w:ind w:firstLine="200" w:firstLineChars="200"/>
      <w:jc w:val="both"/>
    </w:pPr>
    <w:rPr>
      <w:rFonts w:ascii="Cambria" w:hAnsi="Cambria"/>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2099">
    <w:name w:val="古典型 44"/>
    <w:basedOn w:val="88"/>
    <w:semiHidden/>
    <w:qFormat/>
    <w:uiPriority w:val="0"/>
    <w:pPr>
      <w:widowControl w:val="0"/>
      <w:ind w:firstLine="200" w:firstLineChars="200"/>
      <w:jc w:val="both"/>
    </w:pPr>
    <w:rPr>
      <w:rFonts w:ascii="Cambria" w:hAnsi="Cambria"/>
    </w:rPr>
    <w:tblPr>
      <w:tblBorders>
        <w:top w:val="single" w:color="000000" w:sz="12" w:space="0"/>
        <w:left w:val="single" w:color="000000" w:sz="6" w:space="0"/>
        <w:bottom w:val="single" w:color="000000" w:sz="12" w:space="0"/>
        <w:right w:val="single" w:color="000000" w:sz="6" w:space="0"/>
      </w:tblBorders>
    </w:tbl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table" w:customStyle="1" w:styleId="2100">
    <w:name w:val="彩色型 14"/>
    <w:basedOn w:val="88"/>
    <w:semiHidden/>
    <w:qFormat/>
    <w:uiPriority w:val="0"/>
    <w:pPr>
      <w:widowControl w:val="0"/>
      <w:ind w:firstLine="200" w:firstLineChars="200"/>
      <w:jc w:val="both"/>
    </w:pPr>
    <w:rPr>
      <w:rFonts w:ascii="Cambria" w:hAnsi="Cambria"/>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2101">
    <w:name w:val="彩色型 24"/>
    <w:basedOn w:val="88"/>
    <w:semiHidden/>
    <w:qFormat/>
    <w:uiPriority w:val="0"/>
    <w:pPr>
      <w:widowControl w:val="0"/>
      <w:ind w:firstLine="200" w:firstLineChars="200"/>
      <w:jc w:val="both"/>
    </w:pPr>
    <w:rPr>
      <w:rFonts w:ascii="Cambria" w:hAnsi="Cambria"/>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2102">
    <w:name w:val="彩色型 34"/>
    <w:basedOn w:val="88"/>
    <w:semiHidden/>
    <w:qFormat/>
    <w:uiPriority w:val="0"/>
    <w:pPr>
      <w:widowControl w:val="0"/>
      <w:ind w:firstLine="200" w:firstLineChars="200"/>
      <w:jc w:val="both"/>
    </w:pPr>
    <w:rPr>
      <w:rFonts w:ascii="Cambria" w:hAnsi="Cambria"/>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table" w:customStyle="1" w:styleId="2103">
    <w:name w:val="竖列型 14"/>
    <w:basedOn w:val="88"/>
    <w:semiHidden/>
    <w:qFormat/>
    <w:uiPriority w:val="0"/>
    <w:pPr>
      <w:widowControl w:val="0"/>
      <w:ind w:firstLine="200" w:firstLineChars="200"/>
      <w:jc w:val="both"/>
    </w:pPr>
    <w:rPr>
      <w:rFonts w:ascii="Cambria" w:hAnsi="Cambria"/>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2104">
    <w:name w:val="竖列型 24"/>
    <w:basedOn w:val="88"/>
    <w:semiHidden/>
    <w:qFormat/>
    <w:uiPriority w:val="0"/>
    <w:pPr>
      <w:widowControl w:val="0"/>
      <w:ind w:firstLine="200" w:firstLineChars="200"/>
      <w:jc w:val="both"/>
    </w:pPr>
    <w:rPr>
      <w:rFonts w:ascii="Cambria" w:hAnsi="Cambria"/>
      <w:b/>
      <w:bCs/>
    </w:r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2105">
    <w:name w:val="竖列型 34"/>
    <w:basedOn w:val="88"/>
    <w:semiHidden/>
    <w:qFormat/>
    <w:uiPriority w:val="0"/>
    <w:pPr>
      <w:widowControl w:val="0"/>
      <w:ind w:firstLine="200" w:firstLineChars="200"/>
      <w:jc w:val="both"/>
    </w:pPr>
    <w:rPr>
      <w:rFonts w:ascii="Cambria" w:hAnsi="Cambria"/>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2106">
    <w:name w:val="竖列型 44"/>
    <w:basedOn w:val="88"/>
    <w:semiHidden/>
    <w:qFormat/>
    <w:uiPriority w:val="0"/>
    <w:pPr>
      <w:widowControl w:val="0"/>
      <w:ind w:firstLine="200" w:firstLineChars="200"/>
      <w:jc w:val="both"/>
    </w:pPr>
    <w:rPr>
      <w:rFonts w:ascii="Cambria" w:hAnsi="Cambria"/>
    </w:r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2107">
    <w:name w:val="竖列型 54"/>
    <w:basedOn w:val="88"/>
    <w:semiHidden/>
    <w:qFormat/>
    <w:uiPriority w:val="0"/>
    <w:pPr>
      <w:widowControl w:val="0"/>
      <w:ind w:firstLine="200" w:firstLineChars="200"/>
      <w:jc w:val="both"/>
    </w:pPr>
    <w:rPr>
      <w:rFonts w:ascii="Cambria" w:hAnsi="Cambria"/>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2108">
    <w:name w:val="网格型 14"/>
    <w:basedOn w:val="88"/>
    <w:semiHidden/>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blStylePr w:type="lastRow">
      <w:rPr>
        <w:i/>
        <w:iCs/>
      </w:rPr>
      <w:tcPr>
        <w:tcBorders>
          <w:tl2br w:val="nil"/>
          <w:tr2bl w:val="nil"/>
        </w:tcBorders>
      </w:tcPr>
    </w:tblStylePr>
    <w:tblStylePr w:type="lastCol">
      <w:rPr>
        <w:i/>
        <w:iCs/>
      </w:rPr>
      <w:tcPr>
        <w:tcBorders>
          <w:tl2br w:val="nil"/>
          <w:tr2bl w:val="nil"/>
        </w:tcBorders>
      </w:tcPr>
    </w:tblStylePr>
    <w:tblStylePr w:type="nwCell">
      <w:tcPr>
        <w:tcBorders>
          <w:tl2br w:val="single" w:color="000000" w:sz="6" w:space="0"/>
          <w:tr2bl w:val="nil"/>
        </w:tcBorders>
      </w:tcPr>
    </w:tblStylePr>
  </w:style>
  <w:style w:type="table" w:customStyle="1" w:styleId="2109">
    <w:name w:val="网格型 24"/>
    <w:basedOn w:val="88"/>
    <w:semiHidden/>
    <w:qFormat/>
    <w:uiPriority w:val="0"/>
    <w:pPr>
      <w:widowControl w:val="0"/>
      <w:ind w:firstLine="200" w:firstLineChars="200"/>
      <w:jc w:val="both"/>
    </w:pPr>
    <w:rPr>
      <w:rFonts w:ascii="Cambria" w:hAnsi="Cambria"/>
    </w:rPr>
    <w:tblPr>
      <w:tblBorders>
        <w:insideH w:val="single" w:color="000000" w:sz="6" w:space="0"/>
        <w:insideV w:val="single" w:color="000000" w:sz="6" w:space="0"/>
      </w:tblBorders>
    </w:tbl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2110">
    <w:name w:val="网格型 34"/>
    <w:basedOn w:val="88"/>
    <w:semiHidden/>
    <w:qFormat/>
    <w:uiPriority w:val="0"/>
    <w:pPr>
      <w:widowControl w:val="0"/>
      <w:ind w:firstLine="200" w:firstLineChars="200"/>
      <w:jc w:val="both"/>
    </w:pPr>
    <w:rPr>
      <w:rFonts w:ascii="Cambria" w:hAnsi="Cambria"/>
    </w:rPr>
    <w:tblPr>
      <w:tblBorders>
        <w:top w:val="single" w:color="000000" w:sz="6" w:space="0"/>
        <w:left w:val="single" w:color="000000" w:sz="12" w:space="0"/>
        <w:bottom w:val="single" w:color="000000" w:sz="6" w:space="0"/>
        <w:right w:val="single" w:color="000000" w:sz="12" w:space="0"/>
        <w:insideV w:val="single" w:color="000000" w:sz="6" w:space="0"/>
      </w:tblBorders>
    </w:tbl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2111">
    <w:name w:val="网格型 44"/>
    <w:basedOn w:val="88"/>
    <w:semiHidden/>
    <w:qFormat/>
    <w:uiPriority w:val="0"/>
    <w:pPr>
      <w:widowControl w:val="0"/>
      <w:ind w:firstLine="200" w:firstLineChars="200"/>
      <w:jc w:val="both"/>
    </w:pPr>
    <w:rPr>
      <w:rFonts w:ascii="Cambria" w:hAnsi="Cambria"/>
    </w:rPr>
    <w:tblPr>
      <w:tblBorders>
        <w:left w:val="single" w:color="000000" w:sz="12" w:space="0"/>
        <w:right w:val="single" w:color="000000" w:sz="12" w:space="0"/>
        <w:insideH w:val="single" w:color="000000" w:sz="6" w:space="0"/>
        <w:insideV w:val="single" w:color="000000" w:sz="6" w:space="0"/>
      </w:tblBorders>
    </w:tbl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2112">
    <w:name w:val="网格型 57"/>
    <w:basedOn w:val="88"/>
    <w:semiHidden/>
    <w:qFormat/>
    <w:uiPriority w:val="0"/>
    <w:pPr>
      <w:widowControl w:val="0"/>
      <w:spacing w:line="400" w:lineRule="exact"/>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2113">
    <w:name w:val="网格型 64"/>
    <w:basedOn w:val="88"/>
    <w:semiHidden/>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V w:val="single" w:color="000000" w:sz="6" w:space="0"/>
      </w:tblBorders>
    </w:tbl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2114">
    <w:name w:val="网格型 74"/>
    <w:basedOn w:val="88"/>
    <w:semiHidden/>
    <w:qFormat/>
    <w:uiPriority w:val="0"/>
    <w:pPr>
      <w:widowControl w:val="0"/>
      <w:ind w:firstLine="200" w:firstLineChars="200"/>
      <w:jc w:val="both"/>
    </w:pPr>
    <w:rPr>
      <w:rFonts w:ascii="Cambria" w:hAnsi="Cambria"/>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2115">
    <w:name w:val="网格型 87"/>
    <w:basedOn w:val="88"/>
    <w:semiHidden/>
    <w:qFormat/>
    <w:uiPriority w:val="0"/>
    <w:pPr>
      <w:widowControl w:val="0"/>
      <w:spacing w:line="300" w:lineRule="auto"/>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2116">
    <w:name w:val="列表型 14"/>
    <w:basedOn w:val="88"/>
    <w:semiHidden/>
    <w:qFormat/>
    <w:uiPriority w:val="0"/>
    <w:pPr>
      <w:widowControl w:val="0"/>
      <w:ind w:firstLine="200" w:firstLineChars="200"/>
      <w:jc w:val="both"/>
    </w:pPr>
    <w:rPr>
      <w:rFonts w:ascii="Cambria" w:hAnsi="Cambria"/>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2117">
    <w:name w:val="列表型 24"/>
    <w:basedOn w:val="88"/>
    <w:semiHidden/>
    <w:qFormat/>
    <w:uiPriority w:val="0"/>
    <w:pPr>
      <w:widowControl w:val="0"/>
      <w:ind w:firstLine="200" w:firstLineChars="200"/>
      <w:jc w:val="both"/>
    </w:pPr>
    <w:rPr>
      <w:rFonts w:ascii="Cambria" w:hAnsi="Cambria"/>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2118">
    <w:name w:val="列表型 34"/>
    <w:basedOn w:val="88"/>
    <w:semiHidden/>
    <w:qFormat/>
    <w:uiPriority w:val="0"/>
    <w:pPr>
      <w:widowControl w:val="0"/>
      <w:ind w:firstLine="200" w:firstLineChars="200"/>
      <w:jc w:val="both"/>
    </w:pPr>
    <w:rPr>
      <w:rFonts w:ascii="Cambria" w:hAnsi="Cambria"/>
    </w:rPr>
    <w:tblPr>
      <w:tblBorders>
        <w:top w:val="single" w:color="000000" w:sz="12" w:space="0"/>
        <w:bottom w:val="single" w:color="000000" w:sz="12" w:space="0"/>
        <w:insideH w:val="single" w:color="000000" w:sz="6" w:space="0"/>
      </w:tblBorders>
    </w:tbl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2119">
    <w:name w:val="列表型 44"/>
    <w:basedOn w:val="88"/>
    <w:semiHidden/>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H w:val="single" w:color="000000" w:sz="6" w:space="0"/>
      </w:tblBorders>
    </w:tblPr>
    <w:tblStylePr w:type="firstRow">
      <w:rPr>
        <w:b/>
        <w:bCs/>
        <w:color w:val="FFFFFF"/>
      </w:rPr>
      <w:tcPr>
        <w:tcBorders>
          <w:bottom w:val="single" w:color="000000" w:sz="12" w:space="0"/>
          <w:tl2br w:val="nil"/>
          <w:tr2bl w:val="nil"/>
        </w:tcBorders>
        <w:shd w:val="solid" w:color="808080" w:fill="FFFFFF"/>
      </w:tcPr>
    </w:tblStylePr>
  </w:style>
  <w:style w:type="table" w:customStyle="1" w:styleId="2120">
    <w:name w:val="列表型 54"/>
    <w:basedOn w:val="88"/>
    <w:semiHidden/>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H w:val="single" w:color="000000" w:sz="6" w:space="0"/>
      </w:tblBorders>
    </w:tbl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2121">
    <w:name w:val="列表型 64"/>
    <w:basedOn w:val="88"/>
    <w:semiHidden/>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tblStylePr w:type="nwCell">
      <w:tcPr>
        <w:tcBorders>
          <w:tl2br w:val="single" w:color="000000" w:sz="6" w:space="0"/>
          <w:tr2bl w:val="nil"/>
        </w:tcBorders>
      </w:tcPr>
    </w:tblStylePr>
  </w:style>
  <w:style w:type="table" w:customStyle="1" w:styleId="2122">
    <w:name w:val="列表型 74"/>
    <w:basedOn w:val="88"/>
    <w:semiHidden/>
    <w:qFormat/>
    <w:uiPriority w:val="0"/>
    <w:pPr>
      <w:widowControl w:val="0"/>
      <w:ind w:firstLine="200" w:firstLineChars="200"/>
      <w:jc w:val="both"/>
    </w:pPr>
    <w:rPr>
      <w:rFonts w:ascii="Cambria" w:hAnsi="Cambria"/>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2123">
    <w:name w:val="列表型 84"/>
    <w:basedOn w:val="88"/>
    <w:semiHidden/>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tblStylePr w:type="nwCell">
      <w:tcPr>
        <w:tcBorders>
          <w:tl2br w:val="single" w:color="auto" w:sz="6" w:space="0"/>
          <w:tr2bl w:val="nil"/>
        </w:tcBorders>
      </w:tcPr>
    </w:tblStylePr>
  </w:style>
  <w:style w:type="table" w:customStyle="1" w:styleId="2124">
    <w:name w:val="立体型 14"/>
    <w:basedOn w:val="88"/>
    <w:semiHidden/>
    <w:qFormat/>
    <w:uiPriority w:val="0"/>
    <w:pPr>
      <w:widowControl w:val="0"/>
      <w:ind w:firstLine="200" w:firstLineChars="200"/>
      <w:jc w:val="both"/>
    </w:pPr>
    <w:rPr>
      <w:rFonts w:ascii="Cambria" w:hAnsi="Cambria"/>
    </w:r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2125">
    <w:name w:val="立体型 24"/>
    <w:basedOn w:val="88"/>
    <w:semiHidden/>
    <w:qFormat/>
    <w:uiPriority w:val="0"/>
    <w:pPr>
      <w:widowControl w:val="0"/>
      <w:ind w:firstLine="200" w:firstLineChars="200"/>
      <w:jc w:val="both"/>
    </w:pPr>
    <w:rPr>
      <w:rFonts w:ascii="Cambria" w:hAnsi="Cambria"/>
    </w:r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2126">
    <w:name w:val="立体型 34"/>
    <w:basedOn w:val="88"/>
    <w:semiHidden/>
    <w:qFormat/>
    <w:uiPriority w:val="0"/>
    <w:pPr>
      <w:widowControl w:val="0"/>
      <w:ind w:firstLine="200" w:firstLineChars="200"/>
      <w:jc w:val="both"/>
    </w:pPr>
    <w:rPr>
      <w:rFonts w:ascii="Cambria" w:hAnsi="Cambria"/>
    </w:r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2127">
    <w:name w:val="流行型4"/>
    <w:basedOn w:val="88"/>
    <w:semiHidden/>
    <w:qFormat/>
    <w:uiPriority w:val="0"/>
    <w:pPr>
      <w:widowControl w:val="0"/>
      <w:ind w:firstLine="200" w:firstLineChars="200"/>
      <w:jc w:val="both"/>
    </w:pPr>
    <w:rPr>
      <w:rFonts w:ascii="Cambria" w:hAnsi="Cambria"/>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2128">
    <w:name w:val="典雅型4"/>
    <w:basedOn w:val="88"/>
    <w:semiHidden/>
    <w:qFormat/>
    <w:uiPriority w:val="0"/>
    <w:pPr>
      <w:widowControl w:val="0"/>
      <w:ind w:firstLine="200" w:firstLineChars="200"/>
      <w:jc w:val="both"/>
    </w:pPr>
    <w:rPr>
      <w:rFonts w:ascii="Cambria" w:hAnsi="Cambria"/>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blStylePr w:type="firstRow">
      <w:rPr>
        <w:caps/>
        <w:color w:val="auto"/>
      </w:rPr>
      <w:tcPr>
        <w:tcBorders>
          <w:tl2br w:val="nil"/>
          <w:tr2bl w:val="nil"/>
        </w:tcBorders>
      </w:tcPr>
    </w:tblStylePr>
  </w:style>
  <w:style w:type="table" w:customStyle="1" w:styleId="2129">
    <w:name w:val="专业型4"/>
    <w:basedOn w:val="88"/>
    <w:semiHidden/>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blStylePr w:type="firstRow">
      <w:rPr>
        <w:b/>
        <w:bCs/>
        <w:color w:val="auto"/>
      </w:rPr>
      <w:tcPr>
        <w:tcBorders>
          <w:tl2br w:val="nil"/>
          <w:tr2bl w:val="nil"/>
        </w:tcBorders>
        <w:shd w:val="solid" w:color="000000" w:fill="FFFFFF"/>
      </w:tcPr>
    </w:tblStylePr>
  </w:style>
  <w:style w:type="table" w:customStyle="1" w:styleId="2130">
    <w:name w:val="精巧型 14"/>
    <w:basedOn w:val="88"/>
    <w:semiHidden/>
    <w:qFormat/>
    <w:uiPriority w:val="0"/>
    <w:pPr>
      <w:widowControl w:val="0"/>
      <w:ind w:firstLine="200" w:firstLineChars="200"/>
      <w:jc w:val="both"/>
    </w:pPr>
    <w:rPr>
      <w:rFonts w:ascii="Cambria" w:hAnsi="Cambria"/>
    </w:r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2131">
    <w:name w:val="精巧型 24"/>
    <w:basedOn w:val="88"/>
    <w:semiHidden/>
    <w:qFormat/>
    <w:uiPriority w:val="0"/>
    <w:pPr>
      <w:widowControl w:val="0"/>
      <w:ind w:firstLine="200" w:firstLineChars="200"/>
      <w:jc w:val="both"/>
    </w:pPr>
    <w:rPr>
      <w:rFonts w:ascii="Cambria" w:hAnsi="Cambria"/>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2132">
    <w:name w:val="网页型 14"/>
    <w:basedOn w:val="88"/>
    <w:semiHidden/>
    <w:qFormat/>
    <w:uiPriority w:val="0"/>
    <w:pPr>
      <w:widowControl w:val="0"/>
      <w:ind w:firstLine="200" w:firstLineChars="200"/>
      <w:jc w:val="both"/>
    </w:pPr>
    <w:rPr>
      <w:rFonts w:ascii="Cambria" w:hAnsi="Cambria"/>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blStylePr w:type="firstRow">
      <w:rPr>
        <w:color w:val="auto"/>
      </w:rPr>
      <w:tcPr>
        <w:tcBorders>
          <w:tl2br w:val="nil"/>
          <w:tr2bl w:val="nil"/>
        </w:tcBorders>
      </w:tcPr>
    </w:tblStylePr>
  </w:style>
  <w:style w:type="table" w:customStyle="1" w:styleId="2133">
    <w:name w:val="网页型 24"/>
    <w:basedOn w:val="88"/>
    <w:semiHidden/>
    <w:qFormat/>
    <w:uiPriority w:val="0"/>
    <w:pPr>
      <w:widowControl w:val="0"/>
      <w:ind w:firstLine="200" w:firstLineChars="200"/>
      <w:jc w:val="both"/>
    </w:pPr>
    <w:rPr>
      <w:rFonts w:ascii="Cambria" w:hAnsi="Cambria"/>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blStylePr w:type="firstRow">
      <w:rPr>
        <w:color w:val="auto"/>
      </w:rPr>
      <w:tcPr>
        <w:tcBorders>
          <w:tl2br w:val="nil"/>
          <w:tr2bl w:val="nil"/>
        </w:tcBorders>
      </w:tcPr>
    </w:tblStylePr>
  </w:style>
  <w:style w:type="table" w:customStyle="1" w:styleId="2134">
    <w:name w:val="网页型 34"/>
    <w:basedOn w:val="88"/>
    <w:semiHidden/>
    <w:qFormat/>
    <w:uiPriority w:val="0"/>
    <w:pPr>
      <w:widowControl w:val="0"/>
      <w:ind w:firstLine="200" w:firstLineChars="200"/>
      <w:jc w:val="both"/>
    </w:pPr>
    <w:rPr>
      <w:rFonts w:ascii="Cambria" w:hAnsi="Cambria"/>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blStylePr w:type="firstRow">
      <w:rPr>
        <w:color w:val="auto"/>
      </w:rPr>
      <w:tcPr>
        <w:tcBorders>
          <w:tl2br w:val="nil"/>
          <w:tr2bl w:val="nil"/>
        </w:tcBorders>
      </w:tcPr>
    </w:tblStylePr>
  </w:style>
  <w:style w:type="table" w:customStyle="1" w:styleId="2135">
    <w:name w:val="网格型27"/>
    <w:basedOn w:val="8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136">
    <w:name w:val="彩色列表 - 着色 16"/>
    <w:basedOn w:val="88"/>
    <w:semiHidden/>
    <w:qFormat/>
    <w:uiPriority w:val="72"/>
    <w:rPr>
      <w:rFonts w:eastAsia="Times New Roman"/>
      <w:szCs w:val="24"/>
    </w:rPr>
    <w:tcPr>
      <w:shd w:val="clear" w:color="auto" w:fill="EDF2F8"/>
    </w:tcPr>
    <w:tblStylePr w:type="firstRow">
      <w:rPr>
        <w:b/>
        <w:bCs/>
        <w:color w:val="FFFFFF"/>
      </w:rPr>
      <w:tcPr>
        <w:tcBorders>
          <w:bottom w:val="single" w:color="FFFFFF" w:sz="12" w:space="0"/>
        </w:tcBorders>
        <w:shd w:val="clear" w:color="auto" w:fill="9E3A38"/>
      </w:tcPr>
    </w:tblStylePr>
    <w:tblStylePr w:type="lastRow">
      <w:rPr>
        <w:b/>
        <w:bCs/>
        <w:color w:val="9E3A38"/>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D3DFEE"/>
      </w:tcPr>
    </w:tblStylePr>
    <w:tblStylePr w:type="band1Horz">
      <w:tcPr>
        <w:shd w:val="clear" w:color="auto" w:fill="DBE5F1"/>
      </w:tcPr>
    </w:tblStylePr>
  </w:style>
  <w:style w:type="table" w:customStyle="1" w:styleId="2137">
    <w:name w:val="彩色网格 - 着色 15"/>
    <w:basedOn w:val="88"/>
    <w:semiHidden/>
    <w:qFormat/>
    <w:uiPriority w:val="29"/>
    <w:rPr>
      <w:rFonts w:eastAsia="Times New Roman"/>
      <w:i/>
      <w:iCs/>
      <w:sz w:val="24"/>
    </w:rPr>
    <w:tblPr>
      <w:tblBorders>
        <w:insideH w:val="single" w:color="FFFFFF" w:sz="4" w:space="0"/>
      </w:tblBorders>
    </w:tblPr>
    <w:tcPr>
      <w:shd w:val="clear" w:color="auto" w:fill="DBE5F1"/>
    </w:tcPr>
    <w:tblStylePr w:type="firstRow">
      <w:rPr>
        <w:b/>
        <w:bCs/>
      </w:rPr>
      <w:tcPr>
        <w:shd w:val="clear" w:color="auto" w:fill="B8CCE4"/>
      </w:tcPr>
    </w:tblStylePr>
    <w:tblStylePr w:type="lastRow">
      <w:rPr>
        <w:b/>
        <w:bCs/>
        <w:color w:val="000000"/>
      </w:rPr>
      <w:tcPr>
        <w:shd w:val="clear" w:color="auto" w:fill="B8CCE4"/>
      </w:tcPr>
    </w:tblStylePr>
    <w:tblStylePr w:type="firstCol">
      <w:rPr>
        <w:color w:val="FFFFFF"/>
      </w:rPr>
      <w:tcPr>
        <w:shd w:val="clear" w:color="auto" w:fill="365F91"/>
      </w:tcPr>
    </w:tblStylePr>
    <w:tblStylePr w:type="lastCol">
      <w:rPr>
        <w:color w:val="FFFFFF"/>
      </w:rPr>
      <w:tcPr>
        <w:shd w:val="clear" w:color="auto" w:fill="365F91"/>
      </w:tcPr>
    </w:tblStylePr>
    <w:tblStylePr w:type="band1Vert">
      <w:tcPr>
        <w:shd w:val="clear" w:color="auto" w:fill="A7BFDE"/>
      </w:tcPr>
    </w:tblStylePr>
    <w:tblStylePr w:type="band1Horz">
      <w:tcPr>
        <w:shd w:val="clear" w:color="auto" w:fill="A7BFDE"/>
      </w:tcPr>
    </w:tblStylePr>
  </w:style>
  <w:style w:type="table" w:customStyle="1" w:styleId="2138">
    <w:name w:val="浅色底纹 - 着色 25"/>
    <w:basedOn w:val="88"/>
    <w:semiHidden/>
    <w:qFormat/>
    <w:uiPriority w:val="30"/>
    <w:rPr>
      <w:rFonts w:eastAsia="Times New Roman"/>
      <w:b/>
      <w:bCs/>
      <w:i/>
      <w:iCs/>
      <w:sz w:val="24"/>
    </w:rPr>
    <w:tblPr>
      <w:tblBorders>
        <w:top w:val="single" w:color="C0504D" w:sz="8" w:space="0"/>
        <w:bottom w:val="single" w:color="C0504D" w:sz="8" w:space="0"/>
      </w:tblBorders>
    </w:tblPr>
    <w:tblStylePr w:type="firstRow">
      <w:pPr>
        <w:spacing w:before="100" w:beforeLines="0" w:beforeAutospacing="1" w:after="100" w:afterLines="0" w:afterAutospacing="1" w:line="240" w:lineRule="auto"/>
      </w:pPr>
      <w:rPr>
        <w:b/>
        <w:bCs/>
      </w:rPr>
      <w:tcPr>
        <w:tcBorders>
          <w:top w:val="single" w:color="C0504D" w:sz="8" w:space="0"/>
          <w:left w:val="nil"/>
          <w:bottom w:val="single" w:color="C0504D" w:sz="8" w:space="0"/>
          <w:right w:val="nil"/>
          <w:insideH w:val="nil"/>
          <w:insideV w:val="nil"/>
        </w:tcBorders>
      </w:tcPr>
    </w:tblStylePr>
    <w:tblStylePr w:type="lastRow">
      <w:pPr>
        <w:spacing w:before="100" w:beforeLines="0" w:beforeAutospacing="1" w:after="100" w:afterLines="0" w:afterAutospacing="1" w:line="240" w:lineRule="auto"/>
      </w:pPr>
      <w:rPr>
        <w:b/>
        <w:bCs/>
      </w:rPr>
      <w:tcPr>
        <w:tcBorders>
          <w:top w:val="single" w:color="C0504D" w:sz="8" w:space="0"/>
          <w:left w:val="nil"/>
          <w:bottom w:val="single" w:color="C0504D"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FD3D2"/>
      </w:tcPr>
    </w:tblStylePr>
    <w:tblStylePr w:type="band1Horz">
      <w:tcPr>
        <w:tcBorders>
          <w:left w:val="nil"/>
          <w:right w:val="nil"/>
          <w:insideH w:val="nil"/>
          <w:insideV w:val="nil"/>
        </w:tcBorders>
        <w:shd w:val="clear" w:color="auto" w:fill="EFD3D2"/>
      </w:tcPr>
    </w:tblStylePr>
  </w:style>
  <w:style w:type="table" w:customStyle="1" w:styleId="2139">
    <w:name w:val="浅色列表 - 着色 34"/>
    <w:basedOn w:val="88"/>
    <w:semiHidden/>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100" w:beforeLines="0" w:beforeAutospacing="1" w:after="100" w:afterLines="0" w:afterAutospacing="1" w:line="240" w:lineRule="auto"/>
      </w:pPr>
      <w:rPr>
        <w:b/>
        <w:bCs/>
        <w:color w:val="FFFFFF"/>
      </w:rPr>
      <w:tcPr>
        <w:shd w:val="clear" w:color="auto" w:fill="9BBB59"/>
      </w:tcPr>
    </w:tblStylePr>
    <w:tblStylePr w:type="lastRow">
      <w:pPr>
        <w:spacing w:before="100" w:beforeLines="0" w:beforeAutospacing="1" w:after="100" w:afterLines="0" w:afterAutospacing="1" w:line="240" w:lineRule="auto"/>
      </w:pPr>
      <w:rPr>
        <w:b/>
        <w:bCs/>
      </w:r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cPr>
        <w:tcBorders>
          <w:top w:val="single" w:color="9BBB59" w:sz="8" w:space="0"/>
          <w:left w:val="single" w:color="9BBB59" w:sz="8" w:space="0"/>
          <w:bottom w:val="single" w:color="9BBB59" w:sz="8" w:space="0"/>
          <w:right w:val="single" w:color="9BBB59" w:sz="8" w:space="0"/>
        </w:tcBorders>
      </w:tcPr>
    </w:tblStylePr>
    <w:tblStylePr w:type="band1Horz">
      <w:tcPr>
        <w:tcBorders>
          <w:top w:val="single" w:color="9BBB59" w:sz="8" w:space="0"/>
          <w:left w:val="single" w:color="9BBB59" w:sz="8" w:space="0"/>
          <w:bottom w:val="single" w:color="9BBB59" w:sz="8" w:space="0"/>
          <w:right w:val="single" w:color="9BBB59" w:sz="8" w:space="0"/>
        </w:tcBorders>
      </w:tcPr>
    </w:tblStylePr>
  </w:style>
  <w:style w:type="table" w:customStyle="1" w:styleId="2140">
    <w:name w:val="浅色网格 - 着色 34"/>
    <w:basedOn w:val="88"/>
    <w:semiHidden/>
    <w:qFormat/>
    <w:uiPriority w:val="72"/>
    <w:rPr>
      <w:rFonts w:ascii="Calibri" w:hAnsi="Calibri"/>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DF2F8"/>
    </w:tcPr>
    <w:tblStylePr w:type="firstRow">
      <w:rPr>
        <w:b/>
        <w:bCs/>
        <w:color w:val="FFFFFF"/>
      </w:rPr>
      <w:tcPr>
        <w:tcBorders>
          <w:bottom w:val="single" w:color="FFFFFF" w:sz="12" w:space="0"/>
        </w:tcBorders>
        <w:shd w:val="clear" w:color="auto" w:fill="9E3A38"/>
      </w:tcPr>
    </w:tblStylePr>
    <w:tblStylePr w:type="lastRow">
      <w:rPr>
        <w:b/>
        <w:bCs/>
        <w:color w:val="9E3A38"/>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D3DFEE"/>
      </w:tcPr>
    </w:tblStylePr>
    <w:tblStylePr w:type="band1Horz">
      <w:tcPr>
        <w:shd w:val="clear" w:color="auto" w:fill="DBE5F1"/>
      </w:tcPr>
    </w:tblStylePr>
    <w:tblStylePr w:type="band2Horz">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customStyle="1" w:styleId="2141">
    <w:name w:val="中等深浅底纹 1 - 着色 34"/>
    <w:basedOn w:val="88"/>
    <w:semiHidden/>
    <w:qFormat/>
    <w:uiPriority w:val="29"/>
    <w:rPr>
      <w:i/>
      <w:iCs/>
      <w:sz w:val="24"/>
    </w:rPr>
    <w:tblPr>
      <w:tblBorders>
        <w:insideH w:val="single" w:color="FFFFFF" w:sz="4" w:space="0"/>
      </w:tblBorders>
    </w:tblPr>
    <w:tcPr>
      <w:shd w:val="clear" w:color="auto" w:fill="DBE5F1"/>
    </w:tcPr>
    <w:tblStylePr w:type="firstRow">
      <w:rPr>
        <w:b/>
        <w:bCs/>
        <w:color w:val="FFFFFF"/>
      </w:rPr>
      <w:tcPr>
        <w:shd w:val="clear" w:color="auto" w:fill="B8CCE4"/>
      </w:tcPr>
    </w:tblStylePr>
    <w:tblStylePr w:type="lastRow">
      <w:rPr>
        <w:b/>
        <w:bCs/>
      </w:rPr>
      <w:tcPr>
        <w:shd w:val="clear" w:color="auto" w:fill="B8CCE4"/>
      </w:tcPr>
    </w:tblStylePr>
    <w:tblStylePr w:type="firstCol">
      <w:rPr>
        <w:b/>
        <w:bCs/>
      </w:rPr>
      <w:tcPr>
        <w:shd w:val="clear" w:color="auto" w:fill="365F91"/>
      </w:tcPr>
    </w:tblStylePr>
    <w:tblStylePr w:type="lastCol">
      <w:rPr>
        <w:b/>
        <w:bCs/>
      </w:rPr>
      <w:tcPr>
        <w:shd w:val="clear" w:color="auto" w:fill="365F91"/>
      </w:tcPr>
    </w:tblStylePr>
    <w:tblStylePr w:type="band1Vert">
      <w:tcPr>
        <w:shd w:val="clear" w:color="auto" w:fill="A7BFDE"/>
      </w:tcPr>
    </w:tblStylePr>
    <w:tblStylePr w:type="band1Horz">
      <w:tcPr>
        <w:shd w:val="clear" w:color="auto" w:fill="A7BFDE"/>
      </w:tcPr>
    </w:tblStylePr>
    <w:tblStylePr w:type="band2Horz">
      <w:tcPr>
        <w:tcBorders>
          <w:insideH w:val="nil"/>
          <w:insideV w:val="nil"/>
        </w:tcBorders>
      </w:tcPr>
    </w:tblStylePr>
  </w:style>
  <w:style w:type="table" w:customStyle="1" w:styleId="2142">
    <w:name w:val="中等深浅底纹 2 - 着色 34"/>
    <w:basedOn w:val="88"/>
    <w:semiHidden/>
    <w:qFormat/>
    <w:uiPriority w:val="30"/>
    <w:rPr>
      <w:b/>
      <w:bCs/>
      <w:i/>
      <w:iCs/>
      <w:sz w:val="24"/>
    </w:rPr>
    <w:tblPr>
      <w:tblBorders>
        <w:top w:val="single" w:color="C0504D" w:sz="8" w:space="0"/>
        <w:bottom w:val="single" w:color="C0504D" w:sz="8" w:space="0"/>
      </w:tblBorders>
    </w:tblPr>
    <w:tblStylePr w:type="firstRow">
      <w:pPr>
        <w:spacing w:before="100" w:beforeLines="0" w:beforeAutospacing="1" w:after="100" w:afterLines="0" w:afterAutospacing="1" w:line="240" w:lineRule="auto"/>
      </w:pPr>
      <w:rPr>
        <w:b/>
        <w:bCs/>
        <w:color w:val="FFFFFF"/>
      </w:rPr>
      <w:tcPr>
        <w:tcBorders>
          <w:top w:val="single" w:color="C0504D" w:sz="8" w:space="0"/>
          <w:left w:val="nil"/>
          <w:bottom w:val="single" w:color="C0504D" w:sz="8" w:space="0"/>
          <w:right w:val="nil"/>
          <w:insideH w:val="nil"/>
          <w:insideV w:val="nil"/>
        </w:tcBorders>
      </w:tcPr>
    </w:tblStylePr>
    <w:tblStylePr w:type="lastRow">
      <w:pPr>
        <w:spacing w:before="100" w:beforeLines="0" w:beforeAutospacing="1" w:after="100" w:afterLines="0" w:afterAutospacing="1" w:line="240" w:lineRule="auto"/>
      </w:pPr>
      <w:rPr>
        <w:color w:val="auto"/>
      </w:rPr>
      <w:tcPr>
        <w:tcBorders>
          <w:top w:val="single" w:color="C0504D" w:sz="8" w:space="0"/>
          <w:left w:val="nil"/>
          <w:bottom w:val="single" w:color="C0504D" w:sz="8" w:space="0"/>
          <w:right w:val="nil"/>
          <w:insideH w:val="nil"/>
          <w:insideV w:val="nil"/>
        </w:tcBorders>
      </w:tcPr>
    </w:tblStylePr>
    <w:tblStylePr w:type="firstCol">
      <w:rPr>
        <w:b/>
        <w:bCs/>
        <w:color w:val="FFFFFF"/>
      </w:rPr>
      <w:tcPr>
        <w:tcBorders>
          <w:top w:val="nil"/>
          <w:left w:val="single" w:color="auto" w:sz="18" w:space="0"/>
          <w:bottom w:val="nil"/>
          <w:right w:val="nil"/>
          <w:insideH w:val="nil"/>
          <w:insideV w:val="nil"/>
        </w:tcBorders>
        <w:shd w:val="clear" w:color="auto" w:fill="9BBB59"/>
      </w:tcPr>
    </w:tblStylePr>
    <w:tblStylePr w:type="lastCol">
      <w:rPr>
        <w:b/>
        <w:bCs/>
        <w:color w:val="FFFFFF"/>
      </w:rPr>
      <w:tcPr>
        <w:tcBorders>
          <w:bottom w:val="nil"/>
          <w:right w:val="nil"/>
          <w:insideH w:val="nil"/>
          <w:insideV w:val="nil"/>
        </w:tcBorders>
        <w:shd w:val="clear" w:color="auto" w:fill="9BBB59"/>
      </w:tcPr>
    </w:tblStylePr>
    <w:tblStylePr w:type="band1Vert">
      <w:tcPr>
        <w:tcBorders>
          <w:left w:val="nil"/>
          <w:right w:val="nil"/>
          <w:insideH w:val="nil"/>
          <w:insideV w:val="nil"/>
        </w:tcBorders>
        <w:shd w:val="clear" w:color="auto" w:fill="EFD3D2"/>
      </w:tcPr>
    </w:tblStylePr>
    <w:tblStylePr w:type="band1Horz">
      <w:tcPr>
        <w:tcBorders>
          <w:left w:val="nil"/>
          <w:right w:val="nil"/>
          <w:insideH w:val="nil"/>
          <w:insideV w:val="nil"/>
        </w:tcBorders>
        <w:shd w:val="clear" w:color="auto" w:fill="EFD3D2"/>
      </w:tcPr>
    </w:tblStylePr>
    <w:tblStylePr w:type="neCell">
      <w:tcPr>
        <w:tcBorders>
          <w:top w:val="single" w:color="auto" w:sz="18" w:space="0"/>
          <w:left w:val="single" w:color="auto" w:sz="18" w:space="0"/>
          <w:bottom w:val="nil"/>
          <w:right w:val="nil"/>
          <w:insideH w:val="nil"/>
          <w:insideV w:val="nil"/>
        </w:tcBorders>
      </w:tcPr>
    </w:tblStylePr>
    <w:tblStylePr w:type="nwCell">
      <w:rPr>
        <w:color w:val="FFFFFF"/>
      </w:rPr>
      <w:tcPr>
        <w:tcBorders>
          <w:top w:val="single" w:color="auto" w:sz="18" w:space="0"/>
          <w:left w:val="single" w:color="auto" w:sz="18" w:space="0"/>
          <w:bottom w:val="nil"/>
          <w:right w:val="nil"/>
          <w:insideH w:val="nil"/>
          <w:insideV w:val="nil"/>
        </w:tcBorders>
      </w:tcPr>
    </w:tblStylePr>
  </w:style>
  <w:style w:type="table" w:customStyle="1" w:styleId="2143">
    <w:name w:val="中等深浅列表 1 - 着色 64"/>
    <w:basedOn w:val="88"/>
    <w:semiHidden/>
    <w:qFormat/>
    <w:uiPriority w:val="65"/>
    <w:rPr>
      <w:color w:val="000000"/>
    </w:rPr>
    <w:tblPr>
      <w:tblBorders>
        <w:top w:val="single" w:color="F79646" w:sz="8" w:space="0"/>
        <w:bottom w:val="single" w:color="F79646" w:sz="8" w:space="0"/>
      </w:tblBorders>
    </w:tblPr>
    <w:tblStylePr w:type="firstRow">
      <w:rPr>
        <w:rFonts w:hint="default" w:ascii="Helv" w:hAnsi="Helv" w:eastAsia="Arial" w:cs="Times New Roman"/>
      </w:rPr>
      <w:tcPr>
        <w:tcBorders>
          <w:top w:val="nil"/>
          <w:left w:val="single" w:color="F79646" w:sz="8" w:space="0"/>
          <w:bottom w:val="nil"/>
          <w:right w:val="nil"/>
          <w:insideH w:val="nil"/>
          <w:insideV w:val="nil"/>
          <w:tl2br w:val="nil"/>
          <w:tr2bl w:val="nil"/>
        </w:tcBorders>
      </w:tcPr>
    </w:tblStylePr>
    <w:tblStylePr w:type="lastRow">
      <w:rPr>
        <w:b/>
        <w:bCs/>
        <w:color w:val="1F497D"/>
      </w:rPr>
      <w:tcPr>
        <w:tcBorders>
          <w:top w:val="single" w:color="F79646" w:sz="8" w:space="0"/>
          <w:left w:val="single" w:color="F79646" w:sz="8" w:space="0"/>
          <w:bottom w:val="nil"/>
          <w:right w:val="nil"/>
          <w:insideH w:val="nil"/>
          <w:insideV w:val="nil"/>
          <w:tl2br w:val="nil"/>
          <w:tr2bl w:val="nil"/>
        </w:tcBorders>
      </w:tcPr>
    </w:tblStylePr>
    <w:tblStylePr w:type="firstCol">
      <w:rPr>
        <w:b/>
        <w:bCs/>
      </w:rPr>
    </w:tblStylePr>
    <w:tblStylePr w:type="lastCol">
      <w:rPr>
        <w:b/>
        <w:bCs/>
      </w:rPr>
      <w:tcPr>
        <w:tcBorders>
          <w:top w:val="single" w:color="F79646" w:sz="8" w:space="0"/>
          <w:left w:val="single" w:color="F79646" w:sz="8" w:space="0"/>
          <w:bottom w:val="nil"/>
          <w:right w:val="nil"/>
          <w:insideH w:val="nil"/>
          <w:insideV w:val="nil"/>
          <w:tl2br w:val="nil"/>
          <w:tr2bl w:val="nil"/>
        </w:tcBorders>
      </w:tcPr>
    </w:tblStylePr>
    <w:tblStylePr w:type="band1Vert">
      <w:tcPr>
        <w:shd w:val="clear" w:color="auto" w:fill="FDE5D1"/>
      </w:tcPr>
    </w:tblStylePr>
    <w:tblStylePr w:type="band1Horz">
      <w:tcPr>
        <w:shd w:val="clear" w:color="auto" w:fill="FDE5D1"/>
      </w:tcPr>
    </w:tblStylePr>
  </w:style>
  <w:style w:type="table" w:customStyle="1" w:styleId="2144">
    <w:name w:val="无格式表格 214"/>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2145">
    <w:name w:val="网格型118"/>
    <w:basedOn w:val="88"/>
    <w:qFormat/>
    <w:uiPriority w:val="0"/>
    <w:rPr>
      <w:rFonts w:eastAsia="Times New Roman"/>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146">
    <w:name w:val="网格型28"/>
    <w:basedOn w:val="88"/>
    <w:qFormat/>
    <w:uiPriority w:val="0"/>
    <w:rPr>
      <w:rFonts w:eastAsia="Times New Roman"/>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147">
    <w:name w:val="网格型36"/>
    <w:basedOn w:val="88"/>
    <w:qFormat/>
    <w:uiPriority w:val="0"/>
    <w:rPr>
      <w:rFonts w:eastAsia="Times New Roman"/>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148">
    <w:name w:val="网格型45"/>
    <w:basedOn w:val="88"/>
    <w:qFormat/>
    <w:uiPriority w:val="5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149">
    <w:name w:val="网格表 4 - 着色 614"/>
    <w:basedOn w:val="88"/>
    <w:qFormat/>
    <w:uiPriority w:val="49"/>
    <w:tblPr>
      <w:tblBorders>
        <w:top w:val="single" w:color="A8D08D" w:sz="4" w:space="0"/>
        <w:left w:val="single" w:color="A8D08D" w:sz="4" w:space="0"/>
        <w:bottom w:val="single" w:color="A8D08D" w:sz="4" w:space="0"/>
        <w:right w:val="single" w:color="A8D08D" w:sz="4" w:space="0"/>
        <w:insideH w:val="single" w:color="A8D08D" w:sz="4" w:space="0"/>
        <w:insideV w:val="single" w:color="A8D08D" w:sz="4" w:space="0"/>
      </w:tblBorders>
    </w:tblPr>
    <w:tblStylePr w:type="firstRow">
      <w:rPr>
        <w:b/>
        <w:bCs/>
        <w:color w:val="FFFFFF"/>
      </w:rPr>
      <w:tcPr>
        <w:tcBorders>
          <w:top w:val="single" w:color="70AD47" w:sz="4" w:space="0"/>
          <w:left w:val="single" w:color="70AD47" w:sz="4" w:space="0"/>
          <w:bottom w:val="single" w:color="70AD47" w:sz="4" w:space="0"/>
          <w:right w:val="single" w:color="70AD47" w:sz="4" w:space="0"/>
          <w:insideH w:val="nil"/>
          <w:insideV w:val="nil"/>
        </w:tcBorders>
        <w:shd w:val="clear" w:color="auto" w:fill="70AD47"/>
      </w:tcPr>
    </w:tblStylePr>
    <w:tblStylePr w:type="lastRow">
      <w:rPr>
        <w:b/>
        <w:bCs/>
      </w:rPr>
      <w:tcPr>
        <w:tcBorders>
          <w:top w:val="double" w:color="70AD47" w:sz="4" w:space="0"/>
        </w:tcBorders>
      </w:tcPr>
    </w:tblStylePr>
    <w:tblStylePr w:type="firstCol">
      <w:rPr>
        <w:b/>
        <w:bCs/>
      </w:rPr>
    </w:tblStylePr>
    <w:tblStylePr w:type="lastCol">
      <w:rPr>
        <w:b/>
        <w:bCs/>
      </w:rPr>
    </w:tblStylePr>
    <w:tblStylePr w:type="band1Vert">
      <w:tcPr>
        <w:shd w:val="clear" w:color="auto" w:fill="E2EFD9"/>
      </w:tcPr>
    </w:tblStylePr>
    <w:tblStylePr w:type="band1Horz">
      <w:tcPr>
        <w:shd w:val="clear" w:color="auto" w:fill="E2EFD9"/>
      </w:tcPr>
    </w:tblStylePr>
  </w:style>
  <w:style w:type="table" w:customStyle="1" w:styleId="2150">
    <w:name w:val="网格表 4 - 着色 314"/>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insideV w:val="nil"/>
        </w:tcBorders>
        <w:shd w:val="clear" w:color="auto" w:fill="A5A5A5"/>
      </w:tcPr>
    </w:tblStylePr>
    <w:tblStylePr w:type="lastRow">
      <w:rPr>
        <w:b/>
        <w:bCs/>
      </w:rPr>
      <w:tcPr>
        <w:tcBorders>
          <w:top w:val="double" w:color="A5A5A5"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2151">
    <w:name w:val="网格表 5 深色 - 着色 314"/>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DEDE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A5A5A5"/>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A5A5A5"/>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A5A5A5"/>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A5A5A5"/>
      </w:tcPr>
    </w:tblStylePr>
    <w:tblStylePr w:type="band1Vert">
      <w:tcPr>
        <w:shd w:val="clear" w:color="auto" w:fill="DBDBDB"/>
      </w:tcPr>
    </w:tblStylePr>
    <w:tblStylePr w:type="band1Horz">
      <w:tcPr>
        <w:shd w:val="clear" w:color="auto" w:fill="DBDBDB"/>
      </w:tcPr>
    </w:tblStylePr>
  </w:style>
  <w:style w:type="table" w:customStyle="1" w:styleId="2152">
    <w:name w:val="清单表 4 - 着色 314"/>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tcBorders>
        <w:shd w:val="clear" w:color="auto" w:fill="A5A5A5"/>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2153">
    <w:name w:val="网格表 6 彩色 - 着色 314"/>
    <w:basedOn w:val="88"/>
    <w:qFormat/>
    <w:uiPriority w:val="51"/>
    <w:rPr>
      <w:color w:val="7B7B7B"/>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rPr>
      <w:tcPr>
        <w:tcBorders>
          <w:bottom w:val="single" w:color="C9C9C9" w:sz="12" w:space="0"/>
        </w:tcBorders>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2154">
    <w:name w:val="网格型浅色14"/>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2155">
    <w:name w:val="网格型119"/>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156">
    <w:name w:val="网格型54"/>
    <w:basedOn w:val="88"/>
    <w:qFormat/>
    <w:uiPriority w:val="0"/>
    <w:pPr>
      <w:widowControl w:val="0"/>
      <w:spacing w:beforeLines="50" w:afterLines="50" w:line="30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157">
    <w:name w:val="网格型125"/>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158">
    <w:name w:val="网格型64"/>
    <w:basedOn w:val="88"/>
    <w:qFormat/>
    <w:uiPriority w:val="0"/>
    <w:pPr>
      <w:widowControl w:val="0"/>
      <w:spacing w:beforeLines="50" w:afterLines="50" w:line="30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159">
    <w:name w:val="网格型74"/>
    <w:basedOn w:val="88"/>
    <w:qFormat/>
    <w:uiPriority w:val="59"/>
    <w:pPr>
      <w:widowControl w:val="0"/>
      <w:spacing w:beforeLines="50" w:afterLines="50" w:line="30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160">
    <w:name w:val="无格式表格 224"/>
    <w:basedOn w:val="88"/>
    <w:qFormat/>
    <w:uiPriority w:val="42"/>
    <w:rPr>
      <w:rFonts w:ascii="Calibri" w:hAnsi="Calibri" w:eastAsia="Times New Roman"/>
    </w:rPr>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2161">
    <w:name w:val="网格表 5 深色 - 着色 324"/>
    <w:basedOn w:val="88"/>
    <w:qFormat/>
    <w:uiPriority w:val="50"/>
    <w:rPr>
      <w:rFonts w:ascii="Calibri" w:hAnsi="Calibri" w:eastAsia="Times New Roman"/>
    </w:rPr>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AF1D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9BBB59"/>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9BBB59"/>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9BBB59"/>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9BBB59"/>
      </w:tcPr>
    </w:tblStylePr>
    <w:tblStylePr w:type="band1Vert">
      <w:tcPr>
        <w:shd w:val="clear" w:color="auto" w:fill="D6E3BC"/>
      </w:tcPr>
    </w:tblStylePr>
    <w:tblStylePr w:type="band1Horz">
      <w:tcPr>
        <w:shd w:val="clear" w:color="auto" w:fill="D6E3BC"/>
      </w:tcPr>
    </w:tblStylePr>
  </w:style>
  <w:style w:type="table" w:customStyle="1" w:styleId="2162">
    <w:name w:val="清单表 4 - 着色 324"/>
    <w:basedOn w:val="88"/>
    <w:qFormat/>
    <w:uiPriority w:val="49"/>
    <w:rPr>
      <w:rFonts w:ascii="Calibri" w:hAnsi="Calibri" w:eastAsia="Times New Roman"/>
    </w:rPr>
    <w:tblPr>
      <w:tblBorders>
        <w:top w:val="single" w:color="C2D69B" w:sz="4" w:space="0"/>
        <w:left w:val="single" w:color="C2D69B" w:sz="4" w:space="0"/>
        <w:bottom w:val="single" w:color="C2D69B" w:sz="4" w:space="0"/>
        <w:right w:val="single" w:color="C2D69B" w:sz="4" w:space="0"/>
        <w:insideH w:val="single" w:color="C2D69B" w:sz="4" w:space="0"/>
      </w:tblBorders>
    </w:tblPr>
    <w:tblStylePr w:type="firstRow">
      <w:rPr>
        <w:b/>
        <w:bCs/>
        <w:color w:val="FFFFFF"/>
      </w:rPr>
      <w:tcPr>
        <w:tcBorders>
          <w:top w:val="single" w:color="9BBB59" w:sz="4" w:space="0"/>
          <w:left w:val="single" w:color="9BBB59" w:sz="4" w:space="0"/>
          <w:bottom w:val="single" w:color="9BBB59" w:sz="4" w:space="0"/>
          <w:right w:val="single" w:color="9BBB59" w:sz="4" w:space="0"/>
          <w:insideH w:val="nil"/>
        </w:tcBorders>
        <w:shd w:val="clear" w:color="auto" w:fill="9BBB59"/>
      </w:tcPr>
    </w:tblStylePr>
    <w:tblStylePr w:type="lastRow">
      <w:rPr>
        <w:b/>
        <w:bCs/>
      </w:rPr>
      <w:tcPr>
        <w:tcBorders>
          <w:top w:val="double" w:color="C2D69B" w:sz="4" w:space="0"/>
        </w:tcBorders>
      </w:tcPr>
    </w:tblStylePr>
    <w:tblStylePr w:type="firstCol">
      <w:rPr>
        <w:b/>
        <w:bCs/>
      </w:rPr>
    </w:tblStylePr>
    <w:tblStylePr w:type="lastCol">
      <w:rPr>
        <w:b/>
        <w:bCs/>
      </w:rPr>
    </w:tblStylePr>
    <w:tblStylePr w:type="band1Vert">
      <w:tcPr>
        <w:shd w:val="clear" w:color="auto" w:fill="EAF1DD"/>
      </w:tcPr>
    </w:tblStylePr>
    <w:tblStylePr w:type="band1Horz">
      <w:tcPr>
        <w:shd w:val="clear" w:color="auto" w:fill="EAF1DD"/>
      </w:tcPr>
    </w:tblStylePr>
  </w:style>
  <w:style w:type="table" w:customStyle="1" w:styleId="2163">
    <w:name w:val="网格表 6 彩色 - 着色 324"/>
    <w:basedOn w:val="88"/>
    <w:qFormat/>
    <w:uiPriority w:val="51"/>
    <w:rPr>
      <w:rFonts w:ascii="Calibri" w:hAnsi="Calibri" w:eastAsia="Times New Roman"/>
      <w:color w:val="76923C"/>
    </w:rPr>
    <w:tblPr>
      <w:tblBorders>
        <w:top w:val="single" w:color="C2D69B" w:sz="4" w:space="0"/>
        <w:left w:val="single" w:color="C2D69B" w:sz="4" w:space="0"/>
        <w:bottom w:val="single" w:color="C2D69B" w:sz="4" w:space="0"/>
        <w:right w:val="single" w:color="C2D69B" w:sz="4" w:space="0"/>
        <w:insideH w:val="single" w:color="C2D69B" w:sz="4" w:space="0"/>
        <w:insideV w:val="single" w:color="C2D69B" w:sz="4" w:space="0"/>
      </w:tblBorders>
    </w:tblPr>
    <w:tblStylePr w:type="firstRow">
      <w:rPr>
        <w:b/>
        <w:bCs/>
      </w:rPr>
      <w:tcPr>
        <w:tcBorders>
          <w:bottom w:val="single" w:color="C2D69B" w:sz="12" w:space="0"/>
        </w:tcBorders>
      </w:tcPr>
    </w:tblStylePr>
    <w:tblStylePr w:type="lastRow">
      <w:rPr>
        <w:b/>
        <w:bCs/>
      </w:rPr>
      <w:tcPr>
        <w:tcBorders>
          <w:top w:val="double" w:color="C2D69B" w:sz="4" w:space="0"/>
        </w:tcBorders>
      </w:tcPr>
    </w:tblStylePr>
    <w:tblStylePr w:type="firstCol">
      <w:rPr>
        <w:b/>
        <w:bCs/>
      </w:rPr>
    </w:tblStylePr>
    <w:tblStylePr w:type="lastCol">
      <w:rPr>
        <w:b/>
        <w:bCs/>
      </w:rPr>
    </w:tblStylePr>
    <w:tblStylePr w:type="band1Vert">
      <w:tcPr>
        <w:shd w:val="clear" w:color="auto" w:fill="EAF1DD"/>
      </w:tcPr>
    </w:tblStylePr>
    <w:tblStylePr w:type="band1Horz">
      <w:tcPr>
        <w:shd w:val="clear" w:color="auto" w:fill="EAF1DD"/>
      </w:tcPr>
    </w:tblStylePr>
  </w:style>
  <w:style w:type="table" w:customStyle="1" w:styleId="2164">
    <w:name w:val="网格型浅色24"/>
    <w:basedOn w:val="88"/>
    <w:qFormat/>
    <w:uiPriority w:val="40"/>
    <w:rPr>
      <w:rFonts w:ascii="Calibri" w:hAnsi="Calibri" w:eastAsia="Times New Roman"/>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2165">
    <w:name w:val="网格型84"/>
    <w:basedOn w:val="88"/>
    <w:qFormat/>
    <w:uiPriority w:val="39"/>
    <w:rPr>
      <w:rFonts w:ascii="Calibri" w:hAnsi="Calibri"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166">
    <w:name w:val="网格型134"/>
    <w:basedOn w:val="88"/>
    <w:qFormat/>
    <w:uiPriority w:val="39"/>
    <w:rPr>
      <w:rFonts w:ascii="Calibri" w:hAnsi="Calibri"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167">
    <w:name w:val="网格型214"/>
    <w:basedOn w:val="88"/>
    <w:qFormat/>
    <w:uiPriority w:val="39"/>
    <w:rPr>
      <w:rFonts w:ascii="Calibri" w:hAnsi="Calibri"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168">
    <w:name w:val="网格型314"/>
    <w:basedOn w:val="88"/>
    <w:qFormat/>
    <w:uiPriority w:val="39"/>
    <w:rPr>
      <w:rFonts w:ascii="Calibri" w:hAnsi="Calibri"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169">
    <w:name w:val="网格型94"/>
    <w:basedOn w:val="88"/>
    <w:qFormat/>
    <w:uiPriority w:val="0"/>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170">
    <w:name w:val="网格表 1 浅色14"/>
    <w:basedOn w:val="88"/>
    <w:qFormat/>
    <w:uiPriority w:val="46"/>
    <w:rPr>
      <w:rFonts w:ascii="Calibri" w:hAnsi="Calibri"/>
    </w:rPr>
    <w:tblPr>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Pr>
    <w:tblStylePr w:type="firstRow">
      <w:rPr>
        <w:b/>
        <w:bCs/>
      </w:rPr>
      <w:tcPr>
        <w:tcBorders>
          <w:bottom w:val="single" w:color="666666" w:sz="12" w:space="0"/>
        </w:tcBorders>
      </w:tcPr>
    </w:tblStylePr>
    <w:tblStylePr w:type="lastRow">
      <w:rPr>
        <w:b/>
        <w:bCs/>
      </w:rPr>
      <w:tcPr>
        <w:tcBorders>
          <w:top w:val="double" w:color="666666" w:sz="2" w:space="0"/>
        </w:tcBorders>
      </w:tcPr>
    </w:tblStylePr>
    <w:tblStylePr w:type="firstCol">
      <w:rPr>
        <w:b/>
        <w:bCs/>
      </w:rPr>
    </w:tblStylePr>
    <w:tblStylePr w:type="lastCol">
      <w:rPr>
        <w:b/>
        <w:bCs/>
      </w:rPr>
    </w:tblStylePr>
  </w:style>
  <w:style w:type="table" w:customStyle="1" w:styleId="2171">
    <w:name w:val="简明型 114"/>
    <w:basedOn w:val="88"/>
    <w:qFormat/>
    <w:uiPriority w:val="0"/>
    <w:pPr>
      <w:widowControl w:val="0"/>
      <w:adjustRightInd w:val="0"/>
      <w:snapToGrid w:val="0"/>
      <w:spacing w:line="300" w:lineRule="auto"/>
      <w:ind w:firstLine="200" w:firstLineChars="200"/>
      <w:jc w:val="both"/>
    </w:pPr>
    <w:rPr>
      <w:rFonts w:ascii="Cambria" w:hAnsi="Cambria"/>
    </w:rPr>
    <w:tblPr>
      <w:tblBorders>
        <w:top w:val="single" w:color="008000" w:sz="12" w:space="0"/>
        <w:bottom w:val="single" w:color="008000" w:sz="12" w:space="0"/>
      </w:tblBorders>
    </w:tbl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2172">
    <w:name w:val="网格型 514"/>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2173">
    <w:name w:val="网格型 814"/>
    <w:basedOn w:val="88"/>
    <w:qFormat/>
    <w:uiPriority w:val="0"/>
    <w:pPr>
      <w:widowControl w:val="0"/>
      <w:ind w:firstLine="200" w:firstLineChars="200"/>
      <w:jc w:val="both"/>
    </w:pPr>
    <w:rPr>
      <w:rFonts w:ascii="Cambria" w:hAnsi="Cambria"/>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2174">
    <w:name w:val="三线表4"/>
    <w:basedOn w:val="88"/>
    <w:qFormat/>
    <w:uiPriority w:val="0"/>
    <w:rPr>
      <w:rFonts w:ascii="Calibri" w:hAnsi="Calibri"/>
    </w:rPr>
    <w:tblStylePr w:type="firstRow">
      <w:tcPr>
        <w:tcBorders>
          <w:top w:val="single" w:color="auto" w:sz="4" w:space="0"/>
          <w:left w:val="nil"/>
          <w:bottom w:val="single" w:color="auto" w:sz="4" w:space="0"/>
          <w:right w:val="nil"/>
          <w:insideH w:val="nil"/>
          <w:insideV w:val="nil"/>
          <w:tl2br w:val="nil"/>
          <w:tr2bl w:val="nil"/>
        </w:tcBorders>
      </w:tcPr>
    </w:tblStylePr>
    <w:tblStylePr w:type="lastRow">
      <w:tcPr>
        <w:tcBorders>
          <w:top w:val="nil"/>
          <w:bottom w:val="single" w:color="auto" w:sz="4" w:space="0"/>
        </w:tcBorders>
      </w:tcPr>
    </w:tblStylePr>
  </w:style>
  <w:style w:type="table" w:customStyle="1" w:styleId="2175">
    <w:name w:val="浅色列表 - 强调文字颜色 114"/>
    <w:basedOn w:val="114"/>
    <w:semiHidden/>
    <w:qFormat/>
    <w:uiPriority w:val="0"/>
    <w:pPr>
      <w:ind w:firstLine="0" w:firstLineChars="0"/>
    </w:pPr>
    <w:rPr>
      <w:rFonts w:ascii="Calibri" w:hAnsi="Calibri" w:eastAsia="微软雅黑"/>
    </w:rPr>
    <w:tblPr>
      <w:tblBorders>
        <w:top w:val="single" w:color="4F81BD" w:sz="8" w:space="0"/>
        <w:left w:val="single" w:color="4F81BD" w:sz="8" w:space="0"/>
        <w:bottom w:val="single" w:color="4F81BD" w:sz="8" w:space="0"/>
        <w:right w:val="single" w:color="4F81BD" w:sz="8" w:space="0"/>
      </w:tblBorders>
    </w:tblPr>
    <w:tblStylePr w:type="firstRow">
      <w:pPr>
        <w:spacing w:before="100" w:beforeLines="0" w:beforeAutospacing="1" w:after="100" w:afterLines="0" w:afterAutospacing="1" w:line="240" w:lineRule="auto"/>
      </w:pPr>
      <w:rPr>
        <w:b/>
        <w:bCs/>
        <w:color w:val="FFFFFF"/>
      </w:rPr>
      <w:tcPr>
        <w:tcBorders>
          <w:tl2br w:val="nil"/>
          <w:tr2bl w:val="nil"/>
        </w:tcBorders>
        <w:shd w:val="clear" w:color="auto" w:fill="4F81BD"/>
      </w:tcPr>
    </w:tblStylePr>
    <w:tblStylePr w:type="lastRow">
      <w:pPr>
        <w:spacing w:before="100" w:beforeLines="0" w:beforeAutospacing="1" w:after="100" w:afterLines="0" w:afterAutospacing="1" w:line="240" w:lineRule="auto"/>
      </w:pPr>
      <w:rPr>
        <w:b/>
        <w:bCs/>
      </w:r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cPr>
        <w:tcBorders>
          <w:top w:val="single" w:color="4F81BD" w:sz="8" w:space="0"/>
          <w:left w:val="single" w:color="4F81BD" w:sz="8" w:space="0"/>
          <w:bottom w:val="single" w:color="4F81BD" w:sz="8" w:space="0"/>
          <w:right w:val="single" w:color="4F81BD" w:sz="8" w:space="0"/>
        </w:tcBorders>
      </w:tcPr>
    </w:tblStylePr>
    <w:tblStylePr w:type="band1Horz">
      <w:rPr>
        <w:color w:val="auto"/>
      </w:rPr>
      <w:tcPr>
        <w:tcBorders>
          <w:top w:val="single" w:color="4F81BD" w:sz="8" w:space="0"/>
          <w:left w:val="single" w:color="4F81BD" w:sz="8" w:space="0"/>
          <w:bottom w:val="single" w:color="4F81BD" w:sz="8" w:space="0"/>
          <w:right w:val="single" w:color="4F81BD" w:sz="8" w:space="0"/>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2176">
    <w:name w:val="中等深浅底纹 2 - 强调文字颜色 114"/>
    <w:basedOn w:val="88"/>
    <w:semiHidden/>
    <w:qFormat/>
    <w:uiPriority w:val="0"/>
    <w:rPr>
      <w:rFonts w:ascii="Calibri" w:hAnsi="Calibri" w:eastAsia="微软雅黑"/>
    </w:rPr>
    <w:tblPr>
      <w:tblBorders>
        <w:top w:val="single" w:color="auto" w:sz="18" w:space="0"/>
        <w:bottom w:val="single" w:color="auto" w:sz="18" w:space="0"/>
      </w:tblBorders>
    </w:tblPr>
    <w:tblStylePr w:type="firstRow">
      <w:pPr>
        <w:spacing w:before="100" w:beforeLines="0" w:beforeAutospacing="1" w:after="100" w:afterLines="0" w:afterAutospacing="1" w:line="240" w:lineRule="auto"/>
      </w:pPr>
      <w:rPr>
        <w:b/>
        <w:bCs/>
        <w:color w:val="FFFFFF"/>
      </w:rPr>
      <w:tcPr>
        <w:tcBorders>
          <w:top w:val="single" w:color="auto" w:sz="18" w:space="0"/>
          <w:left w:val="nil"/>
          <w:bottom w:val="single" w:color="auto" w:sz="18" w:space="0"/>
          <w:right w:val="nil"/>
          <w:insideH w:val="nil"/>
          <w:insideV w:val="nil"/>
        </w:tcBorders>
        <w:shd w:val="clear" w:color="auto" w:fill="4F81BD"/>
      </w:tcPr>
    </w:tblStylePr>
    <w:tblStylePr w:type="lastRow">
      <w:pPr>
        <w:spacing w:before="100" w:beforeLines="0" w:beforeAutospacing="1" w:after="100" w:afterLines="0" w:afterAutospacing="1" w:line="240" w:lineRule="auto"/>
      </w:pPr>
      <w:rPr>
        <w:color w:val="auto"/>
      </w:r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cPr>
        <w:tcBorders>
          <w:top w:val="nil"/>
          <w:left w:val="nil"/>
          <w:bottom w:val="single" w:color="auto" w:sz="18" w:space="0"/>
          <w:right w:val="nil"/>
          <w:insideH w:val="nil"/>
          <w:insideV w:val="nil"/>
        </w:tcBorders>
        <w:shd w:val="clear" w:color="auto" w:fill="4F81BD"/>
      </w:tcPr>
    </w:tblStylePr>
    <w:tblStylePr w:type="lastCol">
      <w:rPr>
        <w:b/>
        <w:bCs/>
        <w:color w:val="FFFFFF"/>
      </w:rPr>
      <w:tcPr>
        <w:tcBorders>
          <w:left w:val="nil"/>
          <w:right w:val="nil"/>
          <w:insideH w:val="nil"/>
          <w:insideV w:val="nil"/>
        </w:tcBorders>
        <w:shd w:val="clear" w:color="auto" w:fill="4F81BD"/>
      </w:tcPr>
    </w:tblStylePr>
    <w:tblStylePr w:type="band1Vert">
      <w:tcPr>
        <w:tcBorders>
          <w:left w:val="nil"/>
          <w:right w:val="nil"/>
          <w:insideH w:val="nil"/>
          <w:insideV w:val="nil"/>
        </w:tcBorders>
        <w:shd w:val="clear" w:color="auto" w:fill="D8D8D8"/>
      </w:tcPr>
    </w:tblStylePr>
    <w:tblStylePr w:type="band1Horz">
      <w:tcPr>
        <w:shd w:val="clear" w:color="auto" w:fill="D8D8D8"/>
      </w:tcPr>
    </w:tblStylePr>
    <w:tblStylePr w:type="neCell">
      <w:tcPr>
        <w:tcBorders>
          <w:top w:val="single" w:color="auto" w:sz="18" w:space="0"/>
          <w:left w:val="nil"/>
          <w:bottom w:val="single" w:color="auto" w:sz="18" w:space="0"/>
          <w:right w:val="nil"/>
          <w:insideH w:val="nil"/>
          <w:insideV w:val="nil"/>
        </w:tcBorders>
      </w:tcPr>
    </w:tblStylePr>
    <w:tblStylePr w:type="nwCell">
      <w:rPr>
        <w:color w:val="FFFFFF"/>
      </w:rPr>
      <w:tcPr>
        <w:tcBorders>
          <w:top w:val="single" w:color="auto" w:sz="18" w:space="0"/>
          <w:left w:val="nil"/>
          <w:bottom w:val="single" w:color="auto" w:sz="18" w:space="0"/>
          <w:right w:val="nil"/>
          <w:insideH w:val="nil"/>
          <w:insideV w:val="nil"/>
        </w:tcBorders>
      </w:tcPr>
    </w:tblStylePr>
  </w:style>
  <w:style w:type="table" w:customStyle="1" w:styleId="2177">
    <w:name w:val="浅色网格 - 强调文字颜色 115"/>
    <w:basedOn w:val="88"/>
    <w:semiHidden/>
    <w:qFormat/>
    <w:uiPriority w:val="0"/>
    <w:rPr>
      <w:rFonts w:ascii="Calibri" w:hAnsi="Calibri" w:eastAsia="微软雅黑"/>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100" w:beforeLines="0" w:beforeAutospacing="1" w:after="100" w:afterLines="0" w:afterAutospacing="1" w:line="240" w:lineRule="auto"/>
      </w:pPr>
      <w:rPr>
        <w:rFonts w:hint="default" w:ascii="Helv" w:hAnsi="Helv" w:eastAsia="Arial Unicode MS" w:cs="Times New Roman"/>
        <w:b/>
        <w:bCs/>
      </w:rPr>
      <w:tcPr>
        <w:tcBorders>
          <w:top w:val="single" w:color="4F81BD" w:sz="8" w:space="0"/>
          <w:left w:val="single" w:color="4F81BD" w:sz="8" w:space="0"/>
          <w:bottom w:val="single" w:color="4F81BD" w:sz="18" w:space="0"/>
          <w:right w:val="single" w:color="4F81BD" w:sz="8" w:space="0"/>
          <w:insideH w:val="nil"/>
          <w:insideV w:val="single" w:sz="8" w:space="0"/>
        </w:tcBorders>
      </w:tcPr>
    </w:tblStylePr>
    <w:tblStylePr w:type="lastRow">
      <w:pPr>
        <w:spacing w:before="100" w:beforeLines="0" w:beforeAutospacing="1" w:after="100" w:afterLines="0" w:afterAutospacing="1" w:line="240" w:lineRule="auto"/>
      </w:pPr>
      <w:rPr>
        <w:rFonts w:hint="default" w:ascii="Helv" w:hAnsi="Helv" w:eastAsia="Arial Unicode MS" w:cs="Times New Roman"/>
        <w:b/>
        <w:bCs/>
      </w:r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hint="default" w:ascii="Helv" w:hAnsi="Helv" w:eastAsia="Arial Unicode MS" w:cs="Times New Roman"/>
        <w:b/>
        <w:bCs/>
      </w:rPr>
    </w:tblStylePr>
    <w:tblStylePr w:type="lastCol">
      <w:rPr>
        <w:rFonts w:hint="default" w:ascii="Helv" w:hAnsi="Helv" w:eastAsia="Arial Unicode MS" w:cs="Times New Roman"/>
        <w:b/>
        <w:bCs/>
      </w:rPr>
      <w:tcPr>
        <w:tcBorders>
          <w:top w:val="single" w:color="4F81BD" w:sz="8" w:space="0"/>
          <w:left w:val="single" w:color="4F81BD" w:sz="8" w:space="0"/>
          <w:bottom w:val="single" w:color="4F81BD" w:sz="8" w:space="0"/>
          <w:right w:val="single" w:color="4F81BD" w:sz="8" w:space="0"/>
        </w:tcBorders>
      </w:tcPr>
    </w:tblStylePr>
    <w:tblStylePr w:type="band1Vert">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customStyle="1" w:styleId="2178">
    <w:name w:val="浅色底纹14"/>
    <w:basedOn w:val="88"/>
    <w:semiHidden/>
    <w:qFormat/>
    <w:uiPriority w:val="0"/>
    <w:rPr>
      <w:rFonts w:ascii="Calibri" w:hAnsi="Calibri" w:eastAsia="微软雅黑"/>
      <w:color w:val="000000"/>
    </w:rPr>
    <w:tblPr>
      <w:tblBorders>
        <w:top w:val="single" w:color="000000" w:sz="8" w:space="0"/>
        <w:bottom w:val="single" w:color="000000" w:sz="8" w:space="0"/>
      </w:tblBorders>
    </w:tblPr>
    <w:tblStylePr w:type="firstRow">
      <w:pPr>
        <w:spacing w:before="100" w:beforeLines="0" w:beforeAutospacing="1" w:after="100" w:afterLines="0" w:afterAutospacing="1"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100" w:beforeLines="0" w:beforeAutospacing="1" w:after="100" w:afterLines="0" w:afterAutospacing="1"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2179">
    <w:name w:val="浅色网格 - 强调文字颜色 1114"/>
    <w:basedOn w:val="88"/>
    <w:semiHidden/>
    <w:qFormat/>
    <w:uiPriority w:val="0"/>
    <w:rPr>
      <w:rFonts w:ascii="Calibri" w:hAnsi="Calibri" w:eastAsia="微软雅黑"/>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100" w:beforeLines="0" w:beforeAutospacing="1" w:after="100" w:afterLines="0" w:afterAutospacing="1" w:line="240" w:lineRule="auto"/>
      </w:pPr>
      <w:rPr>
        <w:rFonts w:hint="default" w:ascii="Helv" w:hAnsi="Helv" w:eastAsia="Arial Unicode MS" w:cs="Times New Roman"/>
        <w:b/>
        <w:bCs/>
      </w:rPr>
      <w:tcPr>
        <w:tcBorders>
          <w:top w:val="single" w:color="4F81BD" w:sz="8" w:space="0"/>
          <w:left w:val="single" w:color="4F81BD" w:sz="8" w:space="0"/>
          <w:bottom w:val="single" w:color="4F81BD" w:sz="18" w:space="0"/>
          <w:right w:val="single" w:color="4F81BD" w:sz="8" w:space="0"/>
          <w:insideH w:val="nil"/>
          <w:insideV w:val="single" w:sz="8" w:space="0"/>
        </w:tcBorders>
      </w:tcPr>
    </w:tblStylePr>
    <w:tblStylePr w:type="lastRow">
      <w:pPr>
        <w:spacing w:before="100" w:beforeLines="0" w:beforeAutospacing="1" w:after="100" w:afterLines="0" w:afterAutospacing="1" w:line="240" w:lineRule="auto"/>
      </w:pPr>
      <w:rPr>
        <w:rFonts w:hint="default" w:ascii="Helv" w:hAnsi="Helv" w:eastAsia="Arial Unicode MS" w:cs="Times New Roman"/>
        <w:b/>
        <w:bCs/>
      </w:r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hint="default" w:ascii="Helv" w:hAnsi="Helv" w:eastAsia="Arial Unicode MS" w:cs="Times New Roman"/>
        <w:b/>
        <w:bCs/>
      </w:rPr>
    </w:tblStylePr>
    <w:tblStylePr w:type="lastCol">
      <w:rPr>
        <w:rFonts w:hint="default" w:ascii="Helv" w:hAnsi="Helv" w:eastAsia="Arial Unicode MS" w:cs="Times New Roman"/>
        <w:b/>
        <w:bCs/>
      </w:rPr>
      <w:tcPr>
        <w:tcBorders>
          <w:top w:val="single" w:color="4F81BD" w:sz="8" w:space="0"/>
          <w:left w:val="single" w:color="4F81BD" w:sz="8" w:space="0"/>
          <w:bottom w:val="single" w:color="4F81BD" w:sz="8" w:space="0"/>
          <w:right w:val="single" w:color="4F81BD" w:sz="8" w:space="0"/>
        </w:tcBorders>
      </w:tcPr>
    </w:tblStylePr>
    <w:tblStylePr w:type="band1Vert">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customStyle="1" w:styleId="2180">
    <w:name w:val="网格型144"/>
    <w:basedOn w:val="88"/>
    <w:qFormat/>
    <w:uiPriority w:val="59"/>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181">
    <w:name w:val="网格型1114"/>
    <w:basedOn w:val="88"/>
    <w:qFormat/>
    <w:uiPriority w:val="59"/>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182">
    <w:name w:val="网格型104"/>
    <w:basedOn w:val="88"/>
    <w:qFormat/>
    <w:uiPriority w:val="5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183">
    <w:name w:val="简明型 124"/>
    <w:basedOn w:val="88"/>
    <w:qFormat/>
    <w:uiPriority w:val="0"/>
    <w:pPr>
      <w:widowControl w:val="0"/>
      <w:adjustRightInd w:val="0"/>
      <w:snapToGrid w:val="0"/>
      <w:spacing w:line="300" w:lineRule="auto"/>
      <w:ind w:firstLine="200" w:firstLineChars="200"/>
      <w:jc w:val="both"/>
    </w:pPr>
    <w:rPr>
      <w:rFonts w:ascii="Cambria" w:hAnsi="Cambria"/>
    </w:rPr>
    <w:tblPr>
      <w:tblBorders>
        <w:top w:val="single" w:color="008000" w:sz="12" w:space="0"/>
        <w:bottom w:val="single" w:color="008000" w:sz="12" w:space="0"/>
      </w:tblBorders>
    </w:tbl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2184">
    <w:name w:val="网格型 524"/>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2185">
    <w:name w:val="网格型 824"/>
    <w:basedOn w:val="88"/>
    <w:qFormat/>
    <w:uiPriority w:val="0"/>
    <w:pPr>
      <w:widowControl w:val="0"/>
      <w:ind w:firstLine="200" w:firstLineChars="200"/>
      <w:jc w:val="both"/>
    </w:pPr>
    <w:rPr>
      <w:rFonts w:ascii="Cambria" w:hAnsi="Cambria"/>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2186">
    <w:name w:val="网格型154"/>
    <w:basedOn w:val="88"/>
    <w:qFormat/>
    <w:uiPriority w:val="0"/>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187">
    <w:name w:val="网格型1124"/>
    <w:basedOn w:val="88"/>
    <w:qFormat/>
    <w:uiPriority w:val="0"/>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188">
    <w:name w:val="表三维效果 114"/>
    <w:basedOn w:val="88"/>
    <w:qFormat/>
    <w:uiPriority w:val="0"/>
    <w:pPr>
      <w:widowControl w:val="0"/>
      <w:jc w:val="both"/>
    </w:p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2189">
    <w:name w:val="表三维效果 214"/>
    <w:basedOn w:val="88"/>
    <w:qFormat/>
    <w:uiPriority w:val="0"/>
    <w:pPr>
      <w:widowControl w:val="0"/>
      <w:jc w:val="both"/>
    </w:p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2190">
    <w:name w:val="表三维效果 314"/>
    <w:basedOn w:val="88"/>
    <w:qFormat/>
    <w:uiPriority w:val="0"/>
    <w:pPr>
      <w:widowControl w:val="0"/>
      <w:jc w:val="both"/>
    </w:p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2191">
    <w:name w:val="网格表 1 浅色24"/>
    <w:basedOn w:val="88"/>
    <w:qFormat/>
    <w:uiPriority w:val="46"/>
    <w:rPr>
      <w:rFonts w:ascii="Calibri" w:hAnsi="Calibri"/>
    </w:rPr>
    <w:tblPr>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Pr>
    <w:tblStylePr w:type="firstRow">
      <w:rPr>
        <w:b/>
        <w:bCs/>
      </w:rPr>
      <w:tcPr>
        <w:tcBorders>
          <w:bottom w:val="single" w:color="666666" w:sz="12" w:space="0"/>
        </w:tcBorders>
      </w:tcPr>
    </w:tblStylePr>
    <w:tblStylePr w:type="lastRow">
      <w:rPr>
        <w:b/>
        <w:bCs/>
      </w:rPr>
      <w:tcPr>
        <w:tcBorders>
          <w:top w:val="double" w:color="666666" w:sz="2" w:space="0"/>
        </w:tcBorders>
      </w:tcPr>
    </w:tblStylePr>
    <w:tblStylePr w:type="firstCol">
      <w:rPr>
        <w:b/>
        <w:bCs/>
      </w:rPr>
    </w:tblStylePr>
    <w:tblStylePr w:type="lastCol">
      <w:rPr>
        <w:b/>
        <w:bCs/>
      </w:rPr>
    </w:tblStylePr>
  </w:style>
  <w:style w:type="table" w:customStyle="1" w:styleId="2192">
    <w:name w:val="无格式表格 234"/>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2193">
    <w:name w:val="网格表 5 深色 - 着色 334"/>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DEDE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A5A5A5"/>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A5A5A5"/>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A5A5A5"/>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A5A5A5"/>
      </w:tcPr>
    </w:tblStylePr>
    <w:tblStylePr w:type="band1Vert">
      <w:tcPr>
        <w:shd w:val="clear" w:color="auto" w:fill="DBDBDB"/>
      </w:tcPr>
    </w:tblStylePr>
    <w:tblStylePr w:type="band1Horz">
      <w:tcPr>
        <w:shd w:val="clear" w:color="auto" w:fill="DBDBDB"/>
      </w:tcPr>
    </w:tblStylePr>
  </w:style>
  <w:style w:type="table" w:customStyle="1" w:styleId="2194">
    <w:name w:val="清单表 4 - 着色 334"/>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tcBorders>
        <w:shd w:val="clear" w:color="auto" w:fill="A5A5A5"/>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2195">
    <w:name w:val="网格表 6 彩色 - 着色 334"/>
    <w:basedOn w:val="88"/>
    <w:qFormat/>
    <w:uiPriority w:val="51"/>
    <w:rPr>
      <w:color w:val="7B7B7B"/>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rPr>
      <w:tcPr>
        <w:tcBorders>
          <w:bottom w:val="single" w:color="C9C9C9" w:sz="12" w:space="0"/>
        </w:tcBorders>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2196">
    <w:name w:val="网格型浅色34"/>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2197">
    <w:name w:val="网格型164"/>
    <w:basedOn w:val="8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198">
    <w:name w:val="无格式表格 244"/>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2199">
    <w:name w:val="网格型174"/>
    <w:basedOn w:val="88"/>
    <w:qFormat/>
    <w:uiPriority w:val="0"/>
    <w:rPr>
      <w:rFonts w:eastAsia="Times New Roman"/>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200">
    <w:name w:val="网格型224"/>
    <w:basedOn w:val="88"/>
    <w:qFormat/>
    <w:uiPriority w:val="39"/>
    <w:rPr>
      <w:rFonts w:eastAsia="Times New Roman"/>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201">
    <w:name w:val="网格型324"/>
    <w:basedOn w:val="88"/>
    <w:qFormat/>
    <w:uiPriority w:val="0"/>
    <w:rPr>
      <w:rFonts w:eastAsia="Times New Roman"/>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202">
    <w:name w:val="网格型414"/>
    <w:basedOn w:val="88"/>
    <w:qFormat/>
    <w:uiPriority w:val="5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203">
    <w:name w:val="简明型 134"/>
    <w:basedOn w:val="88"/>
    <w:qFormat/>
    <w:uiPriority w:val="0"/>
    <w:pPr>
      <w:widowControl w:val="0"/>
      <w:spacing w:line="300" w:lineRule="auto"/>
      <w:jc w:val="both"/>
    </w:pPr>
    <w:tblPr>
      <w:tblBorders>
        <w:top w:val="single" w:color="008000" w:sz="12" w:space="0"/>
        <w:bottom w:val="single" w:color="008000" w:sz="12" w:space="0"/>
      </w:tblBorders>
    </w:tbl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2204">
    <w:name w:val="网格表 4 - 着色 624"/>
    <w:basedOn w:val="88"/>
    <w:qFormat/>
    <w:uiPriority w:val="49"/>
    <w:tblPr>
      <w:tblBorders>
        <w:top w:val="single" w:color="A8D08D" w:sz="4" w:space="0"/>
        <w:left w:val="single" w:color="A8D08D" w:sz="4" w:space="0"/>
        <w:bottom w:val="single" w:color="A8D08D" w:sz="4" w:space="0"/>
        <w:right w:val="single" w:color="A8D08D" w:sz="4" w:space="0"/>
        <w:insideH w:val="single" w:color="A8D08D" w:sz="4" w:space="0"/>
        <w:insideV w:val="single" w:color="A8D08D" w:sz="4" w:space="0"/>
      </w:tblBorders>
    </w:tblPr>
    <w:tblStylePr w:type="firstRow">
      <w:rPr>
        <w:b/>
        <w:bCs/>
        <w:color w:val="FFFFFF"/>
      </w:rPr>
      <w:tcPr>
        <w:tcBorders>
          <w:top w:val="single" w:color="70AD47" w:sz="4" w:space="0"/>
          <w:left w:val="single" w:color="70AD47" w:sz="4" w:space="0"/>
          <w:bottom w:val="single" w:color="70AD47" w:sz="4" w:space="0"/>
          <w:right w:val="single" w:color="70AD47" w:sz="4" w:space="0"/>
          <w:insideH w:val="nil"/>
          <w:insideV w:val="nil"/>
        </w:tcBorders>
        <w:shd w:val="clear" w:color="auto" w:fill="70AD47"/>
      </w:tcPr>
    </w:tblStylePr>
    <w:tblStylePr w:type="lastRow">
      <w:rPr>
        <w:b/>
        <w:bCs/>
      </w:rPr>
      <w:tcPr>
        <w:tcBorders>
          <w:top w:val="double" w:color="70AD47" w:sz="4" w:space="0"/>
        </w:tcBorders>
      </w:tcPr>
    </w:tblStylePr>
    <w:tblStylePr w:type="firstCol">
      <w:rPr>
        <w:b/>
        <w:bCs/>
      </w:rPr>
    </w:tblStylePr>
    <w:tblStylePr w:type="lastCol">
      <w:rPr>
        <w:b/>
        <w:bCs/>
      </w:rPr>
    </w:tblStylePr>
    <w:tblStylePr w:type="band1Vert">
      <w:tcPr>
        <w:shd w:val="clear" w:color="auto" w:fill="E2EFD9"/>
      </w:tcPr>
    </w:tblStylePr>
    <w:tblStylePr w:type="band1Horz">
      <w:tcPr>
        <w:shd w:val="clear" w:color="auto" w:fill="E2EFD9"/>
      </w:tcPr>
    </w:tblStylePr>
  </w:style>
  <w:style w:type="table" w:customStyle="1" w:styleId="2205">
    <w:name w:val="网格型 834"/>
    <w:basedOn w:val="88"/>
    <w:qFormat/>
    <w:uiPriority w:val="0"/>
    <w:pPr>
      <w:widowControl w:val="0"/>
      <w:spacing w:line="300" w:lineRule="auto"/>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2206">
    <w:name w:val="网格表 4 - 着色 324"/>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insideV w:val="nil"/>
        </w:tcBorders>
        <w:shd w:val="clear" w:color="auto" w:fill="A5A5A5"/>
      </w:tcPr>
    </w:tblStylePr>
    <w:tblStylePr w:type="lastRow">
      <w:rPr>
        <w:b/>
        <w:bCs/>
      </w:rPr>
      <w:tcPr>
        <w:tcBorders>
          <w:top w:val="double" w:color="A5A5A5"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2207">
    <w:name w:val="网格型 534"/>
    <w:basedOn w:val="88"/>
    <w:qFormat/>
    <w:uiPriority w:val="0"/>
    <w:pPr>
      <w:widowControl w:val="0"/>
      <w:spacing w:line="400" w:lineRule="exact"/>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2208">
    <w:name w:val="网格表 5 深色 - 着色 344"/>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DEDE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A5A5A5"/>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A5A5A5"/>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A5A5A5"/>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A5A5A5"/>
      </w:tcPr>
    </w:tblStylePr>
    <w:tblStylePr w:type="band1Vert">
      <w:tcPr>
        <w:shd w:val="clear" w:color="auto" w:fill="DBDBDB"/>
      </w:tcPr>
    </w:tblStylePr>
    <w:tblStylePr w:type="band1Horz">
      <w:tcPr>
        <w:shd w:val="clear" w:color="auto" w:fill="DBDBDB"/>
      </w:tcPr>
    </w:tblStylePr>
  </w:style>
  <w:style w:type="table" w:customStyle="1" w:styleId="2209">
    <w:name w:val="清单表 4 - 着色 344"/>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tcBorders>
        <w:shd w:val="clear" w:color="auto" w:fill="A5A5A5"/>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2210">
    <w:name w:val="网格表 6 彩色 - 着色 344"/>
    <w:basedOn w:val="88"/>
    <w:qFormat/>
    <w:uiPriority w:val="51"/>
    <w:rPr>
      <w:color w:val="7B7B7B"/>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rPr>
      <w:tcPr>
        <w:tcBorders>
          <w:bottom w:val="single" w:color="C9C9C9" w:sz="12" w:space="0"/>
        </w:tcBorders>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2211">
    <w:name w:val="网格型浅色44"/>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2212">
    <w:name w:val="网格型1134"/>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213">
    <w:name w:val="网格型1214"/>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214">
    <w:name w:val="MTEBNumberedEquation4"/>
    <w:basedOn w:val="88"/>
    <w:qFormat/>
    <w:uiPriority w:val="0"/>
  </w:style>
  <w:style w:type="table" w:customStyle="1" w:styleId="2215">
    <w:name w:val="通信表4"/>
    <w:basedOn w:val="88"/>
    <w:qFormat/>
    <w:uiPriority w:val="0"/>
    <w:tblPr>
      <w:tblBorders>
        <w:top w:val="single" w:color="auto" w:sz="6" w:space="0"/>
        <w:bottom w:val="single" w:color="auto" w:sz="6" w:space="0"/>
      </w:tblBorders>
    </w:tblPr>
    <w:tblStylePr w:type="firstRow">
      <w:tcPr>
        <w:tcBorders>
          <w:bottom w:val="single" w:color="auto" w:sz="4" w:space="0"/>
        </w:tcBorders>
      </w:tcPr>
    </w:tblStylePr>
  </w:style>
  <w:style w:type="table" w:customStyle="1" w:styleId="2216">
    <w:name w:val="网格型29"/>
    <w:basedOn w:val="8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217">
    <w:name w:val="彩色型 15"/>
    <w:basedOn w:val="88"/>
    <w:qFormat/>
    <w:uiPriority w:val="0"/>
    <w:pPr>
      <w:widowControl w:val="0"/>
      <w:ind w:firstLine="200" w:firstLineChars="200"/>
      <w:jc w:val="both"/>
    </w:pPr>
    <w:rPr>
      <w:rFonts w:ascii="Cambria" w:hAnsi="Cambria"/>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2218">
    <w:name w:val="彩色型 25"/>
    <w:basedOn w:val="88"/>
    <w:qFormat/>
    <w:uiPriority w:val="0"/>
    <w:pPr>
      <w:widowControl w:val="0"/>
      <w:ind w:firstLine="200" w:firstLineChars="200"/>
      <w:jc w:val="both"/>
    </w:pPr>
    <w:rPr>
      <w:rFonts w:ascii="Cambria" w:hAnsi="Cambria"/>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2219">
    <w:name w:val="彩色型 35"/>
    <w:basedOn w:val="88"/>
    <w:qFormat/>
    <w:uiPriority w:val="0"/>
    <w:pPr>
      <w:widowControl w:val="0"/>
      <w:ind w:firstLine="200" w:firstLineChars="200"/>
      <w:jc w:val="both"/>
    </w:pPr>
    <w:rPr>
      <w:rFonts w:ascii="Cambria" w:hAnsi="Cambria"/>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table" w:customStyle="1" w:styleId="2220">
    <w:name w:val="典雅型5"/>
    <w:basedOn w:val="88"/>
    <w:qFormat/>
    <w:uiPriority w:val="0"/>
    <w:pPr>
      <w:widowControl w:val="0"/>
      <w:ind w:firstLine="200" w:firstLineChars="200"/>
      <w:jc w:val="both"/>
    </w:pPr>
    <w:rPr>
      <w:rFonts w:ascii="Cambria" w:hAnsi="Cambria"/>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blStylePr w:type="firstRow">
      <w:rPr>
        <w:caps/>
        <w:color w:val="auto"/>
      </w:rPr>
      <w:tcPr>
        <w:tcBorders>
          <w:tl2br w:val="nil"/>
          <w:tr2bl w:val="nil"/>
        </w:tcBorders>
      </w:tcPr>
    </w:tblStylePr>
  </w:style>
  <w:style w:type="table" w:customStyle="1" w:styleId="2221">
    <w:name w:val="古典型 15"/>
    <w:basedOn w:val="88"/>
    <w:qFormat/>
    <w:uiPriority w:val="0"/>
    <w:pPr>
      <w:widowControl w:val="0"/>
      <w:spacing w:line="300" w:lineRule="auto"/>
      <w:jc w:val="both"/>
    </w:pPr>
    <w:tblPr>
      <w:tblBorders>
        <w:top w:val="single" w:color="000000" w:sz="12" w:space="0"/>
        <w:bottom w:val="single" w:color="000000" w:sz="12" w:space="0"/>
      </w:tblBorders>
    </w:tbl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2222">
    <w:name w:val="古典型 25"/>
    <w:basedOn w:val="88"/>
    <w:qFormat/>
    <w:uiPriority w:val="0"/>
    <w:pPr>
      <w:widowControl w:val="0"/>
      <w:ind w:firstLine="200" w:firstLineChars="200"/>
      <w:jc w:val="both"/>
    </w:pPr>
    <w:rPr>
      <w:rFonts w:ascii="Cambria" w:hAnsi="Cambria"/>
    </w:rPr>
    <w:tblPr>
      <w:tblBorders>
        <w:top w:val="single" w:color="000000" w:sz="12" w:space="0"/>
        <w:bottom w:val="single" w:color="000000" w:sz="12" w:space="0"/>
      </w:tblBorders>
    </w:tbl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2223">
    <w:name w:val="古典型 35"/>
    <w:basedOn w:val="88"/>
    <w:qFormat/>
    <w:uiPriority w:val="0"/>
    <w:pPr>
      <w:widowControl w:val="0"/>
      <w:ind w:firstLine="200" w:firstLineChars="200"/>
      <w:jc w:val="both"/>
    </w:pPr>
    <w:rPr>
      <w:rFonts w:ascii="Cambria" w:hAnsi="Cambria"/>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2224">
    <w:name w:val="古典型 45"/>
    <w:basedOn w:val="88"/>
    <w:qFormat/>
    <w:uiPriority w:val="0"/>
    <w:pPr>
      <w:widowControl w:val="0"/>
      <w:ind w:firstLine="200" w:firstLineChars="200"/>
      <w:jc w:val="both"/>
    </w:pPr>
    <w:rPr>
      <w:rFonts w:ascii="Cambria" w:hAnsi="Cambria"/>
    </w:rPr>
    <w:tblPr>
      <w:tblBorders>
        <w:top w:val="single" w:color="000000" w:sz="12" w:space="0"/>
        <w:left w:val="single" w:color="000000" w:sz="6" w:space="0"/>
        <w:bottom w:val="single" w:color="000000" w:sz="12" w:space="0"/>
        <w:right w:val="single" w:color="000000" w:sz="6" w:space="0"/>
      </w:tblBorders>
    </w:tbl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table" w:customStyle="1" w:styleId="2225">
    <w:name w:val="简明型 18"/>
    <w:basedOn w:val="88"/>
    <w:qFormat/>
    <w:uiPriority w:val="0"/>
    <w:pPr>
      <w:widowControl w:val="0"/>
      <w:spacing w:line="300" w:lineRule="auto"/>
      <w:jc w:val="both"/>
    </w:pPr>
    <w:tblPr>
      <w:tblBorders>
        <w:top w:val="single" w:color="008000" w:sz="12" w:space="0"/>
        <w:bottom w:val="single" w:color="008000" w:sz="12" w:space="0"/>
      </w:tblBorders>
    </w:tbl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2226">
    <w:name w:val="简明型 25"/>
    <w:basedOn w:val="88"/>
    <w:qFormat/>
    <w:uiPriority w:val="0"/>
    <w:pPr>
      <w:widowControl w:val="0"/>
      <w:spacing w:line="300" w:lineRule="auto"/>
      <w:jc w:val="both"/>
    </w:p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2227">
    <w:name w:val="简明型 35"/>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tblBorders>
    </w:tblPr>
    <w:tblStylePr w:type="firstRow">
      <w:rPr>
        <w:b/>
        <w:bCs/>
        <w:color w:val="FFFFFF"/>
      </w:rPr>
      <w:tcPr>
        <w:tcBorders>
          <w:tl2br w:val="nil"/>
          <w:tr2bl w:val="nil"/>
        </w:tcBorders>
        <w:shd w:val="solid" w:color="000000" w:fill="FFFFFF"/>
      </w:tcPr>
    </w:tblStylePr>
  </w:style>
  <w:style w:type="table" w:customStyle="1" w:styleId="2228">
    <w:name w:val="精巧型 15"/>
    <w:basedOn w:val="88"/>
    <w:qFormat/>
    <w:uiPriority w:val="0"/>
    <w:pPr>
      <w:widowControl w:val="0"/>
      <w:ind w:firstLine="200" w:firstLineChars="200"/>
      <w:jc w:val="both"/>
    </w:pPr>
    <w:rPr>
      <w:rFonts w:ascii="Cambria" w:hAnsi="Cambria"/>
    </w:r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2229">
    <w:name w:val="精巧型 25"/>
    <w:basedOn w:val="88"/>
    <w:qFormat/>
    <w:uiPriority w:val="0"/>
    <w:pPr>
      <w:widowControl w:val="0"/>
      <w:ind w:firstLine="200" w:firstLineChars="200"/>
      <w:jc w:val="both"/>
    </w:pPr>
    <w:rPr>
      <w:rFonts w:ascii="Cambria" w:hAnsi="Cambria"/>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2230">
    <w:name w:val="立体型 15"/>
    <w:basedOn w:val="88"/>
    <w:qFormat/>
    <w:uiPriority w:val="0"/>
    <w:pPr>
      <w:widowControl w:val="0"/>
      <w:ind w:firstLine="200" w:firstLineChars="200"/>
      <w:jc w:val="both"/>
    </w:pPr>
    <w:rPr>
      <w:rFonts w:ascii="Cambria" w:hAnsi="Cambria"/>
    </w:r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2231">
    <w:name w:val="立体型 25"/>
    <w:basedOn w:val="88"/>
    <w:qFormat/>
    <w:uiPriority w:val="0"/>
    <w:pPr>
      <w:widowControl w:val="0"/>
      <w:ind w:firstLine="200" w:firstLineChars="200"/>
      <w:jc w:val="both"/>
    </w:pPr>
    <w:rPr>
      <w:rFonts w:ascii="Cambria" w:hAnsi="Cambria"/>
    </w:r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2232">
    <w:name w:val="立体型 35"/>
    <w:basedOn w:val="88"/>
    <w:qFormat/>
    <w:uiPriority w:val="0"/>
    <w:pPr>
      <w:widowControl w:val="0"/>
      <w:ind w:firstLine="200" w:firstLineChars="200"/>
      <w:jc w:val="both"/>
    </w:pPr>
    <w:rPr>
      <w:rFonts w:ascii="Cambria" w:hAnsi="Cambria"/>
    </w:r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2233">
    <w:name w:val="列表型 15"/>
    <w:basedOn w:val="88"/>
    <w:qFormat/>
    <w:uiPriority w:val="0"/>
    <w:pPr>
      <w:widowControl w:val="0"/>
      <w:ind w:firstLine="200" w:firstLineChars="200"/>
      <w:jc w:val="both"/>
    </w:pPr>
    <w:rPr>
      <w:rFonts w:ascii="Cambria" w:hAnsi="Cambria"/>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2234">
    <w:name w:val="列表型 25"/>
    <w:basedOn w:val="88"/>
    <w:qFormat/>
    <w:uiPriority w:val="0"/>
    <w:pPr>
      <w:widowControl w:val="0"/>
      <w:ind w:firstLine="200" w:firstLineChars="200"/>
      <w:jc w:val="both"/>
    </w:pPr>
    <w:rPr>
      <w:rFonts w:ascii="Cambria" w:hAnsi="Cambria"/>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2235">
    <w:name w:val="列表型 35"/>
    <w:basedOn w:val="88"/>
    <w:qFormat/>
    <w:uiPriority w:val="0"/>
    <w:pPr>
      <w:widowControl w:val="0"/>
      <w:ind w:firstLine="200" w:firstLineChars="200"/>
      <w:jc w:val="both"/>
    </w:pPr>
    <w:rPr>
      <w:rFonts w:ascii="Cambria" w:hAnsi="Cambria"/>
    </w:rPr>
    <w:tblPr>
      <w:tblBorders>
        <w:top w:val="single" w:color="000000" w:sz="12" w:space="0"/>
        <w:bottom w:val="single" w:color="000000" w:sz="12" w:space="0"/>
        <w:insideH w:val="single" w:color="000000" w:sz="6" w:space="0"/>
      </w:tblBorders>
    </w:tbl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2236">
    <w:name w:val="列表型 45"/>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H w:val="single" w:color="000000" w:sz="6" w:space="0"/>
      </w:tblBorders>
    </w:tblPr>
    <w:tblStylePr w:type="firstRow">
      <w:rPr>
        <w:b/>
        <w:bCs/>
        <w:color w:val="FFFFFF"/>
      </w:rPr>
      <w:tcPr>
        <w:tcBorders>
          <w:bottom w:val="single" w:color="000000" w:sz="12" w:space="0"/>
          <w:tl2br w:val="nil"/>
          <w:tr2bl w:val="nil"/>
        </w:tcBorders>
        <w:shd w:val="solid" w:color="808080" w:fill="FFFFFF"/>
      </w:tcPr>
    </w:tblStylePr>
  </w:style>
  <w:style w:type="table" w:customStyle="1" w:styleId="2237">
    <w:name w:val="列表型 55"/>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H w:val="single" w:color="000000" w:sz="6" w:space="0"/>
      </w:tblBorders>
    </w:tbl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2238">
    <w:name w:val="列表型 65"/>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tblStylePr w:type="nwCell">
      <w:tcPr>
        <w:tcBorders>
          <w:tl2br w:val="single" w:color="000000" w:sz="6" w:space="0"/>
          <w:tr2bl w:val="nil"/>
        </w:tcBorders>
      </w:tcPr>
    </w:tblStylePr>
  </w:style>
  <w:style w:type="table" w:customStyle="1" w:styleId="2239">
    <w:name w:val="列表型 75"/>
    <w:basedOn w:val="88"/>
    <w:qFormat/>
    <w:uiPriority w:val="0"/>
    <w:pPr>
      <w:widowControl w:val="0"/>
      <w:ind w:firstLine="200" w:firstLineChars="200"/>
      <w:jc w:val="both"/>
    </w:pPr>
    <w:rPr>
      <w:rFonts w:ascii="Cambria" w:hAnsi="Cambria"/>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2240">
    <w:name w:val="列表型 85"/>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tblStylePr w:type="nwCell">
      <w:tcPr>
        <w:tcBorders>
          <w:tl2br w:val="single" w:color="auto" w:sz="6" w:space="0"/>
          <w:tr2bl w:val="nil"/>
        </w:tcBorders>
      </w:tcPr>
    </w:tblStylePr>
  </w:style>
  <w:style w:type="table" w:customStyle="1" w:styleId="2241">
    <w:name w:val="流行型5"/>
    <w:basedOn w:val="88"/>
    <w:qFormat/>
    <w:uiPriority w:val="0"/>
    <w:pPr>
      <w:widowControl w:val="0"/>
      <w:ind w:firstLine="200" w:firstLineChars="200"/>
      <w:jc w:val="both"/>
    </w:pPr>
    <w:rPr>
      <w:rFonts w:ascii="Cambria" w:hAnsi="Cambria"/>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2242">
    <w:name w:val="竖列型 15"/>
    <w:basedOn w:val="88"/>
    <w:qFormat/>
    <w:uiPriority w:val="0"/>
    <w:pPr>
      <w:widowControl w:val="0"/>
      <w:ind w:firstLine="200" w:firstLineChars="200"/>
      <w:jc w:val="both"/>
    </w:pPr>
    <w:rPr>
      <w:rFonts w:ascii="Cambria" w:hAnsi="Cambria"/>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2243">
    <w:name w:val="竖列型 25"/>
    <w:basedOn w:val="88"/>
    <w:qFormat/>
    <w:uiPriority w:val="0"/>
    <w:pPr>
      <w:widowControl w:val="0"/>
      <w:ind w:firstLine="200" w:firstLineChars="200"/>
      <w:jc w:val="both"/>
    </w:pPr>
    <w:rPr>
      <w:rFonts w:ascii="Cambria" w:hAnsi="Cambria"/>
      <w:b/>
      <w:bCs/>
    </w:r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2244">
    <w:name w:val="竖列型 35"/>
    <w:basedOn w:val="88"/>
    <w:qFormat/>
    <w:uiPriority w:val="0"/>
    <w:pPr>
      <w:widowControl w:val="0"/>
      <w:ind w:firstLine="200" w:firstLineChars="200"/>
      <w:jc w:val="both"/>
    </w:pPr>
    <w:rPr>
      <w:rFonts w:ascii="Cambria" w:hAnsi="Cambria"/>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2245">
    <w:name w:val="竖列型 45"/>
    <w:basedOn w:val="88"/>
    <w:qFormat/>
    <w:uiPriority w:val="0"/>
    <w:pPr>
      <w:widowControl w:val="0"/>
      <w:ind w:firstLine="200" w:firstLineChars="200"/>
      <w:jc w:val="both"/>
    </w:pPr>
    <w:rPr>
      <w:rFonts w:ascii="Cambria" w:hAnsi="Cambria"/>
    </w:r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2246">
    <w:name w:val="竖列型 55"/>
    <w:basedOn w:val="88"/>
    <w:qFormat/>
    <w:uiPriority w:val="0"/>
    <w:pPr>
      <w:widowControl w:val="0"/>
      <w:ind w:firstLine="200" w:firstLineChars="200"/>
      <w:jc w:val="both"/>
    </w:pPr>
    <w:rPr>
      <w:rFonts w:ascii="Cambria" w:hAnsi="Cambria"/>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2247">
    <w:name w:val="网格型 15"/>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blStylePr w:type="lastRow">
      <w:rPr>
        <w:i/>
        <w:iCs/>
      </w:rPr>
      <w:tcPr>
        <w:tcBorders>
          <w:tl2br w:val="nil"/>
          <w:tr2bl w:val="nil"/>
        </w:tcBorders>
      </w:tcPr>
    </w:tblStylePr>
    <w:tblStylePr w:type="lastCol">
      <w:rPr>
        <w:i/>
        <w:iCs/>
      </w:rPr>
      <w:tcPr>
        <w:tcBorders>
          <w:tl2br w:val="nil"/>
          <w:tr2bl w:val="nil"/>
        </w:tcBorders>
      </w:tcPr>
    </w:tblStylePr>
    <w:tblStylePr w:type="nwCell">
      <w:tcPr>
        <w:tcBorders>
          <w:tl2br w:val="single" w:color="000000" w:sz="6" w:space="0"/>
          <w:tr2bl w:val="nil"/>
        </w:tcBorders>
      </w:tcPr>
    </w:tblStylePr>
  </w:style>
  <w:style w:type="table" w:customStyle="1" w:styleId="2248">
    <w:name w:val="网格型 25"/>
    <w:basedOn w:val="88"/>
    <w:qFormat/>
    <w:uiPriority w:val="0"/>
    <w:pPr>
      <w:widowControl w:val="0"/>
      <w:ind w:firstLine="200" w:firstLineChars="200"/>
      <w:jc w:val="both"/>
    </w:pPr>
    <w:rPr>
      <w:rFonts w:ascii="Cambria" w:hAnsi="Cambria"/>
    </w:rPr>
    <w:tblPr>
      <w:tblBorders>
        <w:insideH w:val="single" w:color="000000" w:sz="6" w:space="0"/>
        <w:insideV w:val="single" w:color="000000" w:sz="6" w:space="0"/>
      </w:tblBorders>
    </w:tbl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2249">
    <w:name w:val="网格型 35"/>
    <w:basedOn w:val="88"/>
    <w:qFormat/>
    <w:uiPriority w:val="0"/>
    <w:pPr>
      <w:widowControl w:val="0"/>
      <w:ind w:firstLine="200" w:firstLineChars="200"/>
      <w:jc w:val="both"/>
    </w:pPr>
    <w:rPr>
      <w:rFonts w:ascii="Cambria" w:hAnsi="Cambria"/>
    </w:rPr>
    <w:tblPr>
      <w:tblBorders>
        <w:top w:val="single" w:color="000000" w:sz="6" w:space="0"/>
        <w:left w:val="single" w:color="000000" w:sz="12" w:space="0"/>
        <w:bottom w:val="single" w:color="000000" w:sz="6" w:space="0"/>
        <w:right w:val="single" w:color="000000" w:sz="12" w:space="0"/>
        <w:insideV w:val="single" w:color="000000" w:sz="6" w:space="0"/>
      </w:tblBorders>
    </w:tbl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2250">
    <w:name w:val="网格型 45"/>
    <w:basedOn w:val="88"/>
    <w:qFormat/>
    <w:uiPriority w:val="0"/>
    <w:pPr>
      <w:widowControl w:val="0"/>
      <w:ind w:firstLine="200" w:firstLineChars="200"/>
      <w:jc w:val="both"/>
    </w:pPr>
    <w:rPr>
      <w:rFonts w:ascii="Cambria" w:hAnsi="Cambria"/>
    </w:rPr>
    <w:tblPr>
      <w:tblBorders>
        <w:left w:val="single" w:color="000000" w:sz="12" w:space="0"/>
        <w:right w:val="single" w:color="000000" w:sz="12" w:space="0"/>
        <w:insideH w:val="single" w:color="000000" w:sz="6" w:space="0"/>
        <w:insideV w:val="single" w:color="000000" w:sz="6" w:space="0"/>
      </w:tblBorders>
    </w:tbl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2251">
    <w:name w:val="网格型 58"/>
    <w:basedOn w:val="88"/>
    <w:qFormat/>
    <w:uiPriority w:val="0"/>
    <w:pPr>
      <w:widowControl w:val="0"/>
      <w:spacing w:line="400" w:lineRule="exact"/>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2252">
    <w:name w:val="网格型 65"/>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V w:val="single" w:color="000000" w:sz="6" w:space="0"/>
      </w:tblBorders>
    </w:tbl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2253">
    <w:name w:val="网格型 75"/>
    <w:basedOn w:val="88"/>
    <w:qFormat/>
    <w:uiPriority w:val="0"/>
    <w:pPr>
      <w:widowControl w:val="0"/>
      <w:ind w:firstLine="200" w:firstLineChars="200"/>
      <w:jc w:val="both"/>
    </w:pPr>
    <w:rPr>
      <w:rFonts w:ascii="Cambria" w:hAnsi="Cambria"/>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2254">
    <w:name w:val="网格型 88"/>
    <w:basedOn w:val="88"/>
    <w:qFormat/>
    <w:uiPriority w:val="0"/>
    <w:pPr>
      <w:widowControl w:val="0"/>
      <w:spacing w:line="300" w:lineRule="auto"/>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2255">
    <w:name w:val="网页型 15"/>
    <w:basedOn w:val="88"/>
    <w:qFormat/>
    <w:uiPriority w:val="0"/>
    <w:pPr>
      <w:widowControl w:val="0"/>
      <w:ind w:firstLine="200" w:firstLineChars="200"/>
      <w:jc w:val="both"/>
    </w:pPr>
    <w:rPr>
      <w:rFonts w:ascii="Cambria" w:hAnsi="Cambria"/>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blStylePr w:type="firstRow">
      <w:rPr>
        <w:color w:val="auto"/>
      </w:rPr>
      <w:tcPr>
        <w:tcBorders>
          <w:tl2br w:val="nil"/>
          <w:tr2bl w:val="nil"/>
        </w:tcBorders>
      </w:tcPr>
    </w:tblStylePr>
  </w:style>
  <w:style w:type="table" w:customStyle="1" w:styleId="2256">
    <w:name w:val="网页型 25"/>
    <w:basedOn w:val="88"/>
    <w:qFormat/>
    <w:uiPriority w:val="0"/>
    <w:pPr>
      <w:widowControl w:val="0"/>
      <w:ind w:firstLine="200" w:firstLineChars="200"/>
      <w:jc w:val="both"/>
    </w:pPr>
    <w:rPr>
      <w:rFonts w:ascii="Cambria" w:hAnsi="Cambria"/>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blStylePr w:type="firstRow">
      <w:rPr>
        <w:color w:val="auto"/>
      </w:rPr>
      <w:tcPr>
        <w:tcBorders>
          <w:tl2br w:val="nil"/>
          <w:tr2bl w:val="nil"/>
        </w:tcBorders>
      </w:tcPr>
    </w:tblStylePr>
  </w:style>
  <w:style w:type="table" w:customStyle="1" w:styleId="2257">
    <w:name w:val="网页型 35"/>
    <w:basedOn w:val="88"/>
    <w:qFormat/>
    <w:uiPriority w:val="0"/>
    <w:pPr>
      <w:widowControl w:val="0"/>
      <w:ind w:firstLine="200" w:firstLineChars="200"/>
      <w:jc w:val="both"/>
    </w:pPr>
    <w:rPr>
      <w:rFonts w:ascii="Cambria" w:hAnsi="Cambria"/>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blStylePr w:type="firstRow">
      <w:rPr>
        <w:color w:val="auto"/>
      </w:rPr>
      <w:tcPr>
        <w:tcBorders>
          <w:tl2br w:val="nil"/>
          <w:tr2bl w:val="nil"/>
        </w:tcBorders>
      </w:tcPr>
    </w:tblStylePr>
  </w:style>
  <w:style w:type="table" w:customStyle="1" w:styleId="2258">
    <w:name w:val="专业型5"/>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blStylePr w:type="firstRow">
      <w:rPr>
        <w:b/>
        <w:bCs/>
        <w:color w:val="auto"/>
      </w:rPr>
      <w:tcPr>
        <w:tcBorders>
          <w:tl2br w:val="nil"/>
          <w:tr2bl w:val="nil"/>
        </w:tcBorders>
        <w:shd w:val="solid" w:color="000000" w:fill="FFFFFF"/>
      </w:tcPr>
    </w:tblStylePr>
  </w:style>
  <w:style w:type="table" w:customStyle="1" w:styleId="2259">
    <w:name w:val="浅色列表 - 着色 35"/>
    <w:basedOn w:val="88"/>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beforeLines="0" w:beforeAutospacing="0" w:after="0" w:afterLines="0" w:afterAutospacing="0" w:line="240" w:lineRule="auto"/>
      </w:pPr>
      <w:rPr>
        <w:b/>
        <w:bCs/>
        <w:color w:val="FFFFFF"/>
      </w:rPr>
      <w:tcPr>
        <w:shd w:val="clear" w:color="auto" w:fill="9BBB59"/>
      </w:tcPr>
    </w:tblStylePr>
    <w:tblStylePr w:type="lastRow">
      <w:pPr>
        <w:spacing w:before="0" w:beforeLines="0" w:beforeAutospacing="0" w:after="0" w:afterLines="0" w:afterAutospacing="0" w:line="240" w:lineRule="auto"/>
      </w:pPr>
      <w:rPr>
        <w:b/>
        <w:bCs/>
      </w:r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cPr>
        <w:tcBorders>
          <w:top w:val="single" w:color="9BBB59" w:sz="8" w:space="0"/>
          <w:left w:val="single" w:color="9BBB59" w:sz="8" w:space="0"/>
          <w:bottom w:val="single" w:color="9BBB59" w:sz="8" w:space="0"/>
          <w:right w:val="single" w:color="9BBB59" w:sz="8" w:space="0"/>
        </w:tcBorders>
      </w:tcPr>
    </w:tblStylePr>
    <w:tblStylePr w:type="band1Horz">
      <w:tcPr>
        <w:tcBorders>
          <w:top w:val="single" w:color="9BBB59" w:sz="8" w:space="0"/>
          <w:left w:val="single" w:color="9BBB59" w:sz="8" w:space="0"/>
          <w:bottom w:val="single" w:color="9BBB59" w:sz="8" w:space="0"/>
          <w:right w:val="single" w:color="9BBB59" w:sz="8" w:space="0"/>
        </w:tcBorders>
      </w:tcPr>
    </w:tblStylePr>
  </w:style>
  <w:style w:type="table" w:customStyle="1" w:styleId="2260">
    <w:name w:val="浅色网格 - 着色 35"/>
    <w:basedOn w:val="88"/>
    <w:qFormat/>
    <w:uiPriority w:val="72"/>
    <w:rPr>
      <w:rFonts w:ascii="Calibri" w:hAnsi="Calibri"/>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DF2F8"/>
    </w:tcPr>
    <w:tblStylePr w:type="firstRow">
      <w:rPr>
        <w:b/>
        <w:bCs/>
        <w:color w:val="FFFFFF"/>
      </w:rPr>
      <w:tcPr>
        <w:tcBorders>
          <w:bottom w:val="single" w:color="FFFFFF" w:sz="12" w:space="0"/>
        </w:tcBorders>
        <w:shd w:val="clear" w:color="auto" w:fill="9E3A38"/>
      </w:tcPr>
    </w:tblStylePr>
    <w:tblStylePr w:type="lastRow">
      <w:rPr>
        <w:b/>
        <w:bCs/>
        <w:color w:val="9E3A38"/>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D3DFEE"/>
      </w:tcPr>
    </w:tblStylePr>
    <w:tblStylePr w:type="band1Horz">
      <w:tcPr>
        <w:shd w:val="clear" w:color="auto" w:fill="DBE5F1"/>
      </w:tcPr>
    </w:tblStylePr>
    <w:tblStylePr w:type="band2Horz">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customStyle="1" w:styleId="2261">
    <w:name w:val="中等深浅底纹 1 - 着色 35"/>
    <w:basedOn w:val="88"/>
    <w:qFormat/>
    <w:uiPriority w:val="29"/>
    <w:rPr>
      <w:i/>
      <w:iCs/>
      <w:sz w:val="24"/>
    </w:rPr>
    <w:tblPr>
      <w:tblBorders>
        <w:insideH w:val="single" w:color="FFFFFF" w:sz="4" w:space="0"/>
      </w:tblBorders>
    </w:tblPr>
    <w:tcPr>
      <w:shd w:val="clear" w:color="auto" w:fill="DBE5F1"/>
    </w:tcPr>
    <w:tblStylePr w:type="firstRow">
      <w:rPr>
        <w:b/>
        <w:bCs/>
        <w:color w:val="FFFFFF"/>
      </w:rPr>
      <w:tcPr>
        <w:shd w:val="clear" w:color="auto" w:fill="B8CCE4"/>
      </w:tcPr>
    </w:tblStylePr>
    <w:tblStylePr w:type="lastRow">
      <w:rPr>
        <w:b/>
        <w:bCs/>
      </w:rPr>
      <w:tcPr>
        <w:shd w:val="clear" w:color="auto" w:fill="B8CCE4"/>
      </w:tcPr>
    </w:tblStylePr>
    <w:tblStylePr w:type="firstCol">
      <w:rPr>
        <w:b/>
        <w:bCs/>
      </w:rPr>
      <w:tcPr>
        <w:shd w:val="clear" w:color="auto" w:fill="365F91"/>
      </w:tcPr>
    </w:tblStylePr>
    <w:tblStylePr w:type="lastCol">
      <w:rPr>
        <w:b/>
        <w:bCs/>
      </w:rPr>
      <w:tcPr>
        <w:shd w:val="clear" w:color="auto" w:fill="365F91"/>
      </w:tcPr>
    </w:tblStylePr>
    <w:tblStylePr w:type="band1Vert">
      <w:tcPr>
        <w:shd w:val="clear" w:color="auto" w:fill="A7BFDE"/>
      </w:tcPr>
    </w:tblStylePr>
    <w:tblStylePr w:type="band1Horz">
      <w:tcPr>
        <w:shd w:val="clear" w:color="auto" w:fill="A7BFDE"/>
      </w:tcPr>
    </w:tblStylePr>
    <w:tblStylePr w:type="band2Horz">
      <w:tcPr>
        <w:tcBorders>
          <w:insideH w:val="nil"/>
          <w:insideV w:val="nil"/>
        </w:tcBorders>
      </w:tcPr>
    </w:tblStylePr>
  </w:style>
  <w:style w:type="table" w:customStyle="1" w:styleId="2262">
    <w:name w:val="中等深浅底纹 2 - 着色 35"/>
    <w:basedOn w:val="88"/>
    <w:qFormat/>
    <w:uiPriority w:val="30"/>
    <w:rPr>
      <w:b/>
      <w:bCs/>
      <w:i/>
      <w:iCs/>
      <w:sz w:val="24"/>
    </w:rPr>
    <w:tblPr>
      <w:tblBorders>
        <w:top w:val="single" w:color="C0504D" w:sz="8" w:space="0"/>
        <w:bottom w:val="single" w:color="C0504D" w:sz="8" w:space="0"/>
      </w:tblBorders>
    </w:tblPr>
    <w:tblStylePr w:type="firstRow">
      <w:pPr>
        <w:spacing w:before="0" w:beforeLines="0" w:beforeAutospacing="0" w:after="0" w:afterLines="0" w:afterAutospacing="0" w:line="240" w:lineRule="auto"/>
      </w:pPr>
      <w:rPr>
        <w:b/>
        <w:bCs/>
        <w:color w:val="FFFFFF"/>
      </w:rPr>
      <w:tcPr>
        <w:tcBorders>
          <w:top w:val="single" w:color="C0504D" w:sz="8" w:space="0"/>
          <w:left w:val="nil"/>
          <w:bottom w:val="single" w:color="C0504D" w:sz="8" w:space="0"/>
          <w:right w:val="nil"/>
          <w:insideH w:val="nil"/>
          <w:insideV w:val="nil"/>
        </w:tcBorders>
      </w:tcPr>
    </w:tblStylePr>
    <w:tblStylePr w:type="lastRow">
      <w:pPr>
        <w:spacing w:before="0" w:beforeLines="0" w:beforeAutospacing="0" w:after="0" w:afterLines="0" w:afterAutospacing="0" w:line="240" w:lineRule="auto"/>
      </w:pPr>
      <w:rPr>
        <w:color w:val="auto"/>
      </w:rPr>
      <w:tcPr>
        <w:tcBorders>
          <w:top w:val="single" w:color="C0504D" w:sz="8" w:space="0"/>
          <w:left w:val="nil"/>
          <w:bottom w:val="single" w:color="C0504D" w:sz="8" w:space="0"/>
          <w:right w:val="nil"/>
          <w:insideH w:val="nil"/>
          <w:insideV w:val="nil"/>
        </w:tcBorders>
      </w:tcPr>
    </w:tblStylePr>
    <w:tblStylePr w:type="firstCol">
      <w:rPr>
        <w:b/>
        <w:bCs/>
        <w:color w:val="FFFFFF"/>
      </w:rPr>
      <w:tcPr>
        <w:tcBorders>
          <w:top w:val="nil"/>
          <w:left w:val="single" w:color="auto" w:sz="18" w:space="0"/>
          <w:bottom w:val="nil"/>
          <w:right w:val="nil"/>
          <w:insideH w:val="nil"/>
          <w:insideV w:val="nil"/>
        </w:tcBorders>
        <w:shd w:val="clear" w:color="auto" w:fill="9BBB59"/>
      </w:tcPr>
    </w:tblStylePr>
    <w:tblStylePr w:type="lastCol">
      <w:rPr>
        <w:b/>
        <w:bCs/>
        <w:color w:val="FFFFFF"/>
      </w:rPr>
      <w:tcPr>
        <w:tcBorders>
          <w:bottom w:val="nil"/>
          <w:right w:val="nil"/>
          <w:insideH w:val="nil"/>
          <w:insideV w:val="nil"/>
        </w:tcBorders>
        <w:shd w:val="clear" w:color="auto" w:fill="9BBB59"/>
      </w:tcPr>
    </w:tblStylePr>
    <w:tblStylePr w:type="band1Vert">
      <w:tcPr>
        <w:tcBorders>
          <w:left w:val="nil"/>
          <w:right w:val="nil"/>
          <w:insideH w:val="nil"/>
          <w:insideV w:val="nil"/>
        </w:tcBorders>
        <w:shd w:val="clear" w:color="auto" w:fill="EFD3D2"/>
      </w:tcPr>
    </w:tblStylePr>
    <w:tblStylePr w:type="band1Horz">
      <w:tcPr>
        <w:tcBorders>
          <w:left w:val="nil"/>
          <w:right w:val="nil"/>
          <w:insideH w:val="nil"/>
          <w:insideV w:val="nil"/>
        </w:tcBorders>
        <w:shd w:val="clear" w:color="auto" w:fill="EFD3D2"/>
      </w:tcPr>
    </w:tblStylePr>
    <w:tblStylePr w:type="neCell">
      <w:tcPr>
        <w:tcBorders>
          <w:top w:val="single" w:color="auto" w:sz="18" w:space="0"/>
          <w:left w:val="single" w:color="auto" w:sz="18" w:space="0"/>
          <w:bottom w:val="nil"/>
          <w:right w:val="nil"/>
          <w:insideH w:val="nil"/>
          <w:insideV w:val="nil"/>
        </w:tcBorders>
      </w:tcPr>
    </w:tblStylePr>
    <w:tblStylePr w:type="nwCell">
      <w:rPr>
        <w:color w:val="FFFFFF"/>
      </w:rPr>
      <w:tcPr>
        <w:tcBorders>
          <w:top w:val="single" w:color="auto" w:sz="18" w:space="0"/>
          <w:left w:val="single" w:color="auto" w:sz="18" w:space="0"/>
          <w:bottom w:val="nil"/>
          <w:right w:val="nil"/>
          <w:insideH w:val="nil"/>
          <w:insideV w:val="nil"/>
        </w:tcBorders>
      </w:tcPr>
    </w:tblStylePr>
  </w:style>
  <w:style w:type="table" w:customStyle="1" w:styleId="2263">
    <w:name w:val="中等深浅列表 1 - 着色 65"/>
    <w:basedOn w:val="88"/>
    <w:qFormat/>
    <w:uiPriority w:val="65"/>
    <w:rPr>
      <w:color w:val="000000"/>
    </w:rPr>
    <w:tblPr>
      <w:tblBorders>
        <w:top w:val="single" w:color="F79646" w:sz="8" w:space="0"/>
        <w:bottom w:val="single" w:color="F79646" w:sz="8" w:space="0"/>
      </w:tblBorders>
    </w:tblPr>
    <w:tblStylePr w:type="firstRow">
      <w:rPr>
        <w:rFonts w:hint="default" w:ascii="Helv" w:hAnsi="Helv" w:eastAsia="Arial" w:cs="Times New Roman"/>
      </w:rPr>
      <w:tcPr>
        <w:tcBorders>
          <w:top w:val="nil"/>
          <w:left w:val="single" w:color="F79646" w:sz="8" w:space="0"/>
          <w:bottom w:val="nil"/>
          <w:right w:val="nil"/>
          <w:insideH w:val="nil"/>
          <w:insideV w:val="nil"/>
          <w:tl2br w:val="nil"/>
          <w:tr2bl w:val="nil"/>
        </w:tcBorders>
      </w:tcPr>
    </w:tblStylePr>
    <w:tblStylePr w:type="lastRow">
      <w:rPr>
        <w:b/>
        <w:bCs/>
        <w:color w:val="1F497D"/>
      </w:rPr>
      <w:tcPr>
        <w:tcBorders>
          <w:top w:val="single" w:color="F79646" w:sz="8" w:space="0"/>
          <w:left w:val="single" w:color="F79646" w:sz="8" w:space="0"/>
          <w:bottom w:val="nil"/>
          <w:right w:val="nil"/>
          <w:insideH w:val="nil"/>
          <w:insideV w:val="nil"/>
          <w:tl2br w:val="nil"/>
          <w:tr2bl w:val="nil"/>
        </w:tcBorders>
      </w:tcPr>
    </w:tblStylePr>
    <w:tblStylePr w:type="firstCol">
      <w:rPr>
        <w:b/>
        <w:bCs/>
      </w:rPr>
    </w:tblStylePr>
    <w:tblStylePr w:type="lastCol">
      <w:rPr>
        <w:b/>
        <w:bCs/>
      </w:rPr>
      <w:tcPr>
        <w:tcBorders>
          <w:top w:val="single" w:color="F79646" w:sz="8" w:space="0"/>
          <w:left w:val="single" w:color="F79646" w:sz="8" w:space="0"/>
          <w:bottom w:val="nil"/>
          <w:right w:val="nil"/>
          <w:insideH w:val="nil"/>
          <w:insideV w:val="nil"/>
          <w:tl2br w:val="nil"/>
          <w:tr2bl w:val="nil"/>
        </w:tcBorders>
      </w:tcPr>
    </w:tblStylePr>
    <w:tblStylePr w:type="band1Vert">
      <w:tcPr>
        <w:shd w:val="clear" w:color="auto" w:fill="FDE5D1"/>
      </w:tcPr>
    </w:tblStylePr>
    <w:tblStylePr w:type="band1Horz">
      <w:tcPr>
        <w:shd w:val="clear" w:color="auto" w:fill="FDE5D1"/>
      </w:tcPr>
    </w:tblStylePr>
  </w:style>
  <w:style w:type="table" w:customStyle="1" w:styleId="2264">
    <w:name w:val="彩色列表 - 着色 112"/>
    <w:basedOn w:val="88"/>
    <w:qFormat/>
    <w:uiPriority w:val="34"/>
    <w:rPr>
      <w:rFonts w:eastAsia="Times New Roman"/>
      <w:szCs w:val="24"/>
    </w:rPr>
    <w:tcPr>
      <w:shd w:val="clear" w:color="auto" w:fill="EDF2F8"/>
    </w:tcPr>
    <w:tblStylePr w:type="firstRow">
      <w:rPr>
        <w:b/>
        <w:bCs/>
        <w:color w:val="FFFFFF"/>
      </w:rPr>
      <w:tcPr>
        <w:tcBorders>
          <w:bottom w:val="single" w:color="FFFFFF" w:sz="12" w:space="0"/>
        </w:tcBorders>
        <w:shd w:val="clear" w:color="auto" w:fill="9E3A38"/>
      </w:tcPr>
    </w:tblStylePr>
    <w:tblStylePr w:type="lastRow">
      <w:rPr>
        <w:b/>
        <w:bCs/>
        <w:color w:val="9E3A38"/>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D3DFEE"/>
      </w:tcPr>
    </w:tblStylePr>
    <w:tblStylePr w:type="band1Horz">
      <w:tcPr>
        <w:shd w:val="clear" w:color="auto" w:fill="DBE5F1"/>
      </w:tcPr>
    </w:tblStylePr>
  </w:style>
  <w:style w:type="table" w:customStyle="1" w:styleId="2265">
    <w:name w:val="无格式表格 215"/>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2266">
    <w:name w:val="网格型120"/>
    <w:basedOn w:val="88"/>
    <w:qFormat/>
    <w:uiPriority w:val="0"/>
    <w:rPr>
      <w:rFonts w:eastAsia="Times New Roman"/>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267">
    <w:name w:val="网格型210"/>
    <w:basedOn w:val="88"/>
    <w:qFormat/>
    <w:uiPriority w:val="0"/>
    <w:rPr>
      <w:rFonts w:eastAsia="Times New Roman"/>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268">
    <w:name w:val="网格型37"/>
    <w:basedOn w:val="88"/>
    <w:qFormat/>
    <w:uiPriority w:val="0"/>
    <w:rPr>
      <w:rFonts w:eastAsia="Times New Roman"/>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269">
    <w:name w:val="网格型46"/>
    <w:basedOn w:val="88"/>
    <w:qFormat/>
    <w:uiPriority w:val="5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270">
    <w:name w:val="网格表 4 - 着色 615"/>
    <w:basedOn w:val="88"/>
    <w:qFormat/>
    <w:uiPriority w:val="49"/>
    <w:tblPr>
      <w:tblBorders>
        <w:top w:val="single" w:color="A8D08D" w:sz="4" w:space="0"/>
        <w:left w:val="single" w:color="A8D08D" w:sz="4" w:space="0"/>
        <w:bottom w:val="single" w:color="A8D08D" w:sz="4" w:space="0"/>
        <w:right w:val="single" w:color="A8D08D" w:sz="4" w:space="0"/>
        <w:insideH w:val="single" w:color="A8D08D" w:sz="4" w:space="0"/>
        <w:insideV w:val="single" w:color="A8D08D" w:sz="4" w:space="0"/>
      </w:tblBorders>
    </w:tblPr>
    <w:tblStylePr w:type="firstRow">
      <w:rPr>
        <w:b/>
        <w:bCs/>
        <w:color w:val="FFFFFF"/>
      </w:rPr>
      <w:tcPr>
        <w:tcBorders>
          <w:top w:val="single" w:color="70AD47" w:sz="4" w:space="0"/>
          <w:left w:val="single" w:color="70AD47" w:sz="4" w:space="0"/>
          <w:bottom w:val="single" w:color="70AD47" w:sz="4" w:space="0"/>
          <w:right w:val="single" w:color="70AD47" w:sz="4" w:space="0"/>
          <w:insideH w:val="nil"/>
          <w:insideV w:val="nil"/>
        </w:tcBorders>
        <w:shd w:val="clear" w:color="auto" w:fill="70AD47"/>
      </w:tcPr>
    </w:tblStylePr>
    <w:tblStylePr w:type="lastRow">
      <w:rPr>
        <w:b/>
        <w:bCs/>
      </w:rPr>
      <w:tcPr>
        <w:tcBorders>
          <w:top w:val="double" w:color="70AD47" w:sz="4" w:space="0"/>
        </w:tcBorders>
      </w:tcPr>
    </w:tblStylePr>
    <w:tblStylePr w:type="firstCol">
      <w:rPr>
        <w:b/>
        <w:bCs/>
      </w:rPr>
    </w:tblStylePr>
    <w:tblStylePr w:type="lastCol">
      <w:rPr>
        <w:b/>
        <w:bCs/>
      </w:rPr>
    </w:tblStylePr>
    <w:tblStylePr w:type="band1Vert">
      <w:tcPr>
        <w:shd w:val="clear" w:color="auto" w:fill="E2EFD9"/>
      </w:tcPr>
    </w:tblStylePr>
    <w:tblStylePr w:type="band1Horz">
      <w:tcPr>
        <w:shd w:val="clear" w:color="auto" w:fill="E2EFD9"/>
      </w:tcPr>
    </w:tblStylePr>
  </w:style>
  <w:style w:type="table" w:customStyle="1" w:styleId="2271">
    <w:name w:val="网格表 4 - 着色 315"/>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insideV w:val="nil"/>
        </w:tcBorders>
        <w:shd w:val="clear" w:color="auto" w:fill="A5A5A5"/>
      </w:tcPr>
    </w:tblStylePr>
    <w:tblStylePr w:type="lastRow">
      <w:rPr>
        <w:b/>
        <w:bCs/>
      </w:rPr>
      <w:tcPr>
        <w:tcBorders>
          <w:top w:val="double" w:color="A5A5A5"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2272">
    <w:name w:val="网格表 5 深色 - 着色 315"/>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DEDE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A5A5A5"/>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A5A5A5"/>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A5A5A5"/>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A5A5A5"/>
      </w:tcPr>
    </w:tblStylePr>
    <w:tblStylePr w:type="band1Vert">
      <w:tcPr>
        <w:shd w:val="clear" w:color="auto" w:fill="DBDBDB"/>
      </w:tcPr>
    </w:tblStylePr>
    <w:tblStylePr w:type="band1Horz">
      <w:tcPr>
        <w:shd w:val="clear" w:color="auto" w:fill="DBDBDB"/>
      </w:tcPr>
    </w:tblStylePr>
  </w:style>
  <w:style w:type="table" w:customStyle="1" w:styleId="2273">
    <w:name w:val="清单表 4 - 着色 315"/>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tcBorders>
        <w:shd w:val="clear" w:color="auto" w:fill="A5A5A5"/>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2274">
    <w:name w:val="网格表 6 彩色 - 着色 315"/>
    <w:basedOn w:val="88"/>
    <w:qFormat/>
    <w:uiPriority w:val="51"/>
    <w:rPr>
      <w:color w:val="7B7B7B"/>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rPr>
      <w:tcPr>
        <w:tcBorders>
          <w:bottom w:val="single" w:color="C9C9C9" w:sz="12" w:space="0"/>
        </w:tcBorders>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2275">
    <w:name w:val="网格型浅色15"/>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2276">
    <w:name w:val="网格型1110"/>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277">
    <w:name w:val="网格型55"/>
    <w:basedOn w:val="88"/>
    <w:qFormat/>
    <w:uiPriority w:val="0"/>
    <w:pPr>
      <w:widowControl w:val="0"/>
      <w:spacing w:beforeLines="50" w:afterLines="50" w:line="30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278">
    <w:name w:val="网格型126"/>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279">
    <w:name w:val="网格型65"/>
    <w:basedOn w:val="88"/>
    <w:qFormat/>
    <w:uiPriority w:val="0"/>
    <w:pPr>
      <w:widowControl w:val="0"/>
      <w:spacing w:beforeLines="50" w:afterLines="50" w:line="30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280">
    <w:name w:val="网格型75"/>
    <w:basedOn w:val="88"/>
    <w:qFormat/>
    <w:uiPriority w:val="59"/>
    <w:pPr>
      <w:widowControl w:val="0"/>
      <w:spacing w:beforeLines="50" w:afterLines="50" w:line="30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281">
    <w:name w:val="无格式表格 225"/>
    <w:basedOn w:val="88"/>
    <w:qFormat/>
    <w:uiPriority w:val="42"/>
    <w:rPr>
      <w:rFonts w:eastAsia="Times New Roman"/>
    </w:rPr>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2282">
    <w:name w:val="网格表 5 深色 - 着色 325"/>
    <w:basedOn w:val="88"/>
    <w:qFormat/>
    <w:uiPriority w:val="50"/>
    <w:rPr>
      <w:rFonts w:eastAsia="Times New Roman"/>
    </w:rPr>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AF1D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9BBB59"/>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9BBB59"/>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9BBB59"/>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9BBB59"/>
      </w:tcPr>
    </w:tblStylePr>
    <w:tblStylePr w:type="band1Vert">
      <w:tcPr>
        <w:shd w:val="clear" w:color="auto" w:fill="D6E3BC"/>
      </w:tcPr>
    </w:tblStylePr>
    <w:tblStylePr w:type="band1Horz">
      <w:tcPr>
        <w:shd w:val="clear" w:color="auto" w:fill="D6E3BC"/>
      </w:tcPr>
    </w:tblStylePr>
  </w:style>
  <w:style w:type="table" w:customStyle="1" w:styleId="2283">
    <w:name w:val="清单表 4 - 着色 325"/>
    <w:basedOn w:val="88"/>
    <w:qFormat/>
    <w:uiPriority w:val="49"/>
    <w:rPr>
      <w:rFonts w:eastAsia="Times New Roman"/>
    </w:rPr>
    <w:tblPr>
      <w:tblBorders>
        <w:top w:val="single" w:color="C2D69B" w:sz="4" w:space="0"/>
        <w:left w:val="single" w:color="C2D69B" w:sz="4" w:space="0"/>
        <w:bottom w:val="single" w:color="C2D69B" w:sz="4" w:space="0"/>
        <w:right w:val="single" w:color="C2D69B" w:sz="4" w:space="0"/>
        <w:insideH w:val="single" w:color="C2D69B" w:sz="4" w:space="0"/>
      </w:tblBorders>
    </w:tblPr>
    <w:tblStylePr w:type="firstRow">
      <w:rPr>
        <w:b/>
        <w:bCs/>
        <w:color w:val="FFFFFF"/>
      </w:rPr>
      <w:tcPr>
        <w:tcBorders>
          <w:top w:val="single" w:color="9BBB59" w:sz="4" w:space="0"/>
          <w:left w:val="single" w:color="9BBB59" w:sz="4" w:space="0"/>
          <w:bottom w:val="single" w:color="9BBB59" w:sz="4" w:space="0"/>
          <w:right w:val="single" w:color="9BBB59" w:sz="4" w:space="0"/>
          <w:insideH w:val="nil"/>
        </w:tcBorders>
        <w:shd w:val="clear" w:color="auto" w:fill="9BBB59"/>
      </w:tcPr>
    </w:tblStylePr>
    <w:tblStylePr w:type="lastRow">
      <w:rPr>
        <w:b/>
        <w:bCs/>
      </w:rPr>
      <w:tcPr>
        <w:tcBorders>
          <w:top w:val="double" w:color="C2D69B" w:sz="4" w:space="0"/>
        </w:tcBorders>
      </w:tcPr>
    </w:tblStylePr>
    <w:tblStylePr w:type="firstCol">
      <w:rPr>
        <w:b/>
        <w:bCs/>
      </w:rPr>
    </w:tblStylePr>
    <w:tblStylePr w:type="lastCol">
      <w:rPr>
        <w:b/>
        <w:bCs/>
      </w:rPr>
    </w:tblStylePr>
    <w:tblStylePr w:type="band1Vert">
      <w:tcPr>
        <w:shd w:val="clear" w:color="auto" w:fill="EAF1DD"/>
      </w:tcPr>
    </w:tblStylePr>
    <w:tblStylePr w:type="band1Horz">
      <w:tcPr>
        <w:shd w:val="clear" w:color="auto" w:fill="EAF1DD"/>
      </w:tcPr>
    </w:tblStylePr>
  </w:style>
  <w:style w:type="table" w:customStyle="1" w:styleId="2284">
    <w:name w:val="网格表 6 彩色 - 着色 325"/>
    <w:basedOn w:val="88"/>
    <w:qFormat/>
    <w:uiPriority w:val="51"/>
    <w:rPr>
      <w:rFonts w:eastAsia="Times New Roman"/>
      <w:color w:val="76923C"/>
    </w:rPr>
    <w:tblPr>
      <w:tblBorders>
        <w:top w:val="single" w:color="C2D69B" w:sz="4" w:space="0"/>
        <w:left w:val="single" w:color="C2D69B" w:sz="4" w:space="0"/>
        <w:bottom w:val="single" w:color="C2D69B" w:sz="4" w:space="0"/>
        <w:right w:val="single" w:color="C2D69B" w:sz="4" w:space="0"/>
        <w:insideH w:val="single" w:color="C2D69B" w:sz="4" w:space="0"/>
        <w:insideV w:val="single" w:color="C2D69B" w:sz="4" w:space="0"/>
      </w:tblBorders>
    </w:tblPr>
    <w:tblStylePr w:type="firstRow">
      <w:rPr>
        <w:b/>
        <w:bCs/>
      </w:rPr>
      <w:tcPr>
        <w:tcBorders>
          <w:bottom w:val="single" w:color="C2D69B" w:sz="12" w:space="0"/>
        </w:tcBorders>
      </w:tcPr>
    </w:tblStylePr>
    <w:tblStylePr w:type="lastRow">
      <w:rPr>
        <w:b/>
        <w:bCs/>
      </w:rPr>
      <w:tcPr>
        <w:tcBorders>
          <w:top w:val="double" w:color="C2D69B" w:sz="4" w:space="0"/>
        </w:tcBorders>
      </w:tcPr>
    </w:tblStylePr>
    <w:tblStylePr w:type="firstCol">
      <w:rPr>
        <w:b/>
        <w:bCs/>
      </w:rPr>
    </w:tblStylePr>
    <w:tblStylePr w:type="lastCol">
      <w:rPr>
        <w:b/>
        <w:bCs/>
      </w:rPr>
    </w:tblStylePr>
    <w:tblStylePr w:type="band1Vert">
      <w:tcPr>
        <w:shd w:val="clear" w:color="auto" w:fill="EAF1DD"/>
      </w:tcPr>
    </w:tblStylePr>
    <w:tblStylePr w:type="band1Horz">
      <w:tcPr>
        <w:shd w:val="clear" w:color="auto" w:fill="EAF1DD"/>
      </w:tcPr>
    </w:tblStylePr>
  </w:style>
  <w:style w:type="table" w:customStyle="1" w:styleId="2285">
    <w:name w:val="网格型浅色25"/>
    <w:basedOn w:val="88"/>
    <w:qFormat/>
    <w:uiPriority w:val="40"/>
    <w:rPr>
      <w:rFonts w:eastAsia="Times New Roman"/>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2286">
    <w:name w:val="网格型85"/>
    <w:basedOn w:val="88"/>
    <w:qFormat/>
    <w:uiPriority w:val="39"/>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287">
    <w:name w:val="网格型135"/>
    <w:basedOn w:val="88"/>
    <w:qFormat/>
    <w:uiPriority w:val="39"/>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288">
    <w:name w:val="网格型215"/>
    <w:basedOn w:val="88"/>
    <w:qFormat/>
    <w:uiPriority w:val="39"/>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289">
    <w:name w:val="网格型315"/>
    <w:basedOn w:val="88"/>
    <w:qFormat/>
    <w:uiPriority w:val="39"/>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290">
    <w:name w:val="网格型95"/>
    <w:basedOn w:val="88"/>
    <w:qFormat/>
    <w:uiPriority w:val="0"/>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291">
    <w:name w:val="网格表 1 浅色15"/>
    <w:basedOn w:val="88"/>
    <w:qFormat/>
    <w:uiPriority w:val="46"/>
    <w:rPr>
      <w:rFonts w:ascii="Calibri" w:hAnsi="Calibri"/>
    </w:rPr>
    <w:tblPr>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Pr>
    <w:tblStylePr w:type="firstRow">
      <w:rPr>
        <w:b/>
        <w:bCs/>
      </w:rPr>
      <w:tcPr>
        <w:tcBorders>
          <w:bottom w:val="single" w:color="666666" w:sz="12" w:space="0"/>
        </w:tcBorders>
      </w:tcPr>
    </w:tblStylePr>
    <w:tblStylePr w:type="lastRow">
      <w:rPr>
        <w:b/>
        <w:bCs/>
      </w:rPr>
      <w:tcPr>
        <w:tcBorders>
          <w:top w:val="double" w:color="666666" w:sz="2" w:space="0"/>
        </w:tcBorders>
      </w:tcPr>
    </w:tblStylePr>
    <w:tblStylePr w:type="firstCol">
      <w:rPr>
        <w:b/>
        <w:bCs/>
      </w:rPr>
    </w:tblStylePr>
    <w:tblStylePr w:type="lastCol">
      <w:rPr>
        <w:b/>
        <w:bCs/>
      </w:rPr>
    </w:tblStylePr>
  </w:style>
  <w:style w:type="table" w:customStyle="1" w:styleId="2292">
    <w:name w:val="简明型 115"/>
    <w:basedOn w:val="88"/>
    <w:qFormat/>
    <w:uiPriority w:val="0"/>
    <w:pPr>
      <w:widowControl w:val="0"/>
      <w:adjustRightInd w:val="0"/>
      <w:snapToGrid w:val="0"/>
      <w:spacing w:line="300" w:lineRule="auto"/>
      <w:ind w:firstLine="200" w:firstLineChars="200"/>
      <w:jc w:val="both"/>
    </w:pPr>
    <w:rPr>
      <w:rFonts w:ascii="Cambria" w:hAnsi="Cambria"/>
    </w:rPr>
    <w:tblPr>
      <w:tblBorders>
        <w:top w:val="single" w:color="008000" w:sz="12" w:space="0"/>
        <w:bottom w:val="single" w:color="008000" w:sz="12" w:space="0"/>
      </w:tblBorders>
    </w:tbl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2293">
    <w:name w:val="网格型 515"/>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2294">
    <w:name w:val="网格型 815"/>
    <w:basedOn w:val="88"/>
    <w:qFormat/>
    <w:uiPriority w:val="0"/>
    <w:pPr>
      <w:widowControl w:val="0"/>
      <w:ind w:firstLine="200" w:firstLineChars="200"/>
      <w:jc w:val="both"/>
    </w:pPr>
    <w:rPr>
      <w:rFonts w:ascii="Cambria" w:hAnsi="Cambria"/>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2295">
    <w:name w:val="三线表5"/>
    <w:basedOn w:val="88"/>
    <w:qFormat/>
    <w:uiPriority w:val="0"/>
    <w:rPr>
      <w:rFonts w:ascii="Calibri" w:hAnsi="Calibri"/>
    </w:rPr>
    <w:tblStylePr w:type="firstRow">
      <w:tcPr>
        <w:tcBorders>
          <w:top w:val="single" w:color="auto" w:sz="4" w:space="0"/>
          <w:left w:val="nil"/>
          <w:bottom w:val="single" w:color="auto" w:sz="4" w:space="0"/>
          <w:right w:val="nil"/>
          <w:insideH w:val="nil"/>
          <w:insideV w:val="nil"/>
          <w:tl2br w:val="nil"/>
          <w:tr2bl w:val="nil"/>
        </w:tcBorders>
      </w:tcPr>
    </w:tblStylePr>
    <w:tblStylePr w:type="lastRow">
      <w:tcPr>
        <w:tcBorders>
          <w:top w:val="nil"/>
          <w:bottom w:val="single" w:color="auto" w:sz="4" w:space="0"/>
        </w:tcBorders>
      </w:tcPr>
    </w:tblStylePr>
  </w:style>
  <w:style w:type="table" w:customStyle="1" w:styleId="2296">
    <w:name w:val="浅色列表 - 强调文字颜色 115"/>
    <w:basedOn w:val="114"/>
    <w:semiHidden/>
    <w:qFormat/>
    <w:uiPriority w:val="0"/>
    <w:pPr>
      <w:ind w:firstLine="0" w:firstLineChars="0"/>
    </w:pPr>
    <w:rPr>
      <w:rFonts w:ascii="Calibri" w:hAnsi="Calibri" w:eastAsia="微软雅黑"/>
    </w:rPr>
    <w:tblPr>
      <w:tblBorders>
        <w:top w:val="single" w:color="4F81BD" w:sz="8" w:space="0"/>
        <w:left w:val="single" w:color="4F81BD" w:sz="8" w:space="0"/>
        <w:bottom w:val="single" w:color="4F81BD" w:sz="8" w:space="0"/>
        <w:right w:val="single" w:color="4F81BD" w:sz="8" w:space="0"/>
      </w:tblBorders>
    </w:tblPr>
    <w:tblStylePr w:type="firstRow">
      <w:pPr>
        <w:spacing w:before="0" w:beforeLines="0" w:beforeAutospacing="0" w:after="0" w:afterLines="0" w:afterAutospacing="0" w:line="240" w:lineRule="auto"/>
      </w:pPr>
      <w:rPr>
        <w:b/>
        <w:bCs/>
        <w:color w:val="FFFFFF"/>
      </w:rPr>
      <w:tcPr>
        <w:tcBorders>
          <w:tl2br w:val="nil"/>
          <w:tr2bl w:val="nil"/>
        </w:tcBorders>
        <w:shd w:val="clear" w:color="auto" w:fill="4F81BD"/>
      </w:tcPr>
    </w:tblStylePr>
    <w:tblStylePr w:type="lastRow">
      <w:pPr>
        <w:spacing w:before="0" w:beforeLines="0" w:beforeAutospacing="0" w:after="0" w:afterLines="0" w:afterAutospacing="0" w:line="240" w:lineRule="auto"/>
      </w:pPr>
      <w:rPr>
        <w:b/>
        <w:bCs/>
      </w:r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cPr>
        <w:tcBorders>
          <w:top w:val="single" w:color="4F81BD" w:sz="8" w:space="0"/>
          <w:left w:val="single" w:color="4F81BD" w:sz="8" w:space="0"/>
          <w:bottom w:val="single" w:color="4F81BD" w:sz="8" w:space="0"/>
          <w:right w:val="single" w:color="4F81BD" w:sz="8" w:space="0"/>
        </w:tcBorders>
      </w:tcPr>
    </w:tblStylePr>
    <w:tblStylePr w:type="band1Horz">
      <w:rPr>
        <w:color w:val="auto"/>
      </w:rPr>
      <w:tcPr>
        <w:tcBorders>
          <w:top w:val="single" w:color="4F81BD" w:sz="8" w:space="0"/>
          <w:left w:val="single" w:color="4F81BD" w:sz="8" w:space="0"/>
          <w:bottom w:val="single" w:color="4F81BD" w:sz="8" w:space="0"/>
          <w:right w:val="single" w:color="4F81BD" w:sz="8" w:space="0"/>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2297">
    <w:name w:val="中等深浅底纹 2 - 强调文字颜色 115"/>
    <w:basedOn w:val="88"/>
    <w:semiHidden/>
    <w:qFormat/>
    <w:uiPriority w:val="0"/>
    <w:rPr>
      <w:rFonts w:ascii="Calibri" w:hAnsi="Calibri" w:eastAsia="微软雅黑"/>
    </w:rPr>
    <w:tblPr>
      <w:tblBorders>
        <w:top w:val="single" w:color="auto" w:sz="18" w:space="0"/>
        <w:bottom w:val="single" w:color="auto" w:sz="18" w:space="0"/>
      </w:tblBorders>
    </w:tblPr>
    <w:tblStylePr w:type="firstRow">
      <w:pPr>
        <w:spacing w:before="0" w:beforeLines="0" w:beforeAutospacing="0" w:after="0" w:afterLines="0" w:afterAutospacing="0" w:line="240" w:lineRule="auto"/>
      </w:pPr>
      <w:rPr>
        <w:b/>
        <w:bCs/>
        <w:color w:val="FFFFFF"/>
      </w:rPr>
      <w:tcPr>
        <w:tcBorders>
          <w:top w:val="single" w:color="auto" w:sz="18" w:space="0"/>
          <w:left w:val="nil"/>
          <w:bottom w:val="single" w:color="auto" w:sz="18" w:space="0"/>
          <w:right w:val="nil"/>
          <w:insideH w:val="nil"/>
          <w:insideV w:val="nil"/>
        </w:tcBorders>
        <w:shd w:val="clear" w:color="auto" w:fill="4F81BD"/>
      </w:tcPr>
    </w:tblStylePr>
    <w:tblStylePr w:type="lastRow">
      <w:pPr>
        <w:spacing w:before="0" w:beforeLines="0" w:beforeAutospacing="0" w:after="0" w:afterLines="0" w:afterAutospacing="0" w:line="240" w:lineRule="auto"/>
      </w:pPr>
      <w:rPr>
        <w:color w:val="auto"/>
      </w:r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cPr>
        <w:tcBorders>
          <w:top w:val="nil"/>
          <w:left w:val="nil"/>
          <w:bottom w:val="single" w:color="auto" w:sz="18" w:space="0"/>
          <w:right w:val="nil"/>
          <w:insideH w:val="nil"/>
          <w:insideV w:val="nil"/>
        </w:tcBorders>
        <w:shd w:val="clear" w:color="auto" w:fill="4F81BD"/>
      </w:tcPr>
    </w:tblStylePr>
    <w:tblStylePr w:type="lastCol">
      <w:rPr>
        <w:b/>
        <w:bCs/>
        <w:color w:val="FFFFFF"/>
      </w:rPr>
      <w:tcPr>
        <w:tcBorders>
          <w:left w:val="nil"/>
          <w:right w:val="nil"/>
          <w:insideH w:val="nil"/>
          <w:insideV w:val="nil"/>
        </w:tcBorders>
        <w:shd w:val="clear" w:color="auto" w:fill="4F81BD"/>
      </w:tcPr>
    </w:tblStylePr>
    <w:tblStylePr w:type="band1Vert">
      <w:tcPr>
        <w:tcBorders>
          <w:left w:val="nil"/>
          <w:right w:val="nil"/>
          <w:insideH w:val="nil"/>
          <w:insideV w:val="nil"/>
        </w:tcBorders>
        <w:shd w:val="clear" w:color="auto" w:fill="D8D8D8"/>
      </w:tcPr>
    </w:tblStylePr>
    <w:tblStylePr w:type="band1Horz">
      <w:tcPr>
        <w:shd w:val="clear" w:color="auto" w:fill="D8D8D8"/>
      </w:tcPr>
    </w:tblStylePr>
    <w:tblStylePr w:type="neCell">
      <w:tcPr>
        <w:tcBorders>
          <w:top w:val="single" w:color="auto" w:sz="18" w:space="0"/>
          <w:left w:val="nil"/>
          <w:bottom w:val="single" w:color="auto" w:sz="18" w:space="0"/>
          <w:right w:val="nil"/>
          <w:insideH w:val="nil"/>
          <w:insideV w:val="nil"/>
        </w:tcBorders>
      </w:tcPr>
    </w:tblStylePr>
    <w:tblStylePr w:type="nwCell">
      <w:rPr>
        <w:color w:val="FFFFFF"/>
      </w:rPr>
      <w:tcPr>
        <w:tcBorders>
          <w:top w:val="single" w:color="auto" w:sz="18" w:space="0"/>
          <w:left w:val="nil"/>
          <w:bottom w:val="single" w:color="auto" w:sz="18" w:space="0"/>
          <w:right w:val="nil"/>
          <w:insideH w:val="nil"/>
          <w:insideV w:val="nil"/>
        </w:tcBorders>
      </w:tcPr>
    </w:tblStylePr>
  </w:style>
  <w:style w:type="table" w:customStyle="1" w:styleId="2298">
    <w:name w:val="浅色网格 - 强调文字颜色 116"/>
    <w:basedOn w:val="88"/>
    <w:semiHidden/>
    <w:qFormat/>
    <w:uiPriority w:val="0"/>
    <w:rPr>
      <w:rFonts w:ascii="Calibri" w:hAnsi="Calibri" w:eastAsia="微软雅黑"/>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beforeLines="0" w:beforeAutospacing="0" w:after="0" w:afterLines="0" w:afterAutospacing="0" w:line="240" w:lineRule="auto"/>
      </w:pPr>
      <w:rPr>
        <w:rFonts w:hint="default" w:ascii="Helv" w:hAnsi="Helv" w:eastAsia="Arial Unicode MS" w:cs="Times New Roman"/>
        <w:b/>
        <w:bCs/>
      </w:rPr>
      <w:tcPr>
        <w:tcBorders>
          <w:top w:val="single" w:color="4F81BD" w:sz="8" w:space="0"/>
          <w:left w:val="single" w:color="4F81BD" w:sz="8" w:space="0"/>
          <w:bottom w:val="single" w:color="4F81BD" w:sz="18" w:space="0"/>
          <w:right w:val="single" w:color="4F81BD" w:sz="8" w:space="0"/>
          <w:insideH w:val="nil"/>
          <w:insideV w:val="single" w:sz="8" w:space="0"/>
        </w:tcBorders>
      </w:tcPr>
    </w:tblStylePr>
    <w:tblStylePr w:type="lastRow">
      <w:pPr>
        <w:spacing w:before="0" w:beforeLines="0" w:beforeAutospacing="0" w:after="0" w:afterLines="0" w:afterAutospacing="0" w:line="240" w:lineRule="auto"/>
      </w:pPr>
      <w:rPr>
        <w:rFonts w:hint="default" w:ascii="Helv" w:hAnsi="Helv" w:eastAsia="Arial Unicode MS" w:cs="Times New Roman"/>
        <w:b/>
        <w:bCs/>
      </w:r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hint="default" w:ascii="Helv" w:hAnsi="Helv" w:eastAsia="Arial Unicode MS" w:cs="Times New Roman"/>
        <w:b/>
        <w:bCs/>
      </w:rPr>
    </w:tblStylePr>
    <w:tblStylePr w:type="lastCol">
      <w:rPr>
        <w:rFonts w:hint="default" w:ascii="Helv" w:hAnsi="Helv" w:eastAsia="Arial Unicode MS" w:cs="Times New Roman"/>
        <w:b/>
        <w:bCs/>
      </w:rPr>
      <w:tcPr>
        <w:tcBorders>
          <w:top w:val="single" w:color="4F81BD" w:sz="8" w:space="0"/>
          <w:left w:val="single" w:color="4F81BD" w:sz="8" w:space="0"/>
          <w:bottom w:val="single" w:color="4F81BD" w:sz="8" w:space="0"/>
          <w:right w:val="single" w:color="4F81BD" w:sz="8" w:space="0"/>
        </w:tcBorders>
      </w:tcPr>
    </w:tblStylePr>
    <w:tblStylePr w:type="band1Vert">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customStyle="1" w:styleId="2299">
    <w:name w:val="浅色底纹15"/>
    <w:basedOn w:val="88"/>
    <w:semiHidden/>
    <w:qFormat/>
    <w:uiPriority w:val="0"/>
    <w:rPr>
      <w:rFonts w:ascii="Calibri" w:hAnsi="Calibri" w:eastAsia="微软雅黑"/>
      <w:color w:val="000000"/>
    </w:rPr>
    <w:tblPr>
      <w:tblBorders>
        <w:top w:val="single" w:color="000000" w:sz="8" w:space="0"/>
        <w:bottom w:val="single" w:color="000000" w:sz="8" w:space="0"/>
      </w:tblBorders>
    </w:tblPr>
    <w:tblStylePr w:type="firstRow">
      <w:pPr>
        <w:spacing w:before="0" w:beforeLines="0" w:beforeAutospacing="0" w:after="0" w:afterLines="0" w:afterAutospacing="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beforeLines="0" w:beforeAutospacing="0" w:after="0" w:afterLines="0" w:afterAutospacing="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2300">
    <w:name w:val="浅色网格 - 强调文字颜色 1115"/>
    <w:basedOn w:val="88"/>
    <w:semiHidden/>
    <w:qFormat/>
    <w:uiPriority w:val="0"/>
    <w:rPr>
      <w:rFonts w:ascii="Calibri" w:hAnsi="Calibri" w:eastAsia="微软雅黑"/>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beforeLines="0" w:beforeAutospacing="0" w:after="0" w:afterLines="0" w:afterAutospacing="0" w:line="240" w:lineRule="auto"/>
      </w:pPr>
      <w:rPr>
        <w:rFonts w:hint="default" w:ascii="Helv" w:hAnsi="Helv" w:eastAsia="Arial Unicode MS" w:cs="Times New Roman"/>
        <w:b/>
        <w:bCs/>
      </w:rPr>
      <w:tcPr>
        <w:tcBorders>
          <w:top w:val="single" w:color="4F81BD" w:sz="8" w:space="0"/>
          <w:left w:val="single" w:color="4F81BD" w:sz="8" w:space="0"/>
          <w:bottom w:val="single" w:color="4F81BD" w:sz="18" w:space="0"/>
          <w:right w:val="single" w:color="4F81BD" w:sz="8" w:space="0"/>
          <w:insideH w:val="nil"/>
          <w:insideV w:val="single" w:sz="8" w:space="0"/>
        </w:tcBorders>
      </w:tcPr>
    </w:tblStylePr>
    <w:tblStylePr w:type="lastRow">
      <w:pPr>
        <w:spacing w:before="0" w:beforeLines="0" w:beforeAutospacing="0" w:after="0" w:afterLines="0" w:afterAutospacing="0" w:line="240" w:lineRule="auto"/>
      </w:pPr>
      <w:rPr>
        <w:rFonts w:hint="default" w:ascii="Helv" w:hAnsi="Helv" w:eastAsia="Arial Unicode MS" w:cs="Times New Roman"/>
        <w:b/>
        <w:bCs/>
      </w:r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hint="default" w:ascii="Helv" w:hAnsi="Helv" w:eastAsia="Arial Unicode MS" w:cs="Times New Roman"/>
        <w:b/>
        <w:bCs/>
      </w:rPr>
    </w:tblStylePr>
    <w:tblStylePr w:type="lastCol">
      <w:rPr>
        <w:rFonts w:hint="default" w:ascii="Helv" w:hAnsi="Helv" w:eastAsia="Arial Unicode MS" w:cs="Times New Roman"/>
        <w:b/>
        <w:bCs/>
      </w:rPr>
      <w:tcPr>
        <w:tcBorders>
          <w:top w:val="single" w:color="4F81BD" w:sz="8" w:space="0"/>
          <w:left w:val="single" w:color="4F81BD" w:sz="8" w:space="0"/>
          <w:bottom w:val="single" w:color="4F81BD" w:sz="8" w:space="0"/>
          <w:right w:val="single" w:color="4F81BD" w:sz="8" w:space="0"/>
        </w:tcBorders>
      </w:tcPr>
    </w:tblStylePr>
    <w:tblStylePr w:type="band1Vert">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customStyle="1" w:styleId="2301">
    <w:name w:val="网格型145"/>
    <w:basedOn w:val="88"/>
    <w:qFormat/>
    <w:uiPriority w:val="59"/>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302">
    <w:name w:val="网格型1115"/>
    <w:basedOn w:val="88"/>
    <w:qFormat/>
    <w:uiPriority w:val="59"/>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303">
    <w:name w:val="网格型105"/>
    <w:basedOn w:val="88"/>
    <w:qFormat/>
    <w:uiPriority w:val="5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304">
    <w:name w:val="简明型 125"/>
    <w:basedOn w:val="88"/>
    <w:qFormat/>
    <w:uiPriority w:val="0"/>
    <w:pPr>
      <w:widowControl w:val="0"/>
      <w:adjustRightInd w:val="0"/>
      <w:snapToGrid w:val="0"/>
      <w:spacing w:line="300" w:lineRule="auto"/>
      <w:ind w:firstLine="200" w:firstLineChars="200"/>
      <w:jc w:val="both"/>
    </w:pPr>
    <w:rPr>
      <w:rFonts w:ascii="Cambria" w:hAnsi="Cambria"/>
    </w:rPr>
    <w:tblPr>
      <w:tblBorders>
        <w:top w:val="single" w:color="008000" w:sz="12" w:space="0"/>
        <w:bottom w:val="single" w:color="008000" w:sz="12" w:space="0"/>
      </w:tblBorders>
    </w:tbl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2305">
    <w:name w:val="网格型 525"/>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2306">
    <w:name w:val="网格型 825"/>
    <w:basedOn w:val="88"/>
    <w:qFormat/>
    <w:uiPriority w:val="0"/>
    <w:pPr>
      <w:widowControl w:val="0"/>
      <w:ind w:firstLine="200" w:firstLineChars="200"/>
      <w:jc w:val="both"/>
    </w:pPr>
    <w:rPr>
      <w:rFonts w:ascii="Cambria" w:hAnsi="Cambria"/>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2307">
    <w:name w:val="网格型155"/>
    <w:basedOn w:val="88"/>
    <w:qFormat/>
    <w:uiPriority w:val="0"/>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308">
    <w:name w:val="网格型1125"/>
    <w:basedOn w:val="88"/>
    <w:qFormat/>
    <w:uiPriority w:val="0"/>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309">
    <w:name w:val="表三维效果 115"/>
    <w:basedOn w:val="88"/>
    <w:qFormat/>
    <w:uiPriority w:val="0"/>
    <w:pPr>
      <w:widowControl w:val="0"/>
      <w:jc w:val="both"/>
    </w:p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2310">
    <w:name w:val="表三维效果 215"/>
    <w:basedOn w:val="88"/>
    <w:qFormat/>
    <w:uiPriority w:val="0"/>
    <w:pPr>
      <w:widowControl w:val="0"/>
      <w:jc w:val="both"/>
    </w:p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2311">
    <w:name w:val="表三维效果 315"/>
    <w:basedOn w:val="88"/>
    <w:qFormat/>
    <w:uiPriority w:val="0"/>
    <w:pPr>
      <w:widowControl w:val="0"/>
      <w:jc w:val="both"/>
    </w:p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2312">
    <w:name w:val="网格表 1 浅色25"/>
    <w:basedOn w:val="88"/>
    <w:qFormat/>
    <w:uiPriority w:val="46"/>
    <w:rPr>
      <w:rFonts w:ascii="Calibri" w:hAnsi="Calibri"/>
    </w:rPr>
    <w:tblPr>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Pr>
    <w:tblStylePr w:type="firstRow">
      <w:rPr>
        <w:b/>
        <w:bCs/>
      </w:rPr>
      <w:tcPr>
        <w:tcBorders>
          <w:bottom w:val="single" w:color="666666" w:sz="12" w:space="0"/>
        </w:tcBorders>
      </w:tcPr>
    </w:tblStylePr>
    <w:tblStylePr w:type="lastRow">
      <w:rPr>
        <w:b/>
        <w:bCs/>
      </w:rPr>
      <w:tcPr>
        <w:tcBorders>
          <w:top w:val="double" w:color="666666" w:sz="2" w:space="0"/>
        </w:tcBorders>
      </w:tcPr>
    </w:tblStylePr>
    <w:tblStylePr w:type="firstCol">
      <w:rPr>
        <w:b/>
        <w:bCs/>
      </w:rPr>
    </w:tblStylePr>
    <w:tblStylePr w:type="lastCol">
      <w:rPr>
        <w:b/>
        <w:bCs/>
      </w:rPr>
    </w:tblStylePr>
  </w:style>
  <w:style w:type="table" w:customStyle="1" w:styleId="2313">
    <w:name w:val="无格式表格 235"/>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2314">
    <w:name w:val="网格表 5 深色 - 着色 335"/>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DEDE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A5A5A5"/>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A5A5A5"/>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A5A5A5"/>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A5A5A5"/>
      </w:tcPr>
    </w:tblStylePr>
    <w:tblStylePr w:type="band1Vert">
      <w:tcPr>
        <w:shd w:val="clear" w:color="auto" w:fill="DBDBDB"/>
      </w:tcPr>
    </w:tblStylePr>
    <w:tblStylePr w:type="band1Horz">
      <w:tcPr>
        <w:shd w:val="clear" w:color="auto" w:fill="DBDBDB"/>
      </w:tcPr>
    </w:tblStylePr>
  </w:style>
  <w:style w:type="table" w:customStyle="1" w:styleId="2315">
    <w:name w:val="清单表 4 - 着色 335"/>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tcBorders>
        <w:shd w:val="clear" w:color="auto" w:fill="A5A5A5"/>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2316">
    <w:name w:val="网格表 6 彩色 - 着色 335"/>
    <w:basedOn w:val="88"/>
    <w:qFormat/>
    <w:uiPriority w:val="51"/>
    <w:rPr>
      <w:color w:val="7B7B7B"/>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rPr>
      <w:tcPr>
        <w:tcBorders>
          <w:bottom w:val="single" w:color="C9C9C9" w:sz="12" w:space="0"/>
        </w:tcBorders>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2317">
    <w:name w:val="网格型浅色35"/>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2318">
    <w:name w:val="网格型165"/>
    <w:basedOn w:val="8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319">
    <w:name w:val="无格式表格 245"/>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2320">
    <w:name w:val="网格型175"/>
    <w:basedOn w:val="88"/>
    <w:qFormat/>
    <w:uiPriority w:val="0"/>
    <w:rPr>
      <w:rFonts w:eastAsia="Times New Roman"/>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321">
    <w:name w:val="网格型225"/>
    <w:basedOn w:val="88"/>
    <w:qFormat/>
    <w:uiPriority w:val="39"/>
    <w:rPr>
      <w:rFonts w:eastAsia="Times New Roman"/>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322">
    <w:name w:val="网格型325"/>
    <w:basedOn w:val="88"/>
    <w:qFormat/>
    <w:uiPriority w:val="0"/>
    <w:rPr>
      <w:rFonts w:eastAsia="Times New Roman"/>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323">
    <w:name w:val="网格型415"/>
    <w:basedOn w:val="88"/>
    <w:qFormat/>
    <w:uiPriority w:val="5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324">
    <w:name w:val="简明型 135"/>
    <w:basedOn w:val="88"/>
    <w:qFormat/>
    <w:uiPriority w:val="0"/>
    <w:pPr>
      <w:widowControl w:val="0"/>
      <w:spacing w:line="300" w:lineRule="auto"/>
      <w:jc w:val="both"/>
    </w:pPr>
    <w:tblPr>
      <w:tblBorders>
        <w:top w:val="single" w:color="008000" w:sz="12" w:space="0"/>
        <w:bottom w:val="single" w:color="008000" w:sz="12" w:space="0"/>
      </w:tblBorders>
    </w:tbl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2325">
    <w:name w:val="网格表 4 - 着色 625"/>
    <w:basedOn w:val="88"/>
    <w:qFormat/>
    <w:uiPriority w:val="49"/>
    <w:tblPr>
      <w:tblBorders>
        <w:top w:val="single" w:color="A8D08D" w:sz="4" w:space="0"/>
        <w:left w:val="single" w:color="A8D08D" w:sz="4" w:space="0"/>
        <w:bottom w:val="single" w:color="A8D08D" w:sz="4" w:space="0"/>
        <w:right w:val="single" w:color="A8D08D" w:sz="4" w:space="0"/>
        <w:insideH w:val="single" w:color="A8D08D" w:sz="4" w:space="0"/>
        <w:insideV w:val="single" w:color="A8D08D" w:sz="4" w:space="0"/>
      </w:tblBorders>
    </w:tblPr>
    <w:tblStylePr w:type="firstRow">
      <w:rPr>
        <w:b/>
        <w:bCs/>
        <w:color w:val="FFFFFF"/>
      </w:rPr>
      <w:tcPr>
        <w:tcBorders>
          <w:top w:val="single" w:color="70AD47" w:sz="4" w:space="0"/>
          <w:left w:val="single" w:color="70AD47" w:sz="4" w:space="0"/>
          <w:bottom w:val="single" w:color="70AD47" w:sz="4" w:space="0"/>
          <w:right w:val="single" w:color="70AD47" w:sz="4" w:space="0"/>
          <w:insideH w:val="nil"/>
          <w:insideV w:val="nil"/>
        </w:tcBorders>
        <w:shd w:val="clear" w:color="auto" w:fill="70AD47"/>
      </w:tcPr>
    </w:tblStylePr>
    <w:tblStylePr w:type="lastRow">
      <w:rPr>
        <w:b/>
        <w:bCs/>
      </w:rPr>
      <w:tcPr>
        <w:tcBorders>
          <w:top w:val="double" w:color="70AD47" w:sz="4" w:space="0"/>
        </w:tcBorders>
      </w:tcPr>
    </w:tblStylePr>
    <w:tblStylePr w:type="firstCol">
      <w:rPr>
        <w:b/>
        <w:bCs/>
      </w:rPr>
    </w:tblStylePr>
    <w:tblStylePr w:type="lastCol">
      <w:rPr>
        <w:b/>
        <w:bCs/>
      </w:rPr>
    </w:tblStylePr>
    <w:tblStylePr w:type="band1Vert">
      <w:tcPr>
        <w:shd w:val="clear" w:color="auto" w:fill="E2EFD9"/>
      </w:tcPr>
    </w:tblStylePr>
    <w:tblStylePr w:type="band1Horz">
      <w:tcPr>
        <w:shd w:val="clear" w:color="auto" w:fill="E2EFD9"/>
      </w:tcPr>
    </w:tblStylePr>
  </w:style>
  <w:style w:type="table" w:customStyle="1" w:styleId="2326">
    <w:name w:val="网格型 835"/>
    <w:basedOn w:val="88"/>
    <w:qFormat/>
    <w:uiPriority w:val="0"/>
    <w:pPr>
      <w:widowControl w:val="0"/>
      <w:spacing w:line="300" w:lineRule="auto"/>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2327">
    <w:name w:val="网格表 4 - 着色 325"/>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insideV w:val="nil"/>
        </w:tcBorders>
        <w:shd w:val="clear" w:color="auto" w:fill="A5A5A5"/>
      </w:tcPr>
    </w:tblStylePr>
    <w:tblStylePr w:type="lastRow">
      <w:rPr>
        <w:b/>
        <w:bCs/>
      </w:rPr>
      <w:tcPr>
        <w:tcBorders>
          <w:top w:val="double" w:color="A5A5A5"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2328">
    <w:name w:val="网格型 535"/>
    <w:basedOn w:val="88"/>
    <w:qFormat/>
    <w:uiPriority w:val="0"/>
    <w:pPr>
      <w:widowControl w:val="0"/>
      <w:spacing w:line="400" w:lineRule="exact"/>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2329">
    <w:name w:val="网格表 5 深色 - 着色 345"/>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DEDE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A5A5A5"/>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A5A5A5"/>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A5A5A5"/>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A5A5A5"/>
      </w:tcPr>
    </w:tblStylePr>
    <w:tblStylePr w:type="band1Vert">
      <w:tcPr>
        <w:shd w:val="clear" w:color="auto" w:fill="DBDBDB"/>
      </w:tcPr>
    </w:tblStylePr>
    <w:tblStylePr w:type="band1Horz">
      <w:tcPr>
        <w:shd w:val="clear" w:color="auto" w:fill="DBDBDB"/>
      </w:tcPr>
    </w:tblStylePr>
  </w:style>
  <w:style w:type="table" w:customStyle="1" w:styleId="2330">
    <w:name w:val="清单表 4 - 着色 345"/>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tcBorders>
        <w:shd w:val="clear" w:color="auto" w:fill="A5A5A5"/>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2331">
    <w:name w:val="网格表 6 彩色 - 着色 345"/>
    <w:basedOn w:val="88"/>
    <w:qFormat/>
    <w:uiPriority w:val="51"/>
    <w:rPr>
      <w:color w:val="7B7B7B"/>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rPr>
      <w:tcPr>
        <w:tcBorders>
          <w:bottom w:val="single" w:color="C9C9C9" w:sz="12" w:space="0"/>
        </w:tcBorders>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2332">
    <w:name w:val="网格型浅色45"/>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2333">
    <w:name w:val="网格型1135"/>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334">
    <w:name w:val="网格型1215"/>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335">
    <w:name w:val="MTEBNumberedEquation5"/>
    <w:basedOn w:val="88"/>
    <w:qFormat/>
    <w:uiPriority w:val="0"/>
  </w:style>
  <w:style w:type="table" w:customStyle="1" w:styleId="2336">
    <w:name w:val="通信表5"/>
    <w:basedOn w:val="88"/>
    <w:qFormat/>
    <w:uiPriority w:val="0"/>
    <w:tblPr>
      <w:tblBorders>
        <w:top w:val="single" w:color="auto" w:sz="6" w:space="0"/>
        <w:bottom w:val="single" w:color="auto" w:sz="6" w:space="0"/>
      </w:tblBorders>
    </w:tblPr>
    <w:tblStylePr w:type="firstRow">
      <w:tcPr>
        <w:tcBorders>
          <w:bottom w:val="single" w:color="auto" w:sz="4" w:space="0"/>
        </w:tcBorders>
      </w:tcPr>
    </w:tblStylePr>
  </w:style>
  <w:style w:type="table" w:customStyle="1" w:styleId="2337">
    <w:name w:val="浅色底纹 - 着色 26"/>
    <w:basedOn w:val="88"/>
    <w:semiHidden/>
    <w:qFormat/>
    <w:uiPriority w:val="60"/>
    <w:rPr>
      <w:rFonts w:eastAsia="Times New Roman"/>
      <w:color w:val="BF4E14"/>
      <w:kern w:val="2"/>
      <w:sz w:val="21"/>
      <w:szCs w:val="22"/>
    </w:rPr>
    <w:tblPr>
      <w:tblBorders>
        <w:top w:val="single" w:color="E97132" w:sz="8" w:space="0"/>
        <w:bottom w:val="single" w:color="E97132" w:sz="8" w:space="0"/>
      </w:tblBorders>
    </w:tblPr>
    <w:tblStylePr w:type="firstRow">
      <w:pPr>
        <w:spacing w:before="0" w:beforeLines="0" w:beforeAutospacing="0" w:after="0" w:afterLines="0" w:afterAutospacing="0" w:line="240" w:lineRule="auto"/>
      </w:pPr>
      <w:rPr>
        <w:b/>
        <w:bCs/>
      </w:rPr>
      <w:tcPr>
        <w:tcBorders>
          <w:top w:val="single" w:color="E97132" w:sz="8" w:space="0"/>
          <w:left w:val="nil"/>
          <w:bottom w:val="single" w:color="E97132" w:sz="8" w:space="0"/>
          <w:right w:val="nil"/>
          <w:insideH w:val="nil"/>
          <w:insideV w:val="nil"/>
        </w:tcBorders>
      </w:tcPr>
    </w:tblStylePr>
    <w:tblStylePr w:type="lastRow">
      <w:pPr>
        <w:spacing w:before="0" w:beforeLines="0" w:beforeAutospacing="0" w:after="0" w:afterLines="0" w:afterAutospacing="0" w:line="240" w:lineRule="auto"/>
      </w:pPr>
      <w:rPr>
        <w:b/>
        <w:bCs/>
      </w:rPr>
      <w:tcPr>
        <w:tcBorders>
          <w:top w:val="single" w:color="E97132" w:sz="8" w:space="0"/>
          <w:left w:val="nil"/>
          <w:bottom w:val="single" w:color="E97132"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F9DBCC"/>
      </w:tcPr>
    </w:tblStylePr>
    <w:tblStylePr w:type="band1Horz">
      <w:tcPr>
        <w:tcBorders>
          <w:left w:val="nil"/>
          <w:right w:val="nil"/>
          <w:insideH w:val="nil"/>
          <w:insideV w:val="nil"/>
        </w:tcBorders>
        <w:shd w:val="clear" w:color="auto" w:fill="F9DBCC"/>
      </w:tcPr>
    </w:tblStylePr>
  </w:style>
  <w:style w:type="table" w:customStyle="1" w:styleId="2338">
    <w:name w:val="彩色列表 - 着色 17"/>
    <w:basedOn w:val="88"/>
    <w:semiHidden/>
    <w:qFormat/>
    <w:uiPriority w:val="72"/>
    <w:rPr>
      <w:rFonts w:eastAsia="Times New Roman"/>
      <w:color w:val="000000"/>
      <w:kern w:val="2"/>
      <w:sz w:val="21"/>
      <w:szCs w:val="22"/>
    </w:rPr>
    <w:tcPr>
      <w:shd w:val="clear" w:color="auto" w:fill="E0F2FA"/>
    </w:tcPr>
    <w:tblStylePr w:type="firstRow">
      <w:rPr>
        <w:b/>
        <w:bCs/>
        <w:color w:val="FFFFFF"/>
      </w:rPr>
      <w:tcPr>
        <w:tcBorders>
          <w:bottom w:val="single" w:color="FFFFFF" w:sz="12" w:space="0"/>
        </w:tcBorders>
        <w:shd w:val="clear" w:color="auto" w:fill="CC5416"/>
      </w:tcPr>
    </w:tblStylePr>
    <w:tblStylePr w:type="lastRow">
      <w:rPr>
        <w:b/>
        <w:bCs/>
        <w:color w:val="CC5416"/>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B2DEF2"/>
      </w:tcPr>
    </w:tblStylePr>
    <w:tblStylePr w:type="band1Horz">
      <w:tcPr>
        <w:shd w:val="clear" w:color="auto" w:fill="C1E4F5"/>
      </w:tcPr>
    </w:tblStylePr>
  </w:style>
  <w:style w:type="table" w:customStyle="1" w:styleId="2339">
    <w:name w:val="彩色网格 - 着色 16"/>
    <w:basedOn w:val="88"/>
    <w:semiHidden/>
    <w:qFormat/>
    <w:uiPriority w:val="73"/>
    <w:rPr>
      <w:rFonts w:eastAsia="Times New Roman"/>
      <w:color w:val="000000"/>
      <w:kern w:val="2"/>
      <w:sz w:val="21"/>
      <w:szCs w:val="22"/>
    </w:rPr>
    <w:tblPr>
      <w:tblBorders>
        <w:insideH w:val="single" w:color="FFFFFF" w:sz="4" w:space="0"/>
      </w:tblBorders>
    </w:tblPr>
    <w:tcPr>
      <w:shd w:val="clear" w:color="auto" w:fill="C1E4F5"/>
    </w:tcPr>
    <w:tblStylePr w:type="firstRow">
      <w:rPr>
        <w:b/>
        <w:bCs/>
      </w:rPr>
      <w:tcPr>
        <w:shd w:val="clear" w:color="auto" w:fill="83CAEB"/>
      </w:tcPr>
    </w:tblStylePr>
    <w:tblStylePr w:type="lastRow">
      <w:rPr>
        <w:b/>
        <w:bCs/>
        <w:color w:val="000000"/>
      </w:rPr>
      <w:tcPr>
        <w:shd w:val="clear" w:color="auto" w:fill="83CAEB"/>
      </w:tcPr>
    </w:tblStylePr>
    <w:tblStylePr w:type="firstCol">
      <w:rPr>
        <w:color w:val="FFFFFF"/>
      </w:rPr>
      <w:tcPr>
        <w:shd w:val="clear" w:color="auto" w:fill="0F4761"/>
      </w:tcPr>
    </w:tblStylePr>
    <w:tblStylePr w:type="lastCol">
      <w:rPr>
        <w:color w:val="FFFFFF"/>
      </w:rPr>
      <w:tcPr>
        <w:shd w:val="clear" w:color="auto" w:fill="0F4761"/>
      </w:tcPr>
    </w:tblStylePr>
    <w:tblStylePr w:type="band1Vert">
      <w:tcPr>
        <w:shd w:val="clear" w:color="auto" w:fill="64BDE6"/>
      </w:tcPr>
    </w:tblStylePr>
    <w:tblStylePr w:type="band1Horz">
      <w:tcPr>
        <w:shd w:val="clear" w:color="auto" w:fill="64BDE6"/>
      </w:tcPr>
    </w:tblStylePr>
  </w:style>
  <w:style w:type="table" w:customStyle="1" w:styleId="2340">
    <w:name w:val="网格型30"/>
    <w:basedOn w:val="8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341">
    <w:name w:val="彩色型 16"/>
    <w:basedOn w:val="88"/>
    <w:qFormat/>
    <w:uiPriority w:val="0"/>
    <w:pPr>
      <w:widowControl w:val="0"/>
      <w:ind w:firstLine="200" w:firstLineChars="200"/>
      <w:jc w:val="both"/>
    </w:pPr>
    <w:rPr>
      <w:rFonts w:ascii="Cambria" w:hAnsi="Cambria"/>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2342">
    <w:name w:val="彩色型 26"/>
    <w:basedOn w:val="88"/>
    <w:qFormat/>
    <w:uiPriority w:val="0"/>
    <w:pPr>
      <w:widowControl w:val="0"/>
      <w:ind w:firstLine="200" w:firstLineChars="200"/>
      <w:jc w:val="both"/>
    </w:pPr>
    <w:rPr>
      <w:rFonts w:ascii="Cambria" w:hAnsi="Cambria"/>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2343">
    <w:name w:val="彩色型 36"/>
    <w:basedOn w:val="88"/>
    <w:qFormat/>
    <w:uiPriority w:val="0"/>
    <w:pPr>
      <w:widowControl w:val="0"/>
      <w:ind w:firstLine="200" w:firstLineChars="200"/>
      <w:jc w:val="both"/>
    </w:pPr>
    <w:rPr>
      <w:rFonts w:ascii="Cambria" w:hAnsi="Cambria"/>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table" w:customStyle="1" w:styleId="2344">
    <w:name w:val="典雅型6"/>
    <w:basedOn w:val="88"/>
    <w:qFormat/>
    <w:uiPriority w:val="0"/>
    <w:pPr>
      <w:widowControl w:val="0"/>
      <w:ind w:firstLine="200" w:firstLineChars="200"/>
      <w:jc w:val="both"/>
    </w:pPr>
    <w:rPr>
      <w:rFonts w:ascii="Cambria" w:hAnsi="Cambria"/>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blStylePr w:type="firstRow">
      <w:rPr>
        <w:caps/>
        <w:color w:val="auto"/>
      </w:rPr>
      <w:tcPr>
        <w:tcBorders>
          <w:tl2br w:val="nil"/>
          <w:tr2bl w:val="nil"/>
        </w:tcBorders>
      </w:tcPr>
    </w:tblStylePr>
  </w:style>
  <w:style w:type="table" w:customStyle="1" w:styleId="2345">
    <w:name w:val="古典型 16"/>
    <w:basedOn w:val="88"/>
    <w:qFormat/>
    <w:uiPriority w:val="0"/>
    <w:pPr>
      <w:widowControl w:val="0"/>
      <w:spacing w:line="300" w:lineRule="auto"/>
      <w:jc w:val="both"/>
    </w:pPr>
    <w:tblPr>
      <w:tblBorders>
        <w:top w:val="single" w:color="000000" w:sz="12" w:space="0"/>
        <w:bottom w:val="single" w:color="000000" w:sz="12" w:space="0"/>
      </w:tblBorders>
    </w:tbl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2346">
    <w:name w:val="古典型 26"/>
    <w:basedOn w:val="88"/>
    <w:qFormat/>
    <w:uiPriority w:val="0"/>
    <w:pPr>
      <w:widowControl w:val="0"/>
      <w:ind w:firstLine="200" w:firstLineChars="200"/>
      <w:jc w:val="both"/>
    </w:pPr>
    <w:rPr>
      <w:rFonts w:ascii="Cambria" w:hAnsi="Cambria"/>
    </w:rPr>
    <w:tblPr>
      <w:tblBorders>
        <w:top w:val="single" w:color="000000" w:sz="12" w:space="0"/>
        <w:bottom w:val="single" w:color="000000" w:sz="12" w:space="0"/>
      </w:tblBorders>
    </w:tbl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2347">
    <w:name w:val="古典型 36"/>
    <w:basedOn w:val="88"/>
    <w:qFormat/>
    <w:uiPriority w:val="0"/>
    <w:pPr>
      <w:widowControl w:val="0"/>
      <w:ind w:firstLine="200" w:firstLineChars="200"/>
      <w:jc w:val="both"/>
    </w:pPr>
    <w:rPr>
      <w:rFonts w:ascii="Cambria" w:hAnsi="Cambria"/>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2348">
    <w:name w:val="古典型 46"/>
    <w:basedOn w:val="88"/>
    <w:qFormat/>
    <w:uiPriority w:val="0"/>
    <w:pPr>
      <w:widowControl w:val="0"/>
      <w:ind w:firstLine="200" w:firstLineChars="200"/>
      <w:jc w:val="both"/>
    </w:pPr>
    <w:rPr>
      <w:rFonts w:ascii="Cambria" w:hAnsi="Cambria"/>
    </w:rPr>
    <w:tblPr>
      <w:tblBorders>
        <w:top w:val="single" w:color="000000" w:sz="12" w:space="0"/>
        <w:left w:val="single" w:color="000000" w:sz="6" w:space="0"/>
        <w:bottom w:val="single" w:color="000000" w:sz="12" w:space="0"/>
        <w:right w:val="single" w:color="000000" w:sz="6" w:space="0"/>
      </w:tblBorders>
    </w:tbl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table" w:customStyle="1" w:styleId="2349">
    <w:name w:val="简明型 19"/>
    <w:basedOn w:val="88"/>
    <w:qFormat/>
    <w:uiPriority w:val="0"/>
    <w:pPr>
      <w:widowControl w:val="0"/>
      <w:spacing w:line="300" w:lineRule="auto"/>
      <w:jc w:val="both"/>
    </w:pPr>
    <w:tblPr>
      <w:tblBorders>
        <w:top w:val="single" w:color="008000" w:sz="12" w:space="0"/>
        <w:bottom w:val="single" w:color="008000" w:sz="12" w:space="0"/>
      </w:tblBorders>
    </w:tbl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2350">
    <w:name w:val="简明型 26"/>
    <w:basedOn w:val="88"/>
    <w:qFormat/>
    <w:uiPriority w:val="0"/>
    <w:pPr>
      <w:widowControl w:val="0"/>
      <w:spacing w:line="300" w:lineRule="auto"/>
      <w:jc w:val="both"/>
    </w:p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2351">
    <w:name w:val="简明型 36"/>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tblBorders>
    </w:tblPr>
    <w:tblStylePr w:type="firstRow">
      <w:rPr>
        <w:b/>
        <w:bCs/>
        <w:color w:val="FFFFFF"/>
      </w:rPr>
      <w:tcPr>
        <w:tcBorders>
          <w:tl2br w:val="nil"/>
          <w:tr2bl w:val="nil"/>
        </w:tcBorders>
        <w:shd w:val="solid" w:color="000000" w:fill="FFFFFF"/>
      </w:tcPr>
    </w:tblStylePr>
  </w:style>
  <w:style w:type="table" w:customStyle="1" w:styleId="2352">
    <w:name w:val="精巧型 16"/>
    <w:basedOn w:val="88"/>
    <w:qFormat/>
    <w:uiPriority w:val="0"/>
    <w:pPr>
      <w:widowControl w:val="0"/>
      <w:ind w:firstLine="200" w:firstLineChars="200"/>
      <w:jc w:val="both"/>
    </w:pPr>
    <w:rPr>
      <w:rFonts w:ascii="Cambria" w:hAnsi="Cambria"/>
    </w:r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2353">
    <w:name w:val="精巧型 26"/>
    <w:basedOn w:val="88"/>
    <w:qFormat/>
    <w:uiPriority w:val="0"/>
    <w:pPr>
      <w:widowControl w:val="0"/>
      <w:ind w:firstLine="200" w:firstLineChars="200"/>
      <w:jc w:val="both"/>
    </w:pPr>
    <w:rPr>
      <w:rFonts w:ascii="Cambria" w:hAnsi="Cambria"/>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2354">
    <w:name w:val="立体型 16"/>
    <w:basedOn w:val="88"/>
    <w:qFormat/>
    <w:uiPriority w:val="0"/>
    <w:pPr>
      <w:widowControl w:val="0"/>
      <w:ind w:firstLine="200" w:firstLineChars="200"/>
      <w:jc w:val="both"/>
    </w:pPr>
    <w:rPr>
      <w:rFonts w:ascii="Cambria" w:hAnsi="Cambria"/>
    </w:r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2355">
    <w:name w:val="立体型 26"/>
    <w:basedOn w:val="88"/>
    <w:qFormat/>
    <w:uiPriority w:val="0"/>
    <w:pPr>
      <w:widowControl w:val="0"/>
      <w:ind w:firstLine="200" w:firstLineChars="200"/>
      <w:jc w:val="both"/>
    </w:pPr>
    <w:rPr>
      <w:rFonts w:ascii="Cambria" w:hAnsi="Cambria"/>
    </w:r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2356">
    <w:name w:val="立体型 36"/>
    <w:basedOn w:val="88"/>
    <w:qFormat/>
    <w:uiPriority w:val="0"/>
    <w:pPr>
      <w:widowControl w:val="0"/>
      <w:ind w:firstLine="200" w:firstLineChars="200"/>
      <w:jc w:val="both"/>
    </w:pPr>
    <w:rPr>
      <w:rFonts w:ascii="Cambria" w:hAnsi="Cambria"/>
    </w:r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2357">
    <w:name w:val="列表型 16"/>
    <w:basedOn w:val="88"/>
    <w:qFormat/>
    <w:uiPriority w:val="0"/>
    <w:pPr>
      <w:widowControl w:val="0"/>
      <w:ind w:firstLine="200" w:firstLineChars="200"/>
      <w:jc w:val="both"/>
    </w:pPr>
    <w:rPr>
      <w:rFonts w:ascii="Cambria" w:hAnsi="Cambria"/>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2358">
    <w:name w:val="列表型 26"/>
    <w:basedOn w:val="88"/>
    <w:qFormat/>
    <w:uiPriority w:val="0"/>
    <w:pPr>
      <w:widowControl w:val="0"/>
      <w:ind w:firstLine="200" w:firstLineChars="200"/>
      <w:jc w:val="both"/>
    </w:pPr>
    <w:rPr>
      <w:rFonts w:ascii="Cambria" w:hAnsi="Cambria"/>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2359">
    <w:name w:val="列表型 36"/>
    <w:basedOn w:val="88"/>
    <w:qFormat/>
    <w:uiPriority w:val="0"/>
    <w:pPr>
      <w:widowControl w:val="0"/>
      <w:ind w:firstLine="200" w:firstLineChars="200"/>
      <w:jc w:val="both"/>
    </w:pPr>
    <w:rPr>
      <w:rFonts w:ascii="Cambria" w:hAnsi="Cambria"/>
    </w:rPr>
    <w:tblPr>
      <w:tblBorders>
        <w:top w:val="single" w:color="000000" w:sz="12" w:space="0"/>
        <w:bottom w:val="single" w:color="000000" w:sz="12" w:space="0"/>
        <w:insideH w:val="single" w:color="000000" w:sz="6" w:space="0"/>
      </w:tblBorders>
    </w:tbl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2360">
    <w:name w:val="列表型 46"/>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H w:val="single" w:color="000000" w:sz="6" w:space="0"/>
      </w:tblBorders>
    </w:tblPr>
    <w:tblStylePr w:type="firstRow">
      <w:rPr>
        <w:b/>
        <w:bCs/>
        <w:color w:val="FFFFFF"/>
      </w:rPr>
      <w:tcPr>
        <w:tcBorders>
          <w:bottom w:val="single" w:color="000000" w:sz="12" w:space="0"/>
          <w:tl2br w:val="nil"/>
          <w:tr2bl w:val="nil"/>
        </w:tcBorders>
        <w:shd w:val="solid" w:color="808080" w:fill="FFFFFF"/>
      </w:tcPr>
    </w:tblStylePr>
  </w:style>
  <w:style w:type="table" w:customStyle="1" w:styleId="2361">
    <w:name w:val="列表型 56"/>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H w:val="single" w:color="000000" w:sz="6" w:space="0"/>
      </w:tblBorders>
    </w:tbl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2362">
    <w:name w:val="列表型 66"/>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tblStylePr w:type="nwCell">
      <w:tcPr>
        <w:tcBorders>
          <w:tl2br w:val="single" w:color="000000" w:sz="6" w:space="0"/>
          <w:tr2bl w:val="nil"/>
        </w:tcBorders>
      </w:tcPr>
    </w:tblStylePr>
  </w:style>
  <w:style w:type="table" w:customStyle="1" w:styleId="2363">
    <w:name w:val="列表型 76"/>
    <w:basedOn w:val="88"/>
    <w:qFormat/>
    <w:uiPriority w:val="0"/>
    <w:pPr>
      <w:widowControl w:val="0"/>
      <w:ind w:firstLine="200" w:firstLineChars="200"/>
      <w:jc w:val="both"/>
    </w:pPr>
    <w:rPr>
      <w:rFonts w:ascii="Cambria" w:hAnsi="Cambria"/>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2364">
    <w:name w:val="列表型 86"/>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tblStylePr w:type="nwCell">
      <w:tcPr>
        <w:tcBorders>
          <w:tl2br w:val="single" w:color="auto" w:sz="6" w:space="0"/>
          <w:tr2bl w:val="nil"/>
        </w:tcBorders>
      </w:tcPr>
    </w:tblStylePr>
  </w:style>
  <w:style w:type="table" w:customStyle="1" w:styleId="2365">
    <w:name w:val="流行型6"/>
    <w:basedOn w:val="88"/>
    <w:qFormat/>
    <w:uiPriority w:val="0"/>
    <w:pPr>
      <w:widowControl w:val="0"/>
      <w:ind w:firstLine="200" w:firstLineChars="200"/>
      <w:jc w:val="both"/>
    </w:pPr>
    <w:rPr>
      <w:rFonts w:ascii="Cambria" w:hAnsi="Cambria"/>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2366">
    <w:name w:val="竖列型 16"/>
    <w:basedOn w:val="88"/>
    <w:qFormat/>
    <w:uiPriority w:val="0"/>
    <w:pPr>
      <w:widowControl w:val="0"/>
      <w:ind w:firstLine="200" w:firstLineChars="200"/>
      <w:jc w:val="both"/>
    </w:pPr>
    <w:rPr>
      <w:rFonts w:ascii="Cambria" w:hAnsi="Cambria"/>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2367">
    <w:name w:val="竖列型 26"/>
    <w:basedOn w:val="88"/>
    <w:qFormat/>
    <w:uiPriority w:val="0"/>
    <w:pPr>
      <w:widowControl w:val="0"/>
      <w:ind w:firstLine="200" w:firstLineChars="200"/>
      <w:jc w:val="both"/>
    </w:pPr>
    <w:rPr>
      <w:rFonts w:ascii="Cambria" w:hAnsi="Cambria"/>
      <w:b/>
      <w:bCs/>
    </w:r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2368">
    <w:name w:val="竖列型 36"/>
    <w:basedOn w:val="88"/>
    <w:qFormat/>
    <w:uiPriority w:val="0"/>
    <w:pPr>
      <w:widowControl w:val="0"/>
      <w:ind w:firstLine="200" w:firstLineChars="200"/>
      <w:jc w:val="both"/>
    </w:pPr>
    <w:rPr>
      <w:rFonts w:ascii="Cambria" w:hAnsi="Cambria"/>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2369">
    <w:name w:val="竖列型 46"/>
    <w:basedOn w:val="88"/>
    <w:qFormat/>
    <w:uiPriority w:val="0"/>
    <w:pPr>
      <w:widowControl w:val="0"/>
      <w:ind w:firstLine="200" w:firstLineChars="200"/>
      <w:jc w:val="both"/>
    </w:pPr>
    <w:rPr>
      <w:rFonts w:ascii="Cambria" w:hAnsi="Cambria"/>
    </w:r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2370">
    <w:name w:val="竖列型 56"/>
    <w:basedOn w:val="88"/>
    <w:qFormat/>
    <w:uiPriority w:val="0"/>
    <w:pPr>
      <w:widowControl w:val="0"/>
      <w:ind w:firstLine="200" w:firstLineChars="200"/>
      <w:jc w:val="both"/>
    </w:pPr>
    <w:rPr>
      <w:rFonts w:ascii="Cambria" w:hAnsi="Cambria"/>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2371">
    <w:name w:val="网格型 16"/>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blStylePr w:type="lastRow">
      <w:rPr>
        <w:i/>
        <w:iCs/>
      </w:rPr>
      <w:tcPr>
        <w:tcBorders>
          <w:tl2br w:val="nil"/>
          <w:tr2bl w:val="nil"/>
        </w:tcBorders>
      </w:tcPr>
    </w:tblStylePr>
    <w:tblStylePr w:type="lastCol">
      <w:rPr>
        <w:i/>
        <w:iCs/>
      </w:rPr>
      <w:tcPr>
        <w:tcBorders>
          <w:tl2br w:val="nil"/>
          <w:tr2bl w:val="nil"/>
        </w:tcBorders>
      </w:tcPr>
    </w:tblStylePr>
    <w:tblStylePr w:type="nwCell">
      <w:tcPr>
        <w:tcBorders>
          <w:tl2br w:val="single" w:color="000000" w:sz="6" w:space="0"/>
          <w:tr2bl w:val="nil"/>
        </w:tcBorders>
      </w:tcPr>
    </w:tblStylePr>
  </w:style>
  <w:style w:type="table" w:customStyle="1" w:styleId="2372">
    <w:name w:val="网格型 26"/>
    <w:basedOn w:val="88"/>
    <w:qFormat/>
    <w:uiPriority w:val="0"/>
    <w:pPr>
      <w:widowControl w:val="0"/>
      <w:ind w:firstLine="200" w:firstLineChars="200"/>
      <w:jc w:val="both"/>
    </w:pPr>
    <w:rPr>
      <w:rFonts w:ascii="Cambria" w:hAnsi="Cambria"/>
    </w:rPr>
    <w:tblPr>
      <w:tblBorders>
        <w:insideH w:val="single" w:color="000000" w:sz="6" w:space="0"/>
        <w:insideV w:val="single" w:color="000000" w:sz="6" w:space="0"/>
      </w:tblBorders>
    </w:tbl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2373">
    <w:name w:val="网格型 36"/>
    <w:basedOn w:val="88"/>
    <w:qFormat/>
    <w:uiPriority w:val="0"/>
    <w:pPr>
      <w:widowControl w:val="0"/>
      <w:ind w:firstLine="200" w:firstLineChars="200"/>
      <w:jc w:val="both"/>
    </w:pPr>
    <w:rPr>
      <w:rFonts w:ascii="Cambria" w:hAnsi="Cambria"/>
    </w:rPr>
    <w:tblPr>
      <w:tblBorders>
        <w:top w:val="single" w:color="000000" w:sz="6" w:space="0"/>
        <w:left w:val="single" w:color="000000" w:sz="12" w:space="0"/>
        <w:bottom w:val="single" w:color="000000" w:sz="6" w:space="0"/>
        <w:right w:val="single" w:color="000000" w:sz="12" w:space="0"/>
        <w:insideV w:val="single" w:color="000000" w:sz="6" w:space="0"/>
      </w:tblBorders>
    </w:tbl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2374">
    <w:name w:val="网格型 46"/>
    <w:basedOn w:val="88"/>
    <w:qFormat/>
    <w:uiPriority w:val="0"/>
    <w:pPr>
      <w:widowControl w:val="0"/>
      <w:ind w:firstLine="200" w:firstLineChars="200"/>
      <w:jc w:val="both"/>
    </w:pPr>
    <w:rPr>
      <w:rFonts w:ascii="Cambria" w:hAnsi="Cambria"/>
    </w:rPr>
    <w:tblPr>
      <w:tblBorders>
        <w:left w:val="single" w:color="000000" w:sz="12" w:space="0"/>
        <w:right w:val="single" w:color="000000" w:sz="12" w:space="0"/>
        <w:insideH w:val="single" w:color="000000" w:sz="6" w:space="0"/>
        <w:insideV w:val="single" w:color="000000" w:sz="6" w:space="0"/>
      </w:tblBorders>
    </w:tbl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2375">
    <w:name w:val="网格型 59"/>
    <w:basedOn w:val="88"/>
    <w:qFormat/>
    <w:uiPriority w:val="0"/>
    <w:pPr>
      <w:widowControl w:val="0"/>
      <w:spacing w:line="400" w:lineRule="exact"/>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2376">
    <w:name w:val="网格型 66"/>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V w:val="single" w:color="000000" w:sz="6" w:space="0"/>
      </w:tblBorders>
    </w:tbl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2377">
    <w:name w:val="网格型 76"/>
    <w:basedOn w:val="88"/>
    <w:qFormat/>
    <w:uiPriority w:val="0"/>
    <w:pPr>
      <w:widowControl w:val="0"/>
      <w:ind w:firstLine="200" w:firstLineChars="200"/>
      <w:jc w:val="both"/>
    </w:pPr>
    <w:rPr>
      <w:rFonts w:ascii="Cambria" w:hAnsi="Cambria"/>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2378">
    <w:name w:val="网格型 89"/>
    <w:basedOn w:val="88"/>
    <w:qFormat/>
    <w:uiPriority w:val="0"/>
    <w:pPr>
      <w:widowControl w:val="0"/>
      <w:spacing w:line="300" w:lineRule="auto"/>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2379">
    <w:name w:val="网页型 16"/>
    <w:basedOn w:val="88"/>
    <w:qFormat/>
    <w:uiPriority w:val="0"/>
    <w:pPr>
      <w:widowControl w:val="0"/>
      <w:ind w:firstLine="200" w:firstLineChars="200"/>
      <w:jc w:val="both"/>
    </w:pPr>
    <w:rPr>
      <w:rFonts w:ascii="Cambria" w:hAnsi="Cambria"/>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blStylePr w:type="firstRow">
      <w:rPr>
        <w:color w:val="auto"/>
      </w:rPr>
      <w:tcPr>
        <w:tcBorders>
          <w:tl2br w:val="nil"/>
          <w:tr2bl w:val="nil"/>
        </w:tcBorders>
      </w:tcPr>
    </w:tblStylePr>
  </w:style>
  <w:style w:type="table" w:customStyle="1" w:styleId="2380">
    <w:name w:val="网页型 26"/>
    <w:basedOn w:val="88"/>
    <w:qFormat/>
    <w:uiPriority w:val="0"/>
    <w:pPr>
      <w:widowControl w:val="0"/>
      <w:ind w:firstLine="200" w:firstLineChars="200"/>
      <w:jc w:val="both"/>
    </w:pPr>
    <w:rPr>
      <w:rFonts w:ascii="Cambria" w:hAnsi="Cambria"/>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blStylePr w:type="firstRow">
      <w:rPr>
        <w:color w:val="auto"/>
      </w:rPr>
      <w:tcPr>
        <w:tcBorders>
          <w:tl2br w:val="nil"/>
          <w:tr2bl w:val="nil"/>
        </w:tcBorders>
      </w:tcPr>
    </w:tblStylePr>
  </w:style>
  <w:style w:type="table" w:customStyle="1" w:styleId="2381">
    <w:name w:val="网页型 36"/>
    <w:basedOn w:val="88"/>
    <w:qFormat/>
    <w:uiPriority w:val="0"/>
    <w:pPr>
      <w:widowControl w:val="0"/>
      <w:ind w:firstLine="200" w:firstLineChars="200"/>
      <w:jc w:val="both"/>
    </w:pPr>
    <w:rPr>
      <w:rFonts w:ascii="Cambria" w:hAnsi="Cambria"/>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blStylePr w:type="firstRow">
      <w:rPr>
        <w:color w:val="auto"/>
      </w:rPr>
      <w:tcPr>
        <w:tcBorders>
          <w:tl2br w:val="nil"/>
          <w:tr2bl w:val="nil"/>
        </w:tcBorders>
      </w:tcPr>
    </w:tblStylePr>
  </w:style>
  <w:style w:type="table" w:customStyle="1" w:styleId="2382">
    <w:name w:val="专业型6"/>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blStylePr w:type="firstRow">
      <w:rPr>
        <w:b/>
        <w:bCs/>
        <w:color w:val="auto"/>
      </w:rPr>
      <w:tcPr>
        <w:tcBorders>
          <w:tl2br w:val="nil"/>
          <w:tr2bl w:val="nil"/>
        </w:tcBorders>
        <w:shd w:val="solid" w:color="000000" w:fill="FFFFFF"/>
      </w:tcPr>
    </w:tblStylePr>
  </w:style>
  <w:style w:type="table" w:customStyle="1" w:styleId="2383">
    <w:name w:val="浅色底纹 - 着色 27"/>
    <w:basedOn w:val="88"/>
    <w:qFormat/>
    <w:uiPriority w:val="30"/>
    <w:rPr>
      <w:b/>
      <w:bCs/>
      <w:i/>
      <w:iCs/>
      <w:sz w:val="24"/>
    </w:rPr>
    <w:tblPr>
      <w:tblBorders>
        <w:top w:val="single" w:color="C0504D" w:sz="8" w:space="0"/>
        <w:bottom w:val="single" w:color="C0504D" w:sz="8" w:space="0"/>
      </w:tblBorders>
    </w:tblPr>
    <w:tblStylePr w:type="firstRow">
      <w:pPr>
        <w:spacing w:before="0" w:beforeLines="0" w:beforeAutospacing="0" w:after="0" w:afterLines="0" w:afterAutospacing="0" w:line="240" w:lineRule="auto"/>
      </w:pPr>
      <w:rPr>
        <w:b/>
        <w:bCs/>
      </w:rPr>
      <w:tcPr>
        <w:tcBorders>
          <w:top w:val="single" w:color="C0504D" w:sz="8" w:space="0"/>
          <w:left w:val="nil"/>
          <w:bottom w:val="single" w:color="C0504D" w:sz="8" w:space="0"/>
          <w:right w:val="nil"/>
          <w:insideH w:val="nil"/>
          <w:insideV w:val="nil"/>
        </w:tcBorders>
      </w:tcPr>
    </w:tblStylePr>
    <w:tblStylePr w:type="lastRow">
      <w:pPr>
        <w:spacing w:before="0" w:beforeLines="0" w:beforeAutospacing="0" w:after="0" w:afterLines="0" w:afterAutospacing="0" w:line="240" w:lineRule="auto"/>
      </w:pPr>
      <w:rPr>
        <w:b/>
        <w:bCs/>
      </w:rPr>
      <w:tcPr>
        <w:tcBorders>
          <w:top w:val="single" w:color="C0504D" w:sz="8" w:space="0"/>
          <w:left w:val="nil"/>
          <w:bottom w:val="single" w:color="C0504D"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FD3D2"/>
      </w:tcPr>
    </w:tblStylePr>
    <w:tblStylePr w:type="band1Horz">
      <w:tcPr>
        <w:tcBorders>
          <w:left w:val="nil"/>
          <w:right w:val="nil"/>
          <w:insideH w:val="nil"/>
          <w:insideV w:val="nil"/>
        </w:tcBorders>
        <w:shd w:val="clear" w:color="auto" w:fill="EFD3D2"/>
      </w:tcPr>
    </w:tblStylePr>
  </w:style>
  <w:style w:type="table" w:customStyle="1" w:styleId="2384">
    <w:name w:val="浅色列表 - 着色 36"/>
    <w:basedOn w:val="88"/>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beforeLines="0" w:beforeAutospacing="0" w:after="0" w:afterLines="0" w:afterAutospacing="0" w:line="240" w:lineRule="auto"/>
      </w:pPr>
      <w:rPr>
        <w:b/>
        <w:bCs/>
        <w:color w:val="FFFFFF"/>
      </w:rPr>
      <w:tcPr>
        <w:shd w:val="clear" w:color="auto" w:fill="9BBB59"/>
      </w:tcPr>
    </w:tblStylePr>
    <w:tblStylePr w:type="lastRow">
      <w:pPr>
        <w:spacing w:before="0" w:beforeLines="0" w:beforeAutospacing="0" w:after="0" w:afterLines="0" w:afterAutospacing="0" w:line="240" w:lineRule="auto"/>
      </w:pPr>
      <w:rPr>
        <w:b/>
        <w:bCs/>
      </w:r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cPr>
        <w:tcBorders>
          <w:top w:val="single" w:color="9BBB59" w:sz="8" w:space="0"/>
          <w:left w:val="single" w:color="9BBB59" w:sz="8" w:space="0"/>
          <w:bottom w:val="single" w:color="9BBB59" w:sz="8" w:space="0"/>
          <w:right w:val="single" w:color="9BBB59" w:sz="8" w:space="0"/>
        </w:tcBorders>
      </w:tcPr>
    </w:tblStylePr>
    <w:tblStylePr w:type="band1Horz">
      <w:tcPr>
        <w:tcBorders>
          <w:top w:val="single" w:color="9BBB59" w:sz="8" w:space="0"/>
          <w:left w:val="single" w:color="9BBB59" w:sz="8" w:space="0"/>
          <w:bottom w:val="single" w:color="9BBB59" w:sz="8" w:space="0"/>
          <w:right w:val="single" w:color="9BBB59" w:sz="8" w:space="0"/>
        </w:tcBorders>
      </w:tcPr>
    </w:tblStylePr>
  </w:style>
  <w:style w:type="table" w:customStyle="1" w:styleId="2385">
    <w:name w:val="浅色网格 - 着色 36"/>
    <w:basedOn w:val="88"/>
    <w:qFormat/>
    <w:uiPriority w:val="72"/>
    <w:rPr>
      <w:rFonts w:ascii="Calibri" w:hAnsi="Calibri"/>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DF2F8"/>
    </w:tcPr>
    <w:tblStylePr w:type="firstRow">
      <w:rPr>
        <w:b/>
        <w:bCs/>
        <w:color w:val="FFFFFF"/>
      </w:rPr>
      <w:tcPr>
        <w:tcBorders>
          <w:bottom w:val="single" w:color="FFFFFF" w:sz="12" w:space="0"/>
        </w:tcBorders>
        <w:shd w:val="clear" w:color="auto" w:fill="9E3A38"/>
      </w:tcPr>
    </w:tblStylePr>
    <w:tblStylePr w:type="lastRow">
      <w:rPr>
        <w:b/>
        <w:bCs/>
        <w:color w:val="9E3A38"/>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D3DFEE"/>
      </w:tcPr>
    </w:tblStylePr>
    <w:tblStylePr w:type="band1Horz">
      <w:tcPr>
        <w:shd w:val="clear" w:color="auto" w:fill="DBE5F1"/>
      </w:tcPr>
    </w:tblStylePr>
    <w:tblStylePr w:type="band2Horz">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customStyle="1" w:styleId="2386">
    <w:name w:val="中等深浅底纹 1 - 着色 36"/>
    <w:basedOn w:val="88"/>
    <w:qFormat/>
    <w:uiPriority w:val="29"/>
    <w:rPr>
      <w:i/>
      <w:iCs/>
      <w:sz w:val="24"/>
    </w:rPr>
    <w:tblPr>
      <w:tblBorders>
        <w:insideH w:val="single" w:color="FFFFFF" w:sz="4" w:space="0"/>
      </w:tblBorders>
    </w:tblPr>
    <w:tcPr>
      <w:shd w:val="clear" w:color="auto" w:fill="DBE5F1"/>
    </w:tcPr>
    <w:tblStylePr w:type="firstRow">
      <w:rPr>
        <w:b/>
        <w:bCs/>
        <w:color w:val="FFFFFF"/>
      </w:rPr>
      <w:tcPr>
        <w:shd w:val="clear" w:color="auto" w:fill="B8CCE4"/>
      </w:tcPr>
    </w:tblStylePr>
    <w:tblStylePr w:type="lastRow">
      <w:rPr>
        <w:b/>
        <w:bCs/>
      </w:rPr>
      <w:tcPr>
        <w:shd w:val="clear" w:color="auto" w:fill="B8CCE4"/>
      </w:tcPr>
    </w:tblStylePr>
    <w:tblStylePr w:type="firstCol">
      <w:rPr>
        <w:b/>
        <w:bCs/>
      </w:rPr>
      <w:tcPr>
        <w:shd w:val="clear" w:color="auto" w:fill="365F91"/>
      </w:tcPr>
    </w:tblStylePr>
    <w:tblStylePr w:type="lastCol">
      <w:rPr>
        <w:b/>
        <w:bCs/>
      </w:rPr>
      <w:tcPr>
        <w:shd w:val="clear" w:color="auto" w:fill="365F91"/>
      </w:tcPr>
    </w:tblStylePr>
    <w:tblStylePr w:type="band1Vert">
      <w:tcPr>
        <w:shd w:val="clear" w:color="auto" w:fill="A7BFDE"/>
      </w:tcPr>
    </w:tblStylePr>
    <w:tblStylePr w:type="band1Horz">
      <w:tcPr>
        <w:shd w:val="clear" w:color="auto" w:fill="A7BFDE"/>
      </w:tcPr>
    </w:tblStylePr>
    <w:tblStylePr w:type="band2Horz">
      <w:tcPr>
        <w:tcBorders>
          <w:insideH w:val="nil"/>
          <w:insideV w:val="nil"/>
        </w:tcBorders>
      </w:tcPr>
    </w:tblStylePr>
  </w:style>
  <w:style w:type="table" w:customStyle="1" w:styleId="2387">
    <w:name w:val="中等深浅底纹 2 - 着色 36"/>
    <w:basedOn w:val="88"/>
    <w:qFormat/>
    <w:uiPriority w:val="30"/>
    <w:rPr>
      <w:b/>
      <w:bCs/>
      <w:i/>
      <w:iCs/>
      <w:sz w:val="24"/>
    </w:rPr>
    <w:tblPr>
      <w:tblBorders>
        <w:top w:val="single" w:color="C0504D" w:sz="8" w:space="0"/>
        <w:bottom w:val="single" w:color="C0504D" w:sz="8" w:space="0"/>
      </w:tblBorders>
    </w:tblPr>
    <w:tblStylePr w:type="firstRow">
      <w:pPr>
        <w:spacing w:before="0" w:beforeLines="0" w:beforeAutospacing="0" w:after="0" w:afterLines="0" w:afterAutospacing="0" w:line="240" w:lineRule="auto"/>
      </w:pPr>
      <w:rPr>
        <w:b/>
        <w:bCs/>
        <w:color w:val="FFFFFF"/>
      </w:rPr>
      <w:tcPr>
        <w:tcBorders>
          <w:top w:val="single" w:color="C0504D" w:sz="8" w:space="0"/>
          <w:left w:val="nil"/>
          <w:bottom w:val="single" w:color="C0504D" w:sz="8" w:space="0"/>
          <w:right w:val="nil"/>
          <w:insideH w:val="nil"/>
          <w:insideV w:val="nil"/>
        </w:tcBorders>
      </w:tcPr>
    </w:tblStylePr>
    <w:tblStylePr w:type="lastRow">
      <w:pPr>
        <w:spacing w:before="0" w:beforeLines="0" w:beforeAutospacing="0" w:after="0" w:afterLines="0" w:afterAutospacing="0" w:line="240" w:lineRule="auto"/>
      </w:pPr>
      <w:rPr>
        <w:color w:val="auto"/>
      </w:rPr>
      <w:tcPr>
        <w:tcBorders>
          <w:top w:val="single" w:color="C0504D" w:sz="8" w:space="0"/>
          <w:left w:val="nil"/>
          <w:bottom w:val="single" w:color="C0504D" w:sz="8" w:space="0"/>
          <w:right w:val="nil"/>
          <w:insideH w:val="nil"/>
          <w:insideV w:val="nil"/>
        </w:tcBorders>
      </w:tcPr>
    </w:tblStylePr>
    <w:tblStylePr w:type="firstCol">
      <w:rPr>
        <w:b/>
        <w:bCs/>
        <w:color w:val="FFFFFF"/>
      </w:rPr>
      <w:tcPr>
        <w:tcBorders>
          <w:top w:val="nil"/>
          <w:left w:val="single" w:color="auto" w:sz="18" w:space="0"/>
          <w:bottom w:val="nil"/>
          <w:right w:val="nil"/>
          <w:insideH w:val="nil"/>
          <w:insideV w:val="nil"/>
        </w:tcBorders>
        <w:shd w:val="clear" w:color="auto" w:fill="9BBB59"/>
      </w:tcPr>
    </w:tblStylePr>
    <w:tblStylePr w:type="lastCol">
      <w:rPr>
        <w:b/>
        <w:bCs/>
        <w:color w:val="FFFFFF"/>
      </w:rPr>
      <w:tcPr>
        <w:tcBorders>
          <w:bottom w:val="nil"/>
          <w:right w:val="nil"/>
          <w:insideH w:val="nil"/>
          <w:insideV w:val="nil"/>
        </w:tcBorders>
        <w:shd w:val="clear" w:color="auto" w:fill="9BBB59"/>
      </w:tcPr>
    </w:tblStylePr>
    <w:tblStylePr w:type="band1Vert">
      <w:tcPr>
        <w:tcBorders>
          <w:left w:val="nil"/>
          <w:right w:val="nil"/>
          <w:insideH w:val="nil"/>
          <w:insideV w:val="nil"/>
        </w:tcBorders>
        <w:shd w:val="clear" w:color="auto" w:fill="EFD3D2"/>
      </w:tcPr>
    </w:tblStylePr>
    <w:tblStylePr w:type="band1Horz">
      <w:tcPr>
        <w:tcBorders>
          <w:left w:val="nil"/>
          <w:right w:val="nil"/>
          <w:insideH w:val="nil"/>
          <w:insideV w:val="nil"/>
        </w:tcBorders>
        <w:shd w:val="clear" w:color="auto" w:fill="EFD3D2"/>
      </w:tcPr>
    </w:tblStylePr>
    <w:tblStylePr w:type="neCell">
      <w:tcPr>
        <w:tcBorders>
          <w:top w:val="single" w:color="auto" w:sz="18" w:space="0"/>
          <w:left w:val="single" w:color="auto" w:sz="18" w:space="0"/>
          <w:bottom w:val="nil"/>
          <w:right w:val="nil"/>
          <w:insideH w:val="nil"/>
          <w:insideV w:val="nil"/>
        </w:tcBorders>
      </w:tcPr>
    </w:tblStylePr>
    <w:tblStylePr w:type="nwCell">
      <w:rPr>
        <w:color w:val="FFFFFF"/>
      </w:rPr>
      <w:tcPr>
        <w:tcBorders>
          <w:top w:val="single" w:color="auto" w:sz="18" w:space="0"/>
          <w:left w:val="single" w:color="auto" w:sz="18" w:space="0"/>
          <w:bottom w:val="nil"/>
          <w:right w:val="nil"/>
          <w:insideH w:val="nil"/>
          <w:insideV w:val="nil"/>
        </w:tcBorders>
      </w:tcPr>
    </w:tblStylePr>
  </w:style>
  <w:style w:type="table" w:customStyle="1" w:styleId="2388">
    <w:name w:val="中等深浅列表 1 - 着色 66"/>
    <w:basedOn w:val="88"/>
    <w:qFormat/>
    <w:uiPriority w:val="65"/>
    <w:rPr>
      <w:color w:val="000000"/>
    </w:rPr>
    <w:tblPr>
      <w:tblBorders>
        <w:top w:val="single" w:color="F79646" w:sz="8" w:space="0"/>
        <w:bottom w:val="single" w:color="F79646" w:sz="8" w:space="0"/>
      </w:tblBorders>
    </w:tblPr>
    <w:tblStylePr w:type="firstRow">
      <w:rPr>
        <w:rFonts w:hint="default" w:ascii="Helv" w:hAnsi="Helv" w:eastAsia="Arial" w:cs="Times New Roman"/>
      </w:rPr>
      <w:tcPr>
        <w:tcBorders>
          <w:top w:val="nil"/>
          <w:left w:val="single" w:color="F79646" w:sz="8" w:space="0"/>
          <w:bottom w:val="nil"/>
          <w:right w:val="nil"/>
          <w:insideH w:val="nil"/>
          <w:insideV w:val="nil"/>
          <w:tl2br w:val="nil"/>
          <w:tr2bl w:val="nil"/>
        </w:tcBorders>
      </w:tcPr>
    </w:tblStylePr>
    <w:tblStylePr w:type="lastRow">
      <w:rPr>
        <w:b/>
        <w:bCs/>
        <w:color w:val="1F497D"/>
      </w:rPr>
      <w:tcPr>
        <w:tcBorders>
          <w:top w:val="single" w:color="F79646" w:sz="8" w:space="0"/>
          <w:left w:val="single" w:color="F79646" w:sz="8" w:space="0"/>
          <w:bottom w:val="nil"/>
          <w:right w:val="nil"/>
          <w:insideH w:val="nil"/>
          <w:insideV w:val="nil"/>
          <w:tl2br w:val="nil"/>
          <w:tr2bl w:val="nil"/>
        </w:tcBorders>
      </w:tcPr>
    </w:tblStylePr>
    <w:tblStylePr w:type="firstCol">
      <w:rPr>
        <w:b/>
        <w:bCs/>
      </w:rPr>
    </w:tblStylePr>
    <w:tblStylePr w:type="lastCol">
      <w:rPr>
        <w:b/>
        <w:bCs/>
      </w:rPr>
      <w:tcPr>
        <w:tcBorders>
          <w:top w:val="single" w:color="F79646" w:sz="8" w:space="0"/>
          <w:left w:val="single" w:color="F79646" w:sz="8" w:space="0"/>
          <w:bottom w:val="nil"/>
          <w:right w:val="nil"/>
          <w:insideH w:val="nil"/>
          <w:insideV w:val="nil"/>
          <w:tl2br w:val="nil"/>
          <w:tr2bl w:val="nil"/>
        </w:tcBorders>
      </w:tcPr>
    </w:tblStylePr>
    <w:tblStylePr w:type="band1Vert">
      <w:tcPr>
        <w:shd w:val="clear" w:color="auto" w:fill="FDE5D1"/>
      </w:tcPr>
    </w:tblStylePr>
    <w:tblStylePr w:type="band1Horz">
      <w:tcPr>
        <w:shd w:val="clear" w:color="auto" w:fill="FDE5D1"/>
      </w:tcPr>
    </w:tblStylePr>
  </w:style>
  <w:style w:type="table" w:customStyle="1" w:styleId="2389">
    <w:name w:val="彩色列表 - 着色 18"/>
    <w:basedOn w:val="88"/>
    <w:semiHidden/>
    <w:qFormat/>
    <w:uiPriority w:val="72"/>
    <w:rPr>
      <w:color w:val="000000"/>
    </w:rPr>
    <w:tcPr>
      <w:shd w:val="clear" w:color="auto" w:fill="EEF5FB"/>
    </w:tcPr>
    <w:tblStylePr w:type="firstRow">
      <w:rPr>
        <w:b/>
        <w:bCs/>
        <w:color w:val="FFFFFF"/>
      </w:rPr>
      <w:tcPr>
        <w:tcBorders>
          <w:bottom w:val="single" w:color="FFFFFF" w:sz="12" w:space="0"/>
        </w:tcBorders>
        <w:shd w:val="clear" w:color="auto" w:fill="D25F12"/>
      </w:tcPr>
    </w:tblStylePr>
    <w:tblStylePr w:type="lastRow">
      <w:rPr>
        <w:b/>
        <w:bCs/>
        <w:color w:val="D25F12"/>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D6E6F4"/>
      </w:tcPr>
    </w:tblStylePr>
    <w:tblStylePr w:type="band1Horz">
      <w:tcPr>
        <w:shd w:val="clear" w:color="auto" w:fill="DEEAF6"/>
      </w:tcPr>
    </w:tblStylePr>
  </w:style>
  <w:style w:type="table" w:customStyle="1" w:styleId="2390">
    <w:name w:val="彩色网格 - 着色 17"/>
    <w:basedOn w:val="88"/>
    <w:qFormat/>
    <w:uiPriority w:val="29"/>
    <w:rPr>
      <w:i/>
      <w:iCs/>
      <w:sz w:val="24"/>
    </w:rPr>
    <w:tblPr>
      <w:tblBorders>
        <w:insideH w:val="single" w:color="FFFFFF" w:sz="4" w:space="0"/>
      </w:tblBorders>
    </w:tblPr>
    <w:tcPr>
      <w:shd w:val="clear" w:color="auto" w:fill="DBE5F1"/>
    </w:tcPr>
    <w:tblStylePr w:type="firstRow">
      <w:rPr>
        <w:b/>
        <w:bCs/>
      </w:rPr>
      <w:tcPr>
        <w:shd w:val="clear" w:color="auto" w:fill="B8CCE4"/>
      </w:tcPr>
    </w:tblStylePr>
    <w:tblStylePr w:type="lastRow">
      <w:rPr>
        <w:b/>
        <w:bCs/>
        <w:color w:val="000000"/>
      </w:rPr>
      <w:tcPr>
        <w:shd w:val="clear" w:color="auto" w:fill="B8CCE4"/>
      </w:tcPr>
    </w:tblStylePr>
    <w:tblStylePr w:type="firstCol">
      <w:rPr>
        <w:color w:val="FFFFFF"/>
      </w:rPr>
      <w:tcPr>
        <w:shd w:val="clear" w:color="auto" w:fill="365F91"/>
      </w:tcPr>
    </w:tblStylePr>
    <w:tblStylePr w:type="lastCol">
      <w:rPr>
        <w:color w:val="FFFFFF"/>
      </w:rPr>
      <w:tcPr>
        <w:shd w:val="clear" w:color="auto" w:fill="365F91"/>
      </w:tcPr>
    </w:tblStylePr>
    <w:tblStylePr w:type="band1Vert">
      <w:tcPr>
        <w:shd w:val="clear" w:color="auto" w:fill="A7BFDE"/>
      </w:tcPr>
    </w:tblStylePr>
    <w:tblStylePr w:type="band1Horz">
      <w:tcPr>
        <w:shd w:val="clear" w:color="auto" w:fill="A7BFDE"/>
      </w:tcPr>
    </w:tblStylePr>
  </w:style>
  <w:style w:type="table" w:customStyle="1" w:styleId="2391">
    <w:name w:val="彩色列表 - 着色 113"/>
    <w:basedOn w:val="88"/>
    <w:qFormat/>
    <w:uiPriority w:val="34"/>
    <w:rPr>
      <w:szCs w:val="24"/>
    </w:rPr>
    <w:tcPr>
      <w:shd w:val="clear" w:color="auto" w:fill="EDF2F8"/>
    </w:tcPr>
    <w:tblStylePr w:type="firstRow">
      <w:rPr>
        <w:b/>
        <w:bCs/>
        <w:color w:val="FFFFFF"/>
      </w:rPr>
      <w:tcPr>
        <w:tcBorders>
          <w:bottom w:val="single" w:color="FFFFFF" w:sz="12" w:space="0"/>
        </w:tcBorders>
        <w:shd w:val="clear" w:color="auto" w:fill="9E3A38"/>
      </w:tcPr>
    </w:tblStylePr>
    <w:tblStylePr w:type="lastRow">
      <w:rPr>
        <w:b/>
        <w:bCs/>
        <w:color w:val="9E3A38"/>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D3DFEE"/>
      </w:tcPr>
    </w:tblStylePr>
    <w:tblStylePr w:type="band1Horz">
      <w:tcPr>
        <w:shd w:val="clear" w:color="auto" w:fill="DBE5F1"/>
      </w:tcPr>
    </w:tblStylePr>
  </w:style>
  <w:style w:type="table" w:customStyle="1" w:styleId="2392">
    <w:name w:val="无格式表格 216"/>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2393">
    <w:name w:val="网格型127"/>
    <w:basedOn w:val="88"/>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394">
    <w:name w:val="网格型216"/>
    <w:basedOn w:val="88"/>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395">
    <w:name w:val="网格型38"/>
    <w:basedOn w:val="88"/>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396">
    <w:name w:val="网格型47"/>
    <w:basedOn w:val="88"/>
    <w:qFormat/>
    <w:uiPriority w:val="5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397">
    <w:name w:val="网格表 4 - 着色 616"/>
    <w:basedOn w:val="88"/>
    <w:qFormat/>
    <w:uiPriority w:val="49"/>
    <w:tblPr>
      <w:tblBorders>
        <w:top w:val="single" w:color="A8D08D" w:sz="4" w:space="0"/>
        <w:left w:val="single" w:color="A8D08D" w:sz="4" w:space="0"/>
        <w:bottom w:val="single" w:color="A8D08D" w:sz="4" w:space="0"/>
        <w:right w:val="single" w:color="A8D08D" w:sz="4" w:space="0"/>
        <w:insideH w:val="single" w:color="A8D08D" w:sz="4" w:space="0"/>
        <w:insideV w:val="single" w:color="A8D08D" w:sz="4" w:space="0"/>
      </w:tblBorders>
    </w:tblPr>
    <w:tblStylePr w:type="firstRow">
      <w:rPr>
        <w:b/>
        <w:bCs/>
        <w:color w:val="FFFFFF"/>
      </w:rPr>
      <w:tcPr>
        <w:tcBorders>
          <w:top w:val="single" w:color="70AD47" w:sz="4" w:space="0"/>
          <w:left w:val="single" w:color="70AD47" w:sz="4" w:space="0"/>
          <w:bottom w:val="single" w:color="70AD47" w:sz="4" w:space="0"/>
          <w:right w:val="single" w:color="70AD47" w:sz="4" w:space="0"/>
          <w:insideH w:val="nil"/>
          <w:insideV w:val="nil"/>
        </w:tcBorders>
        <w:shd w:val="clear" w:color="auto" w:fill="70AD47"/>
      </w:tcPr>
    </w:tblStylePr>
    <w:tblStylePr w:type="lastRow">
      <w:rPr>
        <w:b/>
        <w:bCs/>
      </w:rPr>
      <w:tcPr>
        <w:tcBorders>
          <w:top w:val="double" w:color="70AD47" w:sz="4" w:space="0"/>
        </w:tcBorders>
      </w:tcPr>
    </w:tblStylePr>
    <w:tblStylePr w:type="firstCol">
      <w:rPr>
        <w:b/>
        <w:bCs/>
      </w:rPr>
    </w:tblStylePr>
    <w:tblStylePr w:type="lastCol">
      <w:rPr>
        <w:b/>
        <w:bCs/>
      </w:rPr>
    </w:tblStylePr>
    <w:tblStylePr w:type="band1Vert">
      <w:tcPr>
        <w:shd w:val="clear" w:color="auto" w:fill="E2EFD9"/>
      </w:tcPr>
    </w:tblStylePr>
    <w:tblStylePr w:type="band1Horz">
      <w:tcPr>
        <w:shd w:val="clear" w:color="auto" w:fill="E2EFD9"/>
      </w:tcPr>
    </w:tblStylePr>
  </w:style>
  <w:style w:type="table" w:customStyle="1" w:styleId="2398">
    <w:name w:val="网格表 4 - 着色 316"/>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insideV w:val="nil"/>
        </w:tcBorders>
        <w:shd w:val="clear" w:color="auto" w:fill="A5A5A5"/>
      </w:tcPr>
    </w:tblStylePr>
    <w:tblStylePr w:type="lastRow">
      <w:rPr>
        <w:b/>
        <w:bCs/>
      </w:rPr>
      <w:tcPr>
        <w:tcBorders>
          <w:top w:val="double" w:color="A5A5A5"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2399">
    <w:name w:val="网格表 5 深色 - 着色 316"/>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DEDE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A5A5A5"/>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A5A5A5"/>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A5A5A5"/>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A5A5A5"/>
      </w:tcPr>
    </w:tblStylePr>
    <w:tblStylePr w:type="band1Vert">
      <w:tcPr>
        <w:shd w:val="clear" w:color="auto" w:fill="DBDBDB"/>
      </w:tcPr>
    </w:tblStylePr>
    <w:tblStylePr w:type="band1Horz">
      <w:tcPr>
        <w:shd w:val="clear" w:color="auto" w:fill="DBDBDB"/>
      </w:tcPr>
    </w:tblStylePr>
  </w:style>
  <w:style w:type="table" w:customStyle="1" w:styleId="2400">
    <w:name w:val="清单表 4 - 着色 316"/>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tcBorders>
        <w:shd w:val="clear" w:color="auto" w:fill="A5A5A5"/>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2401">
    <w:name w:val="网格表 6 彩色 - 着色 316"/>
    <w:basedOn w:val="88"/>
    <w:qFormat/>
    <w:uiPriority w:val="51"/>
    <w:rPr>
      <w:color w:val="7B7B7B"/>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rPr>
      <w:tcPr>
        <w:tcBorders>
          <w:bottom w:val="single" w:color="C9C9C9" w:sz="12" w:space="0"/>
        </w:tcBorders>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2402">
    <w:name w:val="网格型浅色16"/>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2403">
    <w:name w:val="网格型1116"/>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404">
    <w:name w:val="网格型56"/>
    <w:basedOn w:val="88"/>
    <w:qFormat/>
    <w:uiPriority w:val="0"/>
    <w:pPr>
      <w:widowControl w:val="0"/>
      <w:spacing w:beforeLines="50" w:afterLines="50" w:line="30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405">
    <w:name w:val="网格型128"/>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406">
    <w:name w:val="网格型66"/>
    <w:basedOn w:val="88"/>
    <w:qFormat/>
    <w:uiPriority w:val="0"/>
    <w:pPr>
      <w:widowControl w:val="0"/>
      <w:spacing w:beforeLines="50" w:afterLines="50" w:line="30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407">
    <w:name w:val="网格型76"/>
    <w:basedOn w:val="88"/>
    <w:qFormat/>
    <w:uiPriority w:val="59"/>
    <w:pPr>
      <w:widowControl w:val="0"/>
      <w:spacing w:beforeLines="50" w:afterLines="50" w:line="30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408">
    <w:name w:val="无格式表格 226"/>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2409">
    <w:name w:val="网格表 5 深色 - 着色 326"/>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AF1D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9BBB59"/>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9BBB59"/>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9BBB59"/>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9BBB59"/>
      </w:tcPr>
    </w:tblStylePr>
    <w:tblStylePr w:type="band1Vert">
      <w:tcPr>
        <w:shd w:val="clear" w:color="auto" w:fill="D6E3BC"/>
      </w:tcPr>
    </w:tblStylePr>
    <w:tblStylePr w:type="band1Horz">
      <w:tcPr>
        <w:shd w:val="clear" w:color="auto" w:fill="D6E3BC"/>
      </w:tcPr>
    </w:tblStylePr>
  </w:style>
  <w:style w:type="table" w:customStyle="1" w:styleId="2410">
    <w:name w:val="清单表 4 - 着色 326"/>
    <w:basedOn w:val="88"/>
    <w:qFormat/>
    <w:uiPriority w:val="49"/>
    <w:tblPr>
      <w:tblBorders>
        <w:top w:val="single" w:color="C2D69B" w:sz="4" w:space="0"/>
        <w:left w:val="single" w:color="C2D69B" w:sz="4" w:space="0"/>
        <w:bottom w:val="single" w:color="C2D69B" w:sz="4" w:space="0"/>
        <w:right w:val="single" w:color="C2D69B" w:sz="4" w:space="0"/>
        <w:insideH w:val="single" w:color="C2D69B" w:sz="4" w:space="0"/>
      </w:tblBorders>
    </w:tblPr>
    <w:tblStylePr w:type="firstRow">
      <w:rPr>
        <w:b/>
        <w:bCs/>
        <w:color w:val="FFFFFF"/>
      </w:rPr>
      <w:tcPr>
        <w:tcBorders>
          <w:top w:val="single" w:color="9BBB59" w:sz="4" w:space="0"/>
          <w:left w:val="single" w:color="9BBB59" w:sz="4" w:space="0"/>
          <w:bottom w:val="single" w:color="9BBB59" w:sz="4" w:space="0"/>
          <w:right w:val="single" w:color="9BBB59" w:sz="4" w:space="0"/>
          <w:insideH w:val="nil"/>
        </w:tcBorders>
        <w:shd w:val="clear" w:color="auto" w:fill="9BBB59"/>
      </w:tcPr>
    </w:tblStylePr>
    <w:tblStylePr w:type="lastRow">
      <w:rPr>
        <w:b/>
        <w:bCs/>
      </w:rPr>
      <w:tcPr>
        <w:tcBorders>
          <w:top w:val="double" w:color="C2D69B" w:sz="4" w:space="0"/>
        </w:tcBorders>
      </w:tcPr>
    </w:tblStylePr>
    <w:tblStylePr w:type="firstCol">
      <w:rPr>
        <w:b/>
        <w:bCs/>
      </w:rPr>
    </w:tblStylePr>
    <w:tblStylePr w:type="lastCol">
      <w:rPr>
        <w:b/>
        <w:bCs/>
      </w:rPr>
    </w:tblStylePr>
    <w:tblStylePr w:type="band1Vert">
      <w:tcPr>
        <w:shd w:val="clear" w:color="auto" w:fill="EAF1DD"/>
      </w:tcPr>
    </w:tblStylePr>
    <w:tblStylePr w:type="band1Horz">
      <w:tcPr>
        <w:shd w:val="clear" w:color="auto" w:fill="EAF1DD"/>
      </w:tcPr>
    </w:tblStylePr>
  </w:style>
  <w:style w:type="table" w:customStyle="1" w:styleId="2411">
    <w:name w:val="网格表 6 彩色 - 着色 326"/>
    <w:basedOn w:val="88"/>
    <w:qFormat/>
    <w:uiPriority w:val="51"/>
    <w:rPr>
      <w:color w:val="76923C"/>
    </w:rPr>
    <w:tblPr>
      <w:tblBorders>
        <w:top w:val="single" w:color="C2D69B" w:sz="4" w:space="0"/>
        <w:left w:val="single" w:color="C2D69B" w:sz="4" w:space="0"/>
        <w:bottom w:val="single" w:color="C2D69B" w:sz="4" w:space="0"/>
        <w:right w:val="single" w:color="C2D69B" w:sz="4" w:space="0"/>
        <w:insideH w:val="single" w:color="C2D69B" w:sz="4" w:space="0"/>
        <w:insideV w:val="single" w:color="C2D69B" w:sz="4" w:space="0"/>
      </w:tblBorders>
    </w:tblPr>
    <w:tblStylePr w:type="firstRow">
      <w:rPr>
        <w:b/>
        <w:bCs/>
      </w:rPr>
      <w:tcPr>
        <w:tcBorders>
          <w:bottom w:val="single" w:color="C2D69B" w:sz="12" w:space="0"/>
        </w:tcBorders>
      </w:tcPr>
    </w:tblStylePr>
    <w:tblStylePr w:type="lastRow">
      <w:rPr>
        <w:b/>
        <w:bCs/>
      </w:rPr>
      <w:tcPr>
        <w:tcBorders>
          <w:top w:val="double" w:color="C2D69B" w:sz="4" w:space="0"/>
        </w:tcBorders>
      </w:tcPr>
    </w:tblStylePr>
    <w:tblStylePr w:type="firstCol">
      <w:rPr>
        <w:b/>
        <w:bCs/>
      </w:rPr>
    </w:tblStylePr>
    <w:tblStylePr w:type="lastCol">
      <w:rPr>
        <w:b/>
        <w:bCs/>
      </w:rPr>
    </w:tblStylePr>
    <w:tblStylePr w:type="band1Vert">
      <w:tcPr>
        <w:shd w:val="clear" w:color="auto" w:fill="EAF1DD"/>
      </w:tcPr>
    </w:tblStylePr>
    <w:tblStylePr w:type="band1Horz">
      <w:tcPr>
        <w:shd w:val="clear" w:color="auto" w:fill="EAF1DD"/>
      </w:tcPr>
    </w:tblStylePr>
  </w:style>
  <w:style w:type="table" w:customStyle="1" w:styleId="2412">
    <w:name w:val="网格型浅色26"/>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2413">
    <w:name w:val="网格型86"/>
    <w:basedOn w:val="8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414">
    <w:name w:val="网格型136"/>
    <w:basedOn w:val="8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415">
    <w:name w:val="网格型217"/>
    <w:basedOn w:val="8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416">
    <w:name w:val="网格型316"/>
    <w:basedOn w:val="8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417">
    <w:name w:val="网格型96"/>
    <w:basedOn w:val="88"/>
    <w:qFormat/>
    <w:uiPriority w:val="0"/>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418">
    <w:name w:val="网格表 1 浅色16"/>
    <w:basedOn w:val="88"/>
    <w:qFormat/>
    <w:uiPriority w:val="46"/>
    <w:rPr>
      <w:rFonts w:ascii="Calibri" w:hAnsi="Calibri"/>
    </w:rPr>
    <w:tblPr>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Pr>
    <w:tblStylePr w:type="firstRow">
      <w:rPr>
        <w:b/>
        <w:bCs/>
      </w:rPr>
      <w:tcPr>
        <w:tcBorders>
          <w:bottom w:val="single" w:color="666666" w:sz="12" w:space="0"/>
        </w:tcBorders>
      </w:tcPr>
    </w:tblStylePr>
    <w:tblStylePr w:type="lastRow">
      <w:rPr>
        <w:b/>
        <w:bCs/>
      </w:rPr>
      <w:tcPr>
        <w:tcBorders>
          <w:top w:val="double" w:color="666666" w:sz="2" w:space="0"/>
        </w:tcBorders>
      </w:tcPr>
    </w:tblStylePr>
    <w:tblStylePr w:type="firstCol">
      <w:rPr>
        <w:b/>
        <w:bCs/>
      </w:rPr>
    </w:tblStylePr>
    <w:tblStylePr w:type="lastCol">
      <w:rPr>
        <w:b/>
        <w:bCs/>
      </w:rPr>
    </w:tblStylePr>
  </w:style>
  <w:style w:type="table" w:customStyle="1" w:styleId="2419">
    <w:name w:val="简明型 116"/>
    <w:basedOn w:val="88"/>
    <w:qFormat/>
    <w:uiPriority w:val="0"/>
    <w:pPr>
      <w:widowControl w:val="0"/>
      <w:adjustRightInd w:val="0"/>
      <w:snapToGrid w:val="0"/>
      <w:spacing w:line="300" w:lineRule="auto"/>
      <w:ind w:firstLine="200" w:firstLineChars="200"/>
      <w:jc w:val="both"/>
    </w:pPr>
    <w:rPr>
      <w:rFonts w:ascii="Cambria" w:hAnsi="Cambria"/>
    </w:rPr>
    <w:tblPr>
      <w:tblBorders>
        <w:top w:val="single" w:color="008000" w:sz="12" w:space="0"/>
        <w:bottom w:val="single" w:color="008000" w:sz="12" w:space="0"/>
      </w:tblBorders>
    </w:tbl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2420">
    <w:name w:val="网格型 516"/>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2421">
    <w:name w:val="网格型 816"/>
    <w:basedOn w:val="88"/>
    <w:qFormat/>
    <w:uiPriority w:val="0"/>
    <w:pPr>
      <w:widowControl w:val="0"/>
      <w:ind w:firstLine="200" w:firstLineChars="200"/>
      <w:jc w:val="both"/>
    </w:pPr>
    <w:rPr>
      <w:rFonts w:ascii="Cambria" w:hAnsi="Cambria"/>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2422">
    <w:name w:val="三线表6"/>
    <w:basedOn w:val="88"/>
    <w:qFormat/>
    <w:uiPriority w:val="0"/>
    <w:rPr>
      <w:rFonts w:ascii="Calibri" w:hAnsi="Calibri"/>
    </w:rPr>
    <w:tblStylePr w:type="firstRow">
      <w:tcPr>
        <w:tcBorders>
          <w:top w:val="single" w:color="auto" w:sz="4" w:space="0"/>
          <w:left w:val="nil"/>
          <w:bottom w:val="single" w:color="auto" w:sz="4" w:space="0"/>
          <w:right w:val="nil"/>
          <w:insideH w:val="nil"/>
          <w:insideV w:val="nil"/>
          <w:tl2br w:val="nil"/>
          <w:tr2bl w:val="nil"/>
        </w:tcBorders>
      </w:tcPr>
    </w:tblStylePr>
    <w:tblStylePr w:type="lastRow">
      <w:tcPr>
        <w:tcBorders>
          <w:top w:val="nil"/>
          <w:bottom w:val="single" w:color="auto" w:sz="4" w:space="0"/>
        </w:tcBorders>
      </w:tcPr>
    </w:tblStylePr>
  </w:style>
  <w:style w:type="table" w:customStyle="1" w:styleId="2423">
    <w:name w:val="浅色列表 - 强调文字颜色 116"/>
    <w:basedOn w:val="114"/>
    <w:semiHidden/>
    <w:qFormat/>
    <w:uiPriority w:val="0"/>
    <w:pPr>
      <w:ind w:firstLine="0" w:firstLineChars="0"/>
    </w:pPr>
    <w:rPr>
      <w:rFonts w:ascii="Calibri" w:hAnsi="Calibri" w:eastAsia="微软雅黑"/>
    </w:rPr>
    <w:tblPr>
      <w:tblBorders>
        <w:top w:val="single" w:color="4F81BD" w:sz="8" w:space="0"/>
        <w:left w:val="single" w:color="4F81BD" w:sz="8" w:space="0"/>
        <w:bottom w:val="single" w:color="4F81BD" w:sz="8" w:space="0"/>
        <w:right w:val="single" w:color="4F81BD" w:sz="8" w:space="0"/>
      </w:tblBorders>
    </w:tblPr>
    <w:tblStylePr w:type="firstRow">
      <w:pPr>
        <w:spacing w:before="0" w:beforeLines="0" w:beforeAutospacing="0" w:after="0" w:afterLines="0" w:afterAutospacing="0" w:line="240" w:lineRule="auto"/>
      </w:pPr>
      <w:rPr>
        <w:b/>
        <w:bCs/>
        <w:color w:val="FFFFFF"/>
      </w:rPr>
      <w:tcPr>
        <w:tcBorders>
          <w:tl2br w:val="nil"/>
          <w:tr2bl w:val="nil"/>
        </w:tcBorders>
        <w:shd w:val="clear" w:color="auto" w:fill="4F81BD"/>
      </w:tcPr>
    </w:tblStylePr>
    <w:tblStylePr w:type="lastRow">
      <w:pPr>
        <w:spacing w:before="0" w:beforeLines="0" w:beforeAutospacing="0" w:after="0" w:afterLines="0" w:afterAutospacing="0" w:line="240" w:lineRule="auto"/>
      </w:pPr>
      <w:rPr>
        <w:b/>
        <w:bCs/>
      </w:r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cPr>
        <w:tcBorders>
          <w:top w:val="single" w:color="4F81BD" w:sz="8" w:space="0"/>
          <w:left w:val="single" w:color="4F81BD" w:sz="8" w:space="0"/>
          <w:bottom w:val="single" w:color="4F81BD" w:sz="8" w:space="0"/>
          <w:right w:val="single" w:color="4F81BD" w:sz="8" w:space="0"/>
        </w:tcBorders>
      </w:tcPr>
    </w:tblStylePr>
    <w:tblStylePr w:type="band1Horz">
      <w:rPr>
        <w:color w:val="auto"/>
      </w:rPr>
      <w:tcPr>
        <w:tcBorders>
          <w:top w:val="single" w:color="4F81BD" w:sz="8" w:space="0"/>
          <w:left w:val="single" w:color="4F81BD" w:sz="8" w:space="0"/>
          <w:bottom w:val="single" w:color="4F81BD" w:sz="8" w:space="0"/>
          <w:right w:val="single" w:color="4F81BD" w:sz="8" w:space="0"/>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2424">
    <w:name w:val="中等深浅底纹 2 - 强调文字颜色 116"/>
    <w:basedOn w:val="88"/>
    <w:semiHidden/>
    <w:qFormat/>
    <w:uiPriority w:val="0"/>
    <w:rPr>
      <w:rFonts w:ascii="Calibri" w:hAnsi="Calibri" w:eastAsia="微软雅黑"/>
    </w:rPr>
    <w:tblPr>
      <w:tblBorders>
        <w:top w:val="single" w:color="auto" w:sz="18" w:space="0"/>
        <w:bottom w:val="single" w:color="auto" w:sz="18" w:space="0"/>
      </w:tblBorders>
    </w:tblPr>
    <w:tblStylePr w:type="firstRow">
      <w:pPr>
        <w:spacing w:before="0" w:beforeLines="0" w:beforeAutospacing="0" w:after="0" w:afterLines="0" w:afterAutospacing="0" w:line="240" w:lineRule="auto"/>
      </w:pPr>
      <w:rPr>
        <w:b/>
        <w:bCs/>
        <w:color w:val="FFFFFF"/>
      </w:rPr>
      <w:tcPr>
        <w:tcBorders>
          <w:top w:val="single" w:color="auto" w:sz="18" w:space="0"/>
          <w:left w:val="nil"/>
          <w:bottom w:val="single" w:color="auto" w:sz="18" w:space="0"/>
          <w:right w:val="nil"/>
          <w:insideH w:val="nil"/>
          <w:insideV w:val="nil"/>
        </w:tcBorders>
        <w:shd w:val="clear" w:color="auto" w:fill="4F81BD"/>
      </w:tcPr>
    </w:tblStylePr>
    <w:tblStylePr w:type="lastRow">
      <w:pPr>
        <w:spacing w:before="0" w:beforeLines="0" w:beforeAutospacing="0" w:after="0" w:afterLines="0" w:afterAutospacing="0" w:line="240" w:lineRule="auto"/>
      </w:pPr>
      <w:rPr>
        <w:color w:val="auto"/>
      </w:r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cPr>
        <w:tcBorders>
          <w:top w:val="nil"/>
          <w:left w:val="nil"/>
          <w:bottom w:val="single" w:color="auto" w:sz="18" w:space="0"/>
          <w:right w:val="nil"/>
          <w:insideH w:val="nil"/>
          <w:insideV w:val="nil"/>
        </w:tcBorders>
        <w:shd w:val="clear" w:color="auto" w:fill="4F81BD"/>
      </w:tcPr>
    </w:tblStylePr>
    <w:tblStylePr w:type="lastCol">
      <w:rPr>
        <w:b/>
        <w:bCs/>
        <w:color w:val="FFFFFF"/>
      </w:rPr>
      <w:tcPr>
        <w:tcBorders>
          <w:left w:val="nil"/>
          <w:right w:val="nil"/>
          <w:insideH w:val="nil"/>
          <w:insideV w:val="nil"/>
        </w:tcBorders>
        <w:shd w:val="clear" w:color="auto" w:fill="4F81BD"/>
      </w:tcPr>
    </w:tblStylePr>
    <w:tblStylePr w:type="band1Vert">
      <w:tcPr>
        <w:tcBorders>
          <w:left w:val="nil"/>
          <w:right w:val="nil"/>
          <w:insideH w:val="nil"/>
          <w:insideV w:val="nil"/>
        </w:tcBorders>
        <w:shd w:val="clear" w:color="auto" w:fill="D8D8D8"/>
      </w:tcPr>
    </w:tblStylePr>
    <w:tblStylePr w:type="band1Horz">
      <w:tcPr>
        <w:shd w:val="clear" w:color="auto" w:fill="D8D8D8"/>
      </w:tcPr>
    </w:tblStylePr>
    <w:tblStylePr w:type="neCell">
      <w:tcPr>
        <w:tcBorders>
          <w:top w:val="single" w:color="auto" w:sz="18" w:space="0"/>
          <w:left w:val="nil"/>
          <w:bottom w:val="single" w:color="auto" w:sz="18" w:space="0"/>
          <w:right w:val="nil"/>
          <w:insideH w:val="nil"/>
          <w:insideV w:val="nil"/>
        </w:tcBorders>
      </w:tcPr>
    </w:tblStylePr>
    <w:tblStylePr w:type="nwCell">
      <w:rPr>
        <w:color w:val="FFFFFF"/>
      </w:rPr>
      <w:tcPr>
        <w:tcBorders>
          <w:top w:val="single" w:color="auto" w:sz="18" w:space="0"/>
          <w:left w:val="nil"/>
          <w:bottom w:val="single" w:color="auto" w:sz="18" w:space="0"/>
          <w:right w:val="nil"/>
          <w:insideH w:val="nil"/>
          <w:insideV w:val="nil"/>
        </w:tcBorders>
      </w:tcPr>
    </w:tblStylePr>
  </w:style>
  <w:style w:type="table" w:customStyle="1" w:styleId="2425">
    <w:name w:val="浅色网格 - 强调文字颜色 117"/>
    <w:basedOn w:val="88"/>
    <w:semiHidden/>
    <w:qFormat/>
    <w:uiPriority w:val="0"/>
    <w:rPr>
      <w:rFonts w:ascii="Calibri" w:hAnsi="Calibri" w:eastAsia="微软雅黑"/>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beforeLines="0" w:beforeAutospacing="0" w:after="0" w:afterLines="0" w:afterAutospacing="0" w:line="240" w:lineRule="auto"/>
      </w:pPr>
      <w:rPr>
        <w:rFonts w:hint="default" w:ascii="Helv" w:hAnsi="Helv" w:eastAsia="Arial Unicode MS" w:cs="Times New Roman"/>
        <w:b/>
        <w:bCs/>
      </w:rPr>
      <w:tcPr>
        <w:tcBorders>
          <w:top w:val="single" w:color="4F81BD" w:sz="8" w:space="0"/>
          <w:left w:val="single" w:color="4F81BD" w:sz="8" w:space="0"/>
          <w:bottom w:val="single" w:color="4F81BD" w:sz="18" w:space="0"/>
          <w:right w:val="single" w:color="4F81BD" w:sz="8" w:space="0"/>
          <w:insideH w:val="nil"/>
          <w:insideV w:val="single" w:sz="8" w:space="0"/>
        </w:tcBorders>
      </w:tcPr>
    </w:tblStylePr>
    <w:tblStylePr w:type="lastRow">
      <w:pPr>
        <w:spacing w:before="0" w:beforeLines="0" w:beforeAutospacing="0" w:after="0" w:afterLines="0" w:afterAutospacing="0" w:line="240" w:lineRule="auto"/>
      </w:pPr>
      <w:rPr>
        <w:rFonts w:hint="default" w:ascii="Helv" w:hAnsi="Helv" w:eastAsia="Arial Unicode MS" w:cs="Times New Roman"/>
        <w:b/>
        <w:bCs/>
      </w:r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hint="default" w:ascii="Helv" w:hAnsi="Helv" w:eastAsia="Arial Unicode MS" w:cs="Times New Roman"/>
        <w:b/>
        <w:bCs/>
      </w:rPr>
    </w:tblStylePr>
    <w:tblStylePr w:type="lastCol">
      <w:rPr>
        <w:rFonts w:hint="default" w:ascii="Helv" w:hAnsi="Helv" w:eastAsia="Arial Unicode MS" w:cs="Times New Roman"/>
        <w:b/>
        <w:bCs/>
      </w:rPr>
      <w:tcPr>
        <w:tcBorders>
          <w:top w:val="single" w:color="4F81BD" w:sz="8" w:space="0"/>
          <w:left w:val="single" w:color="4F81BD" w:sz="8" w:space="0"/>
          <w:bottom w:val="single" w:color="4F81BD" w:sz="8" w:space="0"/>
          <w:right w:val="single" w:color="4F81BD" w:sz="8" w:space="0"/>
        </w:tcBorders>
      </w:tcPr>
    </w:tblStylePr>
    <w:tblStylePr w:type="band1Vert">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customStyle="1" w:styleId="2426">
    <w:name w:val="浅色底纹16"/>
    <w:basedOn w:val="88"/>
    <w:semiHidden/>
    <w:qFormat/>
    <w:uiPriority w:val="0"/>
    <w:rPr>
      <w:rFonts w:ascii="Calibri" w:hAnsi="Calibri" w:eastAsia="微软雅黑"/>
      <w:color w:val="000000"/>
    </w:rPr>
    <w:tblPr>
      <w:tblBorders>
        <w:top w:val="single" w:color="000000" w:sz="8" w:space="0"/>
        <w:bottom w:val="single" w:color="000000" w:sz="8" w:space="0"/>
      </w:tblBorders>
    </w:tblPr>
    <w:tblStylePr w:type="firstRow">
      <w:pPr>
        <w:spacing w:before="0" w:beforeLines="0" w:beforeAutospacing="0" w:after="0" w:afterLines="0" w:afterAutospacing="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beforeLines="0" w:beforeAutospacing="0" w:after="0" w:afterLines="0" w:afterAutospacing="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2427">
    <w:name w:val="浅色网格 - 强调文字颜色 1116"/>
    <w:basedOn w:val="88"/>
    <w:semiHidden/>
    <w:qFormat/>
    <w:uiPriority w:val="0"/>
    <w:rPr>
      <w:rFonts w:ascii="Calibri" w:hAnsi="Calibri" w:eastAsia="微软雅黑"/>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beforeLines="0" w:beforeAutospacing="0" w:after="0" w:afterLines="0" w:afterAutospacing="0" w:line="240" w:lineRule="auto"/>
      </w:pPr>
      <w:rPr>
        <w:rFonts w:hint="default" w:ascii="Helv" w:hAnsi="Helv" w:eastAsia="Arial Unicode MS" w:cs="Times New Roman"/>
        <w:b/>
        <w:bCs/>
      </w:rPr>
      <w:tcPr>
        <w:tcBorders>
          <w:top w:val="single" w:color="4F81BD" w:sz="8" w:space="0"/>
          <w:left w:val="single" w:color="4F81BD" w:sz="8" w:space="0"/>
          <w:bottom w:val="single" w:color="4F81BD" w:sz="18" w:space="0"/>
          <w:right w:val="single" w:color="4F81BD" w:sz="8" w:space="0"/>
          <w:insideH w:val="nil"/>
          <w:insideV w:val="single" w:sz="8" w:space="0"/>
        </w:tcBorders>
      </w:tcPr>
    </w:tblStylePr>
    <w:tblStylePr w:type="lastRow">
      <w:pPr>
        <w:spacing w:before="0" w:beforeLines="0" w:beforeAutospacing="0" w:after="0" w:afterLines="0" w:afterAutospacing="0" w:line="240" w:lineRule="auto"/>
      </w:pPr>
      <w:rPr>
        <w:rFonts w:hint="default" w:ascii="Helv" w:hAnsi="Helv" w:eastAsia="Arial Unicode MS" w:cs="Times New Roman"/>
        <w:b/>
        <w:bCs/>
      </w:r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hint="default" w:ascii="Helv" w:hAnsi="Helv" w:eastAsia="Arial Unicode MS" w:cs="Times New Roman"/>
        <w:b/>
        <w:bCs/>
      </w:rPr>
    </w:tblStylePr>
    <w:tblStylePr w:type="lastCol">
      <w:rPr>
        <w:rFonts w:hint="default" w:ascii="Helv" w:hAnsi="Helv" w:eastAsia="Arial Unicode MS" w:cs="Times New Roman"/>
        <w:b/>
        <w:bCs/>
      </w:rPr>
      <w:tcPr>
        <w:tcBorders>
          <w:top w:val="single" w:color="4F81BD" w:sz="8" w:space="0"/>
          <w:left w:val="single" w:color="4F81BD" w:sz="8" w:space="0"/>
          <w:bottom w:val="single" w:color="4F81BD" w:sz="8" w:space="0"/>
          <w:right w:val="single" w:color="4F81BD" w:sz="8" w:space="0"/>
        </w:tcBorders>
      </w:tcPr>
    </w:tblStylePr>
    <w:tblStylePr w:type="band1Vert">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customStyle="1" w:styleId="2428">
    <w:name w:val="网格型146"/>
    <w:basedOn w:val="88"/>
    <w:qFormat/>
    <w:uiPriority w:val="59"/>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429">
    <w:name w:val="网格型1117"/>
    <w:basedOn w:val="88"/>
    <w:qFormat/>
    <w:uiPriority w:val="59"/>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430">
    <w:name w:val="网格型106"/>
    <w:basedOn w:val="88"/>
    <w:qFormat/>
    <w:uiPriority w:val="5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431">
    <w:name w:val="简明型 126"/>
    <w:basedOn w:val="88"/>
    <w:qFormat/>
    <w:uiPriority w:val="0"/>
    <w:pPr>
      <w:widowControl w:val="0"/>
      <w:adjustRightInd w:val="0"/>
      <w:snapToGrid w:val="0"/>
      <w:spacing w:line="300" w:lineRule="auto"/>
      <w:ind w:firstLine="200" w:firstLineChars="200"/>
      <w:jc w:val="both"/>
    </w:pPr>
    <w:rPr>
      <w:rFonts w:ascii="Cambria" w:hAnsi="Cambria"/>
    </w:rPr>
    <w:tblPr>
      <w:tblBorders>
        <w:top w:val="single" w:color="008000" w:sz="12" w:space="0"/>
        <w:bottom w:val="single" w:color="008000" w:sz="12" w:space="0"/>
      </w:tblBorders>
    </w:tbl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2432">
    <w:name w:val="网格型 526"/>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2433">
    <w:name w:val="网格型 826"/>
    <w:basedOn w:val="88"/>
    <w:qFormat/>
    <w:uiPriority w:val="0"/>
    <w:pPr>
      <w:widowControl w:val="0"/>
      <w:ind w:firstLine="200" w:firstLineChars="200"/>
      <w:jc w:val="both"/>
    </w:pPr>
    <w:rPr>
      <w:rFonts w:ascii="Cambria" w:hAnsi="Cambria"/>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2434">
    <w:name w:val="网格型156"/>
    <w:basedOn w:val="88"/>
    <w:qFormat/>
    <w:uiPriority w:val="0"/>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435">
    <w:name w:val="网格型1126"/>
    <w:basedOn w:val="88"/>
    <w:qFormat/>
    <w:uiPriority w:val="0"/>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436">
    <w:name w:val="表三维效果 116"/>
    <w:basedOn w:val="88"/>
    <w:qFormat/>
    <w:uiPriority w:val="0"/>
    <w:pPr>
      <w:widowControl w:val="0"/>
      <w:jc w:val="both"/>
    </w:p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2437">
    <w:name w:val="表三维效果 216"/>
    <w:basedOn w:val="88"/>
    <w:qFormat/>
    <w:uiPriority w:val="0"/>
    <w:pPr>
      <w:widowControl w:val="0"/>
      <w:jc w:val="both"/>
    </w:p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2438">
    <w:name w:val="表三维效果 316"/>
    <w:basedOn w:val="88"/>
    <w:qFormat/>
    <w:uiPriority w:val="0"/>
    <w:pPr>
      <w:widowControl w:val="0"/>
      <w:jc w:val="both"/>
    </w:p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2439">
    <w:name w:val="网格表 1 浅色26"/>
    <w:basedOn w:val="88"/>
    <w:qFormat/>
    <w:uiPriority w:val="46"/>
    <w:rPr>
      <w:rFonts w:ascii="Calibri" w:hAnsi="Calibri"/>
    </w:rPr>
    <w:tblPr>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Pr>
    <w:tblStylePr w:type="firstRow">
      <w:rPr>
        <w:b/>
        <w:bCs/>
      </w:rPr>
      <w:tcPr>
        <w:tcBorders>
          <w:bottom w:val="single" w:color="666666" w:sz="12" w:space="0"/>
        </w:tcBorders>
      </w:tcPr>
    </w:tblStylePr>
    <w:tblStylePr w:type="lastRow">
      <w:rPr>
        <w:b/>
        <w:bCs/>
      </w:rPr>
      <w:tcPr>
        <w:tcBorders>
          <w:top w:val="double" w:color="666666" w:sz="2" w:space="0"/>
        </w:tcBorders>
      </w:tcPr>
    </w:tblStylePr>
    <w:tblStylePr w:type="firstCol">
      <w:rPr>
        <w:b/>
        <w:bCs/>
      </w:rPr>
    </w:tblStylePr>
    <w:tblStylePr w:type="lastCol">
      <w:rPr>
        <w:b/>
        <w:bCs/>
      </w:rPr>
    </w:tblStylePr>
  </w:style>
  <w:style w:type="table" w:customStyle="1" w:styleId="2440">
    <w:name w:val="无格式表格 236"/>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2441">
    <w:name w:val="网格表 5 深色 - 着色 336"/>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DEDE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A5A5A5"/>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A5A5A5"/>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A5A5A5"/>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A5A5A5"/>
      </w:tcPr>
    </w:tblStylePr>
    <w:tblStylePr w:type="band1Vert">
      <w:tcPr>
        <w:shd w:val="clear" w:color="auto" w:fill="DBDBDB"/>
      </w:tcPr>
    </w:tblStylePr>
    <w:tblStylePr w:type="band1Horz">
      <w:tcPr>
        <w:shd w:val="clear" w:color="auto" w:fill="DBDBDB"/>
      </w:tcPr>
    </w:tblStylePr>
  </w:style>
  <w:style w:type="table" w:customStyle="1" w:styleId="2442">
    <w:name w:val="清单表 4 - 着色 336"/>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tcBorders>
        <w:shd w:val="clear" w:color="auto" w:fill="A5A5A5"/>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2443">
    <w:name w:val="网格表 6 彩色 - 着色 336"/>
    <w:basedOn w:val="88"/>
    <w:qFormat/>
    <w:uiPriority w:val="51"/>
    <w:rPr>
      <w:color w:val="7B7B7B"/>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rPr>
      <w:tcPr>
        <w:tcBorders>
          <w:bottom w:val="single" w:color="C9C9C9" w:sz="12" w:space="0"/>
        </w:tcBorders>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2444">
    <w:name w:val="网格型浅色36"/>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2445">
    <w:name w:val="网格型166"/>
    <w:basedOn w:val="8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446">
    <w:name w:val="无格式表格 246"/>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2447">
    <w:name w:val="网格型176"/>
    <w:basedOn w:val="88"/>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448">
    <w:name w:val="网格型226"/>
    <w:basedOn w:val="88"/>
    <w:qFormat/>
    <w:uiPriority w:val="39"/>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449">
    <w:name w:val="网格型326"/>
    <w:basedOn w:val="88"/>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450">
    <w:name w:val="网格型416"/>
    <w:basedOn w:val="88"/>
    <w:qFormat/>
    <w:uiPriority w:val="5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451">
    <w:name w:val="简明型 136"/>
    <w:basedOn w:val="88"/>
    <w:qFormat/>
    <w:uiPriority w:val="0"/>
    <w:pPr>
      <w:widowControl w:val="0"/>
      <w:spacing w:line="300" w:lineRule="auto"/>
      <w:jc w:val="both"/>
    </w:pPr>
    <w:tblPr>
      <w:tblBorders>
        <w:top w:val="single" w:color="008000" w:sz="12" w:space="0"/>
        <w:bottom w:val="single" w:color="008000" w:sz="12" w:space="0"/>
      </w:tblBorders>
    </w:tbl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2452">
    <w:name w:val="网格表 4 - 着色 626"/>
    <w:basedOn w:val="88"/>
    <w:qFormat/>
    <w:uiPriority w:val="49"/>
    <w:tblPr>
      <w:tblBorders>
        <w:top w:val="single" w:color="A8D08D" w:sz="4" w:space="0"/>
        <w:left w:val="single" w:color="A8D08D" w:sz="4" w:space="0"/>
        <w:bottom w:val="single" w:color="A8D08D" w:sz="4" w:space="0"/>
        <w:right w:val="single" w:color="A8D08D" w:sz="4" w:space="0"/>
        <w:insideH w:val="single" w:color="A8D08D" w:sz="4" w:space="0"/>
        <w:insideV w:val="single" w:color="A8D08D" w:sz="4" w:space="0"/>
      </w:tblBorders>
    </w:tblPr>
    <w:tblStylePr w:type="firstRow">
      <w:rPr>
        <w:b/>
        <w:bCs/>
        <w:color w:val="FFFFFF"/>
      </w:rPr>
      <w:tcPr>
        <w:tcBorders>
          <w:top w:val="single" w:color="70AD47" w:sz="4" w:space="0"/>
          <w:left w:val="single" w:color="70AD47" w:sz="4" w:space="0"/>
          <w:bottom w:val="single" w:color="70AD47" w:sz="4" w:space="0"/>
          <w:right w:val="single" w:color="70AD47" w:sz="4" w:space="0"/>
          <w:insideH w:val="nil"/>
          <w:insideV w:val="nil"/>
        </w:tcBorders>
        <w:shd w:val="clear" w:color="auto" w:fill="70AD47"/>
      </w:tcPr>
    </w:tblStylePr>
    <w:tblStylePr w:type="lastRow">
      <w:rPr>
        <w:b/>
        <w:bCs/>
      </w:rPr>
      <w:tcPr>
        <w:tcBorders>
          <w:top w:val="double" w:color="70AD47" w:sz="4" w:space="0"/>
        </w:tcBorders>
      </w:tcPr>
    </w:tblStylePr>
    <w:tblStylePr w:type="firstCol">
      <w:rPr>
        <w:b/>
        <w:bCs/>
      </w:rPr>
    </w:tblStylePr>
    <w:tblStylePr w:type="lastCol">
      <w:rPr>
        <w:b/>
        <w:bCs/>
      </w:rPr>
    </w:tblStylePr>
    <w:tblStylePr w:type="band1Vert">
      <w:tcPr>
        <w:shd w:val="clear" w:color="auto" w:fill="E2EFD9"/>
      </w:tcPr>
    </w:tblStylePr>
    <w:tblStylePr w:type="band1Horz">
      <w:tcPr>
        <w:shd w:val="clear" w:color="auto" w:fill="E2EFD9"/>
      </w:tcPr>
    </w:tblStylePr>
  </w:style>
  <w:style w:type="table" w:customStyle="1" w:styleId="2453">
    <w:name w:val="网格型 836"/>
    <w:basedOn w:val="88"/>
    <w:qFormat/>
    <w:uiPriority w:val="0"/>
    <w:pPr>
      <w:widowControl w:val="0"/>
      <w:spacing w:line="300" w:lineRule="auto"/>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2454">
    <w:name w:val="网格表 4 - 着色 326"/>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insideV w:val="nil"/>
        </w:tcBorders>
        <w:shd w:val="clear" w:color="auto" w:fill="A5A5A5"/>
      </w:tcPr>
    </w:tblStylePr>
    <w:tblStylePr w:type="lastRow">
      <w:rPr>
        <w:b/>
        <w:bCs/>
      </w:rPr>
      <w:tcPr>
        <w:tcBorders>
          <w:top w:val="double" w:color="A5A5A5"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2455">
    <w:name w:val="网格型 536"/>
    <w:basedOn w:val="88"/>
    <w:qFormat/>
    <w:uiPriority w:val="0"/>
    <w:pPr>
      <w:widowControl w:val="0"/>
      <w:spacing w:line="400" w:lineRule="exact"/>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2456">
    <w:name w:val="网格表 5 深色 - 着色 346"/>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DEDE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A5A5A5"/>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A5A5A5"/>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A5A5A5"/>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A5A5A5"/>
      </w:tcPr>
    </w:tblStylePr>
    <w:tblStylePr w:type="band1Vert">
      <w:tcPr>
        <w:shd w:val="clear" w:color="auto" w:fill="DBDBDB"/>
      </w:tcPr>
    </w:tblStylePr>
    <w:tblStylePr w:type="band1Horz">
      <w:tcPr>
        <w:shd w:val="clear" w:color="auto" w:fill="DBDBDB"/>
      </w:tcPr>
    </w:tblStylePr>
  </w:style>
  <w:style w:type="table" w:customStyle="1" w:styleId="2457">
    <w:name w:val="清单表 4 - 着色 346"/>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tcBorders>
        <w:shd w:val="clear" w:color="auto" w:fill="A5A5A5"/>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2458">
    <w:name w:val="网格表 6 彩色 - 着色 346"/>
    <w:basedOn w:val="88"/>
    <w:qFormat/>
    <w:uiPriority w:val="51"/>
    <w:rPr>
      <w:color w:val="7B7B7B"/>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rPr>
      <w:tcPr>
        <w:tcBorders>
          <w:bottom w:val="single" w:color="C9C9C9" w:sz="12" w:space="0"/>
        </w:tcBorders>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2459">
    <w:name w:val="网格型浅色46"/>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2460">
    <w:name w:val="网格型1136"/>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461">
    <w:name w:val="网格型1216"/>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462">
    <w:name w:val="MTEBNumberedEquation6"/>
    <w:basedOn w:val="88"/>
    <w:qFormat/>
    <w:uiPriority w:val="0"/>
  </w:style>
  <w:style w:type="table" w:customStyle="1" w:styleId="2463">
    <w:name w:val="通信表6"/>
    <w:basedOn w:val="88"/>
    <w:qFormat/>
    <w:uiPriority w:val="0"/>
    <w:tblPr>
      <w:tblBorders>
        <w:top w:val="single" w:color="auto" w:sz="6" w:space="0"/>
        <w:bottom w:val="single" w:color="auto" w:sz="6" w:space="0"/>
      </w:tblBorders>
    </w:tblPr>
    <w:tblStylePr w:type="firstRow">
      <w:tcPr>
        <w:tcBorders>
          <w:bottom w:val="single" w:color="auto" w:sz="4" w:space="0"/>
        </w:tcBorders>
      </w:tcPr>
    </w:tblStylePr>
  </w:style>
  <w:style w:type="table" w:customStyle="1" w:styleId="2464">
    <w:name w:val="网格型181"/>
    <w:basedOn w:val="8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465">
    <w:name w:val="彩色型 111"/>
    <w:basedOn w:val="88"/>
    <w:qFormat/>
    <w:uiPriority w:val="0"/>
    <w:pPr>
      <w:widowControl w:val="0"/>
      <w:ind w:firstLine="200" w:firstLineChars="200"/>
      <w:jc w:val="both"/>
    </w:pPr>
    <w:rPr>
      <w:rFonts w:ascii="Cambria" w:hAnsi="Cambria"/>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2466">
    <w:name w:val="彩色型 211"/>
    <w:basedOn w:val="88"/>
    <w:qFormat/>
    <w:uiPriority w:val="0"/>
    <w:pPr>
      <w:widowControl w:val="0"/>
      <w:ind w:firstLine="200" w:firstLineChars="200"/>
      <w:jc w:val="both"/>
    </w:pPr>
    <w:rPr>
      <w:rFonts w:ascii="Cambria" w:hAnsi="Cambria"/>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2467">
    <w:name w:val="彩色型 311"/>
    <w:basedOn w:val="88"/>
    <w:qFormat/>
    <w:uiPriority w:val="0"/>
    <w:pPr>
      <w:widowControl w:val="0"/>
      <w:ind w:firstLine="200" w:firstLineChars="200"/>
      <w:jc w:val="both"/>
    </w:pPr>
    <w:rPr>
      <w:rFonts w:ascii="Cambria" w:hAnsi="Cambria"/>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table" w:customStyle="1" w:styleId="2468">
    <w:name w:val="典雅型11"/>
    <w:basedOn w:val="88"/>
    <w:qFormat/>
    <w:uiPriority w:val="0"/>
    <w:pPr>
      <w:widowControl w:val="0"/>
      <w:ind w:firstLine="200" w:firstLineChars="200"/>
      <w:jc w:val="both"/>
    </w:pPr>
    <w:rPr>
      <w:rFonts w:ascii="Cambria" w:hAnsi="Cambria"/>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blStylePr w:type="firstRow">
      <w:rPr>
        <w:caps/>
        <w:color w:val="auto"/>
      </w:rPr>
      <w:tcPr>
        <w:tcBorders>
          <w:tl2br w:val="nil"/>
          <w:tr2bl w:val="nil"/>
        </w:tcBorders>
      </w:tcPr>
    </w:tblStylePr>
  </w:style>
  <w:style w:type="table" w:customStyle="1" w:styleId="2469">
    <w:name w:val="古典型 111"/>
    <w:basedOn w:val="88"/>
    <w:qFormat/>
    <w:uiPriority w:val="0"/>
    <w:pPr>
      <w:widowControl w:val="0"/>
      <w:spacing w:line="300" w:lineRule="auto"/>
      <w:jc w:val="both"/>
    </w:pPr>
    <w:tblPr>
      <w:tblBorders>
        <w:top w:val="single" w:color="000000" w:sz="12" w:space="0"/>
        <w:bottom w:val="single" w:color="000000" w:sz="12" w:space="0"/>
      </w:tblBorders>
    </w:tbl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2470">
    <w:name w:val="古典型 211"/>
    <w:basedOn w:val="88"/>
    <w:qFormat/>
    <w:uiPriority w:val="0"/>
    <w:pPr>
      <w:widowControl w:val="0"/>
      <w:ind w:firstLine="200" w:firstLineChars="200"/>
      <w:jc w:val="both"/>
    </w:pPr>
    <w:rPr>
      <w:rFonts w:ascii="Cambria" w:hAnsi="Cambria"/>
    </w:rPr>
    <w:tblPr>
      <w:tblBorders>
        <w:top w:val="single" w:color="000000" w:sz="12" w:space="0"/>
        <w:bottom w:val="single" w:color="000000" w:sz="12" w:space="0"/>
      </w:tblBorders>
    </w:tbl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2471">
    <w:name w:val="古典型 311"/>
    <w:basedOn w:val="88"/>
    <w:qFormat/>
    <w:uiPriority w:val="0"/>
    <w:pPr>
      <w:widowControl w:val="0"/>
      <w:ind w:firstLine="200" w:firstLineChars="200"/>
      <w:jc w:val="both"/>
    </w:pPr>
    <w:rPr>
      <w:rFonts w:ascii="Cambria" w:hAnsi="Cambria"/>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2472">
    <w:name w:val="古典型 411"/>
    <w:basedOn w:val="88"/>
    <w:qFormat/>
    <w:uiPriority w:val="0"/>
    <w:pPr>
      <w:widowControl w:val="0"/>
      <w:ind w:firstLine="200" w:firstLineChars="200"/>
      <w:jc w:val="both"/>
    </w:pPr>
    <w:rPr>
      <w:rFonts w:ascii="Cambria" w:hAnsi="Cambria"/>
    </w:rPr>
    <w:tblPr>
      <w:tblBorders>
        <w:top w:val="single" w:color="000000" w:sz="12" w:space="0"/>
        <w:left w:val="single" w:color="000000" w:sz="6" w:space="0"/>
        <w:bottom w:val="single" w:color="000000" w:sz="12" w:space="0"/>
        <w:right w:val="single" w:color="000000" w:sz="6" w:space="0"/>
      </w:tblBorders>
    </w:tbl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table" w:customStyle="1" w:styleId="2473">
    <w:name w:val="简明型 141"/>
    <w:basedOn w:val="88"/>
    <w:qFormat/>
    <w:uiPriority w:val="0"/>
    <w:pPr>
      <w:widowControl w:val="0"/>
      <w:spacing w:line="300" w:lineRule="auto"/>
      <w:jc w:val="both"/>
    </w:pPr>
    <w:tblPr>
      <w:tblBorders>
        <w:top w:val="single" w:color="008000" w:sz="12" w:space="0"/>
        <w:bottom w:val="single" w:color="008000" w:sz="12" w:space="0"/>
      </w:tblBorders>
    </w:tbl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2474">
    <w:name w:val="简明型 211"/>
    <w:basedOn w:val="88"/>
    <w:qFormat/>
    <w:uiPriority w:val="0"/>
    <w:pPr>
      <w:widowControl w:val="0"/>
      <w:spacing w:line="300" w:lineRule="auto"/>
      <w:jc w:val="both"/>
    </w:p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2475">
    <w:name w:val="简明型 311"/>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tblBorders>
    </w:tblPr>
    <w:tblStylePr w:type="firstRow">
      <w:rPr>
        <w:b/>
        <w:bCs/>
        <w:color w:val="FFFFFF"/>
      </w:rPr>
      <w:tcPr>
        <w:tcBorders>
          <w:tl2br w:val="nil"/>
          <w:tr2bl w:val="nil"/>
        </w:tcBorders>
        <w:shd w:val="solid" w:color="000000" w:fill="FFFFFF"/>
      </w:tcPr>
    </w:tblStylePr>
  </w:style>
  <w:style w:type="table" w:customStyle="1" w:styleId="2476">
    <w:name w:val="精巧型 111"/>
    <w:basedOn w:val="88"/>
    <w:qFormat/>
    <w:uiPriority w:val="0"/>
    <w:pPr>
      <w:widowControl w:val="0"/>
      <w:ind w:firstLine="200" w:firstLineChars="200"/>
      <w:jc w:val="both"/>
    </w:pPr>
    <w:rPr>
      <w:rFonts w:ascii="Cambria" w:hAnsi="Cambria"/>
    </w:r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2477">
    <w:name w:val="精巧型 211"/>
    <w:basedOn w:val="88"/>
    <w:qFormat/>
    <w:uiPriority w:val="0"/>
    <w:pPr>
      <w:widowControl w:val="0"/>
      <w:ind w:firstLine="200" w:firstLineChars="200"/>
      <w:jc w:val="both"/>
    </w:pPr>
    <w:rPr>
      <w:rFonts w:ascii="Cambria" w:hAnsi="Cambria"/>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2478">
    <w:name w:val="立体型 111"/>
    <w:basedOn w:val="88"/>
    <w:qFormat/>
    <w:uiPriority w:val="0"/>
    <w:pPr>
      <w:widowControl w:val="0"/>
      <w:ind w:firstLine="200" w:firstLineChars="200"/>
      <w:jc w:val="both"/>
    </w:pPr>
    <w:rPr>
      <w:rFonts w:ascii="Cambria" w:hAnsi="Cambria"/>
    </w:r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2479">
    <w:name w:val="立体型 211"/>
    <w:basedOn w:val="88"/>
    <w:qFormat/>
    <w:uiPriority w:val="0"/>
    <w:pPr>
      <w:widowControl w:val="0"/>
      <w:ind w:firstLine="200" w:firstLineChars="200"/>
      <w:jc w:val="both"/>
    </w:pPr>
    <w:rPr>
      <w:rFonts w:ascii="Cambria" w:hAnsi="Cambria"/>
    </w:r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2480">
    <w:name w:val="立体型 311"/>
    <w:basedOn w:val="88"/>
    <w:qFormat/>
    <w:uiPriority w:val="0"/>
    <w:pPr>
      <w:widowControl w:val="0"/>
      <w:ind w:firstLine="200" w:firstLineChars="200"/>
      <w:jc w:val="both"/>
    </w:pPr>
    <w:rPr>
      <w:rFonts w:ascii="Cambria" w:hAnsi="Cambria"/>
    </w:r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2481">
    <w:name w:val="列表型 111"/>
    <w:basedOn w:val="88"/>
    <w:qFormat/>
    <w:uiPriority w:val="0"/>
    <w:pPr>
      <w:widowControl w:val="0"/>
      <w:ind w:firstLine="200" w:firstLineChars="200"/>
      <w:jc w:val="both"/>
    </w:pPr>
    <w:rPr>
      <w:rFonts w:ascii="Cambria" w:hAnsi="Cambria"/>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2482">
    <w:name w:val="列表型 211"/>
    <w:basedOn w:val="88"/>
    <w:qFormat/>
    <w:uiPriority w:val="0"/>
    <w:pPr>
      <w:widowControl w:val="0"/>
      <w:ind w:firstLine="200" w:firstLineChars="200"/>
      <w:jc w:val="both"/>
    </w:pPr>
    <w:rPr>
      <w:rFonts w:ascii="Cambria" w:hAnsi="Cambria"/>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2483">
    <w:name w:val="列表型 311"/>
    <w:basedOn w:val="88"/>
    <w:qFormat/>
    <w:uiPriority w:val="0"/>
    <w:pPr>
      <w:widowControl w:val="0"/>
      <w:ind w:firstLine="200" w:firstLineChars="200"/>
      <w:jc w:val="both"/>
    </w:pPr>
    <w:rPr>
      <w:rFonts w:ascii="Cambria" w:hAnsi="Cambria"/>
    </w:rPr>
    <w:tblPr>
      <w:tblBorders>
        <w:top w:val="single" w:color="000000" w:sz="12" w:space="0"/>
        <w:bottom w:val="single" w:color="000000" w:sz="12" w:space="0"/>
        <w:insideH w:val="single" w:color="000000" w:sz="6" w:space="0"/>
      </w:tblBorders>
    </w:tbl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2484">
    <w:name w:val="列表型 411"/>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H w:val="single" w:color="000000" w:sz="6" w:space="0"/>
      </w:tblBorders>
    </w:tblPr>
    <w:tblStylePr w:type="firstRow">
      <w:rPr>
        <w:b/>
        <w:bCs/>
        <w:color w:val="FFFFFF"/>
      </w:rPr>
      <w:tcPr>
        <w:tcBorders>
          <w:bottom w:val="single" w:color="000000" w:sz="12" w:space="0"/>
          <w:tl2br w:val="nil"/>
          <w:tr2bl w:val="nil"/>
        </w:tcBorders>
        <w:shd w:val="solid" w:color="808080" w:fill="FFFFFF"/>
      </w:tcPr>
    </w:tblStylePr>
  </w:style>
  <w:style w:type="table" w:customStyle="1" w:styleId="2485">
    <w:name w:val="列表型 511"/>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H w:val="single" w:color="000000" w:sz="6" w:space="0"/>
      </w:tblBorders>
    </w:tbl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2486">
    <w:name w:val="列表型 611"/>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tblStylePr w:type="nwCell">
      <w:tcPr>
        <w:tcBorders>
          <w:tl2br w:val="single" w:color="000000" w:sz="6" w:space="0"/>
          <w:tr2bl w:val="nil"/>
        </w:tcBorders>
      </w:tcPr>
    </w:tblStylePr>
  </w:style>
  <w:style w:type="table" w:customStyle="1" w:styleId="2487">
    <w:name w:val="列表型 711"/>
    <w:basedOn w:val="88"/>
    <w:qFormat/>
    <w:uiPriority w:val="0"/>
    <w:pPr>
      <w:widowControl w:val="0"/>
      <w:ind w:firstLine="200" w:firstLineChars="200"/>
      <w:jc w:val="both"/>
    </w:pPr>
    <w:rPr>
      <w:rFonts w:ascii="Cambria" w:hAnsi="Cambria"/>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2488">
    <w:name w:val="列表型 811"/>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tblStylePr w:type="nwCell">
      <w:tcPr>
        <w:tcBorders>
          <w:tl2br w:val="single" w:color="auto" w:sz="6" w:space="0"/>
          <w:tr2bl w:val="nil"/>
        </w:tcBorders>
      </w:tcPr>
    </w:tblStylePr>
  </w:style>
  <w:style w:type="table" w:customStyle="1" w:styleId="2489">
    <w:name w:val="流行型11"/>
    <w:basedOn w:val="88"/>
    <w:qFormat/>
    <w:uiPriority w:val="0"/>
    <w:pPr>
      <w:widowControl w:val="0"/>
      <w:ind w:firstLine="200" w:firstLineChars="200"/>
      <w:jc w:val="both"/>
    </w:pPr>
    <w:rPr>
      <w:rFonts w:ascii="Cambria" w:hAnsi="Cambria"/>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2490">
    <w:name w:val="竖列型 111"/>
    <w:basedOn w:val="88"/>
    <w:qFormat/>
    <w:uiPriority w:val="0"/>
    <w:pPr>
      <w:widowControl w:val="0"/>
      <w:ind w:firstLine="200" w:firstLineChars="200"/>
      <w:jc w:val="both"/>
    </w:pPr>
    <w:rPr>
      <w:rFonts w:ascii="Cambria" w:hAnsi="Cambria"/>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2491">
    <w:name w:val="竖列型 211"/>
    <w:basedOn w:val="88"/>
    <w:qFormat/>
    <w:uiPriority w:val="0"/>
    <w:pPr>
      <w:widowControl w:val="0"/>
      <w:ind w:firstLine="200" w:firstLineChars="200"/>
      <w:jc w:val="both"/>
    </w:pPr>
    <w:rPr>
      <w:rFonts w:ascii="Cambria" w:hAnsi="Cambria"/>
      <w:b/>
      <w:bCs/>
    </w:r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2492">
    <w:name w:val="竖列型 311"/>
    <w:basedOn w:val="88"/>
    <w:qFormat/>
    <w:uiPriority w:val="0"/>
    <w:pPr>
      <w:widowControl w:val="0"/>
      <w:ind w:firstLine="200" w:firstLineChars="200"/>
      <w:jc w:val="both"/>
    </w:pPr>
    <w:rPr>
      <w:rFonts w:ascii="Cambria" w:hAnsi="Cambria"/>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2493">
    <w:name w:val="竖列型 411"/>
    <w:basedOn w:val="88"/>
    <w:qFormat/>
    <w:uiPriority w:val="0"/>
    <w:pPr>
      <w:widowControl w:val="0"/>
      <w:ind w:firstLine="200" w:firstLineChars="200"/>
      <w:jc w:val="both"/>
    </w:pPr>
    <w:rPr>
      <w:rFonts w:ascii="Cambria" w:hAnsi="Cambria"/>
    </w:r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2494">
    <w:name w:val="竖列型 511"/>
    <w:basedOn w:val="88"/>
    <w:qFormat/>
    <w:uiPriority w:val="0"/>
    <w:pPr>
      <w:widowControl w:val="0"/>
      <w:ind w:firstLine="200" w:firstLineChars="200"/>
      <w:jc w:val="both"/>
    </w:pPr>
    <w:rPr>
      <w:rFonts w:ascii="Cambria" w:hAnsi="Cambria"/>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2495">
    <w:name w:val="网格型 111"/>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blStylePr w:type="lastRow">
      <w:rPr>
        <w:i/>
        <w:iCs/>
      </w:rPr>
      <w:tcPr>
        <w:tcBorders>
          <w:tl2br w:val="nil"/>
          <w:tr2bl w:val="nil"/>
        </w:tcBorders>
      </w:tcPr>
    </w:tblStylePr>
    <w:tblStylePr w:type="lastCol">
      <w:rPr>
        <w:i/>
        <w:iCs/>
      </w:rPr>
      <w:tcPr>
        <w:tcBorders>
          <w:tl2br w:val="nil"/>
          <w:tr2bl w:val="nil"/>
        </w:tcBorders>
      </w:tcPr>
    </w:tblStylePr>
    <w:tblStylePr w:type="nwCell">
      <w:tcPr>
        <w:tcBorders>
          <w:tl2br w:val="single" w:color="000000" w:sz="6" w:space="0"/>
          <w:tr2bl w:val="nil"/>
        </w:tcBorders>
      </w:tcPr>
    </w:tblStylePr>
  </w:style>
  <w:style w:type="table" w:customStyle="1" w:styleId="2496">
    <w:name w:val="网格型 211"/>
    <w:basedOn w:val="88"/>
    <w:qFormat/>
    <w:uiPriority w:val="0"/>
    <w:pPr>
      <w:widowControl w:val="0"/>
      <w:ind w:firstLine="200" w:firstLineChars="200"/>
      <w:jc w:val="both"/>
    </w:pPr>
    <w:rPr>
      <w:rFonts w:ascii="Cambria" w:hAnsi="Cambria"/>
    </w:rPr>
    <w:tblPr>
      <w:tblBorders>
        <w:insideH w:val="single" w:color="000000" w:sz="6" w:space="0"/>
        <w:insideV w:val="single" w:color="000000" w:sz="6" w:space="0"/>
      </w:tblBorders>
    </w:tbl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2497">
    <w:name w:val="网格型 311"/>
    <w:basedOn w:val="88"/>
    <w:qFormat/>
    <w:uiPriority w:val="0"/>
    <w:pPr>
      <w:widowControl w:val="0"/>
      <w:ind w:firstLine="200" w:firstLineChars="200"/>
      <w:jc w:val="both"/>
    </w:pPr>
    <w:rPr>
      <w:rFonts w:ascii="Cambria" w:hAnsi="Cambria"/>
    </w:rPr>
    <w:tblPr>
      <w:tblBorders>
        <w:top w:val="single" w:color="000000" w:sz="6" w:space="0"/>
        <w:left w:val="single" w:color="000000" w:sz="12" w:space="0"/>
        <w:bottom w:val="single" w:color="000000" w:sz="6" w:space="0"/>
        <w:right w:val="single" w:color="000000" w:sz="12" w:space="0"/>
        <w:insideV w:val="single" w:color="000000" w:sz="6" w:space="0"/>
      </w:tblBorders>
    </w:tbl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2498">
    <w:name w:val="网格型 411"/>
    <w:basedOn w:val="88"/>
    <w:qFormat/>
    <w:uiPriority w:val="0"/>
    <w:pPr>
      <w:widowControl w:val="0"/>
      <w:ind w:firstLine="200" w:firstLineChars="200"/>
      <w:jc w:val="both"/>
    </w:pPr>
    <w:rPr>
      <w:rFonts w:ascii="Cambria" w:hAnsi="Cambria"/>
    </w:rPr>
    <w:tblPr>
      <w:tblBorders>
        <w:left w:val="single" w:color="000000" w:sz="12" w:space="0"/>
        <w:right w:val="single" w:color="000000" w:sz="12" w:space="0"/>
        <w:insideH w:val="single" w:color="000000" w:sz="6" w:space="0"/>
        <w:insideV w:val="single" w:color="000000" w:sz="6" w:space="0"/>
      </w:tblBorders>
    </w:tbl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2499">
    <w:name w:val="网格型 541"/>
    <w:basedOn w:val="88"/>
    <w:qFormat/>
    <w:uiPriority w:val="0"/>
    <w:pPr>
      <w:widowControl w:val="0"/>
      <w:spacing w:line="400" w:lineRule="exact"/>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2500">
    <w:name w:val="网格型 611"/>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V w:val="single" w:color="000000" w:sz="6" w:space="0"/>
      </w:tblBorders>
    </w:tbl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2501">
    <w:name w:val="网格型 711"/>
    <w:basedOn w:val="88"/>
    <w:qFormat/>
    <w:uiPriority w:val="0"/>
    <w:pPr>
      <w:widowControl w:val="0"/>
      <w:ind w:firstLine="200" w:firstLineChars="200"/>
      <w:jc w:val="both"/>
    </w:pPr>
    <w:rPr>
      <w:rFonts w:ascii="Cambria" w:hAnsi="Cambria"/>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2502">
    <w:name w:val="网格型 841"/>
    <w:basedOn w:val="88"/>
    <w:qFormat/>
    <w:uiPriority w:val="0"/>
    <w:pPr>
      <w:widowControl w:val="0"/>
      <w:spacing w:line="300" w:lineRule="auto"/>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2503">
    <w:name w:val="网页型 111"/>
    <w:basedOn w:val="88"/>
    <w:qFormat/>
    <w:uiPriority w:val="0"/>
    <w:pPr>
      <w:widowControl w:val="0"/>
      <w:ind w:firstLine="200" w:firstLineChars="200"/>
      <w:jc w:val="both"/>
    </w:pPr>
    <w:rPr>
      <w:rFonts w:ascii="Cambria" w:hAnsi="Cambria"/>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blStylePr w:type="firstRow">
      <w:rPr>
        <w:color w:val="auto"/>
      </w:rPr>
      <w:tcPr>
        <w:tcBorders>
          <w:tl2br w:val="nil"/>
          <w:tr2bl w:val="nil"/>
        </w:tcBorders>
      </w:tcPr>
    </w:tblStylePr>
  </w:style>
  <w:style w:type="table" w:customStyle="1" w:styleId="2504">
    <w:name w:val="网页型 211"/>
    <w:basedOn w:val="88"/>
    <w:qFormat/>
    <w:uiPriority w:val="0"/>
    <w:pPr>
      <w:widowControl w:val="0"/>
      <w:ind w:firstLine="200" w:firstLineChars="200"/>
      <w:jc w:val="both"/>
    </w:pPr>
    <w:rPr>
      <w:rFonts w:ascii="Cambria" w:hAnsi="Cambria"/>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blStylePr w:type="firstRow">
      <w:rPr>
        <w:color w:val="auto"/>
      </w:rPr>
      <w:tcPr>
        <w:tcBorders>
          <w:tl2br w:val="nil"/>
          <w:tr2bl w:val="nil"/>
        </w:tcBorders>
      </w:tcPr>
    </w:tblStylePr>
  </w:style>
  <w:style w:type="table" w:customStyle="1" w:styleId="2505">
    <w:name w:val="网页型 311"/>
    <w:basedOn w:val="88"/>
    <w:qFormat/>
    <w:uiPriority w:val="0"/>
    <w:pPr>
      <w:widowControl w:val="0"/>
      <w:ind w:firstLine="200" w:firstLineChars="200"/>
      <w:jc w:val="both"/>
    </w:pPr>
    <w:rPr>
      <w:rFonts w:ascii="Cambria" w:hAnsi="Cambria"/>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blStylePr w:type="firstRow">
      <w:rPr>
        <w:color w:val="auto"/>
      </w:rPr>
      <w:tcPr>
        <w:tcBorders>
          <w:tl2br w:val="nil"/>
          <w:tr2bl w:val="nil"/>
        </w:tcBorders>
      </w:tcPr>
    </w:tblStylePr>
  </w:style>
  <w:style w:type="table" w:customStyle="1" w:styleId="2506">
    <w:name w:val="专业型11"/>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blStylePr w:type="firstRow">
      <w:rPr>
        <w:b/>
        <w:bCs/>
        <w:color w:val="auto"/>
      </w:rPr>
      <w:tcPr>
        <w:tcBorders>
          <w:tl2br w:val="nil"/>
          <w:tr2bl w:val="nil"/>
        </w:tcBorders>
        <w:shd w:val="solid" w:color="000000" w:fill="FFFFFF"/>
      </w:tcPr>
    </w:tblStylePr>
  </w:style>
  <w:style w:type="table" w:customStyle="1" w:styleId="2507">
    <w:name w:val="浅色底纹 - 着色 221"/>
    <w:basedOn w:val="88"/>
    <w:qFormat/>
    <w:uiPriority w:val="30"/>
    <w:rPr>
      <w:b/>
      <w:bCs/>
      <w:i/>
      <w:iCs/>
      <w:sz w:val="24"/>
    </w:rPr>
    <w:tblPr>
      <w:tblBorders>
        <w:top w:val="single" w:color="C0504D" w:sz="8" w:space="0"/>
        <w:bottom w:val="single" w:color="C0504D" w:sz="8" w:space="0"/>
      </w:tblBorders>
    </w:tblPr>
    <w:tblStylePr w:type="firstRow">
      <w:pPr>
        <w:spacing w:before="0" w:beforeLines="0" w:beforeAutospacing="0" w:after="0" w:afterLines="0" w:afterAutospacing="0" w:line="240" w:lineRule="auto"/>
      </w:pPr>
      <w:rPr>
        <w:b/>
        <w:bCs/>
      </w:rPr>
      <w:tcPr>
        <w:tcBorders>
          <w:top w:val="single" w:color="C0504D" w:sz="8" w:space="0"/>
          <w:left w:val="nil"/>
          <w:bottom w:val="single" w:color="C0504D" w:sz="8" w:space="0"/>
          <w:right w:val="nil"/>
          <w:insideH w:val="nil"/>
          <w:insideV w:val="nil"/>
        </w:tcBorders>
      </w:tcPr>
    </w:tblStylePr>
    <w:tblStylePr w:type="lastRow">
      <w:pPr>
        <w:spacing w:before="0" w:beforeLines="0" w:beforeAutospacing="0" w:after="0" w:afterLines="0" w:afterAutospacing="0" w:line="240" w:lineRule="auto"/>
      </w:pPr>
      <w:rPr>
        <w:b/>
        <w:bCs/>
      </w:rPr>
      <w:tcPr>
        <w:tcBorders>
          <w:top w:val="single" w:color="C0504D" w:sz="8" w:space="0"/>
          <w:left w:val="nil"/>
          <w:bottom w:val="single" w:color="C0504D"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FD3D2"/>
      </w:tcPr>
    </w:tblStylePr>
    <w:tblStylePr w:type="band1Horz">
      <w:tcPr>
        <w:tcBorders>
          <w:left w:val="nil"/>
          <w:right w:val="nil"/>
          <w:insideH w:val="nil"/>
          <w:insideV w:val="nil"/>
        </w:tcBorders>
        <w:shd w:val="clear" w:color="auto" w:fill="EFD3D2"/>
      </w:tcPr>
    </w:tblStylePr>
  </w:style>
  <w:style w:type="table" w:customStyle="1" w:styleId="2508">
    <w:name w:val="浅色列表 - 着色 311"/>
    <w:basedOn w:val="88"/>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beforeLines="0" w:beforeAutospacing="0" w:after="0" w:afterLines="0" w:afterAutospacing="0" w:line="240" w:lineRule="auto"/>
      </w:pPr>
      <w:rPr>
        <w:b/>
        <w:bCs/>
        <w:color w:val="FFFFFF"/>
      </w:rPr>
      <w:tcPr>
        <w:shd w:val="clear" w:color="auto" w:fill="9BBB59"/>
      </w:tcPr>
    </w:tblStylePr>
    <w:tblStylePr w:type="lastRow">
      <w:pPr>
        <w:spacing w:before="0" w:beforeLines="0" w:beforeAutospacing="0" w:after="0" w:afterLines="0" w:afterAutospacing="0" w:line="240" w:lineRule="auto"/>
      </w:pPr>
      <w:rPr>
        <w:b/>
        <w:bCs/>
      </w:r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cPr>
        <w:tcBorders>
          <w:top w:val="single" w:color="9BBB59" w:sz="8" w:space="0"/>
          <w:left w:val="single" w:color="9BBB59" w:sz="8" w:space="0"/>
          <w:bottom w:val="single" w:color="9BBB59" w:sz="8" w:space="0"/>
          <w:right w:val="single" w:color="9BBB59" w:sz="8" w:space="0"/>
        </w:tcBorders>
      </w:tcPr>
    </w:tblStylePr>
    <w:tblStylePr w:type="band1Horz">
      <w:tcPr>
        <w:tcBorders>
          <w:top w:val="single" w:color="9BBB59" w:sz="8" w:space="0"/>
          <w:left w:val="single" w:color="9BBB59" w:sz="8" w:space="0"/>
          <w:bottom w:val="single" w:color="9BBB59" w:sz="8" w:space="0"/>
          <w:right w:val="single" w:color="9BBB59" w:sz="8" w:space="0"/>
        </w:tcBorders>
      </w:tcPr>
    </w:tblStylePr>
  </w:style>
  <w:style w:type="table" w:customStyle="1" w:styleId="2509">
    <w:name w:val="浅色网格 - 着色 311"/>
    <w:basedOn w:val="88"/>
    <w:qFormat/>
    <w:uiPriority w:val="72"/>
    <w:rPr>
      <w:rFonts w:ascii="Calibri" w:hAnsi="Calibri"/>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DF2F8"/>
    </w:tcPr>
    <w:tblStylePr w:type="firstRow">
      <w:rPr>
        <w:b/>
        <w:bCs/>
        <w:color w:val="FFFFFF"/>
      </w:rPr>
      <w:tcPr>
        <w:tcBorders>
          <w:bottom w:val="single" w:color="FFFFFF" w:sz="12" w:space="0"/>
        </w:tcBorders>
        <w:shd w:val="clear" w:color="auto" w:fill="9E3A38"/>
      </w:tcPr>
    </w:tblStylePr>
    <w:tblStylePr w:type="lastRow">
      <w:rPr>
        <w:b/>
        <w:bCs/>
        <w:color w:val="9E3A38"/>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D3DFEE"/>
      </w:tcPr>
    </w:tblStylePr>
    <w:tblStylePr w:type="band1Horz">
      <w:tcPr>
        <w:shd w:val="clear" w:color="auto" w:fill="DBE5F1"/>
      </w:tcPr>
    </w:tblStylePr>
    <w:tblStylePr w:type="band2Horz">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customStyle="1" w:styleId="2510">
    <w:name w:val="中等深浅底纹 1 - 着色 311"/>
    <w:basedOn w:val="88"/>
    <w:qFormat/>
    <w:uiPriority w:val="29"/>
    <w:rPr>
      <w:i/>
      <w:iCs/>
      <w:sz w:val="24"/>
    </w:rPr>
    <w:tblPr>
      <w:tblBorders>
        <w:insideH w:val="single" w:color="FFFFFF" w:sz="4" w:space="0"/>
      </w:tblBorders>
    </w:tblPr>
    <w:tcPr>
      <w:shd w:val="clear" w:color="auto" w:fill="DBE5F1"/>
    </w:tcPr>
    <w:tblStylePr w:type="firstRow">
      <w:rPr>
        <w:b/>
        <w:bCs/>
        <w:color w:val="FFFFFF"/>
      </w:rPr>
      <w:tcPr>
        <w:shd w:val="clear" w:color="auto" w:fill="B8CCE4"/>
      </w:tcPr>
    </w:tblStylePr>
    <w:tblStylePr w:type="lastRow">
      <w:rPr>
        <w:b/>
        <w:bCs/>
      </w:rPr>
      <w:tcPr>
        <w:shd w:val="clear" w:color="auto" w:fill="B8CCE4"/>
      </w:tcPr>
    </w:tblStylePr>
    <w:tblStylePr w:type="firstCol">
      <w:rPr>
        <w:b/>
        <w:bCs/>
      </w:rPr>
      <w:tcPr>
        <w:shd w:val="clear" w:color="auto" w:fill="365F91"/>
      </w:tcPr>
    </w:tblStylePr>
    <w:tblStylePr w:type="lastCol">
      <w:rPr>
        <w:b/>
        <w:bCs/>
      </w:rPr>
      <w:tcPr>
        <w:shd w:val="clear" w:color="auto" w:fill="365F91"/>
      </w:tcPr>
    </w:tblStylePr>
    <w:tblStylePr w:type="band1Vert">
      <w:tcPr>
        <w:shd w:val="clear" w:color="auto" w:fill="A7BFDE"/>
      </w:tcPr>
    </w:tblStylePr>
    <w:tblStylePr w:type="band1Horz">
      <w:tcPr>
        <w:shd w:val="clear" w:color="auto" w:fill="A7BFDE"/>
      </w:tcPr>
    </w:tblStylePr>
    <w:tblStylePr w:type="band2Horz">
      <w:tcPr>
        <w:tcBorders>
          <w:insideH w:val="nil"/>
          <w:insideV w:val="nil"/>
        </w:tcBorders>
      </w:tcPr>
    </w:tblStylePr>
  </w:style>
  <w:style w:type="table" w:customStyle="1" w:styleId="2511">
    <w:name w:val="中等深浅底纹 2 - 着色 311"/>
    <w:basedOn w:val="88"/>
    <w:qFormat/>
    <w:uiPriority w:val="30"/>
    <w:rPr>
      <w:b/>
      <w:bCs/>
      <w:i/>
      <w:iCs/>
      <w:sz w:val="24"/>
    </w:rPr>
    <w:tblPr>
      <w:tblBorders>
        <w:top w:val="single" w:color="C0504D" w:sz="8" w:space="0"/>
        <w:bottom w:val="single" w:color="C0504D" w:sz="8" w:space="0"/>
      </w:tblBorders>
    </w:tblPr>
    <w:tblStylePr w:type="firstRow">
      <w:pPr>
        <w:spacing w:before="0" w:beforeLines="0" w:beforeAutospacing="0" w:after="0" w:afterLines="0" w:afterAutospacing="0" w:line="240" w:lineRule="auto"/>
      </w:pPr>
      <w:rPr>
        <w:b/>
        <w:bCs/>
        <w:color w:val="FFFFFF"/>
      </w:rPr>
      <w:tcPr>
        <w:tcBorders>
          <w:top w:val="single" w:color="C0504D" w:sz="8" w:space="0"/>
          <w:left w:val="nil"/>
          <w:bottom w:val="single" w:color="C0504D" w:sz="8" w:space="0"/>
          <w:right w:val="nil"/>
          <w:insideH w:val="nil"/>
          <w:insideV w:val="nil"/>
        </w:tcBorders>
      </w:tcPr>
    </w:tblStylePr>
    <w:tblStylePr w:type="lastRow">
      <w:pPr>
        <w:spacing w:before="0" w:beforeLines="0" w:beforeAutospacing="0" w:after="0" w:afterLines="0" w:afterAutospacing="0" w:line="240" w:lineRule="auto"/>
      </w:pPr>
      <w:rPr>
        <w:color w:val="auto"/>
      </w:rPr>
      <w:tcPr>
        <w:tcBorders>
          <w:top w:val="single" w:color="C0504D" w:sz="8" w:space="0"/>
          <w:left w:val="nil"/>
          <w:bottom w:val="single" w:color="C0504D" w:sz="8" w:space="0"/>
          <w:right w:val="nil"/>
          <w:insideH w:val="nil"/>
          <w:insideV w:val="nil"/>
        </w:tcBorders>
      </w:tcPr>
    </w:tblStylePr>
    <w:tblStylePr w:type="firstCol">
      <w:rPr>
        <w:b/>
        <w:bCs/>
        <w:color w:val="FFFFFF"/>
      </w:rPr>
      <w:tcPr>
        <w:tcBorders>
          <w:top w:val="nil"/>
          <w:left w:val="single" w:color="auto" w:sz="18" w:space="0"/>
          <w:bottom w:val="nil"/>
          <w:right w:val="nil"/>
          <w:insideH w:val="nil"/>
          <w:insideV w:val="nil"/>
        </w:tcBorders>
        <w:shd w:val="clear" w:color="auto" w:fill="9BBB59"/>
      </w:tcPr>
    </w:tblStylePr>
    <w:tblStylePr w:type="lastCol">
      <w:rPr>
        <w:b/>
        <w:bCs/>
        <w:color w:val="FFFFFF"/>
      </w:rPr>
      <w:tcPr>
        <w:tcBorders>
          <w:bottom w:val="nil"/>
          <w:right w:val="nil"/>
          <w:insideH w:val="nil"/>
          <w:insideV w:val="nil"/>
        </w:tcBorders>
        <w:shd w:val="clear" w:color="auto" w:fill="9BBB59"/>
      </w:tcPr>
    </w:tblStylePr>
    <w:tblStylePr w:type="band1Vert">
      <w:tcPr>
        <w:tcBorders>
          <w:left w:val="nil"/>
          <w:right w:val="nil"/>
          <w:insideH w:val="nil"/>
          <w:insideV w:val="nil"/>
        </w:tcBorders>
        <w:shd w:val="clear" w:color="auto" w:fill="EFD3D2"/>
      </w:tcPr>
    </w:tblStylePr>
    <w:tblStylePr w:type="band1Horz">
      <w:tcPr>
        <w:tcBorders>
          <w:left w:val="nil"/>
          <w:right w:val="nil"/>
          <w:insideH w:val="nil"/>
          <w:insideV w:val="nil"/>
        </w:tcBorders>
        <w:shd w:val="clear" w:color="auto" w:fill="EFD3D2"/>
      </w:tcPr>
    </w:tblStylePr>
    <w:tblStylePr w:type="neCell">
      <w:tcPr>
        <w:tcBorders>
          <w:top w:val="single" w:color="auto" w:sz="18" w:space="0"/>
          <w:left w:val="single" w:color="auto" w:sz="18" w:space="0"/>
          <w:bottom w:val="nil"/>
          <w:right w:val="nil"/>
          <w:insideH w:val="nil"/>
          <w:insideV w:val="nil"/>
        </w:tcBorders>
      </w:tcPr>
    </w:tblStylePr>
    <w:tblStylePr w:type="nwCell">
      <w:rPr>
        <w:color w:val="FFFFFF"/>
      </w:rPr>
      <w:tcPr>
        <w:tcBorders>
          <w:top w:val="single" w:color="auto" w:sz="18" w:space="0"/>
          <w:left w:val="single" w:color="auto" w:sz="18" w:space="0"/>
          <w:bottom w:val="nil"/>
          <w:right w:val="nil"/>
          <w:insideH w:val="nil"/>
          <w:insideV w:val="nil"/>
        </w:tcBorders>
      </w:tcPr>
    </w:tblStylePr>
  </w:style>
  <w:style w:type="table" w:customStyle="1" w:styleId="2512">
    <w:name w:val="中等深浅列表 1 - 着色 611"/>
    <w:basedOn w:val="88"/>
    <w:qFormat/>
    <w:uiPriority w:val="65"/>
    <w:rPr>
      <w:color w:val="000000"/>
    </w:rPr>
    <w:tblPr>
      <w:tblBorders>
        <w:top w:val="single" w:color="F79646" w:sz="8" w:space="0"/>
        <w:bottom w:val="single" w:color="F79646" w:sz="8" w:space="0"/>
      </w:tblBorders>
    </w:tblPr>
    <w:tblStylePr w:type="firstRow">
      <w:rPr>
        <w:rFonts w:hint="default" w:ascii="Helv" w:hAnsi="Helv" w:eastAsia="Arial" w:cs="Times New Roman"/>
      </w:rPr>
      <w:tcPr>
        <w:tcBorders>
          <w:top w:val="nil"/>
          <w:left w:val="single" w:color="F79646" w:sz="8" w:space="0"/>
          <w:bottom w:val="nil"/>
          <w:right w:val="nil"/>
          <w:insideH w:val="nil"/>
          <w:insideV w:val="nil"/>
          <w:tl2br w:val="nil"/>
          <w:tr2bl w:val="nil"/>
        </w:tcBorders>
      </w:tcPr>
    </w:tblStylePr>
    <w:tblStylePr w:type="lastRow">
      <w:rPr>
        <w:b/>
        <w:bCs/>
        <w:color w:val="1F497D"/>
      </w:rPr>
      <w:tcPr>
        <w:tcBorders>
          <w:top w:val="single" w:color="F79646" w:sz="8" w:space="0"/>
          <w:left w:val="single" w:color="F79646" w:sz="8" w:space="0"/>
          <w:bottom w:val="nil"/>
          <w:right w:val="nil"/>
          <w:insideH w:val="nil"/>
          <w:insideV w:val="nil"/>
          <w:tl2br w:val="nil"/>
          <w:tr2bl w:val="nil"/>
        </w:tcBorders>
      </w:tcPr>
    </w:tblStylePr>
    <w:tblStylePr w:type="firstCol">
      <w:rPr>
        <w:b/>
        <w:bCs/>
      </w:rPr>
    </w:tblStylePr>
    <w:tblStylePr w:type="lastCol">
      <w:rPr>
        <w:b/>
        <w:bCs/>
      </w:rPr>
      <w:tcPr>
        <w:tcBorders>
          <w:top w:val="single" w:color="F79646" w:sz="8" w:space="0"/>
          <w:left w:val="single" w:color="F79646" w:sz="8" w:space="0"/>
          <w:bottom w:val="nil"/>
          <w:right w:val="nil"/>
          <w:insideH w:val="nil"/>
          <w:insideV w:val="nil"/>
          <w:tl2br w:val="nil"/>
          <w:tr2bl w:val="nil"/>
        </w:tcBorders>
      </w:tcPr>
    </w:tblStylePr>
    <w:tblStylePr w:type="band1Vert">
      <w:tcPr>
        <w:shd w:val="clear" w:color="auto" w:fill="FDE5D1"/>
      </w:tcPr>
    </w:tblStylePr>
    <w:tblStylePr w:type="band1Horz">
      <w:tcPr>
        <w:shd w:val="clear" w:color="auto" w:fill="FDE5D1"/>
      </w:tcPr>
    </w:tblStylePr>
  </w:style>
  <w:style w:type="table" w:customStyle="1" w:styleId="2513">
    <w:name w:val="彩色列表 - 着色 131"/>
    <w:basedOn w:val="88"/>
    <w:qFormat/>
    <w:uiPriority w:val="34"/>
    <w:rPr>
      <w:szCs w:val="24"/>
    </w:rPr>
    <w:tcPr>
      <w:shd w:val="clear" w:color="auto" w:fill="EDF2F8"/>
    </w:tcPr>
    <w:tblStylePr w:type="firstRow">
      <w:rPr>
        <w:b/>
        <w:bCs/>
        <w:color w:val="FFFFFF"/>
      </w:rPr>
      <w:tcPr>
        <w:tcBorders>
          <w:bottom w:val="single" w:color="FFFFFF" w:sz="12" w:space="0"/>
        </w:tcBorders>
        <w:shd w:val="clear" w:color="auto" w:fill="9E3A38"/>
      </w:tcPr>
    </w:tblStylePr>
    <w:tblStylePr w:type="lastRow">
      <w:rPr>
        <w:b/>
        <w:bCs/>
        <w:color w:val="9E3A38"/>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D3DFEE"/>
      </w:tcPr>
    </w:tblStylePr>
    <w:tblStylePr w:type="band1Horz">
      <w:tcPr>
        <w:shd w:val="clear" w:color="auto" w:fill="DBE5F1"/>
      </w:tcPr>
    </w:tblStylePr>
  </w:style>
  <w:style w:type="table" w:customStyle="1" w:styleId="2514">
    <w:name w:val="彩色网格 - 着色 121"/>
    <w:basedOn w:val="88"/>
    <w:qFormat/>
    <w:uiPriority w:val="29"/>
    <w:rPr>
      <w:i/>
      <w:iCs/>
      <w:sz w:val="24"/>
    </w:rPr>
    <w:tblPr>
      <w:tblBorders>
        <w:insideH w:val="single" w:color="FFFFFF" w:sz="4" w:space="0"/>
      </w:tblBorders>
    </w:tblPr>
    <w:tcPr>
      <w:shd w:val="clear" w:color="auto" w:fill="DBE5F1"/>
    </w:tcPr>
    <w:tblStylePr w:type="firstRow">
      <w:rPr>
        <w:b/>
        <w:bCs/>
      </w:rPr>
      <w:tcPr>
        <w:shd w:val="clear" w:color="auto" w:fill="B8CCE4"/>
      </w:tcPr>
    </w:tblStylePr>
    <w:tblStylePr w:type="lastRow">
      <w:rPr>
        <w:b/>
        <w:bCs/>
        <w:color w:val="000000"/>
      </w:rPr>
      <w:tcPr>
        <w:shd w:val="clear" w:color="auto" w:fill="B8CCE4"/>
      </w:tcPr>
    </w:tblStylePr>
    <w:tblStylePr w:type="firstCol">
      <w:rPr>
        <w:color w:val="FFFFFF"/>
      </w:rPr>
      <w:tcPr>
        <w:shd w:val="clear" w:color="auto" w:fill="365F91"/>
      </w:tcPr>
    </w:tblStylePr>
    <w:tblStylePr w:type="lastCol">
      <w:rPr>
        <w:color w:val="FFFFFF"/>
      </w:rPr>
      <w:tcPr>
        <w:shd w:val="clear" w:color="auto" w:fill="365F91"/>
      </w:tcPr>
    </w:tblStylePr>
    <w:tblStylePr w:type="band1Vert">
      <w:tcPr>
        <w:shd w:val="clear" w:color="auto" w:fill="A7BFDE"/>
      </w:tcPr>
    </w:tblStylePr>
    <w:tblStylePr w:type="band1Horz">
      <w:tcPr>
        <w:shd w:val="clear" w:color="auto" w:fill="A7BFDE"/>
      </w:tcPr>
    </w:tblStylePr>
  </w:style>
  <w:style w:type="table" w:customStyle="1" w:styleId="2515">
    <w:name w:val="无格式表格 2111"/>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2516">
    <w:name w:val="网格型191"/>
    <w:basedOn w:val="88"/>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517">
    <w:name w:val="网格型231"/>
    <w:basedOn w:val="88"/>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518">
    <w:name w:val="网格型331"/>
    <w:basedOn w:val="88"/>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519">
    <w:name w:val="网格型421"/>
    <w:basedOn w:val="88"/>
    <w:qFormat/>
    <w:uiPriority w:val="5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520">
    <w:name w:val="网格表 4 - 着色 6111"/>
    <w:basedOn w:val="88"/>
    <w:qFormat/>
    <w:uiPriority w:val="49"/>
    <w:tblPr>
      <w:tblBorders>
        <w:top w:val="single" w:color="A8D08D" w:sz="4" w:space="0"/>
        <w:left w:val="single" w:color="A8D08D" w:sz="4" w:space="0"/>
        <w:bottom w:val="single" w:color="A8D08D" w:sz="4" w:space="0"/>
        <w:right w:val="single" w:color="A8D08D" w:sz="4" w:space="0"/>
        <w:insideH w:val="single" w:color="A8D08D" w:sz="4" w:space="0"/>
        <w:insideV w:val="single" w:color="A8D08D" w:sz="4" w:space="0"/>
      </w:tblBorders>
    </w:tblPr>
    <w:tblStylePr w:type="firstRow">
      <w:rPr>
        <w:b/>
        <w:bCs/>
        <w:color w:val="FFFFFF"/>
      </w:rPr>
      <w:tcPr>
        <w:tcBorders>
          <w:top w:val="single" w:color="70AD47" w:sz="4" w:space="0"/>
          <w:left w:val="single" w:color="70AD47" w:sz="4" w:space="0"/>
          <w:bottom w:val="single" w:color="70AD47" w:sz="4" w:space="0"/>
          <w:right w:val="single" w:color="70AD47" w:sz="4" w:space="0"/>
          <w:insideH w:val="nil"/>
          <w:insideV w:val="nil"/>
        </w:tcBorders>
        <w:shd w:val="clear" w:color="auto" w:fill="70AD47"/>
      </w:tcPr>
    </w:tblStylePr>
    <w:tblStylePr w:type="lastRow">
      <w:rPr>
        <w:b/>
        <w:bCs/>
      </w:rPr>
      <w:tcPr>
        <w:tcBorders>
          <w:top w:val="double" w:color="70AD47" w:sz="4" w:space="0"/>
        </w:tcBorders>
      </w:tcPr>
    </w:tblStylePr>
    <w:tblStylePr w:type="firstCol">
      <w:rPr>
        <w:b/>
        <w:bCs/>
      </w:rPr>
    </w:tblStylePr>
    <w:tblStylePr w:type="lastCol">
      <w:rPr>
        <w:b/>
        <w:bCs/>
      </w:rPr>
    </w:tblStylePr>
    <w:tblStylePr w:type="band1Vert">
      <w:tcPr>
        <w:shd w:val="clear" w:color="auto" w:fill="E2EFD9"/>
      </w:tcPr>
    </w:tblStylePr>
    <w:tblStylePr w:type="band1Horz">
      <w:tcPr>
        <w:shd w:val="clear" w:color="auto" w:fill="E2EFD9"/>
      </w:tcPr>
    </w:tblStylePr>
  </w:style>
  <w:style w:type="table" w:customStyle="1" w:styleId="2521">
    <w:name w:val="网格表 4 - 着色 3111"/>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insideV w:val="nil"/>
        </w:tcBorders>
        <w:shd w:val="clear" w:color="auto" w:fill="A5A5A5"/>
      </w:tcPr>
    </w:tblStylePr>
    <w:tblStylePr w:type="lastRow">
      <w:rPr>
        <w:b/>
        <w:bCs/>
      </w:rPr>
      <w:tcPr>
        <w:tcBorders>
          <w:top w:val="double" w:color="A5A5A5"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2522">
    <w:name w:val="网格表 5 深色 - 着色 3111"/>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DEDE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A5A5A5"/>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A5A5A5"/>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A5A5A5"/>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A5A5A5"/>
      </w:tcPr>
    </w:tblStylePr>
    <w:tblStylePr w:type="band1Vert">
      <w:tcPr>
        <w:shd w:val="clear" w:color="auto" w:fill="DBDBDB"/>
      </w:tcPr>
    </w:tblStylePr>
    <w:tblStylePr w:type="band1Horz">
      <w:tcPr>
        <w:shd w:val="clear" w:color="auto" w:fill="DBDBDB"/>
      </w:tcPr>
    </w:tblStylePr>
  </w:style>
  <w:style w:type="table" w:customStyle="1" w:styleId="2523">
    <w:name w:val="清单表 4 - 着色 3111"/>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tcBorders>
        <w:shd w:val="clear" w:color="auto" w:fill="A5A5A5"/>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2524">
    <w:name w:val="网格表 6 彩色 - 着色 3111"/>
    <w:basedOn w:val="88"/>
    <w:qFormat/>
    <w:uiPriority w:val="51"/>
    <w:rPr>
      <w:color w:val="7B7B7B"/>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rPr>
      <w:tcPr>
        <w:tcBorders>
          <w:bottom w:val="single" w:color="C9C9C9" w:sz="12" w:space="0"/>
        </w:tcBorders>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2525">
    <w:name w:val="网格型浅色111"/>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2526">
    <w:name w:val="网格型1141"/>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527">
    <w:name w:val="网格型511"/>
    <w:basedOn w:val="88"/>
    <w:qFormat/>
    <w:uiPriority w:val="0"/>
    <w:pPr>
      <w:widowControl w:val="0"/>
      <w:spacing w:beforeLines="50" w:afterLines="50" w:line="30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528">
    <w:name w:val="网格型1221"/>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529">
    <w:name w:val="网格型611"/>
    <w:basedOn w:val="88"/>
    <w:qFormat/>
    <w:uiPriority w:val="0"/>
    <w:pPr>
      <w:widowControl w:val="0"/>
      <w:spacing w:beforeLines="50" w:afterLines="50" w:line="30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530">
    <w:name w:val="网格型711"/>
    <w:basedOn w:val="88"/>
    <w:qFormat/>
    <w:uiPriority w:val="59"/>
    <w:pPr>
      <w:widowControl w:val="0"/>
      <w:spacing w:beforeLines="50" w:afterLines="50" w:line="30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531">
    <w:name w:val="无格式表格 2211"/>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2532">
    <w:name w:val="网格表 5 深色 - 着色 3211"/>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AF1D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9BBB59"/>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9BBB59"/>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9BBB59"/>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9BBB59"/>
      </w:tcPr>
    </w:tblStylePr>
    <w:tblStylePr w:type="band1Vert">
      <w:tcPr>
        <w:shd w:val="clear" w:color="auto" w:fill="D6E3BC"/>
      </w:tcPr>
    </w:tblStylePr>
    <w:tblStylePr w:type="band1Horz">
      <w:tcPr>
        <w:shd w:val="clear" w:color="auto" w:fill="D6E3BC"/>
      </w:tcPr>
    </w:tblStylePr>
  </w:style>
  <w:style w:type="table" w:customStyle="1" w:styleId="2533">
    <w:name w:val="清单表 4 - 着色 3211"/>
    <w:basedOn w:val="88"/>
    <w:qFormat/>
    <w:uiPriority w:val="49"/>
    <w:tblPr>
      <w:tblBorders>
        <w:top w:val="single" w:color="C2D69B" w:sz="4" w:space="0"/>
        <w:left w:val="single" w:color="C2D69B" w:sz="4" w:space="0"/>
        <w:bottom w:val="single" w:color="C2D69B" w:sz="4" w:space="0"/>
        <w:right w:val="single" w:color="C2D69B" w:sz="4" w:space="0"/>
        <w:insideH w:val="single" w:color="C2D69B" w:sz="4" w:space="0"/>
      </w:tblBorders>
    </w:tblPr>
    <w:tblStylePr w:type="firstRow">
      <w:rPr>
        <w:b/>
        <w:bCs/>
        <w:color w:val="FFFFFF"/>
      </w:rPr>
      <w:tcPr>
        <w:tcBorders>
          <w:top w:val="single" w:color="9BBB59" w:sz="4" w:space="0"/>
          <w:left w:val="single" w:color="9BBB59" w:sz="4" w:space="0"/>
          <w:bottom w:val="single" w:color="9BBB59" w:sz="4" w:space="0"/>
          <w:right w:val="single" w:color="9BBB59" w:sz="4" w:space="0"/>
          <w:insideH w:val="nil"/>
        </w:tcBorders>
        <w:shd w:val="clear" w:color="auto" w:fill="9BBB59"/>
      </w:tcPr>
    </w:tblStylePr>
    <w:tblStylePr w:type="lastRow">
      <w:rPr>
        <w:b/>
        <w:bCs/>
      </w:rPr>
      <w:tcPr>
        <w:tcBorders>
          <w:top w:val="double" w:color="C2D69B" w:sz="4" w:space="0"/>
        </w:tcBorders>
      </w:tcPr>
    </w:tblStylePr>
    <w:tblStylePr w:type="firstCol">
      <w:rPr>
        <w:b/>
        <w:bCs/>
      </w:rPr>
    </w:tblStylePr>
    <w:tblStylePr w:type="lastCol">
      <w:rPr>
        <w:b/>
        <w:bCs/>
      </w:rPr>
    </w:tblStylePr>
    <w:tblStylePr w:type="band1Vert">
      <w:tcPr>
        <w:shd w:val="clear" w:color="auto" w:fill="EAF1DD"/>
      </w:tcPr>
    </w:tblStylePr>
    <w:tblStylePr w:type="band1Horz">
      <w:tcPr>
        <w:shd w:val="clear" w:color="auto" w:fill="EAF1DD"/>
      </w:tcPr>
    </w:tblStylePr>
  </w:style>
  <w:style w:type="table" w:customStyle="1" w:styleId="2534">
    <w:name w:val="网格表 6 彩色 - 着色 3211"/>
    <w:basedOn w:val="88"/>
    <w:qFormat/>
    <w:uiPriority w:val="51"/>
    <w:rPr>
      <w:color w:val="76923C"/>
    </w:rPr>
    <w:tblPr>
      <w:tblBorders>
        <w:top w:val="single" w:color="C2D69B" w:sz="4" w:space="0"/>
        <w:left w:val="single" w:color="C2D69B" w:sz="4" w:space="0"/>
        <w:bottom w:val="single" w:color="C2D69B" w:sz="4" w:space="0"/>
        <w:right w:val="single" w:color="C2D69B" w:sz="4" w:space="0"/>
        <w:insideH w:val="single" w:color="C2D69B" w:sz="4" w:space="0"/>
        <w:insideV w:val="single" w:color="C2D69B" w:sz="4" w:space="0"/>
      </w:tblBorders>
    </w:tblPr>
    <w:tblStylePr w:type="firstRow">
      <w:rPr>
        <w:b/>
        <w:bCs/>
      </w:rPr>
      <w:tcPr>
        <w:tcBorders>
          <w:bottom w:val="single" w:color="C2D69B" w:sz="12" w:space="0"/>
        </w:tcBorders>
      </w:tcPr>
    </w:tblStylePr>
    <w:tblStylePr w:type="lastRow">
      <w:rPr>
        <w:b/>
        <w:bCs/>
      </w:rPr>
      <w:tcPr>
        <w:tcBorders>
          <w:top w:val="double" w:color="C2D69B" w:sz="4" w:space="0"/>
        </w:tcBorders>
      </w:tcPr>
    </w:tblStylePr>
    <w:tblStylePr w:type="firstCol">
      <w:rPr>
        <w:b/>
        <w:bCs/>
      </w:rPr>
    </w:tblStylePr>
    <w:tblStylePr w:type="lastCol">
      <w:rPr>
        <w:b/>
        <w:bCs/>
      </w:rPr>
    </w:tblStylePr>
    <w:tblStylePr w:type="band1Vert">
      <w:tcPr>
        <w:shd w:val="clear" w:color="auto" w:fill="EAF1DD"/>
      </w:tcPr>
    </w:tblStylePr>
    <w:tblStylePr w:type="band1Horz">
      <w:tcPr>
        <w:shd w:val="clear" w:color="auto" w:fill="EAF1DD"/>
      </w:tcPr>
    </w:tblStylePr>
  </w:style>
  <w:style w:type="table" w:customStyle="1" w:styleId="2535">
    <w:name w:val="网格型浅色211"/>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2536">
    <w:name w:val="网格型811"/>
    <w:basedOn w:val="8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537">
    <w:name w:val="网格型1311"/>
    <w:basedOn w:val="8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538">
    <w:name w:val="网格型2111"/>
    <w:basedOn w:val="8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539">
    <w:name w:val="网格型3111"/>
    <w:basedOn w:val="8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540">
    <w:name w:val="网格型911"/>
    <w:basedOn w:val="88"/>
    <w:qFormat/>
    <w:uiPriority w:val="0"/>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541">
    <w:name w:val="网格表 1 浅色111"/>
    <w:basedOn w:val="88"/>
    <w:qFormat/>
    <w:uiPriority w:val="46"/>
    <w:rPr>
      <w:rFonts w:ascii="Calibri" w:hAnsi="Calibri"/>
    </w:rPr>
    <w:tblPr>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Pr>
    <w:tblStylePr w:type="firstRow">
      <w:rPr>
        <w:b/>
        <w:bCs/>
      </w:rPr>
      <w:tcPr>
        <w:tcBorders>
          <w:bottom w:val="single" w:color="666666" w:sz="12" w:space="0"/>
        </w:tcBorders>
      </w:tcPr>
    </w:tblStylePr>
    <w:tblStylePr w:type="lastRow">
      <w:rPr>
        <w:b/>
        <w:bCs/>
      </w:rPr>
      <w:tcPr>
        <w:tcBorders>
          <w:top w:val="double" w:color="666666" w:sz="2" w:space="0"/>
        </w:tcBorders>
      </w:tcPr>
    </w:tblStylePr>
    <w:tblStylePr w:type="firstCol">
      <w:rPr>
        <w:b/>
        <w:bCs/>
      </w:rPr>
    </w:tblStylePr>
    <w:tblStylePr w:type="lastCol">
      <w:rPr>
        <w:b/>
        <w:bCs/>
      </w:rPr>
    </w:tblStylePr>
  </w:style>
  <w:style w:type="table" w:customStyle="1" w:styleId="2542">
    <w:name w:val="简明型 1111"/>
    <w:basedOn w:val="88"/>
    <w:qFormat/>
    <w:uiPriority w:val="0"/>
    <w:pPr>
      <w:widowControl w:val="0"/>
      <w:adjustRightInd w:val="0"/>
      <w:snapToGrid w:val="0"/>
      <w:spacing w:line="300" w:lineRule="auto"/>
      <w:ind w:firstLine="200" w:firstLineChars="200"/>
      <w:jc w:val="both"/>
    </w:pPr>
    <w:rPr>
      <w:rFonts w:ascii="Cambria" w:hAnsi="Cambria"/>
    </w:rPr>
    <w:tblPr>
      <w:tblBorders>
        <w:top w:val="single" w:color="008000" w:sz="12" w:space="0"/>
        <w:bottom w:val="single" w:color="008000" w:sz="12" w:space="0"/>
      </w:tblBorders>
    </w:tbl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2543">
    <w:name w:val="网格型 5111"/>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2544">
    <w:name w:val="网格型 8111"/>
    <w:basedOn w:val="88"/>
    <w:qFormat/>
    <w:uiPriority w:val="0"/>
    <w:pPr>
      <w:widowControl w:val="0"/>
      <w:ind w:firstLine="200" w:firstLineChars="200"/>
      <w:jc w:val="both"/>
    </w:pPr>
    <w:rPr>
      <w:rFonts w:ascii="Cambria" w:hAnsi="Cambria"/>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2545">
    <w:name w:val="三线表11"/>
    <w:basedOn w:val="88"/>
    <w:qFormat/>
    <w:uiPriority w:val="0"/>
    <w:rPr>
      <w:rFonts w:ascii="Calibri" w:hAnsi="Calibri"/>
    </w:rPr>
    <w:tblStylePr w:type="firstRow">
      <w:tcPr>
        <w:tcBorders>
          <w:top w:val="single" w:color="auto" w:sz="4" w:space="0"/>
          <w:left w:val="nil"/>
          <w:bottom w:val="single" w:color="auto" w:sz="4" w:space="0"/>
          <w:right w:val="nil"/>
          <w:insideH w:val="nil"/>
          <w:insideV w:val="nil"/>
          <w:tl2br w:val="nil"/>
          <w:tr2bl w:val="nil"/>
        </w:tcBorders>
      </w:tcPr>
    </w:tblStylePr>
    <w:tblStylePr w:type="lastRow">
      <w:tcPr>
        <w:tcBorders>
          <w:top w:val="nil"/>
          <w:bottom w:val="single" w:color="auto" w:sz="4" w:space="0"/>
        </w:tcBorders>
      </w:tcPr>
    </w:tblStylePr>
  </w:style>
  <w:style w:type="table" w:customStyle="1" w:styleId="2546">
    <w:name w:val="浅色列表 - 强调文字颜色 1111"/>
    <w:basedOn w:val="114"/>
    <w:semiHidden/>
    <w:qFormat/>
    <w:uiPriority w:val="0"/>
    <w:pPr>
      <w:ind w:firstLine="0" w:firstLineChars="0"/>
    </w:pPr>
    <w:rPr>
      <w:rFonts w:ascii="Calibri" w:hAnsi="Calibri" w:eastAsia="微软雅黑"/>
    </w:rPr>
    <w:tblPr>
      <w:tblBorders>
        <w:top w:val="single" w:color="4F81BD" w:sz="8" w:space="0"/>
        <w:left w:val="single" w:color="4F81BD" w:sz="8" w:space="0"/>
        <w:bottom w:val="single" w:color="4F81BD" w:sz="8" w:space="0"/>
        <w:right w:val="single" w:color="4F81BD" w:sz="8" w:space="0"/>
      </w:tblBorders>
    </w:tblPr>
    <w:tblStylePr w:type="firstRow">
      <w:pPr>
        <w:spacing w:before="0" w:beforeLines="0" w:beforeAutospacing="0" w:after="0" w:afterLines="0" w:afterAutospacing="0" w:line="240" w:lineRule="auto"/>
      </w:pPr>
      <w:rPr>
        <w:b/>
        <w:bCs/>
        <w:color w:val="FFFFFF"/>
      </w:rPr>
      <w:tcPr>
        <w:tcBorders>
          <w:tl2br w:val="nil"/>
          <w:tr2bl w:val="nil"/>
        </w:tcBorders>
        <w:shd w:val="clear" w:color="auto" w:fill="4F81BD"/>
      </w:tcPr>
    </w:tblStylePr>
    <w:tblStylePr w:type="lastRow">
      <w:pPr>
        <w:spacing w:before="0" w:beforeLines="0" w:beforeAutospacing="0" w:after="0" w:afterLines="0" w:afterAutospacing="0" w:line="240" w:lineRule="auto"/>
      </w:pPr>
      <w:rPr>
        <w:b/>
        <w:bCs/>
      </w:r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cPr>
        <w:tcBorders>
          <w:top w:val="single" w:color="4F81BD" w:sz="8" w:space="0"/>
          <w:left w:val="single" w:color="4F81BD" w:sz="8" w:space="0"/>
          <w:bottom w:val="single" w:color="4F81BD" w:sz="8" w:space="0"/>
          <w:right w:val="single" w:color="4F81BD" w:sz="8" w:space="0"/>
        </w:tcBorders>
      </w:tcPr>
    </w:tblStylePr>
    <w:tblStylePr w:type="band1Horz">
      <w:rPr>
        <w:color w:val="auto"/>
      </w:rPr>
      <w:tcPr>
        <w:tcBorders>
          <w:top w:val="single" w:color="4F81BD" w:sz="8" w:space="0"/>
          <w:left w:val="single" w:color="4F81BD" w:sz="8" w:space="0"/>
          <w:bottom w:val="single" w:color="4F81BD" w:sz="8" w:space="0"/>
          <w:right w:val="single" w:color="4F81BD" w:sz="8" w:space="0"/>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2547">
    <w:name w:val="中等深浅底纹 2 - 强调文字颜色 1111"/>
    <w:basedOn w:val="88"/>
    <w:semiHidden/>
    <w:qFormat/>
    <w:uiPriority w:val="0"/>
    <w:rPr>
      <w:rFonts w:ascii="Calibri" w:hAnsi="Calibri" w:eastAsia="微软雅黑"/>
    </w:rPr>
    <w:tblPr>
      <w:tblBorders>
        <w:top w:val="single" w:color="auto" w:sz="18" w:space="0"/>
        <w:bottom w:val="single" w:color="auto" w:sz="18" w:space="0"/>
      </w:tblBorders>
    </w:tblPr>
    <w:tblStylePr w:type="firstRow">
      <w:pPr>
        <w:spacing w:before="0" w:beforeLines="0" w:beforeAutospacing="0" w:after="0" w:afterLines="0" w:afterAutospacing="0" w:line="240" w:lineRule="auto"/>
      </w:pPr>
      <w:rPr>
        <w:b/>
        <w:bCs/>
        <w:color w:val="FFFFFF"/>
      </w:rPr>
      <w:tcPr>
        <w:tcBorders>
          <w:top w:val="single" w:color="auto" w:sz="18" w:space="0"/>
          <w:left w:val="nil"/>
          <w:bottom w:val="single" w:color="auto" w:sz="18" w:space="0"/>
          <w:right w:val="nil"/>
          <w:insideH w:val="nil"/>
          <w:insideV w:val="nil"/>
        </w:tcBorders>
        <w:shd w:val="clear" w:color="auto" w:fill="4F81BD"/>
      </w:tcPr>
    </w:tblStylePr>
    <w:tblStylePr w:type="lastRow">
      <w:pPr>
        <w:spacing w:before="0" w:beforeLines="0" w:beforeAutospacing="0" w:after="0" w:afterLines="0" w:afterAutospacing="0" w:line="240" w:lineRule="auto"/>
      </w:pPr>
      <w:rPr>
        <w:color w:val="auto"/>
      </w:r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cPr>
        <w:tcBorders>
          <w:top w:val="nil"/>
          <w:left w:val="nil"/>
          <w:bottom w:val="single" w:color="auto" w:sz="18" w:space="0"/>
          <w:right w:val="nil"/>
          <w:insideH w:val="nil"/>
          <w:insideV w:val="nil"/>
        </w:tcBorders>
        <w:shd w:val="clear" w:color="auto" w:fill="4F81BD"/>
      </w:tcPr>
    </w:tblStylePr>
    <w:tblStylePr w:type="lastCol">
      <w:rPr>
        <w:b/>
        <w:bCs/>
        <w:color w:val="FFFFFF"/>
      </w:rPr>
      <w:tcPr>
        <w:tcBorders>
          <w:left w:val="nil"/>
          <w:right w:val="nil"/>
          <w:insideH w:val="nil"/>
          <w:insideV w:val="nil"/>
        </w:tcBorders>
        <w:shd w:val="clear" w:color="auto" w:fill="4F81BD"/>
      </w:tcPr>
    </w:tblStylePr>
    <w:tblStylePr w:type="band1Vert">
      <w:tcPr>
        <w:tcBorders>
          <w:left w:val="nil"/>
          <w:right w:val="nil"/>
          <w:insideH w:val="nil"/>
          <w:insideV w:val="nil"/>
        </w:tcBorders>
        <w:shd w:val="clear" w:color="auto" w:fill="D8D8D8"/>
      </w:tcPr>
    </w:tblStylePr>
    <w:tblStylePr w:type="band1Horz">
      <w:tcPr>
        <w:shd w:val="clear" w:color="auto" w:fill="D8D8D8"/>
      </w:tcPr>
    </w:tblStylePr>
    <w:tblStylePr w:type="neCell">
      <w:tcPr>
        <w:tcBorders>
          <w:top w:val="single" w:color="auto" w:sz="18" w:space="0"/>
          <w:left w:val="nil"/>
          <w:bottom w:val="single" w:color="auto" w:sz="18" w:space="0"/>
          <w:right w:val="nil"/>
          <w:insideH w:val="nil"/>
          <w:insideV w:val="nil"/>
        </w:tcBorders>
      </w:tcPr>
    </w:tblStylePr>
    <w:tblStylePr w:type="nwCell">
      <w:rPr>
        <w:color w:val="FFFFFF"/>
      </w:rPr>
      <w:tcPr>
        <w:tcBorders>
          <w:top w:val="single" w:color="auto" w:sz="18" w:space="0"/>
          <w:left w:val="nil"/>
          <w:bottom w:val="single" w:color="auto" w:sz="18" w:space="0"/>
          <w:right w:val="nil"/>
          <w:insideH w:val="nil"/>
          <w:insideV w:val="nil"/>
        </w:tcBorders>
      </w:tcPr>
    </w:tblStylePr>
  </w:style>
  <w:style w:type="table" w:customStyle="1" w:styleId="2548">
    <w:name w:val="浅色网格 - 强调文字颜色 1121"/>
    <w:basedOn w:val="88"/>
    <w:semiHidden/>
    <w:qFormat/>
    <w:uiPriority w:val="0"/>
    <w:rPr>
      <w:rFonts w:ascii="Calibri" w:hAnsi="Calibri" w:eastAsia="微软雅黑"/>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beforeLines="0" w:beforeAutospacing="0" w:after="0" w:afterLines="0" w:afterAutospacing="0" w:line="240" w:lineRule="auto"/>
      </w:pPr>
      <w:rPr>
        <w:rFonts w:hint="default" w:ascii="Helv" w:hAnsi="Helv" w:eastAsia="Arial Unicode MS" w:cs="Times New Roman"/>
        <w:b/>
        <w:bCs/>
      </w:rPr>
      <w:tcPr>
        <w:tcBorders>
          <w:top w:val="single" w:color="4F81BD" w:sz="8" w:space="0"/>
          <w:left w:val="single" w:color="4F81BD" w:sz="8" w:space="0"/>
          <w:bottom w:val="single" w:color="4F81BD" w:sz="18" w:space="0"/>
          <w:right w:val="single" w:color="4F81BD" w:sz="8" w:space="0"/>
          <w:insideH w:val="nil"/>
          <w:insideV w:val="single" w:sz="8" w:space="0"/>
        </w:tcBorders>
      </w:tcPr>
    </w:tblStylePr>
    <w:tblStylePr w:type="lastRow">
      <w:pPr>
        <w:spacing w:before="0" w:beforeLines="0" w:beforeAutospacing="0" w:after="0" w:afterLines="0" w:afterAutospacing="0" w:line="240" w:lineRule="auto"/>
      </w:pPr>
      <w:rPr>
        <w:rFonts w:hint="default" w:ascii="Helv" w:hAnsi="Helv" w:eastAsia="Arial Unicode MS" w:cs="Times New Roman"/>
        <w:b/>
        <w:bCs/>
      </w:r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hint="default" w:ascii="Helv" w:hAnsi="Helv" w:eastAsia="Arial Unicode MS" w:cs="Times New Roman"/>
        <w:b/>
        <w:bCs/>
      </w:rPr>
    </w:tblStylePr>
    <w:tblStylePr w:type="lastCol">
      <w:rPr>
        <w:rFonts w:hint="default" w:ascii="Helv" w:hAnsi="Helv" w:eastAsia="Arial Unicode MS" w:cs="Times New Roman"/>
        <w:b/>
        <w:bCs/>
      </w:rPr>
      <w:tcPr>
        <w:tcBorders>
          <w:top w:val="single" w:color="4F81BD" w:sz="8" w:space="0"/>
          <w:left w:val="single" w:color="4F81BD" w:sz="8" w:space="0"/>
          <w:bottom w:val="single" w:color="4F81BD" w:sz="8" w:space="0"/>
          <w:right w:val="single" w:color="4F81BD" w:sz="8" w:space="0"/>
        </w:tcBorders>
      </w:tcPr>
    </w:tblStylePr>
    <w:tblStylePr w:type="band1Vert">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customStyle="1" w:styleId="2549">
    <w:name w:val="浅色底纹111"/>
    <w:basedOn w:val="88"/>
    <w:semiHidden/>
    <w:qFormat/>
    <w:uiPriority w:val="0"/>
    <w:rPr>
      <w:rFonts w:ascii="Calibri" w:hAnsi="Calibri" w:eastAsia="微软雅黑"/>
      <w:color w:val="000000"/>
    </w:rPr>
    <w:tblPr>
      <w:tblBorders>
        <w:top w:val="single" w:color="000000" w:sz="8" w:space="0"/>
        <w:bottom w:val="single" w:color="000000" w:sz="8" w:space="0"/>
      </w:tblBorders>
    </w:tblPr>
    <w:tblStylePr w:type="firstRow">
      <w:pPr>
        <w:spacing w:before="0" w:beforeLines="0" w:beforeAutospacing="0" w:after="0" w:afterLines="0" w:afterAutospacing="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beforeLines="0" w:beforeAutospacing="0" w:after="0" w:afterLines="0" w:afterAutospacing="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2550">
    <w:name w:val="浅色网格 - 强调文字颜色 11111"/>
    <w:basedOn w:val="88"/>
    <w:semiHidden/>
    <w:qFormat/>
    <w:uiPriority w:val="0"/>
    <w:rPr>
      <w:rFonts w:ascii="Calibri" w:hAnsi="Calibri" w:eastAsia="微软雅黑"/>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beforeLines="0" w:beforeAutospacing="0" w:after="0" w:afterLines="0" w:afterAutospacing="0" w:line="240" w:lineRule="auto"/>
      </w:pPr>
      <w:rPr>
        <w:rFonts w:hint="default" w:ascii="Helv" w:hAnsi="Helv" w:eastAsia="Arial Unicode MS" w:cs="Times New Roman"/>
        <w:b/>
        <w:bCs/>
      </w:rPr>
      <w:tcPr>
        <w:tcBorders>
          <w:top w:val="single" w:color="4F81BD" w:sz="8" w:space="0"/>
          <w:left w:val="single" w:color="4F81BD" w:sz="8" w:space="0"/>
          <w:bottom w:val="single" w:color="4F81BD" w:sz="18" w:space="0"/>
          <w:right w:val="single" w:color="4F81BD" w:sz="8" w:space="0"/>
          <w:insideH w:val="nil"/>
          <w:insideV w:val="single" w:sz="8" w:space="0"/>
        </w:tcBorders>
      </w:tcPr>
    </w:tblStylePr>
    <w:tblStylePr w:type="lastRow">
      <w:pPr>
        <w:spacing w:before="0" w:beforeLines="0" w:beforeAutospacing="0" w:after="0" w:afterLines="0" w:afterAutospacing="0" w:line="240" w:lineRule="auto"/>
      </w:pPr>
      <w:rPr>
        <w:rFonts w:hint="default" w:ascii="Helv" w:hAnsi="Helv" w:eastAsia="Arial Unicode MS" w:cs="Times New Roman"/>
        <w:b/>
        <w:bCs/>
      </w:r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hint="default" w:ascii="Helv" w:hAnsi="Helv" w:eastAsia="Arial Unicode MS" w:cs="Times New Roman"/>
        <w:b/>
        <w:bCs/>
      </w:rPr>
    </w:tblStylePr>
    <w:tblStylePr w:type="lastCol">
      <w:rPr>
        <w:rFonts w:hint="default" w:ascii="Helv" w:hAnsi="Helv" w:eastAsia="Arial Unicode MS" w:cs="Times New Roman"/>
        <w:b/>
        <w:bCs/>
      </w:rPr>
      <w:tcPr>
        <w:tcBorders>
          <w:top w:val="single" w:color="4F81BD" w:sz="8" w:space="0"/>
          <w:left w:val="single" w:color="4F81BD" w:sz="8" w:space="0"/>
          <w:bottom w:val="single" w:color="4F81BD" w:sz="8" w:space="0"/>
          <w:right w:val="single" w:color="4F81BD" w:sz="8" w:space="0"/>
        </w:tcBorders>
      </w:tcPr>
    </w:tblStylePr>
    <w:tblStylePr w:type="band1Vert">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customStyle="1" w:styleId="2551">
    <w:name w:val="网格型1411"/>
    <w:basedOn w:val="88"/>
    <w:qFormat/>
    <w:uiPriority w:val="59"/>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552">
    <w:name w:val="网格型11111"/>
    <w:basedOn w:val="88"/>
    <w:qFormat/>
    <w:uiPriority w:val="59"/>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553">
    <w:name w:val="网格型1011"/>
    <w:basedOn w:val="88"/>
    <w:qFormat/>
    <w:uiPriority w:val="5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554">
    <w:name w:val="简明型 1211"/>
    <w:basedOn w:val="88"/>
    <w:qFormat/>
    <w:uiPriority w:val="0"/>
    <w:pPr>
      <w:widowControl w:val="0"/>
      <w:adjustRightInd w:val="0"/>
      <w:snapToGrid w:val="0"/>
      <w:spacing w:line="300" w:lineRule="auto"/>
      <w:ind w:firstLine="200" w:firstLineChars="200"/>
      <w:jc w:val="both"/>
    </w:pPr>
    <w:rPr>
      <w:rFonts w:ascii="Cambria" w:hAnsi="Cambria"/>
    </w:rPr>
    <w:tblPr>
      <w:tblBorders>
        <w:top w:val="single" w:color="008000" w:sz="12" w:space="0"/>
        <w:bottom w:val="single" w:color="008000" w:sz="12" w:space="0"/>
      </w:tblBorders>
    </w:tbl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2555">
    <w:name w:val="网格型 5211"/>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2556">
    <w:name w:val="网格型 8211"/>
    <w:basedOn w:val="88"/>
    <w:qFormat/>
    <w:uiPriority w:val="0"/>
    <w:pPr>
      <w:widowControl w:val="0"/>
      <w:ind w:firstLine="200" w:firstLineChars="200"/>
      <w:jc w:val="both"/>
    </w:pPr>
    <w:rPr>
      <w:rFonts w:ascii="Cambria" w:hAnsi="Cambria"/>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2557">
    <w:name w:val="网格型1511"/>
    <w:basedOn w:val="88"/>
    <w:qFormat/>
    <w:uiPriority w:val="0"/>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558">
    <w:name w:val="网格型11211"/>
    <w:basedOn w:val="88"/>
    <w:qFormat/>
    <w:uiPriority w:val="0"/>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559">
    <w:name w:val="表三维效果 1111"/>
    <w:basedOn w:val="88"/>
    <w:qFormat/>
    <w:uiPriority w:val="0"/>
    <w:pPr>
      <w:widowControl w:val="0"/>
      <w:jc w:val="both"/>
    </w:p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2560">
    <w:name w:val="表三维效果 2111"/>
    <w:basedOn w:val="88"/>
    <w:qFormat/>
    <w:uiPriority w:val="0"/>
    <w:pPr>
      <w:widowControl w:val="0"/>
      <w:jc w:val="both"/>
    </w:p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2561">
    <w:name w:val="表三维效果 3111"/>
    <w:basedOn w:val="88"/>
    <w:qFormat/>
    <w:uiPriority w:val="0"/>
    <w:pPr>
      <w:widowControl w:val="0"/>
      <w:jc w:val="both"/>
    </w:p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2562">
    <w:name w:val="网格表 1 浅色211"/>
    <w:basedOn w:val="88"/>
    <w:qFormat/>
    <w:uiPriority w:val="46"/>
    <w:rPr>
      <w:rFonts w:ascii="Calibri" w:hAnsi="Calibri"/>
    </w:rPr>
    <w:tblPr>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Pr>
    <w:tblStylePr w:type="firstRow">
      <w:rPr>
        <w:b/>
        <w:bCs/>
      </w:rPr>
      <w:tcPr>
        <w:tcBorders>
          <w:bottom w:val="single" w:color="666666" w:sz="12" w:space="0"/>
        </w:tcBorders>
      </w:tcPr>
    </w:tblStylePr>
    <w:tblStylePr w:type="lastRow">
      <w:rPr>
        <w:b/>
        <w:bCs/>
      </w:rPr>
      <w:tcPr>
        <w:tcBorders>
          <w:top w:val="double" w:color="666666" w:sz="2" w:space="0"/>
        </w:tcBorders>
      </w:tcPr>
    </w:tblStylePr>
    <w:tblStylePr w:type="firstCol">
      <w:rPr>
        <w:b/>
        <w:bCs/>
      </w:rPr>
    </w:tblStylePr>
    <w:tblStylePr w:type="lastCol">
      <w:rPr>
        <w:b/>
        <w:bCs/>
      </w:rPr>
    </w:tblStylePr>
  </w:style>
  <w:style w:type="table" w:customStyle="1" w:styleId="2563">
    <w:name w:val="无格式表格 2311"/>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2564">
    <w:name w:val="网格表 5 深色 - 着色 3311"/>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DEDE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A5A5A5"/>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A5A5A5"/>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A5A5A5"/>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A5A5A5"/>
      </w:tcPr>
    </w:tblStylePr>
    <w:tblStylePr w:type="band1Vert">
      <w:tcPr>
        <w:shd w:val="clear" w:color="auto" w:fill="DBDBDB"/>
      </w:tcPr>
    </w:tblStylePr>
    <w:tblStylePr w:type="band1Horz">
      <w:tcPr>
        <w:shd w:val="clear" w:color="auto" w:fill="DBDBDB"/>
      </w:tcPr>
    </w:tblStylePr>
  </w:style>
  <w:style w:type="table" w:customStyle="1" w:styleId="2565">
    <w:name w:val="清单表 4 - 着色 3311"/>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tcBorders>
        <w:shd w:val="clear" w:color="auto" w:fill="A5A5A5"/>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2566">
    <w:name w:val="网格表 6 彩色 - 着色 3311"/>
    <w:basedOn w:val="88"/>
    <w:qFormat/>
    <w:uiPriority w:val="51"/>
    <w:rPr>
      <w:color w:val="7B7B7B"/>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rPr>
      <w:tcPr>
        <w:tcBorders>
          <w:bottom w:val="single" w:color="C9C9C9" w:sz="12" w:space="0"/>
        </w:tcBorders>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2567">
    <w:name w:val="网格型浅色311"/>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2568">
    <w:name w:val="网格型1611"/>
    <w:basedOn w:val="8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569">
    <w:name w:val="无格式表格 2411"/>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2570">
    <w:name w:val="网格型1711"/>
    <w:basedOn w:val="88"/>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571">
    <w:name w:val="网格型2211"/>
    <w:basedOn w:val="88"/>
    <w:qFormat/>
    <w:uiPriority w:val="39"/>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572">
    <w:name w:val="网格型3211"/>
    <w:basedOn w:val="88"/>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573">
    <w:name w:val="网格型4111"/>
    <w:basedOn w:val="88"/>
    <w:qFormat/>
    <w:uiPriority w:val="5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574">
    <w:name w:val="简明型 1311"/>
    <w:basedOn w:val="88"/>
    <w:qFormat/>
    <w:uiPriority w:val="0"/>
    <w:pPr>
      <w:widowControl w:val="0"/>
      <w:spacing w:line="300" w:lineRule="auto"/>
      <w:jc w:val="both"/>
    </w:pPr>
    <w:tblPr>
      <w:tblBorders>
        <w:top w:val="single" w:color="008000" w:sz="12" w:space="0"/>
        <w:bottom w:val="single" w:color="008000" w:sz="12" w:space="0"/>
      </w:tblBorders>
    </w:tbl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2575">
    <w:name w:val="网格表 4 - 着色 6211"/>
    <w:basedOn w:val="88"/>
    <w:qFormat/>
    <w:uiPriority w:val="49"/>
    <w:tblPr>
      <w:tblBorders>
        <w:top w:val="single" w:color="A8D08D" w:sz="4" w:space="0"/>
        <w:left w:val="single" w:color="A8D08D" w:sz="4" w:space="0"/>
        <w:bottom w:val="single" w:color="A8D08D" w:sz="4" w:space="0"/>
        <w:right w:val="single" w:color="A8D08D" w:sz="4" w:space="0"/>
        <w:insideH w:val="single" w:color="A8D08D" w:sz="4" w:space="0"/>
        <w:insideV w:val="single" w:color="A8D08D" w:sz="4" w:space="0"/>
      </w:tblBorders>
    </w:tblPr>
    <w:tblStylePr w:type="firstRow">
      <w:rPr>
        <w:b/>
        <w:bCs/>
        <w:color w:val="FFFFFF"/>
      </w:rPr>
      <w:tcPr>
        <w:tcBorders>
          <w:top w:val="single" w:color="70AD47" w:sz="4" w:space="0"/>
          <w:left w:val="single" w:color="70AD47" w:sz="4" w:space="0"/>
          <w:bottom w:val="single" w:color="70AD47" w:sz="4" w:space="0"/>
          <w:right w:val="single" w:color="70AD47" w:sz="4" w:space="0"/>
          <w:insideH w:val="nil"/>
          <w:insideV w:val="nil"/>
        </w:tcBorders>
        <w:shd w:val="clear" w:color="auto" w:fill="70AD47"/>
      </w:tcPr>
    </w:tblStylePr>
    <w:tblStylePr w:type="lastRow">
      <w:rPr>
        <w:b/>
        <w:bCs/>
      </w:rPr>
      <w:tcPr>
        <w:tcBorders>
          <w:top w:val="double" w:color="70AD47" w:sz="4" w:space="0"/>
        </w:tcBorders>
      </w:tcPr>
    </w:tblStylePr>
    <w:tblStylePr w:type="firstCol">
      <w:rPr>
        <w:b/>
        <w:bCs/>
      </w:rPr>
    </w:tblStylePr>
    <w:tblStylePr w:type="lastCol">
      <w:rPr>
        <w:b/>
        <w:bCs/>
      </w:rPr>
    </w:tblStylePr>
    <w:tblStylePr w:type="band1Vert">
      <w:tcPr>
        <w:shd w:val="clear" w:color="auto" w:fill="E2EFD9"/>
      </w:tcPr>
    </w:tblStylePr>
    <w:tblStylePr w:type="band1Horz">
      <w:tcPr>
        <w:shd w:val="clear" w:color="auto" w:fill="E2EFD9"/>
      </w:tcPr>
    </w:tblStylePr>
  </w:style>
  <w:style w:type="table" w:customStyle="1" w:styleId="2576">
    <w:name w:val="网格型 8311"/>
    <w:basedOn w:val="88"/>
    <w:qFormat/>
    <w:uiPriority w:val="0"/>
    <w:pPr>
      <w:widowControl w:val="0"/>
      <w:spacing w:line="300" w:lineRule="auto"/>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2577">
    <w:name w:val="网格表 4 - 着色 3211"/>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insideV w:val="nil"/>
        </w:tcBorders>
        <w:shd w:val="clear" w:color="auto" w:fill="A5A5A5"/>
      </w:tcPr>
    </w:tblStylePr>
    <w:tblStylePr w:type="lastRow">
      <w:rPr>
        <w:b/>
        <w:bCs/>
      </w:rPr>
      <w:tcPr>
        <w:tcBorders>
          <w:top w:val="double" w:color="A5A5A5"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2578">
    <w:name w:val="网格型 5311"/>
    <w:basedOn w:val="88"/>
    <w:qFormat/>
    <w:uiPriority w:val="0"/>
    <w:pPr>
      <w:widowControl w:val="0"/>
      <w:spacing w:line="400" w:lineRule="exact"/>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2579">
    <w:name w:val="网格表 5 深色 - 着色 3411"/>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DEDE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A5A5A5"/>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A5A5A5"/>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A5A5A5"/>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A5A5A5"/>
      </w:tcPr>
    </w:tblStylePr>
    <w:tblStylePr w:type="band1Vert">
      <w:tcPr>
        <w:shd w:val="clear" w:color="auto" w:fill="DBDBDB"/>
      </w:tcPr>
    </w:tblStylePr>
    <w:tblStylePr w:type="band1Horz">
      <w:tcPr>
        <w:shd w:val="clear" w:color="auto" w:fill="DBDBDB"/>
      </w:tcPr>
    </w:tblStylePr>
  </w:style>
  <w:style w:type="table" w:customStyle="1" w:styleId="2580">
    <w:name w:val="清单表 4 - 着色 3411"/>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tcBorders>
        <w:shd w:val="clear" w:color="auto" w:fill="A5A5A5"/>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2581">
    <w:name w:val="网格表 6 彩色 - 着色 3411"/>
    <w:basedOn w:val="88"/>
    <w:qFormat/>
    <w:uiPriority w:val="51"/>
    <w:rPr>
      <w:color w:val="7B7B7B"/>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rPr>
      <w:tcPr>
        <w:tcBorders>
          <w:bottom w:val="single" w:color="C9C9C9" w:sz="12" w:space="0"/>
        </w:tcBorders>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2582">
    <w:name w:val="网格型浅色411"/>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2583">
    <w:name w:val="网格型11311"/>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584">
    <w:name w:val="网格型12111"/>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585">
    <w:name w:val="MTEBNumberedEquation11"/>
    <w:basedOn w:val="88"/>
    <w:qFormat/>
    <w:uiPriority w:val="0"/>
  </w:style>
  <w:style w:type="table" w:customStyle="1" w:styleId="2586">
    <w:name w:val="通信表11"/>
    <w:basedOn w:val="88"/>
    <w:qFormat/>
    <w:uiPriority w:val="0"/>
    <w:tblPr>
      <w:tblBorders>
        <w:top w:val="single" w:color="auto" w:sz="6" w:space="0"/>
        <w:bottom w:val="single" w:color="auto" w:sz="6" w:space="0"/>
      </w:tblBorders>
    </w:tblPr>
    <w:tblStylePr w:type="firstRow">
      <w:tcPr>
        <w:tcBorders>
          <w:bottom w:val="single" w:color="auto" w:sz="4" w:space="0"/>
        </w:tcBorders>
      </w:tcPr>
    </w:tblStylePr>
  </w:style>
  <w:style w:type="table" w:customStyle="1" w:styleId="2587">
    <w:name w:val="网格型201"/>
    <w:basedOn w:val="8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588">
    <w:name w:val="彩色型 121"/>
    <w:basedOn w:val="88"/>
    <w:qFormat/>
    <w:uiPriority w:val="0"/>
    <w:pPr>
      <w:widowControl w:val="0"/>
      <w:ind w:firstLine="200" w:firstLineChars="200"/>
      <w:jc w:val="both"/>
    </w:pPr>
    <w:rPr>
      <w:rFonts w:ascii="Cambria" w:hAnsi="Cambria"/>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2589">
    <w:name w:val="彩色型 221"/>
    <w:basedOn w:val="88"/>
    <w:qFormat/>
    <w:uiPriority w:val="0"/>
    <w:pPr>
      <w:widowControl w:val="0"/>
      <w:ind w:firstLine="200" w:firstLineChars="200"/>
      <w:jc w:val="both"/>
    </w:pPr>
    <w:rPr>
      <w:rFonts w:ascii="Cambria" w:hAnsi="Cambria"/>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2590">
    <w:name w:val="彩色型 321"/>
    <w:basedOn w:val="88"/>
    <w:qFormat/>
    <w:uiPriority w:val="0"/>
    <w:pPr>
      <w:widowControl w:val="0"/>
      <w:ind w:firstLine="200" w:firstLineChars="200"/>
      <w:jc w:val="both"/>
    </w:pPr>
    <w:rPr>
      <w:rFonts w:ascii="Cambria" w:hAnsi="Cambria"/>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table" w:customStyle="1" w:styleId="2591">
    <w:name w:val="典雅型21"/>
    <w:basedOn w:val="88"/>
    <w:qFormat/>
    <w:uiPriority w:val="0"/>
    <w:pPr>
      <w:widowControl w:val="0"/>
      <w:ind w:firstLine="200" w:firstLineChars="200"/>
      <w:jc w:val="both"/>
    </w:pPr>
    <w:rPr>
      <w:rFonts w:ascii="Cambria" w:hAnsi="Cambria"/>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blStylePr w:type="firstRow">
      <w:rPr>
        <w:caps/>
        <w:color w:val="auto"/>
      </w:rPr>
      <w:tcPr>
        <w:tcBorders>
          <w:tl2br w:val="nil"/>
          <w:tr2bl w:val="nil"/>
        </w:tcBorders>
      </w:tcPr>
    </w:tblStylePr>
  </w:style>
  <w:style w:type="table" w:customStyle="1" w:styleId="2592">
    <w:name w:val="古典型 121"/>
    <w:basedOn w:val="88"/>
    <w:qFormat/>
    <w:uiPriority w:val="0"/>
    <w:pPr>
      <w:widowControl w:val="0"/>
      <w:spacing w:line="300" w:lineRule="auto"/>
      <w:jc w:val="both"/>
    </w:pPr>
    <w:tblPr>
      <w:tblBorders>
        <w:top w:val="single" w:color="000000" w:sz="12" w:space="0"/>
        <w:bottom w:val="single" w:color="000000" w:sz="12" w:space="0"/>
      </w:tblBorders>
    </w:tbl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2593">
    <w:name w:val="古典型 221"/>
    <w:basedOn w:val="88"/>
    <w:qFormat/>
    <w:uiPriority w:val="0"/>
    <w:pPr>
      <w:widowControl w:val="0"/>
      <w:ind w:firstLine="200" w:firstLineChars="200"/>
      <w:jc w:val="both"/>
    </w:pPr>
    <w:rPr>
      <w:rFonts w:ascii="Cambria" w:hAnsi="Cambria"/>
    </w:rPr>
    <w:tblPr>
      <w:tblBorders>
        <w:top w:val="single" w:color="000000" w:sz="12" w:space="0"/>
        <w:bottom w:val="single" w:color="000000" w:sz="12" w:space="0"/>
      </w:tblBorders>
    </w:tbl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2594">
    <w:name w:val="古典型 321"/>
    <w:basedOn w:val="88"/>
    <w:qFormat/>
    <w:uiPriority w:val="0"/>
    <w:pPr>
      <w:widowControl w:val="0"/>
      <w:ind w:firstLine="200" w:firstLineChars="200"/>
      <w:jc w:val="both"/>
    </w:pPr>
    <w:rPr>
      <w:rFonts w:ascii="Cambria" w:hAnsi="Cambria"/>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2595">
    <w:name w:val="古典型 421"/>
    <w:basedOn w:val="88"/>
    <w:qFormat/>
    <w:uiPriority w:val="0"/>
    <w:pPr>
      <w:widowControl w:val="0"/>
      <w:ind w:firstLine="200" w:firstLineChars="200"/>
      <w:jc w:val="both"/>
    </w:pPr>
    <w:rPr>
      <w:rFonts w:ascii="Cambria" w:hAnsi="Cambria"/>
    </w:rPr>
    <w:tblPr>
      <w:tblBorders>
        <w:top w:val="single" w:color="000000" w:sz="12" w:space="0"/>
        <w:left w:val="single" w:color="000000" w:sz="6" w:space="0"/>
        <w:bottom w:val="single" w:color="000000" w:sz="12" w:space="0"/>
        <w:right w:val="single" w:color="000000" w:sz="6" w:space="0"/>
      </w:tblBorders>
    </w:tbl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table" w:customStyle="1" w:styleId="2596">
    <w:name w:val="简明型 151"/>
    <w:basedOn w:val="88"/>
    <w:qFormat/>
    <w:uiPriority w:val="0"/>
    <w:pPr>
      <w:widowControl w:val="0"/>
      <w:spacing w:line="300" w:lineRule="auto"/>
      <w:jc w:val="both"/>
    </w:pPr>
    <w:tblPr>
      <w:tblBorders>
        <w:top w:val="single" w:color="008000" w:sz="12" w:space="0"/>
        <w:bottom w:val="single" w:color="008000" w:sz="12" w:space="0"/>
      </w:tblBorders>
    </w:tbl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2597">
    <w:name w:val="简明型 221"/>
    <w:basedOn w:val="88"/>
    <w:qFormat/>
    <w:uiPriority w:val="0"/>
    <w:pPr>
      <w:widowControl w:val="0"/>
      <w:spacing w:line="300" w:lineRule="auto"/>
      <w:jc w:val="both"/>
    </w:p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2598">
    <w:name w:val="简明型 321"/>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tblBorders>
    </w:tblPr>
    <w:tblStylePr w:type="firstRow">
      <w:rPr>
        <w:b/>
        <w:bCs/>
        <w:color w:val="FFFFFF"/>
      </w:rPr>
      <w:tcPr>
        <w:tcBorders>
          <w:tl2br w:val="nil"/>
          <w:tr2bl w:val="nil"/>
        </w:tcBorders>
        <w:shd w:val="solid" w:color="000000" w:fill="FFFFFF"/>
      </w:tcPr>
    </w:tblStylePr>
  </w:style>
  <w:style w:type="table" w:customStyle="1" w:styleId="2599">
    <w:name w:val="精巧型 121"/>
    <w:basedOn w:val="88"/>
    <w:qFormat/>
    <w:uiPriority w:val="0"/>
    <w:pPr>
      <w:widowControl w:val="0"/>
      <w:ind w:firstLine="200" w:firstLineChars="200"/>
      <w:jc w:val="both"/>
    </w:pPr>
    <w:rPr>
      <w:rFonts w:ascii="Cambria" w:hAnsi="Cambria"/>
    </w:r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2600">
    <w:name w:val="精巧型 221"/>
    <w:basedOn w:val="88"/>
    <w:qFormat/>
    <w:uiPriority w:val="0"/>
    <w:pPr>
      <w:widowControl w:val="0"/>
      <w:ind w:firstLine="200" w:firstLineChars="200"/>
      <w:jc w:val="both"/>
    </w:pPr>
    <w:rPr>
      <w:rFonts w:ascii="Cambria" w:hAnsi="Cambria"/>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2601">
    <w:name w:val="立体型 121"/>
    <w:basedOn w:val="88"/>
    <w:qFormat/>
    <w:uiPriority w:val="0"/>
    <w:pPr>
      <w:widowControl w:val="0"/>
      <w:ind w:firstLine="200" w:firstLineChars="200"/>
      <w:jc w:val="both"/>
    </w:pPr>
    <w:rPr>
      <w:rFonts w:ascii="Cambria" w:hAnsi="Cambria"/>
    </w:r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2602">
    <w:name w:val="立体型 221"/>
    <w:basedOn w:val="88"/>
    <w:qFormat/>
    <w:uiPriority w:val="0"/>
    <w:pPr>
      <w:widowControl w:val="0"/>
      <w:ind w:firstLine="200" w:firstLineChars="200"/>
      <w:jc w:val="both"/>
    </w:pPr>
    <w:rPr>
      <w:rFonts w:ascii="Cambria" w:hAnsi="Cambria"/>
    </w:r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2603">
    <w:name w:val="立体型 321"/>
    <w:basedOn w:val="88"/>
    <w:qFormat/>
    <w:uiPriority w:val="0"/>
    <w:pPr>
      <w:widowControl w:val="0"/>
      <w:ind w:firstLine="200" w:firstLineChars="200"/>
      <w:jc w:val="both"/>
    </w:pPr>
    <w:rPr>
      <w:rFonts w:ascii="Cambria" w:hAnsi="Cambria"/>
    </w:r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2604">
    <w:name w:val="列表型 121"/>
    <w:basedOn w:val="88"/>
    <w:qFormat/>
    <w:uiPriority w:val="0"/>
    <w:pPr>
      <w:widowControl w:val="0"/>
      <w:ind w:firstLine="200" w:firstLineChars="200"/>
      <w:jc w:val="both"/>
    </w:pPr>
    <w:rPr>
      <w:rFonts w:ascii="Cambria" w:hAnsi="Cambria"/>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2605">
    <w:name w:val="列表型 221"/>
    <w:basedOn w:val="88"/>
    <w:qFormat/>
    <w:uiPriority w:val="0"/>
    <w:pPr>
      <w:widowControl w:val="0"/>
      <w:ind w:firstLine="200" w:firstLineChars="200"/>
      <w:jc w:val="both"/>
    </w:pPr>
    <w:rPr>
      <w:rFonts w:ascii="Cambria" w:hAnsi="Cambria"/>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2606">
    <w:name w:val="列表型 321"/>
    <w:basedOn w:val="88"/>
    <w:qFormat/>
    <w:uiPriority w:val="0"/>
    <w:pPr>
      <w:widowControl w:val="0"/>
      <w:ind w:firstLine="200" w:firstLineChars="200"/>
      <w:jc w:val="both"/>
    </w:pPr>
    <w:rPr>
      <w:rFonts w:ascii="Cambria" w:hAnsi="Cambria"/>
    </w:rPr>
    <w:tblPr>
      <w:tblBorders>
        <w:top w:val="single" w:color="000000" w:sz="12" w:space="0"/>
        <w:bottom w:val="single" w:color="000000" w:sz="12" w:space="0"/>
        <w:insideH w:val="single" w:color="000000" w:sz="6" w:space="0"/>
      </w:tblBorders>
    </w:tbl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2607">
    <w:name w:val="列表型 421"/>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H w:val="single" w:color="000000" w:sz="6" w:space="0"/>
      </w:tblBorders>
    </w:tblPr>
    <w:tblStylePr w:type="firstRow">
      <w:rPr>
        <w:b/>
        <w:bCs/>
        <w:color w:val="FFFFFF"/>
      </w:rPr>
      <w:tcPr>
        <w:tcBorders>
          <w:bottom w:val="single" w:color="000000" w:sz="12" w:space="0"/>
          <w:tl2br w:val="nil"/>
          <w:tr2bl w:val="nil"/>
        </w:tcBorders>
        <w:shd w:val="solid" w:color="808080" w:fill="FFFFFF"/>
      </w:tcPr>
    </w:tblStylePr>
  </w:style>
  <w:style w:type="table" w:customStyle="1" w:styleId="2608">
    <w:name w:val="列表型 521"/>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H w:val="single" w:color="000000" w:sz="6" w:space="0"/>
      </w:tblBorders>
    </w:tbl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2609">
    <w:name w:val="列表型 621"/>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tblStylePr w:type="nwCell">
      <w:tcPr>
        <w:tcBorders>
          <w:tl2br w:val="single" w:color="000000" w:sz="6" w:space="0"/>
          <w:tr2bl w:val="nil"/>
        </w:tcBorders>
      </w:tcPr>
    </w:tblStylePr>
  </w:style>
  <w:style w:type="table" w:customStyle="1" w:styleId="2610">
    <w:name w:val="列表型 721"/>
    <w:basedOn w:val="88"/>
    <w:qFormat/>
    <w:uiPriority w:val="0"/>
    <w:pPr>
      <w:widowControl w:val="0"/>
      <w:ind w:firstLine="200" w:firstLineChars="200"/>
      <w:jc w:val="both"/>
    </w:pPr>
    <w:rPr>
      <w:rFonts w:ascii="Cambria" w:hAnsi="Cambria"/>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2611">
    <w:name w:val="列表型 821"/>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tblStylePr w:type="nwCell">
      <w:tcPr>
        <w:tcBorders>
          <w:tl2br w:val="single" w:color="auto" w:sz="6" w:space="0"/>
          <w:tr2bl w:val="nil"/>
        </w:tcBorders>
      </w:tcPr>
    </w:tblStylePr>
  </w:style>
  <w:style w:type="table" w:customStyle="1" w:styleId="2612">
    <w:name w:val="流行型21"/>
    <w:basedOn w:val="88"/>
    <w:qFormat/>
    <w:uiPriority w:val="0"/>
    <w:pPr>
      <w:widowControl w:val="0"/>
      <w:ind w:firstLine="200" w:firstLineChars="200"/>
      <w:jc w:val="both"/>
    </w:pPr>
    <w:rPr>
      <w:rFonts w:ascii="Cambria" w:hAnsi="Cambria"/>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2613">
    <w:name w:val="竖列型 121"/>
    <w:basedOn w:val="88"/>
    <w:qFormat/>
    <w:uiPriority w:val="0"/>
    <w:pPr>
      <w:widowControl w:val="0"/>
      <w:ind w:firstLine="200" w:firstLineChars="200"/>
      <w:jc w:val="both"/>
    </w:pPr>
    <w:rPr>
      <w:rFonts w:ascii="Cambria" w:hAnsi="Cambria"/>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2614">
    <w:name w:val="竖列型 221"/>
    <w:basedOn w:val="88"/>
    <w:qFormat/>
    <w:uiPriority w:val="0"/>
    <w:pPr>
      <w:widowControl w:val="0"/>
      <w:ind w:firstLine="200" w:firstLineChars="200"/>
      <w:jc w:val="both"/>
    </w:pPr>
    <w:rPr>
      <w:rFonts w:ascii="Cambria" w:hAnsi="Cambria"/>
      <w:b/>
      <w:bCs/>
    </w:r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2615">
    <w:name w:val="竖列型 321"/>
    <w:basedOn w:val="88"/>
    <w:qFormat/>
    <w:uiPriority w:val="0"/>
    <w:pPr>
      <w:widowControl w:val="0"/>
      <w:ind w:firstLine="200" w:firstLineChars="200"/>
      <w:jc w:val="both"/>
    </w:pPr>
    <w:rPr>
      <w:rFonts w:ascii="Cambria" w:hAnsi="Cambria"/>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2616">
    <w:name w:val="竖列型 421"/>
    <w:basedOn w:val="88"/>
    <w:qFormat/>
    <w:uiPriority w:val="0"/>
    <w:pPr>
      <w:widowControl w:val="0"/>
      <w:ind w:firstLine="200" w:firstLineChars="200"/>
      <w:jc w:val="both"/>
    </w:pPr>
    <w:rPr>
      <w:rFonts w:ascii="Cambria" w:hAnsi="Cambria"/>
    </w:r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2617">
    <w:name w:val="竖列型 521"/>
    <w:basedOn w:val="88"/>
    <w:qFormat/>
    <w:uiPriority w:val="0"/>
    <w:pPr>
      <w:widowControl w:val="0"/>
      <w:ind w:firstLine="200" w:firstLineChars="200"/>
      <w:jc w:val="both"/>
    </w:pPr>
    <w:rPr>
      <w:rFonts w:ascii="Cambria" w:hAnsi="Cambria"/>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2618">
    <w:name w:val="网格型 121"/>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blStylePr w:type="lastRow">
      <w:rPr>
        <w:i/>
        <w:iCs/>
      </w:rPr>
      <w:tcPr>
        <w:tcBorders>
          <w:tl2br w:val="nil"/>
          <w:tr2bl w:val="nil"/>
        </w:tcBorders>
      </w:tcPr>
    </w:tblStylePr>
    <w:tblStylePr w:type="lastCol">
      <w:rPr>
        <w:i/>
        <w:iCs/>
      </w:rPr>
      <w:tcPr>
        <w:tcBorders>
          <w:tl2br w:val="nil"/>
          <w:tr2bl w:val="nil"/>
        </w:tcBorders>
      </w:tcPr>
    </w:tblStylePr>
    <w:tblStylePr w:type="nwCell">
      <w:tcPr>
        <w:tcBorders>
          <w:tl2br w:val="single" w:color="000000" w:sz="6" w:space="0"/>
          <w:tr2bl w:val="nil"/>
        </w:tcBorders>
      </w:tcPr>
    </w:tblStylePr>
  </w:style>
  <w:style w:type="table" w:customStyle="1" w:styleId="2619">
    <w:name w:val="网格型 221"/>
    <w:basedOn w:val="88"/>
    <w:qFormat/>
    <w:uiPriority w:val="0"/>
    <w:pPr>
      <w:widowControl w:val="0"/>
      <w:ind w:firstLine="200" w:firstLineChars="200"/>
      <w:jc w:val="both"/>
    </w:pPr>
    <w:rPr>
      <w:rFonts w:ascii="Cambria" w:hAnsi="Cambria"/>
    </w:rPr>
    <w:tblPr>
      <w:tblBorders>
        <w:insideH w:val="single" w:color="000000" w:sz="6" w:space="0"/>
        <w:insideV w:val="single" w:color="000000" w:sz="6" w:space="0"/>
      </w:tblBorders>
    </w:tbl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2620">
    <w:name w:val="网格型 321"/>
    <w:basedOn w:val="88"/>
    <w:qFormat/>
    <w:uiPriority w:val="0"/>
    <w:pPr>
      <w:widowControl w:val="0"/>
      <w:ind w:firstLine="200" w:firstLineChars="200"/>
      <w:jc w:val="both"/>
    </w:pPr>
    <w:rPr>
      <w:rFonts w:ascii="Cambria" w:hAnsi="Cambria"/>
    </w:rPr>
    <w:tblPr>
      <w:tblBorders>
        <w:top w:val="single" w:color="000000" w:sz="6" w:space="0"/>
        <w:left w:val="single" w:color="000000" w:sz="12" w:space="0"/>
        <w:bottom w:val="single" w:color="000000" w:sz="6" w:space="0"/>
        <w:right w:val="single" w:color="000000" w:sz="12" w:space="0"/>
        <w:insideV w:val="single" w:color="000000" w:sz="6" w:space="0"/>
      </w:tblBorders>
    </w:tbl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2621">
    <w:name w:val="网格型 421"/>
    <w:basedOn w:val="88"/>
    <w:qFormat/>
    <w:uiPriority w:val="0"/>
    <w:pPr>
      <w:widowControl w:val="0"/>
      <w:ind w:firstLine="200" w:firstLineChars="200"/>
      <w:jc w:val="both"/>
    </w:pPr>
    <w:rPr>
      <w:rFonts w:ascii="Cambria" w:hAnsi="Cambria"/>
    </w:rPr>
    <w:tblPr>
      <w:tblBorders>
        <w:left w:val="single" w:color="000000" w:sz="12" w:space="0"/>
        <w:right w:val="single" w:color="000000" w:sz="12" w:space="0"/>
        <w:insideH w:val="single" w:color="000000" w:sz="6" w:space="0"/>
        <w:insideV w:val="single" w:color="000000" w:sz="6" w:space="0"/>
      </w:tblBorders>
    </w:tbl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2622">
    <w:name w:val="网格型 551"/>
    <w:basedOn w:val="88"/>
    <w:qFormat/>
    <w:uiPriority w:val="0"/>
    <w:pPr>
      <w:widowControl w:val="0"/>
      <w:spacing w:line="400" w:lineRule="exact"/>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2623">
    <w:name w:val="网格型 621"/>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V w:val="single" w:color="000000" w:sz="6" w:space="0"/>
      </w:tblBorders>
    </w:tbl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2624">
    <w:name w:val="网格型 721"/>
    <w:basedOn w:val="88"/>
    <w:qFormat/>
    <w:uiPriority w:val="0"/>
    <w:pPr>
      <w:widowControl w:val="0"/>
      <w:ind w:firstLine="200" w:firstLineChars="200"/>
      <w:jc w:val="both"/>
    </w:pPr>
    <w:rPr>
      <w:rFonts w:ascii="Cambria" w:hAnsi="Cambria"/>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2625">
    <w:name w:val="网格型 851"/>
    <w:basedOn w:val="88"/>
    <w:qFormat/>
    <w:uiPriority w:val="0"/>
    <w:pPr>
      <w:widowControl w:val="0"/>
      <w:spacing w:line="300" w:lineRule="auto"/>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2626">
    <w:name w:val="网页型 121"/>
    <w:basedOn w:val="88"/>
    <w:qFormat/>
    <w:uiPriority w:val="0"/>
    <w:pPr>
      <w:widowControl w:val="0"/>
      <w:ind w:firstLine="200" w:firstLineChars="200"/>
      <w:jc w:val="both"/>
    </w:pPr>
    <w:rPr>
      <w:rFonts w:ascii="Cambria" w:hAnsi="Cambria"/>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blStylePr w:type="firstRow">
      <w:rPr>
        <w:color w:val="auto"/>
      </w:rPr>
      <w:tcPr>
        <w:tcBorders>
          <w:tl2br w:val="nil"/>
          <w:tr2bl w:val="nil"/>
        </w:tcBorders>
      </w:tcPr>
    </w:tblStylePr>
  </w:style>
  <w:style w:type="table" w:customStyle="1" w:styleId="2627">
    <w:name w:val="网页型 221"/>
    <w:basedOn w:val="88"/>
    <w:qFormat/>
    <w:uiPriority w:val="0"/>
    <w:pPr>
      <w:widowControl w:val="0"/>
      <w:ind w:firstLine="200" w:firstLineChars="200"/>
      <w:jc w:val="both"/>
    </w:pPr>
    <w:rPr>
      <w:rFonts w:ascii="Cambria" w:hAnsi="Cambria"/>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blStylePr w:type="firstRow">
      <w:rPr>
        <w:color w:val="auto"/>
      </w:rPr>
      <w:tcPr>
        <w:tcBorders>
          <w:tl2br w:val="nil"/>
          <w:tr2bl w:val="nil"/>
        </w:tcBorders>
      </w:tcPr>
    </w:tblStylePr>
  </w:style>
  <w:style w:type="table" w:customStyle="1" w:styleId="2628">
    <w:name w:val="网页型 321"/>
    <w:basedOn w:val="88"/>
    <w:qFormat/>
    <w:uiPriority w:val="0"/>
    <w:pPr>
      <w:widowControl w:val="0"/>
      <w:ind w:firstLine="200" w:firstLineChars="200"/>
      <w:jc w:val="both"/>
    </w:pPr>
    <w:rPr>
      <w:rFonts w:ascii="Cambria" w:hAnsi="Cambria"/>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blStylePr w:type="firstRow">
      <w:rPr>
        <w:color w:val="auto"/>
      </w:rPr>
      <w:tcPr>
        <w:tcBorders>
          <w:tl2br w:val="nil"/>
          <w:tr2bl w:val="nil"/>
        </w:tcBorders>
      </w:tcPr>
    </w:tblStylePr>
  </w:style>
  <w:style w:type="table" w:customStyle="1" w:styleId="2629">
    <w:name w:val="专业型21"/>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blStylePr w:type="firstRow">
      <w:rPr>
        <w:b/>
        <w:bCs/>
        <w:color w:val="auto"/>
      </w:rPr>
      <w:tcPr>
        <w:tcBorders>
          <w:tl2br w:val="nil"/>
          <w:tr2bl w:val="nil"/>
        </w:tcBorders>
        <w:shd w:val="solid" w:color="000000" w:fill="FFFFFF"/>
      </w:tcPr>
    </w:tblStylePr>
  </w:style>
  <w:style w:type="table" w:customStyle="1" w:styleId="2630">
    <w:name w:val="浅色列表 - 着色 321"/>
    <w:basedOn w:val="88"/>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beforeLines="0" w:beforeAutospacing="0" w:after="0" w:afterLines="0" w:afterAutospacing="0" w:line="240" w:lineRule="auto"/>
      </w:pPr>
      <w:rPr>
        <w:b/>
        <w:bCs/>
        <w:color w:val="FFFFFF"/>
      </w:rPr>
      <w:tcPr>
        <w:shd w:val="clear" w:color="auto" w:fill="9BBB59"/>
      </w:tcPr>
    </w:tblStylePr>
    <w:tblStylePr w:type="lastRow">
      <w:pPr>
        <w:spacing w:before="0" w:beforeLines="0" w:beforeAutospacing="0" w:after="0" w:afterLines="0" w:afterAutospacing="0" w:line="240" w:lineRule="auto"/>
      </w:pPr>
      <w:rPr>
        <w:b/>
        <w:bCs/>
      </w:r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cPr>
        <w:tcBorders>
          <w:top w:val="single" w:color="9BBB59" w:sz="8" w:space="0"/>
          <w:left w:val="single" w:color="9BBB59" w:sz="8" w:space="0"/>
          <w:bottom w:val="single" w:color="9BBB59" w:sz="8" w:space="0"/>
          <w:right w:val="single" w:color="9BBB59" w:sz="8" w:space="0"/>
        </w:tcBorders>
      </w:tcPr>
    </w:tblStylePr>
    <w:tblStylePr w:type="band1Horz">
      <w:tcPr>
        <w:tcBorders>
          <w:top w:val="single" w:color="9BBB59" w:sz="8" w:space="0"/>
          <w:left w:val="single" w:color="9BBB59" w:sz="8" w:space="0"/>
          <w:bottom w:val="single" w:color="9BBB59" w:sz="8" w:space="0"/>
          <w:right w:val="single" w:color="9BBB59" w:sz="8" w:space="0"/>
        </w:tcBorders>
      </w:tcPr>
    </w:tblStylePr>
  </w:style>
  <w:style w:type="table" w:customStyle="1" w:styleId="2631">
    <w:name w:val="浅色网格 - 着色 321"/>
    <w:basedOn w:val="88"/>
    <w:qFormat/>
    <w:uiPriority w:val="72"/>
    <w:rPr>
      <w:rFonts w:ascii="Calibri" w:hAnsi="Calibri"/>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DF2F8"/>
    </w:tcPr>
    <w:tblStylePr w:type="firstRow">
      <w:rPr>
        <w:b/>
        <w:bCs/>
        <w:color w:val="FFFFFF"/>
      </w:rPr>
      <w:tcPr>
        <w:tcBorders>
          <w:bottom w:val="single" w:color="FFFFFF" w:sz="12" w:space="0"/>
        </w:tcBorders>
        <w:shd w:val="clear" w:color="auto" w:fill="9E3A38"/>
      </w:tcPr>
    </w:tblStylePr>
    <w:tblStylePr w:type="lastRow">
      <w:rPr>
        <w:b/>
        <w:bCs/>
        <w:color w:val="9E3A38"/>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D3DFEE"/>
      </w:tcPr>
    </w:tblStylePr>
    <w:tblStylePr w:type="band1Horz">
      <w:tcPr>
        <w:shd w:val="clear" w:color="auto" w:fill="DBE5F1"/>
      </w:tcPr>
    </w:tblStylePr>
    <w:tblStylePr w:type="band2Horz">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customStyle="1" w:styleId="2632">
    <w:name w:val="中等深浅底纹 1 - 着色 321"/>
    <w:basedOn w:val="88"/>
    <w:qFormat/>
    <w:uiPriority w:val="29"/>
    <w:rPr>
      <w:i/>
      <w:iCs/>
      <w:sz w:val="24"/>
    </w:rPr>
    <w:tblPr>
      <w:tblBorders>
        <w:insideH w:val="single" w:color="FFFFFF" w:sz="4" w:space="0"/>
      </w:tblBorders>
    </w:tblPr>
    <w:tcPr>
      <w:shd w:val="clear" w:color="auto" w:fill="DBE5F1"/>
    </w:tcPr>
    <w:tblStylePr w:type="firstRow">
      <w:rPr>
        <w:b/>
        <w:bCs/>
        <w:color w:val="FFFFFF"/>
      </w:rPr>
      <w:tcPr>
        <w:shd w:val="clear" w:color="auto" w:fill="B8CCE4"/>
      </w:tcPr>
    </w:tblStylePr>
    <w:tblStylePr w:type="lastRow">
      <w:rPr>
        <w:b/>
        <w:bCs/>
      </w:rPr>
      <w:tcPr>
        <w:shd w:val="clear" w:color="auto" w:fill="B8CCE4"/>
      </w:tcPr>
    </w:tblStylePr>
    <w:tblStylePr w:type="firstCol">
      <w:rPr>
        <w:b/>
        <w:bCs/>
      </w:rPr>
      <w:tcPr>
        <w:shd w:val="clear" w:color="auto" w:fill="365F91"/>
      </w:tcPr>
    </w:tblStylePr>
    <w:tblStylePr w:type="lastCol">
      <w:rPr>
        <w:b/>
        <w:bCs/>
      </w:rPr>
      <w:tcPr>
        <w:shd w:val="clear" w:color="auto" w:fill="365F91"/>
      </w:tcPr>
    </w:tblStylePr>
    <w:tblStylePr w:type="band1Vert">
      <w:tcPr>
        <w:shd w:val="clear" w:color="auto" w:fill="A7BFDE"/>
      </w:tcPr>
    </w:tblStylePr>
    <w:tblStylePr w:type="band1Horz">
      <w:tcPr>
        <w:shd w:val="clear" w:color="auto" w:fill="A7BFDE"/>
      </w:tcPr>
    </w:tblStylePr>
    <w:tblStylePr w:type="band2Horz">
      <w:tcPr>
        <w:tcBorders>
          <w:insideH w:val="nil"/>
          <w:insideV w:val="nil"/>
        </w:tcBorders>
      </w:tcPr>
    </w:tblStylePr>
  </w:style>
  <w:style w:type="table" w:customStyle="1" w:styleId="2633">
    <w:name w:val="中等深浅底纹 2 - 着色 321"/>
    <w:basedOn w:val="88"/>
    <w:qFormat/>
    <w:uiPriority w:val="30"/>
    <w:rPr>
      <w:b/>
      <w:bCs/>
      <w:i/>
      <w:iCs/>
      <w:sz w:val="24"/>
    </w:rPr>
    <w:tblPr>
      <w:tblBorders>
        <w:top w:val="single" w:color="C0504D" w:sz="8" w:space="0"/>
        <w:bottom w:val="single" w:color="C0504D" w:sz="8" w:space="0"/>
      </w:tblBorders>
    </w:tblPr>
    <w:tblStylePr w:type="firstRow">
      <w:pPr>
        <w:spacing w:before="0" w:beforeLines="0" w:beforeAutospacing="0" w:after="0" w:afterLines="0" w:afterAutospacing="0" w:line="240" w:lineRule="auto"/>
      </w:pPr>
      <w:rPr>
        <w:b/>
        <w:bCs/>
        <w:color w:val="FFFFFF"/>
      </w:rPr>
      <w:tcPr>
        <w:tcBorders>
          <w:top w:val="single" w:color="C0504D" w:sz="8" w:space="0"/>
          <w:left w:val="nil"/>
          <w:bottom w:val="single" w:color="C0504D" w:sz="8" w:space="0"/>
          <w:right w:val="nil"/>
          <w:insideH w:val="nil"/>
          <w:insideV w:val="nil"/>
        </w:tcBorders>
      </w:tcPr>
    </w:tblStylePr>
    <w:tblStylePr w:type="lastRow">
      <w:pPr>
        <w:spacing w:before="0" w:beforeLines="0" w:beforeAutospacing="0" w:after="0" w:afterLines="0" w:afterAutospacing="0" w:line="240" w:lineRule="auto"/>
      </w:pPr>
      <w:rPr>
        <w:color w:val="auto"/>
      </w:rPr>
      <w:tcPr>
        <w:tcBorders>
          <w:top w:val="single" w:color="C0504D" w:sz="8" w:space="0"/>
          <w:left w:val="nil"/>
          <w:bottom w:val="single" w:color="C0504D" w:sz="8" w:space="0"/>
          <w:right w:val="nil"/>
          <w:insideH w:val="nil"/>
          <w:insideV w:val="nil"/>
        </w:tcBorders>
      </w:tcPr>
    </w:tblStylePr>
    <w:tblStylePr w:type="firstCol">
      <w:rPr>
        <w:b/>
        <w:bCs/>
        <w:color w:val="FFFFFF"/>
      </w:rPr>
      <w:tcPr>
        <w:tcBorders>
          <w:top w:val="nil"/>
          <w:left w:val="single" w:color="auto" w:sz="18" w:space="0"/>
          <w:bottom w:val="nil"/>
          <w:right w:val="nil"/>
          <w:insideH w:val="nil"/>
          <w:insideV w:val="nil"/>
        </w:tcBorders>
        <w:shd w:val="clear" w:color="auto" w:fill="9BBB59"/>
      </w:tcPr>
    </w:tblStylePr>
    <w:tblStylePr w:type="lastCol">
      <w:rPr>
        <w:b/>
        <w:bCs/>
        <w:color w:val="FFFFFF"/>
      </w:rPr>
      <w:tcPr>
        <w:tcBorders>
          <w:bottom w:val="nil"/>
          <w:right w:val="nil"/>
          <w:insideH w:val="nil"/>
          <w:insideV w:val="nil"/>
        </w:tcBorders>
        <w:shd w:val="clear" w:color="auto" w:fill="9BBB59"/>
      </w:tcPr>
    </w:tblStylePr>
    <w:tblStylePr w:type="band1Vert">
      <w:tcPr>
        <w:tcBorders>
          <w:left w:val="nil"/>
          <w:right w:val="nil"/>
          <w:insideH w:val="nil"/>
          <w:insideV w:val="nil"/>
        </w:tcBorders>
        <w:shd w:val="clear" w:color="auto" w:fill="EFD3D2"/>
      </w:tcPr>
    </w:tblStylePr>
    <w:tblStylePr w:type="band1Horz">
      <w:tcPr>
        <w:tcBorders>
          <w:left w:val="nil"/>
          <w:right w:val="nil"/>
          <w:insideH w:val="nil"/>
          <w:insideV w:val="nil"/>
        </w:tcBorders>
        <w:shd w:val="clear" w:color="auto" w:fill="EFD3D2"/>
      </w:tcPr>
    </w:tblStylePr>
    <w:tblStylePr w:type="neCell">
      <w:tcPr>
        <w:tcBorders>
          <w:top w:val="single" w:color="auto" w:sz="18" w:space="0"/>
          <w:left w:val="single" w:color="auto" w:sz="18" w:space="0"/>
          <w:bottom w:val="nil"/>
          <w:right w:val="nil"/>
          <w:insideH w:val="nil"/>
          <w:insideV w:val="nil"/>
        </w:tcBorders>
      </w:tcPr>
    </w:tblStylePr>
    <w:tblStylePr w:type="nwCell">
      <w:rPr>
        <w:color w:val="FFFFFF"/>
      </w:rPr>
      <w:tcPr>
        <w:tcBorders>
          <w:top w:val="single" w:color="auto" w:sz="18" w:space="0"/>
          <w:left w:val="single" w:color="auto" w:sz="18" w:space="0"/>
          <w:bottom w:val="nil"/>
          <w:right w:val="nil"/>
          <w:insideH w:val="nil"/>
          <w:insideV w:val="nil"/>
        </w:tcBorders>
      </w:tcPr>
    </w:tblStylePr>
  </w:style>
  <w:style w:type="table" w:customStyle="1" w:styleId="2634">
    <w:name w:val="中等深浅列表 1 - 着色 621"/>
    <w:basedOn w:val="88"/>
    <w:qFormat/>
    <w:uiPriority w:val="65"/>
    <w:rPr>
      <w:color w:val="000000"/>
    </w:rPr>
    <w:tblPr>
      <w:tblBorders>
        <w:top w:val="single" w:color="F79646" w:sz="8" w:space="0"/>
        <w:bottom w:val="single" w:color="F79646" w:sz="8" w:space="0"/>
      </w:tblBorders>
    </w:tblPr>
    <w:tblStylePr w:type="firstRow">
      <w:rPr>
        <w:rFonts w:hint="default" w:ascii="Helv" w:hAnsi="Helv" w:eastAsia="Arial" w:cs="Times New Roman"/>
      </w:rPr>
      <w:tcPr>
        <w:tcBorders>
          <w:top w:val="nil"/>
          <w:left w:val="single" w:color="F79646" w:sz="8" w:space="0"/>
          <w:bottom w:val="nil"/>
          <w:right w:val="nil"/>
          <w:insideH w:val="nil"/>
          <w:insideV w:val="nil"/>
          <w:tl2br w:val="nil"/>
          <w:tr2bl w:val="nil"/>
        </w:tcBorders>
      </w:tcPr>
    </w:tblStylePr>
    <w:tblStylePr w:type="lastRow">
      <w:rPr>
        <w:b/>
        <w:bCs/>
        <w:color w:val="1F497D"/>
      </w:rPr>
      <w:tcPr>
        <w:tcBorders>
          <w:top w:val="single" w:color="F79646" w:sz="8" w:space="0"/>
          <w:left w:val="single" w:color="F79646" w:sz="8" w:space="0"/>
          <w:bottom w:val="nil"/>
          <w:right w:val="nil"/>
          <w:insideH w:val="nil"/>
          <w:insideV w:val="nil"/>
          <w:tl2br w:val="nil"/>
          <w:tr2bl w:val="nil"/>
        </w:tcBorders>
      </w:tcPr>
    </w:tblStylePr>
    <w:tblStylePr w:type="firstCol">
      <w:rPr>
        <w:b/>
        <w:bCs/>
      </w:rPr>
    </w:tblStylePr>
    <w:tblStylePr w:type="lastCol">
      <w:rPr>
        <w:b/>
        <w:bCs/>
      </w:rPr>
      <w:tcPr>
        <w:tcBorders>
          <w:top w:val="single" w:color="F79646" w:sz="8" w:space="0"/>
          <w:left w:val="single" w:color="F79646" w:sz="8" w:space="0"/>
          <w:bottom w:val="nil"/>
          <w:right w:val="nil"/>
          <w:insideH w:val="nil"/>
          <w:insideV w:val="nil"/>
          <w:tl2br w:val="nil"/>
          <w:tr2bl w:val="nil"/>
        </w:tcBorders>
      </w:tcPr>
    </w:tblStylePr>
    <w:tblStylePr w:type="band1Vert">
      <w:tcPr>
        <w:shd w:val="clear" w:color="auto" w:fill="FDE5D1"/>
      </w:tcPr>
    </w:tblStylePr>
    <w:tblStylePr w:type="band1Horz">
      <w:tcPr>
        <w:shd w:val="clear" w:color="auto" w:fill="FDE5D1"/>
      </w:tcPr>
    </w:tblStylePr>
  </w:style>
  <w:style w:type="table" w:customStyle="1" w:styleId="2635">
    <w:name w:val="彩色列表 - 着色 1111"/>
    <w:basedOn w:val="88"/>
    <w:qFormat/>
    <w:uiPriority w:val="34"/>
    <w:rPr>
      <w:szCs w:val="24"/>
    </w:rPr>
    <w:tcPr>
      <w:shd w:val="clear" w:color="auto" w:fill="EDF2F8"/>
    </w:tcPr>
    <w:tblStylePr w:type="firstRow">
      <w:rPr>
        <w:b/>
        <w:bCs/>
        <w:color w:val="FFFFFF"/>
      </w:rPr>
      <w:tcPr>
        <w:tcBorders>
          <w:bottom w:val="single" w:color="FFFFFF" w:sz="12" w:space="0"/>
        </w:tcBorders>
        <w:shd w:val="clear" w:color="auto" w:fill="9E3A38"/>
      </w:tcPr>
    </w:tblStylePr>
    <w:tblStylePr w:type="lastRow">
      <w:rPr>
        <w:b/>
        <w:bCs/>
        <w:color w:val="9E3A38"/>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D3DFEE"/>
      </w:tcPr>
    </w:tblStylePr>
    <w:tblStylePr w:type="band1Horz">
      <w:tcPr>
        <w:shd w:val="clear" w:color="auto" w:fill="DBE5F1"/>
      </w:tcPr>
    </w:tblStylePr>
  </w:style>
  <w:style w:type="table" w:customStyle="1" w:styleId="2636">
    <w:name w:val="无格式表格 2121"/>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2637">
    <w:name w:val="网格型1101"/>
    <w:basedOn w:val="88"/>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638">
    <w:name w:val="网格型241"/>
    <w:basedOn w:val="88"/>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639">
    <w:name w:val="网格型341"/>
    <w:basedOn w:val="88"/>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640">
    <w:name w:val="网格型431"/>
    <w:basedOn w:val="88"/>
    <w:qFormat/>
    <w:uiPriority w:val="5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641">
    <w:name w:val="网格表 4 - 着色 6121"/>
    <w:basedOn w:val="88"/>
    <w:qFormat/>
    <w:uiPriority w:val="49"/>
    <w:tblPr>
      <w:tblBorders>
        <w:top w:val="single" w:color="A8D08D" w:sz="4" w:space="0"/>
        <w:left w:val="single" w:color="A8D08D" w:sz="4" w:space="0"/>
        <w:bottom w:val="single" w:color="A8D08D" w:sz="4" w:space="0"/>
        <w:right w:val="single" w:color="A8D08D" w:sz="4" w:space="0"/>
        <w:insideH w:val="single" w:color="A8D08D" w:sz="4" w:space="0"/>
        <w:insideV w:val="single" w:color="A8D08D" w:sz="4" w:space="0"/>
      </w:tblBorders>
    </w:tblPr>
    <w:tblStylePr w:type="firstRow">
      <w:rPr>
        <w:b/>
        <w:bCs/>
        <w:color w:val="FFFFFF"/>
      </w:rPr>
      <w:tcPr>
        <w:tcBorders>
          <w:top w:val="single" w:color="70AD47" w:sz="4" w:space="0"/>
          <w:left w:val="single" w:color="70AD47" w:sz="4" w:space="0"/>
          <w:bottom w:val="single" w:color="70AD47" w:sz="4" w:space="0"/>
          <w:right w:val="single" w:color="70AD47" w:sz="4" w:space="0"/>
          <w:insideH w:val="nil"/>
          <w:insideV w:val="nil"/>
        </w:tcBorders>
        <w:shd w:val="clear" w:color="auto" w:fill="70AD47"/>
      </w:tcPr>
    </w:tblStylePr>
    <w:tblStylePr w:type="lastRow">
      <w:rPr>
        <w:b/>
        <w:bCs/>
      </w:rPr>
      <w:tcPr>
        <w:tcBorders>
          <w:top w:val="double" w:color="70AD47" w:sz="4" w:space="0"/>
        </w:tcBorders>
      </w:tcPr>
    </w:tblStylePr>
    <w:tblStylePr w:type="firstCol">
      <w:rPr>
        <w:b/>
        <w:bCs/>
      </w:rPr>
    </w:tblStylePr>
    <w:tblStylePr w:type="lastCol">
      <w:rPr>
        <w:b/>
        <w:bCs/>
      </w:rPr>
    </w:tblStylePr>
    <w:tblStylePr w:type="band1Vert">
      <w:tcPr>
        <w:shd w:val="clear" w:color="auto" w:fill="E2EFD9"/>
      </w:tcPr>
    </w:tblStylePr>
    <w:tblStylePr w:type="band1Horz">
      <w:tcPr>
        <w:shd w:val="clear" w:color="auto" w:fill="E2EFD9"/>
      </w:tcPr>
    </w:tblStylePr>
  </w:style>
  <w:style w:type="table" w:customStyle="1" w:styleId="2642">
    <w:name w:val="网格表 4 - 着色 3121"/>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insideV w:val="nil"/>
        </w:tcBorders>
        <w:shd w:val="clear" w:color="auto" w:fill="A5A5A5"/>
      </w:tcPr>
    </w:tblStylePr>
    <w:tblStylePr w:type="lastRow">
      <w:rPr>
        <w:b/>
        <w:bCs/>
      </w:rPr>
      <w:tcPr>
        <w:tcBorders>
          <w:top w:val="double" w:color="A5A5A5"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2643">
    <w:name w:val="网格表 5 深色 - 着色 3121"/>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DEDE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A5A5A5"/>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A5A5A5"/>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A5A5A5"/>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A5A5A5"/>
      </w:tcPr>
    </w:tblStylePr>
    <w:tblStylePr w:type="band1Vert">
      <w:tcPr>
        <w:shd w:val="clear" w:color="auto" w:fill="DBDBDB"/>
      </w:tcPr>
    </w:tblStylePr>
    <w:tblStylePr w:type="band1Horz">
      <w:tcPr>
        <w:shd w:val="clear" w:color="auto" w:fill="DBDBDB"/>
      </w:tcPr>
    </w:tblStylePr>
  </w:style>
  <w:style w:type="table" w:customStyle="1" w:styleId="2644">
    <w:name w:val="清单表 4 - 着色 3121"/>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tcBorders>
        <w:shd w:val="clear" w:color="auto" w:fill="A5A5A5"/>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2645">
    <w:name w:val="网格表 6 彩色 - 着色 3121"/>
    <w:basedOn w:val="88"/>
    <w:qFormat/>
    <w:uiPriority w:val="51"/>
    <w:rPr>
      <w:color w:val="7B7B7B"/>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rPr>
      <w:tcPr>
        <w:tcBorders>
          <w:bottom w:val="single" w:color="C9C9C9" w:sz="12" w:space="0"/>
        </w:tcBorders>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2646">
    <w:name w:val="网格型浅色121"/>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2647">
    <w:name w:val="网格型1151"/>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648">
    <w:name w:val="网格型521"/>
    <w:basedOn w:val="88"/>
    <w:qFormat/>
    <w:uiPriority w:val="0"/>
    <w:pPr>
      <w:widowControl w:val="0"/>
      <w:spacing w:beforeLines="50" w:afterLines="50" w:line="30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649">
    <w:name w:val="网格型1231"/>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650">
    <w:name w:val="网格型621"/>
    <w:basedOn w:val="88"/>
    <w:qFormat/>
    <w:uiPriority w:val="0"/>
    <w:pPr>
      <w:widowControl w:val="0"/>
      <w:spacing w:beforeLines="50" w:afterLines="50" w:line="30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651">
    <w:name w:val="网格型721"/>
    <w:basedOn w:val="88"/>
    <w:qFormat/>
    <w:uiPriority w:val="59"/>
    <w:pPr>
      <w:widowControl w:val="0"/>
      <w:spacing w:beforeLines="50" w:afterLines="50" w:line="30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652">
    <w:name w:val="无格式表格 2221"/>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2653">
    <w:name w:val="网格表 5 深色 - 着色 3221"/>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AF1D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9BBB59"/>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9BBB59"/>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9BBB59"/>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9BBB59"/>
      </w:tcPr>
    </w:tblStylePr>
    <w:tblStylePr w:type="band1Vert">
      <w:tcPr>
        <w:shd w:val="clear" w:color="auto" w:fill="D6E3BC"/>
      </w:tcPr>
    </w:tblStylePr>
    <w:tblStylePr w:type="band1Horz">
      <w:tcPr>
        <w:shd w:val="clear" w:color="auto" w:fill="D6E3BC"/>
      </w:tcPr>
    </w:tblStylePr>
  </w:style>
  <w:style w:type="table" w:customStyle="1" w:styleId="2654">
    <w:name w:val="清单表 4 - 着色 3221"/>
    <w:basedOn w:val="88"/>
    <w:qFormat/>
    <w:uiPriority w:val="49"/>
    <w:tblPr>
      <w:tblBorders>
        <w:top w:val="single" w:color="C2D69B" w:sz="4" w:space="0"/>
        <w:left w:val="single" w:color="C2D69B" w:sz="4" w:space="0"/>
        <w:bottom w:val="single" w:color="C2D69B" w:sz="4" w:space="0"/>
        <w:right w:val="single" w:color="C2D69B" w:sz="4" w:space="0"/>
        <w:insideH w:val="single" w:color="C2D69B" w:sz="4" w:space="0"/>
      </w:tblBorders>
    </w:tblPr>
    <w:tblStylePr w:type="firstRow">
      <w:rPr>
        <w:b/>
        <w:bCs/>
        <w:color w:val="FFFFFF"/>
      </w:rPr>
      <w:tcPr>
        <w:tcBorders>
          <w:top w:val="single" w:color="9BBB59" w:sz="4" w:space="0"/>
          <w:left w:val="single" w:color="9BBB59" w:sz="4" w:space="0"/>
          <w:bottom w:val="single" w:color="9BBB59" w:sz="4" w:space="0"/>
          <w:right w:val="single" w:color="9BBB59" w:sz="4" w:space="0"/>
          <w:insideH w:val="nil"/>
        </w:tcBorders>
        <w:shd w:val="clear" w:color="auto" w:fill="9BBB59"/>
      </w:tcPr>
    </w:tblStylePr>
    <w:tblStylePr w:type="lastRow">
      <w:rPr>
        <w:b/>
        <w:bCs/>
      </w:rPr>
      <w:tcPr>
        <w:tcBorders>
          <w:top w:val="double" w:color="C2D69B" w:sz="4" w:space="0"/>
        </w:tcBorders>
      </w:tcPr>
    </w:tblStylePr>
    <w:tblStylePr w:type="firstCol">
      <w:rPr>
        <w:b/>
        <w:bCs/>
      </w:rPr>
    </w:tblStylePr>
    <w:tblStylePr w:type="lastCol">
      <w:rPr>
        <w:b/>
        <w:bCs/>
      </w:rPr>
    </w:tblStylePr>
    <w:tblStylePr w:type="band1Vert">
      <w:tcPr>
        <w:shd w:val="clear" w:color="auto" w:fill="EAF1DD"/>
      </w:tcPr>
    </w:tblStylePr>
    <w:tblStylePr w:type="band1Horz">
      <w:tcPr>
        <w:shd w:val="clear" w:color="auto" w:fill="EAF1DD"/>
      </w:tcPr>
    </w:tblStylePr>
  </w:style>
  <w:style w:type="table" w:customStyle="1" w:styleId="2655">
    <w:name w:val="网格表 6 彩色 - 着色 3221"/>
    <w:basedOn w:val="88"/>
    <w:qFormat/>
    <w:uiPriority w:val="51"/>
    <w:rPr>
      <w:color w:val="76923C"/>
    </w:rPr>
    <w:tblPr>
      <w:tblBorders>
        <w:top w:val="single" w:color="C2D69B" w:sz="4" w:space="0"/>
        <w:left w:val="single" w:color="C2D69B" w:sz="4" w:space="0"/>
        <w:bottom w:val="single" w:color="C2D69B" w:sz="4" w:space="0"/>
        <w:right w:val="single" w:color="C2D69B" w:sz="4" w:space="0"/>
        <w:insideH w:val="single" w:color="C2D69B" w:sz="4" w:space="0"/>
        <w:insideV w:val="single" w:color="C2D69B" w:sz="4" w:space="0"/>
      </w:tblBorders>
    </w:tblPr>
    <w:tblStylePr w:type="firstRow">
      <w:rPr>
        <w:b/>
        <w:bCs/>
      </w:rPr>
      <w:tcPr>
        <w:tcBorders>
          <w:bottom w:val="single" w:color="C2D69B" w:sz="12" w:space="0"/>
        </w:tcBorders>
      </w:tcPr>
    </w:tblStylePr>
    <w:tblStylePr w:type="lastRow">
      <w:rPr>
        <w:b/>
        <w:bCs/>
      </w:rPr>
      <w:tcPr>
        <w:tcBorders>
          <w:top w:val="double" w:color="C2D69B" w:sz="4" w:space="0"/>
        </w:tcBorders>
      </w:tcPr>
    </w:tblStylePr>
    <w:tblStylePr w:type="firstCol">
      <w:rPr>
        <w:b/>
        <w:bCs/>
      </w:rPr>
    </w:tblStylePr>
    <w:tblStylePr w:type="lastCol">
      <w:rPr>
        <w:b/>
        <w:bCs/>
      </w:rPr>
    </w:tblStylePr>
    <w:tblStylePr w:type="band1Vert">
      <w:tcPr>
        <w:shd w:val="clear" w:color="auto" w:fill="EAF1DD"/>
      </w:tcPr>
    </w:tblStylePr>
    <w:tblStylePr w:type="band1Horz">
      <w:tcPr>
        <w:shd w:val="clear" w:color="auto" w:fill="EAF1DD"/>
      </w:tcPr>
    </w:tblStylePr>
  </w:style>
  <w:style w:type="table" w:customStyle="1" w:styleId="2656">
    <w:name w:val="网格型浅色221"/>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2657">
    <w:name w:val="网格型821"/>
    <w:basedOn w:val="8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658">
    <w:name w:val="网格型1321"/>
    <w:basedOn w:val="8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659">
    <w:name w:val="网格型2121"/>
    <w:basedOn w:val="8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660">
    <w:name w:val="网格型3121"/>
    <w:basedOn w:val="8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661">
    <w:name w:val="网格型921"/>
    <w:basedOn w:val="88"/>
    <w:qFormat/>
    <w:uiPriority w:val="0"/>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662">
    <w:name w:val="网格表 1 浅色121"/>
    <w:basedOn w:val="88"/>
    <w:qFormat/>
    <w:uiPriority w:val="46"/>
    <w:rPr>
      <w:rFonts w:ascii="Calibri" w:hAnsi="Calibri"/>
    </w:rPr>
    <w:tblPr>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Pr>
    <w:tblStylePr w:type="firstRow">
      <w:rPr>
        <w:b/>
        <w:bCs/>
      </w:rPr>
      <w:tcPr>
        <w:tcBorders>
          <w:bottom w:val="single" w:color="666666" w:sz="12" w:space="0"/>
        </w:tcBorders>
      </w:tcPr>
    </w:tblStylePr>
    <w:tblStylePr w:type="lastRow">
      <w:rPr>
        <w:b/>
        <w:bCs/>
      </w:rPr>
      <w:tcPr>
        <w:tcBorders>
          <w:top w:val="double" w:color="666666" w:sz="2" w:space="0"/>
        </w:tcBorders>
      </w:tcPr>
    </w:tblStylePr>
    <w:tblStylePr w:type="firstCol">
      <w:rPr>
        <w:b/>
        <w:bCs/>
      </w:rPr>
    </w:tblStylePr>
    <w:tblStylePr w:type="lastCol">
      <w:rPr>
        <w:b/>
        <w:bCs/>
      </w:rPr>
    </w:tblStylePr>
  </w:style>
  <w:style w:type="table" w:customStyle="1" w:styleId="2663">
    <w:name w:val="简明型 1121"/>
    <w:basedOn w:val="88"/>
    <w:qFormat/>
    <w:uiPriority w:val="0"/>
    <w:pPr>
      <w:widowControl w:val="0"/>
      <w:adjustRightInd w:val="0"/>
      <w:snapToGrid w:val="0"/>
      <w:spacing w:line="300" w:lineRule="auto"/>
      <w:ind w:firstLine="200" w:firstLineChars="200"/>
      <w:jc w:val="both"/>
    </w:pPr>
    <w:rPr>
      <w:rFonts w:ascii="Cambria" w:hAnsi="Cambria"/>
    </w:rPr>
    <w:tblPr>
      <w:tblBorders>
        <w:top w:val="single" w:color="008000" w:sz="12" w:space="0"/>
        <w:bottom w:val="single" w:color="008000" w:sz="12" w:space="0"/>
      </w:tblBorders>
    </w:tbl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2664">
    <w:name w:val="网格型 5121"/>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2665">
    <w:name w:val="网格型 8121"/>
    <w:basedOn w:val="88"/>
    <w:qFormat/>
    <w:uiPriority w:val="0"/>
    <w:pPr>
      <w:widowControl w:val="0"/>
      <w:ind w:firstLine="200" w:firstLineChars="200"/>
      <w:jc w:val="both"/>
    </w:pPr>
    <w:rPr>
      <w:rFonts w:ascii="Cambria" w:hAnsi="Cambria"/>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2666">
    <w:name w:val="三线表21"/>
    <w:basedOn w:val="88"/>
    <w:qFormat/>
    <w:uiPriority w:val="0"/>
    <w:rPr>
      <w:rFonts w:ascii="Calibri" w:hAnsi="Calibri"/>
    </w:rPr>
    <w:tblStylePr w:type="firstRow">
      <w:tcPr>
        <w:tcBorders>
          <w:top w:val="single" w:color="auto" w:sz="4" w:space="0"/>
          <w:left w:val="nil"/>
          <w:bottom w:val="single" w:color="auto" w:sz="4" w:space="0"/>
          <w:right w:val="nil"/>
          <w:insideH w:val="nil"/>
          <w:insideV w:val="nil"/>
          <w:tl2br w:val="nil"/>
          <w:tr2bl w:val="nil"/>
        </w:tcBorders>
      </w:tcPr>
    </w:tblStylePr>
    <w:tblStylePr w:type="lastRow">
      <w:tcPr>
        <w:tcBorders>
          <w:top w:val="nil"/>
          <w:bottom w:val="single" w:color="auto" w:sz="4" w:space="0"/>
        </w:tcBorders>
      </w:tcPr>
    </w:tblStylePr>
  </w:style>
  <w:style w:type="table" w:customStyle="1" w:styleId="2667">
    <w:name w:val="浅色列表 - 强调文字颜色 1121"/>
    <w:basedOn w:val="114"/>
    <w:semiHidden/>
    <w:qFormat/>
    <w:uiPriority w:val="0"/>
    <w:pPr>
      <w:ind w:firstLine="0" w:firstLineChars="0"/>
    </w:pPr>
    <w:rPr>
      <w:rFonts w:ascii="Calibri" w:hAnsi="Calibri" w:eastAsia="微软雅黑"/>
    </w:rPr>
    <w:tblPr>
      <w:tblBorders>
        <w:top w:val="single" w:color="4F81BD" w:sz="8" w:space="0"/>
        <w:left w:val="single" w:color="4F81BD" w:sz="8" w:space="0"/>
        <w:bottom w:val="single" w:color="4F81BD" w:sz="8" w:space="0"/>
        <w:right w:val="single" w:color="4F81BD" w:sz="8" w:space="0"/>
      </w:tblBorders>
    </w:tblPr>
    <w:tblStylePr w:type="firstRow">
      <w:pPr>
        <w:spacing w:before="0" w:beforeLines="0" w:beforeAutospacing="0" w:after="0" w:afterLines="0" w:afterAutospacing="0" w:line="240" w:lineRule="auto"/>
      </w:pPr>
      <w:rPr>
        <w:b/>
        <w:bCs/>
        <w:color w:val="FFFFFF"/>
      </w:rPr>
      <w:tcPr>
        <w:tcBorders>
          <w:tl2br w:val="nil"/>
          <w:tr2bl w:val="nil"/>
        </w:tcBorders>
        <w:shd w:val="clear" w:color="auto" w:fill="4F81BD"/>
      </w:tcPr>
    </w:tblStylePr>
    <w:tblStylePr w:type="lastRow">
      <w:pPr>
        <w:spacing w:before="0" w:beforeLines="0" w:beforeAutospacing="0" w:after="0" w:afterLines="0" w:afterAutospacing="0" w:line="240" w:lineRule="auto"/>
      </w:pPr>
      <w:rPr>
        <w:b/>
        <w:bCs/>
      </w:r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cPr>
        <w:tcBorders>
          <w:top w:val="single" w:color="4F81BD" w:sz="8" w:space="0"/>
          <w:left w:val="single" w:color="4F81BD" w:sz="8" w:space="0"/>
          <w:bottom w:val="single" w:color="4F81BD" w:sz="8" w:space="0"/>
          <w:right w:val="single" w:color="4F81BD" w:sz="8" w:space="0"/>
        </w:tcBorders>
      </w:tcPr>
    </w:tblStylePr>
    <w:tblStylePr w:type="band1Horz">
      <w:rPr>
        <w:color w:val="auto"/>
      </w:rPr>
      <w:tcPr>
        <w:tcBorders>
          <w:top w:val="single" w:color="4F81BD" w:sz="8" w:space="0"/>
          <w:left w:val="single" w:color="4F81BD" w:sz="8" w:space="0"/>
          <w:bottom w:val="single" w:color="4F81BD" w:sz="8" w:space="0"/>
          <w:right w:val="single" w:color="4F81BD" w:sz="8" w:space="0"/>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2668">
    <w:name w:val="中等深浅底纹 2 - 强调文字颜色 1121"/>
    <w:basedOn w:val="88"/>
    <w:semiHidden/>
    <w:qFormat/>
    <w:uiPriority w:val="0"/>
    <w:rPr>
      <w:rFonts w:ascii="Calibri" w:hAnsi="Calibri" w:eastAsia="微软雅黑"/>
    </w:rPr>
    <w:tblPr>
      <w:tblBorders>
        <w:top w:val="single" w:color="auto" w:sz="18" w:space="0"/>
        <w:bottom w:val="single" w:color="auto" w:sz="18" w:space="0"/>
      </w:tblBorders>
    </w:tblPr>
    <w:tblStylePr w:type="firstRow">
      <w:pPr>
        <w:spacing w:before="0" w:beforeLines="0" w:beforeAutospacing="0" w:after="0" w:afterLines="0" w:afterAutospacing="0" w:line="240" w:lineRule="auto"/>
      </w:pPr>
      <w:rPr>
        <w:b/>
        <w:bCs/>
        <w:color w:val="FFFFFF"/>
      </w:rPr>
      <w:tcPr>
        <w:tcBorders>
          <w:top w:val="single" w:color="auto" w:sz="18" w:space="0"/>
          <w:left w:val="nil"/>
          <w:bottom w:val="single" w:color="auto" w:sz="18" w:space="0"/>
          <w:right w:val="nil"/>
          <w:insideH w:val="nil"/>
          <w:insideV w:val="nil"/>
        </w:tcBorders>
        <w:shd w:val="clear" w:color="auto" w:fill="4F81BD"/>
      </w:tcPr>
    </w:tblStylePr>
    <w:tblStylePr w:type="lastRow">
      <w:pPr>
        <w:spacing w:before="0" w:beforeLines="0" w:beforeAutospacing="0" w:after="0" w:afterLines="0" w:afterAutospacing="0" w:line="240" w:lineRule="auto"/>
      </w:pPr>
      <w:rPr>
        <w:color w:val="auto"/>
      </w:r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cPr>
        <w:tcBorders>
          <w:top w:val="nil"/>
          <w:left w:val="nil"/>
          <w:bottom w:val="single" w:color="auto" w:sz="18" w:space="0"/>
          <w:right w:val="nil"/>
          <w:insideH w:val="nil"/>
          <w:insideV w:val="nil"/>
        </w:tcBorders>
        <w:shd w:val="clear" w:color="auto" w:fill="4F81BD"/>
      </w:tcPr>
    </w:tblStylePr>
    <w:tblStylePr w:type="lastCol">
      <w:rPr>
        <w:b/>
        <w:bCs/>
        <w:color w:val="FFFFFF"/>
      </w:rPr>
      <w:tcPr>
        <w:tcBorders>
          <w:left w:val="nil"/>
          <w:right w:val="nil"/>
          <w:insideH w:val="nil"/>
          <w:insideV w:val="nil"/>
        </w:tcBorders>
        <w:shd w:val="clear" w:color="auto" w:fill="4F81BD"/>
      </w:tcPr>
    </w:tblStylePr>
    <w:tblStylePr w:type="band1Vert">
      <w:tcPr>
        <w:tcBorders>
          <w:left w:val="nil"/>
          <w:right w:val="nil"/>
          <w:insideH w:val="nil"/>
          <w:insideV w:val="nil"/>
        </w:tcBorders>
        <w:shd w:val="clear" w:color="auto" w:fill="D8D8D8"/>
      </w:tcPr>
    </w:tblStylePr>
    <w:tblStylePr w:type="band1Horz">
      <w:tcPr>
        <w:shd w:val="clear" w:color="auto" w:fill="D8D8D8"/>
      </w:tcPr>
    </w:tblStylePr>
    <w:tblStylePr w:type="neCell">
      <w:tcPr>
        <w:tcBorders>
          <w:top w:val="single" w:color="auto" w:sz="18" w:space="0"/>
          <w:left w:val="nil"/>
          <w:bottom w:val="single" w:color="auto" w:sz="18" w:space="0"/>
          <w:right w:val="nil"/>
          <w:insideH w:val="nil"/>
          <w:insideV w:val="nil"/>
        </w:tcBorders>
      </w:tcPr>
    </w:tblStylePr>
    <w:tblStylePr w:type="nwCell">
      <w:rPr>
        <w:color w:val="FFFFFF"/>
      </w:rPr>
      <w:tcPr>
        <w:tcBorders>
          <w:top w:val="single" w:color="auto" w:sz="18" w:space="0"/>
          <w:left w:val="nil"/>
          <w:bottom w:val="single" w:color="auto" w:sz="18" w:space="0"/>
          <w:right w:val="nil"/>
          <w:insideH w:val="nil"/>
          <w:insideV w:val="nil"/>
        </w:tcBorders>
      </w:tcPr>
    </w:tblStylePr>
  </w:style>
  <w:style w:type="table" w:customStyle="1" w:styleId="2669">
    <w:name w:val="浅色网格 - 强调文字颜色 1131"/>
    <w:basedOn w:val="88"/>
    <w:semiHidden/>
    <w:qFormat/>
    <w:uiPriority w:val="0"/>
    <w:rPr>
      <w:rFonts w:ascii="Calibri" w:hAnsi="Calibri" w:eastAsia="微软雅黑"/>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beforeLines="0" w:beforeAutospacing="0" w:after="0" w:afterLines="0" w:afterAutospacing="0" w:line="240" w:lineRule="auto"/>
      </w:pPr>
      <w:rPr>
        <w:rFonts w:hint="default" w:ascii="Helv" w:hAnsi="Helv" w:eastAsia="Arial Unicode MS" w:cs="Times New Roman"/>
        <w:b/>
        <w:bCs/>
      </w:rPr>
      <w:tcPr>
        <w:tcBorders>
          <w:top w:val="single" w:color="4F81BD" w:sz="8" w:space="0"/>
          <w:left w:val="single" w:color="4F81BD" w:sz="8" w:space="0"/>
          <w:bottom w:val="single" w:color="4F81BD" w:sz="18" w:space="0"/>
          <w:right w:val="single" w:color="4F81BD" w:sz="8" w:space="0"/>
          <w:insideH w:val="nil"/>
          <w:insideV w:val="single" w:sz="8" w:space="0"/>
        </w:tcBorders>
      </w:tcPr>
    </w:tblStylePr>
    <w:tblStylePr w:type="lastRow">
      <w:pPr>
        <w:spacing w:before="0" w:beforeLines="0" w:beforeAutospacing="0" w:after="0" w:afterLines="0" w:afterAutospacing="0" w:line="240" w:lineRule="auto"/>
      </w:pPr>
      <w:rPr>
        <w:rFonts w:hint="default" w:ascii="Helv" w:hAnsi="Helv" w:eastAsia="Arial Unicode MS" w:cs="Times New Roman"/>
        <w:b/>
        <w:bCs/>
      </w:r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hint="default" w:ascii="Helv" w:hAnsi="Helv" w:eastAsia="Arial Unicode MS" w:cs="Times New Roman"/>
        <w:b/>
        <w:bCs/>
      </w:rPr>
    </w:tblStylePr>
    <w:tblStylePr w:type="lastCol">
      <w:rPr>
        <w:rFonts w:hint="default" w:ascii="Helv" w:hAnsi="Helv" w:eastAsia="Arial Unicode MS" w:cs="Times New Roman"/>
        <w:b/>
        <w:bCs/>
      </w:rPr>
      <w:tcPr>
        <w:tcBorders>
          <w:top w:val="single" w:color="4F81BD" w:sz="8" w:space="0"/>
          <w:left w:val="single" w:color="4F81BD" w:sz="8" w:space="0"/>
          <w:bottom w:val="single" w:color="4F81BD" w:sz="8" w:space="0"/>
          <w:right w:val="single" w:color="4F81BD" w:sz="8" w:space="0"/>
        </w:tcBorders>
      </w:tcPr>
    </w:tblStylePr>
    <w:tblStylePr w:type="band1Vert">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customStyle="1" w:styleId="2670">
    <w:name w:val="浅色底纹121"/>
    <w:basedOn w:val="88"/>
    <w:semiHidden/>
    <w:qFormat/>
    <w:uiPriority w:val="0"/>
    <w:rPr>
      <w:rFonts w:ascii="Calibri" w:hAnsi="Calibri" w:eastAsia="微软雅黑"/>
      <w:color w:val="000000"/>
    </w:rPr>
    <w:tblPr>
      <w:tblBorders>
        <w:top w:val="single" w:color="000000" w:sz="8" w:space="0"/>
        <w:bottom w:val="single" w:color="000000" w:sz="8" w:space="0"/>
      </w:tblBorders>
    </w:tblPr>
    <w:tblStylePr w:type="firstRow">
      <w:pPr>
        <w:spacing w:before="0" w:beforeLines="0" w:beforeAutospacing="0" w:after="0" w:afterLines="0" w:afterAutospacing="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beforeLines="0" w:beforeAutospacing="0" w:after="0" w:afterLines="0" w:afterAutospacing="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2671">
    <w:name w:val="浅色网格 - 强调文字颜色 11121"/>
    <w:basedOn w:val="88"/>
    <w:semiHidden/>
    <w:qFormat/>
    <w:uiPriority w:val="0"/>
    <w:rPr>
      <w:rFonts w:ascii="Calibri" w:hAnsi="Calibri" w:eastAsia="微软雅黑"/>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beforeLines="0" w:beforeAutospacing="0" w:after="0" w:afterLines="0" w:afterAutospacing="0" w:line="240" w:lineRule="auto"/>
      </w:pPr>
      <w:rPr>
        <w:rFonts w:hint="default" w:ascii="Helv" w:hAnsi="Helv" w:eastAsia="Arial Unicode MS" w:cs="Times New Roman"/>
        <w:b/>
        <w:bCs/>
      </w:rPr>
      <w:tcPr>
        <w:tcBorders>
          <w:top w:val="single" w:color="4F81BD" w:sz="8" w:space="0"/>
          <w:left w:val="single" w:color="4F81BD" w:sz="8" w:space="0"/>
          <w:bottom w:val="single" w:color="4F81BD" w:sz="18" w:space="0"/>
          <w:right w:val="single" w:color="4F81BD" w:sz="8" w:space="0"/>
          <w:insideH w:val="nil"/>
          <w:insideV w:val="single" w:sz="8" w:space="0"/>
        </w:tcBorders>
      </w:tcPr>
    </w:tblStylePr>
    <w:tblStylePr w:type="lastRow">
      <w:pPr>
        <w:spacing w:before="0" w:beforeLines="0" w:beforeAutospacing="0" w:after="0" w:afterLines="0" w:afterAutospacing="0" w:line="240" w:lineRule="auto"/>
      </w:pPr>
      <w:rPr>
        <w:rFonts w:hint="default" w:ascii="Helv" w:hAnsi="Helv" w:eastAsia="Arial Unicode MS" w:cs="Times New Roman"/>
        <w:b/>
        <w:bCs/>
      </w:r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hint="default" w:ascii="Helv" w:hAnsi="Helv" w:eastAsia="Arial Unicode MS" w:cs="Times New Roman"/>
        <w:b/>
        <w:bCs/>
      </w:rPr>
    </w:tblStylePr>
    <w:tblStylePr w:type="lastCol">
      <w:rPr>
        <w:rFonts w:hint="default" w:ascii="Helv" w:hAnsi="Helv" w:eastAsia="Arial Unicode MS" w:cs="Times New Roman"/>
        <w:b/>
        <w:bCs/>
      </w:rPr>
      <w:tcPr>
        <w:tcBorders>
          <w:top w:val="single" w:color="4F81BD" w:sz="8" w:space="0"/>
          <w:left w:val="single" w:color="4F81BD" w:sz="8" w:space="0"/>
          <w:bottom w:val="single" w:color="4F81BD" w:sz="8" w:space="0"/>
          <w:right w:val="single" w:color="4F81BD" w:sz="8" w:space="0"/>
        </w:tcBorders>
      </w:tcPr>
    </w:tblStylePr>
    <w:tblStylePr w:type="band1Vert">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customStyle="1" w:styleId="2672">
    <w:name w:val="网格型1421"/>
    <w:basedOn w:val="88"/>
    <w:qFormat/>
    <w:uiPriority w:val="59"/>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673">
    <w:name w:val="网格型11121"/>
    <w:basedOn w:val="88"/>
    <w:qFormat/>
    <w:uiPriority w:val="59"/>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674">
    <w:name w:val="网格型1021"/>
    <w:basedOn w:val="88"/>
    <w:qFormat/>
    <w:uiPriority w:val="5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675">
    <w:name w:val="简明型 1221"/>
    <w:basedOn w:val="88"/>
    <w:qFormat/>
    <w:uiPriority w:val="0"/>
    <w:pPr>
      <w:widowControl w:val="0"/>
      <w:adjustRightInd w:val="0"/>
      <w:snapToGrid w:val="0"/>
      <w:spacing w:line="300" w:lineRule="auto"/>
      <w:ind w:firstLine="200" w:firstLineChars="200"/>
      <w:jc w:val="both"/>
    </w:pPr>
    <w:rPr>
      <w:rFonts w:ascii="Cambria" w:hAnsi="Cambria"/>
    </w:rPr>
    <w:tblPr>
      <w:tblBorders>
        <w:top w:val="single" w:color="008000" w:sz="12" w:space="0"/>
        <w:bottom w:val="single" w:color="008000" w:sz="12" w:space="0"/>
      </w:tblBorders>
    </w:tbl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2676">
    <w:name w:val="网格型 5221"/>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2677">
    <w:name w:val="网格型 8221"/>
    <w:basedOn w:val="88"/>
    <w:qFormat/>
    <w:uiPriority w:val="0"/>
    <w:pPr>
      <w:widowControl w:val="0"/>
      <w:ind w:firstLine="200" w:firstLineChars="200"/>
      <w:jc w:val="both"/>
    </w:pPr>
    <w:rPr>
      <w:rFonts w:ascii="Cambria" w:hAnsi="Cambria"/>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2678">
    <w:name w:val="网格型1521"/>
    <w:basedOn w:val="88"/>
    <w:qFormat/>
    <w:uiPriority w:val="0"/>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679">
    <w:name w:val="网格型11221"/>
    <w:basedOn w:val="88"/>
    <w:qFormat/>
    <w:uiPriority w:val="0"/>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680">
    <w:name w:val="表三维效果 1121"/>
    <w:basedOn w:val="88"/>
    <w:qFormat/>
    <w:uiPriority w:val="0"/>
    <w:pPr>
      <w:widowControl w:val="0"/>
      <w:jc w:val="both"/>
    </w:p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2681">
    <w:name w:val="表三维效果 2121"/>
    <w:basedOn w:val="88"/>
    <w:qFormat/>
    <w:uiPriority w:val="0"/>
    <w:pPr>
      <w:widowControl w:val="0"/>
      <w:jc w:val="both"/>
    </w:p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2682">
    <w:name w:val="表三维效果 3121"/>
    <w:basedOn w:val="88"/>
    <w:qFormat/>
    <w:uiPriority w:val="0"/>
    <w:pPr>
      <w:widowControl w:val="0"/>
      <w:jc w:val="both"/>
    </w:p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2683">
    <w:name w:val="网格表 1 浅色221"/>
    <w:basedOn w:val="88"/>
    <w:qFormat/>
    <w:uiPriority w:val="46"/>
    <w:rPr>
      <w:rFonts w:ascii="Calibri" w:hAnsi="Calibri"/>
    </w:rPr>
    <w:tblPr>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Pr>
    <w:tblStylePr w:type="firstRow">
      <w:rPr>
        <w:b/>
        <w:bCs/>
      </w:rPr>
      <w:tcPr>
        <w:tcBorders>
          <w:bottom w:val="single" w:color="666666" w:sz="12" w:space="0"/>
        </w:tcBorders>
      </w:tcPr>
    </w:tblStylePr>
    <w:tblStylePr w:type="lastRow">
      <w:rPr>
        <w:b/>
        <w:bCs/>
      </w:rPr>
      <w:tcPr>
        <w:tcBorders>
          <w:top w:val="double" w:color="666666" w:sz="2" w:space="0"/>
        </w:tcBorders>
      </w:tcPr>
    </w:tblStylePr>
    <w:tblStylePr w:type="firstCol">
      <w:rPr>
        <w:b/>
        <w:bCs/>
      </w:rPr>
    </w:tblStylePr>
    <w:tblStylePr w:type="lastCol">
      <w:rPr>
        <w:b/>
        <w:bCs/>
      </w:rPr>
    </w:tblStylePr>
  </w:style>
  <w:style w:type="table" w:customStyle="1" w:styleId="2684">
    <w:name w:val="无格式表格 2321"/>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2685">
    <w:name w:val="网格表 5 深色 - 着色 3321"/>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DEDE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A5A5A5"/>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A5A5A5"/>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A5A5A5"/>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A5A5A5"/>
      </w:tcPr>
    </w:tblStylePr>
    <w:tblStylePr w:type="band1Vert">
      <w:tcPr>
        <w:shd w:val="clear" w:color="auto" w:fill="DBDBDB"/>
      </w:tcPr>
    </w:tblStylePr>
    <w:tblStylePr w:type="band1Horz">
      <w:tcPr>
        <w:shd w:val="clear" w:color="auto" w:fill="DBDBDB"/>
      </w:tcPr>
    </w:tblStylePr>
  </w:style>
  <w:style w:type="table" w:customStyle="1" w:styleId="2686">
    <w:name w:val="清单表 4 - 着色 3321"/>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tcBorders>
        <w:shd w:val="clear" w:color="auto" w:fill="A5A5A5"/>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2687">
    <w:name w:val="网格表 6 彩色 - 着色 3321"/>
    <w:basedOn w:val="88"/>
    <w:qFormat/>
    <w:uiPriority w:val="51"/>
    <w:rPr>
      <w:color w:val="7B7B7B"/>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rPr>
      <w:tcPr>
        <w:tcBorders>
          <w:bottom w:val="single" w:color="C9C9C9" w:sz="12" w:space="0"/>
        </w:tcBorders>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2688">
    <w:name w:val="网格型浅色321"/>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2689">
    <w:name w:val="网格型1621"/>
    <w:basedOn w:val="8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690">
    <w:name w:val="无格式表格 2421"/>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2691">
    <w:name w:val="网格型1721"/>
    <w:basedOn w:val="88"/>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692">
    <w:name w:val="网格型2221"/>
    <w:basedOn w:val="88"/>
    <w:qFormat/>
    <w:uiPriority w:val="39"/>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693">
    <w:name w:val="网格型3221"/>
    <w:basedOn w:val="88"/>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694">
    <w:name w:val="网格型4121"/>
    <w:basedOn w:val="88"/>
    <w:qFormat/>
    <w:uiPriority w:val="5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695">
    <w:name w:val="简明型 1321"/>
    <w:basedOn w:val="88"/>
    <w:qFormat/>
    <w:uiPriority w:val="0"/>
    <w:pPr>
      <w:widowControl w:val="0"/>
      <w:spacing w:line="300" w:lineRule="auto"/>
      <w:jc w:val="both"/>
    </w:pPr>
    <w:tblPr>
      <w:tblBorders>
        <w:top w:val="single" w:color="008000" w:sz="12" w:space="0"/>
        <w:bottom w:val="single" w:color="008000" w:sz="12" w:space="0"/>
      </w:tblBorders>
    </w:tbl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2696">
    <w:name w:val="网格表 4 - 着色 6221"/>
    <w:basedOn w:val="88"/>
    <w:qFormat/>
    <w:uiPriority w:val="49"/>
    <w:tblPr>
      <w:tblBorders>
        <w:top w:val="single" w:color="A8D08D" w:sz="4" w:space="0"/>
        <w:left w:val="single" w:color="A8D08D" w:sz="4" w:space="0"/>
        <w:bottom w:val="single" w:color="A8D08D" w:sz="4" w:space="0"/>
        <w:right w:val="single" w:color="A8D08D" w:sz="4" w:space="0"/>
        <w:insideH w:val="single" w:color="A8D08D" w:sz="4" w:space="0"/>
        <w:insideV w:val="single" w:color="A8D08D" w:sz="4" w:space="0"/>
      </w:tblBorders>
    </w:tblPr>
    <w:tblStylePr w:type="firstRow">
      <w:rPr>
        <w:b/>
        <w:bCs/>
        <w:color w:val="FFFFFF"/>
      </w:rPr>
      <w:tcPr>
        <w:tcBorders>
          <w:top w:val="single" w:color="70AD47" w:sz="4" w:space="0"/>
          <w:left w:val="single" w:color="70AD47" w:sz="4" w:space="0"/>
          <w:bottom w:val="single" w:color="70AD47" w:sz="4" w:space="0"/>
          <w:right w:val="single" w:color="70AD47" w:sz="4" w:space="0"/>
          <w:insideH w:val="nil"/>
          <w:insideV w:val="nil"/>
        </w:tcBorders>
        <w:shd w:val="clear" w:color="auto" w:fill="70AD47"/>
      </w:tcPr>
    </w:tblStylePr>
    <w:tblStylePr w:type="lastRow">
      <w:rPr>
        <w:b/>
        <w:bCs/>
      </w:rPr>
      <w:tcPr>
        <w:tcBorders>
          <w:top w:val="double" w:color="70AD47" w:sz="4" w:space="0"/>
        </w:tcBorders>
      </w:tcPr>
    </w:tblStylePr>
    <w:tblStylePr w:type="firstCol">
      <w:rPr>
        <w:b/>
        <w:bCs/>
      </w:rPr>
    </w:tblStylePr>
    <w:tblStylePr w:type="lastCol">
      <w:rPr>
        <w:b/>
        <w:bCs/>
      </w:rPr>
    </w:tblStylePr>
    <w:tblStylePr w:type="band1Vert">
      <w:tcPr>
        <w:shd w:val="clear" w:color="auto" w:fill="E2EFD9"/>
      </w:tcPr>
    </w:tblStylePr>
    <w:tblStylePr w:type="band1Horz">
      <w:tcPr>
        <w:shd w:val="clear" w:color="auto" w:fill="E2EFD9"/>
      </w:tcPr>
    </w:tblStylePr>
  </w:style>
  <w:style w:type="table" w:customStyle="1" w:styleId="2697">
    <w:name w:val="网格型 8321"/>
    <w:basedOn w:val="88"/>
    <w:qFormat/>
    <w:uiPriority w:val="0"/>
    <w:pPr>
      <w:widowControl w:val="0"/>
      <w:spacing w:line="300" w:lineRule="auto"/>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2698">
    <w:name w:val="网格表 4 - 着色 3221"/>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insideV w:val="nil"/>
        </w:tcBorders>
        <w:shd w:val="clear" w:color="auto" w:fill="A5A5A5"/>
      </w:tcPr>
    </w:tblStylePr>
    <w:tblStylePr w:type="lastRow">
      <w:rPr>
        <w:b/>
        <w:bCs/>
      </w:rPr>
      <w:tcPr>
        <w:tcBorders>
          <w:top w:val="double" w:color="A5A5A5"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2699">
    <w:name w:val="网格型 5321"/>
    <w:basedOn w:val="88"/>
    <w:qFormat/>
    <w:uiPriority w:val="0"/>
    <w:pPr>
      <w:widowControl w:val="0"/>
      <w:spacing w:line="400" w:lineRule="exact"/>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2700">
    <w:name w:val="网格表 5 深色 - 着色 3421"/>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DEDE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A5A5A5"/>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A5A5A5"/>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A5A5A5"/>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A5A5A5"/>
      </w:tcPr>
    </w:tblStylePr>
    <w:tblStylePr w:type="band1Vert">
      <w:tcPr>
        <w:shd w:val="clear" w:color="auto" w:fill="DBDBDB"/>
      </w:tcPr>
    </w:tblStylePr>
    <w:tblStylePr w:type="band1Horz">
      <w:tcPr>
        <w:shd w:val="clear" w:color="auto" w:fill="DBDBDB"/>
      </w:tcPr>
    </w:tblStylePr>
  </w:style>
  <w:style w:type="table" w:customStyle="1" w:styleId="2701">
    <w:name w:val="清单表 4 - 着色 3421"/>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tcBorders>
        <w:shd w:val="clear" w:color="auto" w:fill="A5A5A5"/>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2702">
    <w:name w:val="网格表 6 彩色 - 着色 3421"/>
    <w:basedOn w:val="88"/>
    <w:qFormat/>
    <w:uiPriority w:val="51"/>
    <w:rPr>
      <w:color w:val="7B7B7B"/>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rPr>
      <w:tcPr>
        <w:tcBorders>
          <w:bottom w:val="single" w:color="C9C9C9" w:sz="12" w:space="0"/>
        </w:tcBorders>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2703">
    <w:name w:val="网格型浅色421"/>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2704">
    <w:name w:val="网格型11321"/>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705">
    <w:name w:val="网格型12121"/>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706">
    <w:name w:val="MTEBNumberedEquation21"/>
    <w:basedOn w:val="88"/>
    <w:qFormat/>
    <w:uiPriority w:val="0"/>
  </w:style>
  <w:style w:type="table" w:customStyle="1" w:styleId="2707">
    <w:name w:val="通信表21"/>
    <w:basedOn w:val="88"/>
    <w:qFormat/>
    <w:uiPriority w:val="0"/>
    <w:tblPr>
      <w:tblBorders>
        <w:top w:val="single" w:color="auto" w:sz="6" w:space="0"/>
        <w:bottom w:val="single" w:color="auto" w:sz="6" w:space="0"/>
      </w:tblBorders>
    </w:tblPr>
    <w:tblStylePr w:type="firstRow">
      <w:tcPr>
        <w:tcBorders>
          <w:bottom w:val="single" w:color="auto" w:sz="4" w:space="0"/>
        </w:tcBorders>
      </w:tcPr>
    </w:tblStylePr>
  </w:style>
  <w:style w:type="table" w:customStyle="1" w:styleId="2708">
    <w:name w:val="浅色底纹 - 着色 231"/>
    <w:basedOn w:val="88"/>
    <w:qFormat/>
    <w:uiPriority w:val="30"/>
    <w:rPr>
      <w:color w:val="BF4E14"/>
    </w:rPr>
    <w:tblPr>
      <w:tblBorders>
        <w:top w:val="single" w:color="E97132" w:sz="8" w:space="0"/>
        <w:bottom w:val="single" w:color="E97132" w:sz="8" w:space="0"/>
      </w:tblBorders>
    </w:tblPr>
    <w:tblStylePr w:type="firstRow">
      <w:pPr>
        <w:spacing w:before="0" w:beforeLines="0" w:beforeAutospacing="0" w:after="0" w:afterLines="0" w:afterAutospacing="0" w:line="240" w:lineRule="auto"/>
      </w:pPr>
      <w:rPr>
        <w:b/>
        <w:bCs/>
      </w:rPr>
      <w:tcPr>
        <w:tcBorders>
          <w:top w:val="single" w:color="E97132" w:sz="8" w:space="0"/>
          <w:left w:val="nil"/>
          <w:bottom w:val="single" w:color="E97132" w:sz="8" w:space="0"/>
          <w:right w:val="nil"/>
          <w:insideH w:val="nil"/>
          <w:insideV w:val="nil"/>
        </w:tcBorders>
      </w:tcPr>
    </w:tblStylePr>
    <w:tblStylePr w:type="lastRow">
      <w:pPr>
        <w:spacing w:before="0" w:beforeLines="0" w:beforeAutospacing="0" w:after="0" w:afterLines="0" w:afterAutospacing="0" w:line="240" w:lineRule="auto"/>
      </w:pPr>
      <w:rPr>
        <w:b/>
        <w:bCs/>
      </w:rPr>
      <w:tcPr>
        <w:tcBorders>
          <w:top w:val="single" w:color="E97132" w:sz="8" w:space="0"/>
          <w:left w:val="nil"/>
          <w:bottom w:val="single" w:color="E97132"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F9DBCC"/>
      </w:tcPr>
    </w:tblStylePr>
    <w:tblStylePr w:type="band1Horz">
      <w:tcPr>
        <w:tcBorders>
          <w:left w:val="nil"/>
          <w:right w:val="nil"/>
          <w:insideH w:val="nil"/>
          <w:insideV w:val="nil"/>
        </w:tcBorders>
        <w:shd w:val="clear" w:color="auto" w:fill="F9DBCC"/>
      </w:tcPr>
    </w:tblStylePr>
  </w:style>
  <w:style w:type="table" w:customStyle="1" w:styleId="2709">
    <w:name w:val="彩色列表 - 着色 141"/>
    <w:basedOn w:val="88"/>
    <w:semiHidden/>
    <w:qFormat/>
    <w:uiPriority w:val="72"/>
    <w:rPr>
      <w:color w:val="000000"/>
    </w:rPr>
    <w:tcPr>
      <w:shd w:val="clear" w:color="auto" w:fill="E0F2FA"/>
    </w:tcPr>
    <w:tblStylePr w:type="firstRow">
      <w:rPr>
        <w:b/>
        <w:bCs/>
        <w:color w:val="FFFFFF"/>
      </w:rPr>
      <w:tcPr>
        <w:tcBorders>
          <w:bottom w:val="single" w:color="FFFFFF" w:sz="12" w:space="0"/>
        </w:tcBorders>
        <w:shd w:val="clear" w:color="auto" w:fill="CC5416"/>
      </w:tcPr>
    </w:tblStylePr>
    <w:tblStylePr w:type="lastRow">
      <w:rPr>
        <w:b/>
        <w:bCs/>
        <w:color w:val="CC5416"/>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B2DEF2"/>
      </w:tcPr>
    </w:tblStylePr>
    <w:tblStylePr w:type="band1Horz">
      <w:tcPr>
        <w:shd w:val="clear" w:color="auto" w:fill="C1E4F5"/>
      </w:tcPr>
    </w:tblStylePr>
  </w:style>
  <w:style w:type="table" w:customStyle="1" w:styleId="2710">
    <w:name w:val="彩色网格 - 着色 131"/>
    <w:basedOn w:val="88"/>
    <w:qFormat/>
    <w:uiPriority w:val="29"/>
    <w:rPr>
      <w:color w:val="000000"/>
    </w:rPr>
    <w:tblPr>
      <w:tblBorders>
        <w:insideH w:val="single" w:color="FFFFFF" w:sz="4" w:space="0"/>
      </w:tblBorders>
    </w:tblPr>
    <w:tcPr>
      <w:shd w:val="clear" w:color="auto" w:fill="C1E4F5"/>
    </w:tcPr>
    <w:tblStylePr w:type="firstRow">
      <w:rPr>
        <w:b/>
        <w:bCs/>
      </w:rPr>
      <w:tcPr>
        <w:shd w:val="clear" w:color="auto" w:fill="83CAEB"/>
      </w:tcPr>
    </w:tblStylePr>
    <w:tblStylePr w:type="lastRow">
      <w:rPr>
        <w:b/>
        <w:bCs/>
        <w:color w:val="000000"/>
      </w:rPr>
      <w:tcPr>
        <w:shd w:val="clear" w:color="auto" w:fill="83CAEB"/>
      </w:tcPr>
    </w:tblStylePr>
    <w:tblStylePr w:type="firstCol">
      <w:rPr>
        <w:color w:val="FFFFFF"/>
      </w:rPr>
      <w:tcPr>
        <w:shd w:val="clear" w:color="auto" w:fill="0F4761"/>
      </w:tcPr>
    </w:tblStylePr>
    <w:tblStylePr w:type="lastCol">
      <w:rPr>
        <w:color w:val="FFFFFF"/>
      </w:rPr>
      <w:tcPr>
        <w:shd w:val="clear" w:color="auto" w:fill="0F4761"/>
      </w:tcPr>
    </w:tblStylePr>
    <w:tblStylePr w:type="band1Vert">
      <w:tcPr>
        <w:shd w:val="clear" w:color="auto" w:fill="64BDE6"/>
      </w:tcPr>
    </w:tblStylePr>
    <w:tblStylePr w:type="band1Horz">
      <w:tcPr>
        <w:shd w:val="clear" w:color="auto" w:fill="64BDE6"/>
      </w:tcPr>
    </w:tblStylePr>
  </w:style>
  <w:style w:type="table" w:customStyle="1" w:styleId="2711">
    <w:name w:val="网格型251"/>
    <w:basedOn w:val="8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712">
    <w:name w:val="彩色型 131"/>
    <w:basedOn w:val="88"/>
    <w:qFormat/>
    <w:uiPriority w:val="0"/>
    <w:pPr>
      <w:widowControl w:val="0"/>
      <w:ind w:firstLine="200" w:firstLineChars="200"/>
      <w:jc w:val="both"/>
    </w:pPr>
    <w:rPr>
      <w:rFonts w:ascii="Cambria" w:hAnsi="Cambria"/>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2713">
    <w:name w:val="彩色型 231"/>
    <w:basedOn w:val="88"/>
    <w:qFormat/>
    <w:uiPriority w:val="0"/>
    <w:pPr>
      <w:widowControl w:val="0"/>
      <w:ind w:firstLine="200" w:firstLineChars="200"/>
      <w:jc w:val="both"/>
    </w:pPr>
    <w:rPr>
      <w:rFonts w:ascii="Cambria" w:hAnsi="Cambria"/>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2714">
    <w:name w:val="彩色型 331"/>
    <w:basedOn w:val="88"/>
    <w:qFormat/>
    <w:uiPriority w:val="0"/>
    <w:pPr>
      <w:widowControl w:val="0"/>
      <w:ind w:firstLine="200" w:firstLineChars="200"/>
      <w:jc w:val="both"/>
    </w:pPr>
    <w:rPr>
      <w:rFonts w:ascii="Cambria" w:hAnsi="Cambria"/>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table" w:customStyle="1" w:styleId="2715">
    <w:name w:val="典雅型31"/>
    <w:basedOn w:val="88"/>
    <w:qFormat/>
    <w:uiPriority w:val="0"/>
    <w:pPr>
      <w:widowControl w:val="0"/>
      <w:ind w:firstLine="200" w:firstLineChars="200"/>
      <w:jc w:val="both"/>
    </w:pPr>
    <w:rPr>
      <w:rFonts w:ascii="Cambria" w:hAnsi="Cambria"/>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blStylePr w:type="firstRow">
      <w:rPr>
        <w:caps/>
        <w:color w:val="auto"/>
      </w:rPr>
      <w:tcPr>
        <w:tcBorders>
          <w:tl2br w:val="nil"/>
          <w:tr2bl w:val="nil"/>
        </w:tcBorders>
      </w:tcPr>
    </w:tblStylePr>
  </w:style>
  <w:style w:type="table" w:customStyle="1" w:styleId="2716">
    <w:name w:val="古典型 131"/>
    <w:basedOn w:val="88"/>
    <w:qFormat/>
    <w:uiPriority w:val="0"/>
    <w:pPr>
      <w:widowControl w:val="0"/>
      <w:spacing w:line="300" w:lineRule="auto"/>
      <w:jc w:val="both"/>
    </w:pPr>
    <w:tblPr>
      <w:tblBorders>
        <w:top w:val="single" w:color="000000" w:sz="12" w:space="0"/>
        <w:bottom w:val="single" w:color="000000" w:sz="12" w:space="0"/>
      </w:tblBorders>
    </w:tbl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2717">
    <w:name w:val="古典型 231"/>
    <w:basedOn w:val="88"/>
    <w:qFormat/>
    <w:uiPriority w:val="0"/>
    <w:pPr>
      <w:widowControl w:val="0"/>
      <w:ind w:firstLine="200" w:firstLineChars="200"/>
      <w:jc w:val="both"/>
    </w:pPr>
    <w:rPr>
      <w:rFonts w:ascii="Cambria" w:hAnsi="Cambria"/>
    </w:rPr>
    <w:tblPr>
      <w:tblBorders>
        <w:top w:val="single" w:color="000000" w:sz="12" w:space="0"/>
        <w:bottom w:val="single" w:color="000000" w:sz="12" w:space="0"/>
      </w:tblBorders>
    </w:tbl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2718">
    <w:name w:val="古典型 331"/>
    <w:basedOn w:val="88"/>
    <w:qFormat/>
    <w:uiPriority w:val="0"/>
    <w:pPr>
      <w:widowControl w:val="0"/>
      <w:ind w:firstLine="200" w:firstLineChars="200"/>
      <w:jc w:val="both"/>
    </w:pPr>
    <w:rPr>
      <w:rFonts w:ascii="Cambria" w:hAnsi="Cambria"/>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2719">
    <w:name w:val="古典型 431"/>
    <w:basedOn w:val="88"/>
    <w:qFormat/>
    <w:uiPriority w:val="0"/>
    <w:pPr>
      <w:widowControl w:val="0"/>
      <w:ind w:firstLine="200" w:firstLineChars="200"/>
      <w:jc w:val="both"/>
    </w:pPr>
    <w:rPr>
      <w:rFonts w:ascii="Cambria" w:hAnsi="Cambria"/>
    </w:rPr>
    <w:tblPr>
      <w:tblBorders>
        <w:top w:val="single" w:color="000000" w:sz="12" w:space="0"/>
        <w:left w:val="single" w:color="000000" w:sz="6" w:space="0"/>
        <w:bottom w:val="single" w:color="000000" w:sz="12" w:space="0"/>
        <w:right w:val="single" w:color="000000" w:sz="6" w:space="0"/>
      </w:tblBorders>
    </w:tbl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table" w:customStyle="1" w:styleId="2720">
    <w:name w:val="简明型 161"/>
    <w:basedOn w:val="88"/>
    <w:qFormat/>
    <w:uiPriority w:val="0"/>
    <w:pPr>
      <w:widowControl w:val="0"/>
      <w:spacing w:line="300" w:lineRule="auto"/>
      <w:jc w:val="both"/>
    </w:pPr>
    <w:tblPr>
      <w:tblBorders>
        <w:top w:val="single" w:color="008000" w:sz="12" w:space="0"/>
        <w:bottom w:val="single" w:color="008000" w:sz="12" w:space="0"/>
      </w:tblBorders>
    </w:tbl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2721">
    <w:name w:val="简明型 231"/>
    <w:basedOn w:val="88"/>
    <w:qFormat/>
    <w:uiPriority w:val="0"/>
    <w:pPr>
      <w:widowControl w:val="0"/>
      <w:spacing w:line="300" w:lineRule="auto"/>
      <w:jc w:val="both"/>
    </w:p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2722">
    <w:name w:val="简明型 331"/>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tblBorders>
    </w:tblPr>
    <w:tblStylePr w:type="firstRow">
      <w:rPr>
        <w:b/>
        <w:bCs/>
        <w:color w:val="FFFFFF"/>
      </w:rPr>
      <w:tcPr>
        <w:tcBorders>
          <w:tl2br w:val="nil"/>
          <w:tr2bl w:val="nil"/>
        </w:tcBorders>
        <w:shd w:val="solid" w:color="000000" w:fill="FFFFFF"/>
      </w:tcPr>
    </w:tblStylePr>
  </w:style>
  <w:style w:type="table" w:customStyle="1" w:styleId="2723">
    <w:name w:val="精巧型 131"/>
    <w:basedOn w:val="88"/>
    <w:qFormat/>
    <w:uiPriority w:val="0"/>
    <w:pPr>
      <w:widowControl w:val="0"/>
      <w:ind w:firstLine="200" w:firstLineChars="200"/>
      <w:jc w:val="both"/>
    </w:pPr>
    <w:rPr>
      <w:rFonts w:ascii="Cambria" w:hAnsi="Cambria"/>
    </w:r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2724">
    <w:name w:val="精巧型 231"/>
    <w:basedOn w:val="88"/>
    <w:qFormat/>
    <w:uiPriority w:val="0"/>
    <w:pPr>
      <w:widowControl w:val="0"/>
      <w:ind w:firstLine="200" w:firstLineChars="200"/>
      <w:jc w:val="both"/>
    </w:pPr>
    <w:rPr>
      <w:rFonts w:ascii="Cambria" w:hAnsi="Cambria"/>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2725">
    <w:name w:val="立体型 131"/>
    <w:basedOn w:val="88"/>
    <w:qFormat/>
    <w:uiPriority w:val="0"/>
    <w:pPr>
      <w:widowControl w:val="0"/>
      <w:ind w:firstLine="200" w:firstLineChars="200"/>
      <w:jc w:val="both"/>
    </w:pPr>
    <w:rPr>
      <w:rFonts w:ascii="Cambria" w:hAnsi="Cambria"/>
    </w:r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2726">
    <w:name w:val="立体型 231"/>
    <w:basedOn w:val="88"/>
    <w:qFormat/>
    <w:uiPriority w:val="0"/>
    <w:pPr>
      <w:widowControl w:val="0"/>
      <w:ind w:firstLine="200" w:firstLineChars="200"/>
      <w:jc w:val="both"/>
    </w:pPr>
    <w:rPr>
      <w:rFonts w:ascii="Cambria" w:hAnsi="Cambria"/>
    </w:r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2727">
    <w:name w:val="立体型 331"/>
    <w:basedOn w:val="88"/>
    <w:qFormat/>
    <w:uiPriority w:val="0"/>
    <w:pPr>
      <w:widowControl w:val="0"/>
      <w:ind w:firstLine="200" w:firstLineChars="200"/>
      <w:jc w:val="both"/>
    </w:pPr>
    <w:rPr>
      <w:rFonts w:ascii="Cambria" w:hAnsi="Cambria"/>
    </w:r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2728">
    <w:name w:val="列表型 131"/>
    <w:basedOn w:val="88"/>
    <w:qFormat/>
    <w:uiPriority w:val="0"/>
    <w:pPr>
      <w:widowControl w:val="0"/>
      <w:ind w:firstLine="200" w:firstLineChars="200"/>
      <w:jc w:val="both"/>
    </w:pPr>
    <w:rPr>
      <w:rFonts w:ascii="Cambria" w:hAnsi="Cambria"/>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2729">
    <w:name w:val="列表型 231"/>
    <w:basedOn w:val="88"/>
    <w:qFormat/>
    <w:uiPriority w:val="0"/>
    <w:pPr>
      <w:widowControl w:val="0"/>
      <w:ind w:firstLine="200" w:firstLineChars="200"/>
      <w:jc w:val="both"/>
    </w:pPr>
    <w:rPr>
      <w:rFonts w:ascii="Cambria" w:hAnsi="Cambria"/>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2730">
    <w:name w:val="列表型 331"/>
    <w:basedOn w:val="88"/>
    <w:qFormat/>
    <w:uiPriority w:val="0"/>
    <w:pPr>
      <w:widowControl w:val="0"/>
      <w:ind w:firstLine="200" w:firstLineChars="200"/>
      <w:jc w:val="both"/>
    </w:pPr>
    <w:rPr>
      <w:rFonts w:ascii="Cambria" w:hAnsi="Cambria"/>
    </w:rPr>
    <w:tblPr>
      <w:tblBorders>
        <w:top w:val="single" w:color="000000" w:sz="12" w:space="0"/>
        <w:bottom w:val="single" w:color="000000" w:sz="12" w:space="0"/>
        <w:insideH w:val="single" w:color="000000" w:sz="6" w:space="0"/>
      </w:tblBorders>
    </w:tbl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2731">
    <w:name w:val="列表型 431"/>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H w:val="single" w:color="000000" w:sz="6" w:space="0"/>
      </w:tblBorders>
    </w:tblPr>
    <w:tblStylePr w:type="firstRow">
      <w:rPr>
        <w:b/>
        <w:bCs/>
        <w:color w:val="FFFFFF"/>
      </w:rPr>
      <w:tcPr>
        <w:tcBorders>
          <w:bottom w:val="single" w:color="000000" w:sz="12" w:space="0"/>
          <w:tl2br w:val="nil"/>
          <w:tr2bl w:val="nil"/>
        </w:tcBorders>
        <w:shd w:val="solid" w:color="808080" w:fill="FFFFFF"/>
      </w:tcPr>
    </w:tblStylePr>
  </w:style>
  <w:style w:type="table" w:customStyle="1" w:styleId="2732">
    <w:name w:val="列表型 531"/>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H w:val="single" w:color="000000" w:sz="6" w:space="0"/>
      </w:tblBorders>
    </w:tbl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2733">
    <w:name w:val="列表型 631"/>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tblStylePr w:type="nwCell">
      <w:tcPr>
        <w:tcBorders>
          <w:tl2br w:val="single" w:color="000000" w:sz="6" w:space="0"/>
          <w:tr2bl w:val="nil"/>
        </w:tcBorders>
      </w:tcPr>
    </w:tblStylePr>
  </w:style>
  <w:style w:type="table" w:customStyle="1" w:styleId="2734">
    <w:name w:val="列表型 731"/>
    <w:basedOn w:val="88"/>
    <w:qFormat/>
    <w:uiPriority w:val="0"/>
    <w:pPr>
      <w:widowControl w:val="0"/>
      <w:ind w:firstLine="200" w:firstLineChars="200"/>
      <w:jc w:val="both"/>
    </w:pPr>
    <w:rPr>
      <w:rFonts w:ascii="Cambria" w:hAnsi="Cambria"/>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2735">
    <w:name w:val="列表型 831"/>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tblStylePr w:type="nwCell">
      <w:tcPr>
        <w:tcBorders>
          <w:tl2br w:val="single" w:color="auto" w:sz="6" w:space="0"/>
          <w:tr2bl w:val="nil"/>
        </w:tcBorders>
      </w:tcPr>
    </w:tblStylePr>
  </w:style>
  <w:style w:type="table" w:customStyle="1" w:styleId="2736">
    <w:name w:val="流行型31"/>
    <w:basedOn w:val="88"/>
    <w:qFormat/>
    <w:uiPriority w:val="0"/>
    <w:pPr>
      <w:widowControl w:val="0"/>
      <w:ind w:firstLine="200" w:firstLineChars="200"/>
      <w:jc w:val="both"/>
    </w:pPr>
    <w:rPr>
      <w:rFonts w:ascii="Cambria" w:hAnsi="Cambria"/>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2737">
    <w:name w:val="竖列型 131"/>
    <w:basedOn w:val="88"/>
    <w:qFormat/>
    <w:uiPriority w:val="0"/>
    <w:pPr>
      <w:widowControl w:val="0"/>
      <w:ind w:firstLine="200" w:firstLineChars="200"/>
      <w:jc w:val="both"/>
    </w:pPr>
    <w:rPr>
      <w:rFonts w:ascii="Cambria" w:hAnsi="Cambria"/>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2738">
    <w:name w:val="竖列型 231"/>
    <w:basedOn w:val="88"/>
    <w:qFormat/>
    <w:uiPriority w:val="0"/>
    <w:pPr>
      <w:widowControl w:val="0"/>
      <w:ind w:firstLine="200" w:firstLineChars="200"/>
      <w:jc w:val="both"/>
    </w:pPr>
    <w:rPr>
      <w:rFonts w:ascii="Cambria" w:hAnsi="Cambria"/>
      <w:b/>
      <w:bCs/>
    </w:r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2739">
    <w:name w:val="竖列型 331"/>
    <w:basedOn w:val="88"/>
    <w:qFormat/>
    <w:uiPriority w:val="0"/>
    <w:pPr>
      <w:widowControl w:val="0"/>
      <w:ind w:firstLine="200" w:firstLineChars="200"/>
      <w:jc w:val="both"/>
    </w:pPr>
    <w:rPr>
      <w:rFonts w:ascii="Cambria" w:hAnsi="Cambria"/>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2740">
    <w:name w:val="竖列型 431"/>
    <w:basedOn w:val="88"/>
    <w:qFormat/>
    <w:uiPriority w:val="0"/>
    <w:pPr>
      <w:widowControl w:val="0"/>
      <w:ind w:firstLine="200" w:firstLineChars="200"/>
      <w:jc w:val="both"/>
    </w:pPr>
    <w:rPr>
      <w:rFonts w:ascii="Cambria" w:hAnsi="Cambria"/>
    </w:r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2741">
    <w:name w:val="竖列型 531"/>
    <w:basedOn w:val="88"/>
    <w:qFormat/>
    <w:uiPriority w:val="0"/>
    <w:pPr>
      <w:widowControl w:val="0"/>
      <w:ind w:firstLine="200" w:firstLineChars="200"/>
      <w:jc w:val="both"/>
    </w:pPr>
    <w:rPr>
      <w:rFonts w:ascii="Cambria" w:hAnsi="Cambria"/>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2742">
    <w:name w:val="网格型 131"/>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blStylePr w:type="lastRow">
      <w:rPr>
        <w:i/>
        <w:iCs/>
      </w:rPr>
      <w:tcPr>
        <w:tcBorders>
          <w:tl2br w:val="nil"/>
          <w:tr2bl w:val="nil"/>
        </w:tcBorders>
      </w:tcPr>
    </w:tblStylePr>
    <w:tblStylePr w:type="lastCol">
      <w:rPr>
        <w:i/>
        <w:iCs/>
      </w:rPr>
      <w:tcPr>
        <w:tcBorders>
          <w:tl2br w:val="nil"/>
          <w:tr2bl w:val="nil"/>
        </w:tcBorders>
      </w:tcPr>
    </w:tblStylePr>
    <w:tblStylePr w:type="nwCell">
      <w:tcPr>
        <w:tcBorders>
          <w:tl2br w:val="single" w:color="000000" w:sz="6" w:space="0"/>
          <w:tr2bl w:val="nil"/>
        </w:tcBorders>
      </w:tcPr>
    </w:tblStylePr>
  </w:style>
  <w:style w:type="table" w:customStyle="1" w:styleId="2743">
    <w:name w:val="网格型 231"/>
    <w:basedOn w:val="88"/>
    <w:qFormat/>
    <w:uiPriority w:val="0"/>
    <w:pPr>
      <w:widowControl w:val="0"/>
      <w:ind w:firstLine="200" w:firstLineChars="200"/>
      <w:jc w:val="both"/>
    </w:pPr>
    <w:rPr>
      <w:rFonts w:ascii="Cambria" w:hAnsi="Cambria"/>
    </w:rPr>
    <w:tblPr>
      <w:tblBorders>
        <w:insideH w:val="single" w:color="000000" w:sz="6" w:space="0"/>
        <w:insideV w:val="single" w:color="000000" w:sz="6" w:space="0"/>
      </w:tblBorders>
    </w:tbl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2744">
    <w:name w:val="网格型 331"/>
    <w:basedOn w:val="88"/>
    <w:qFormat/>
    <w:uiPriority w:val="0"/>
    <w:pPr>
      <w:widowControl w:val="0"/>
      <w:ind w:firstLine="200" w:firstLineChars="200"/>
      <w:jc w:val="both"/>
    </w:pPr>
    <w:rPr>
      <w:rFonts w:ascii="Cambria" w:hAnsi="Cambria"/>
    </w:rPr>
    <w:tblPr>
      <w:tblBorders>
        <w:top w:val="single" w:color="000000" w:sz="6" w:space="0"/>
        <w:left w:val="single" w:color="000000" w:sz="12" w:space="0"/>
        <w:bottom w:val="single" w:color="000000" w:sz="6" w:space="0"/>
        <w:right w:val="single" w:color="000000" w:sz="12" w:space="0"/>
        <w:insideV w:val="single" w:color="000000" w:sz="6" w:space="0"/>
      </w:tblBorders>
    </w:tbl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2745">
    <w:name w:val="网格型 431"/>
    <w:basedOn w:val="88"/>
    <w:qFormat/>
    <w:uiPriority w:val="0"/>
    <w:pPr>
      <w:widowControl w:val="0"/>
      <w:ind w:firstLine="200" w:firstLineChars="200"/>
      <w:jc w:val="both"/>
    </w:pPr>
    <w:rPr>
      <w:rFonts w:ascii="Cambria" w:hAnsi="Cambria"/>
    </w:rPr>
    <w:tblPr>
      <w:tblBorders>
        <w:left w:val="single" w:color="000000" w:sz="12" w:space="0"/>
        <w:right w:val="single" w:color="000000" w:sz="12" w:space="0"/>
        <w:insideH w:val="single" w:color="000000" w:sz="6" w:space="0"/>
        <w:insideV w:val="single" w:color="000000" w:sz="6" w:space="0"/>
      </w:tblBorders>
    </w:tbl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2746">
    <w:name w:val="网格型 561"/>
    <w:basedOn w:val="88"/>
    <w:qFormat/>
    <w:uiPriority w:val="0"/>
    <w:pPr>
      <w:widowControl w:val="0"/>
      <w:spacing w:line="400" w:lineRule="exact"/>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2747">
    <w:name w:val="网格型 631"/>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V w:val="single" w:color="000000" w:sz="6" w:space="0"/>
      </w:tblBorders>
    </w:tbl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2748">
    <w:name w:val="网格型 731"/>
    <w:basedOn w:val="88"/>
    <w:qFormat/>
    <w:uiPriority w:val="0"/>
    <w:pPr>
      <w:widowControl w:val="0"/>
      <w:ind w:firstLine="200" w:firstLineChars="200"/>
      <w:jc w:val="both"/>
    </w:pPr>
    <w:rPr>
      <w:rFonts w:ascii="Cambria" w:hAnsi="Cambria"/>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2749">
    <w:name w:val="网格型 861"/>
    <w:basedOn w:val="88"/>
    <w:qFormat/>
    <w:uiPriority w:val="0"/>
    <w:pPr>
      <w:widowControl w:val="0"/>
      <w:spacing w:line="300" w:lineRule="auto"/>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2750">
    <w:name w:val="网页型 131"/>
    <w:basedOn w:val="88"/>
    <w:qFormat/>
    <w:uiPriority w:val="0"/>
    <w:pPr>
      <w:widowControl w:val="0"/>
      <w:ind w:firstLine="200" w:firstLineChars="200"/>
      <w:jc w:val="both"/>
    </w:pPr>
    <w:rPr>
      <w:rFonts w:ascii="Cambria" w:hAnsi="Cambria"/>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blStylePr w:type="firstRow">
      <w:rPr>
        <w:color w:val="auto"/>
      </w:rPr>
      <w:tcPr>
        <w:tcBorders>
          <w:tl2br w:val="nil"/>
          <w:tr2bl w:val="nil"/>
        </w:tcBorders>
      </w:tcPr>
    </w:tblStylePr>
  </w:style>
  <w:style w:type="table" w:customStyle="1" w:styleId="2751">
    <w:name w:val="网页型 231"/>
    <w:basedOn w:val="88"/>
    <w:qFormat/>
    <w:uiPriority w:val="0"/>
    <w:pPr>
      <w:widowControl w:val="0"/>
      <w:ind w:firstLine="200" w:firstLineChars="200"/>
      <w:jc w:val="both"/>
    </w:pPr>
    <w:rPr>
      <w:rFonts w:ascii="Cambria" w:hAnsi="Cambria"/>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blStylePr w:type="firstRow">
      <w:rPr>
        <w:color w:val="auto"/>
      </w:rPr>
      <w:tcPr>
        <w:tcBorders>
          <w:tl2br w:val="nil"/>
          <w:tr2bl w:val="nil"/>
        </w:tcBorders>
      </w:tcPr>
    </w:tblStylePr>
  </w:style>
  <w:style w:type="table" w:customStyle="1" w:styleId="2752">
    <w:name w:val="网页型 331"/>
    <w:basedOn w:val="88"/>
    <w:qFormat/>
    <w:uiPriority w:val="0"/>
    <w:pPr>
      <w:widowControl w:val="0"/>
      <w:ind w:firstLine="200" w:firstLineChars="200"/>
      <w:jc w:val="both"/>
    </w:pPr>
    <w:rPr>
      <w:rFonts w:ascii="Cambria" w:hAnsi="Cambria"/>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blStylePr w:type="firstRow">
      <w:rPr>
        <w:color w:val="auto"/>
      </w:rPr>
      <w:tcPr>
        <w:tcBorders>
          <w:tl2br w:val="nil"/>
          <w:tr2bl w:val="nil"/>
        </w:tcBorders>
      </w:tcPr>
    </w:tblStylePr>
  </w:style>
  <w:style w:type="table" w:customStyle="1" w:styleId="2753">
    <w:name w:val="专业型31"/>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blStylePr w:type="firstRow">
      <w:rPr>
        <w:b/>
        <w:bCs/>
        <w:color w:val="auto"/>
      </w:rPr>
      <w:tcPr>
        <w:tcBorders>
          <w:tl2br w:val="nil"/>
          <w:tr2bl w:val="nil"/>
        </w:tcBorders>
        <w:shd w:val="solid" w:color="000000" w:fill="FFFFFF"/>
      </w:tcPr>
    </w:tblStylePr>
  </w:style>
  <w:style w:type="table" w:customStyle="1" w:styleId="2754">
    <w:name w:val="浅色底纹 - 着色 241"/>
    <w:basedOn w:val="88"/>
    <w:qFormat/>
    <w:uiPriority w:val="30"/>
    <w:rPr>
      <w:b/>
      <w:bCs/>
      <w:i/>
      <w:iCs/>
      <w:sz w:val="24"/>
    </w:rPr>
    <w:tblPr>
      <w:tblBorders>
        <w:top w:val="single" w:color="C0504D" w:sz="8" w:space="0"/>
        <w:bottom w:val="single" w:color="C0504D" w:sz="8" w:space="0"/>
      </w:tblBorders>
    </w:tblPr>
    <w:tblStylePr w:type="firstRow">
      <w:pPr>
        <w:spacing w:before="0" w:beforeLines="0" w:beforeAutospacing="0" w:after="0" w:afterLines="0" w:afterAutospacing="0" w:line="240" w:lineRule="auto"/>
      </w:pPr>
      <w:rPr>
        <w:b/>
        <w:bCs/>
      </w:rPr>
      <w:tcPr>
        <w:tcBorders>
          <w:top w:val="single" w:color="C0504D" w:sz="8" w:space="0"/>
          <w:left w:val="nil"/>
          <w:bottom w:val="single" w:color="C0504D" w:sz="8" w:space="0"/>
          <w:right w:val="nil"/>
          <w:insideH w:val="nil"/>
          <w:insideV w:val="nil"/>
        </w:tcBorders>
      </w:tcPr>
    </w:tblStylePr>
    <w:tblStylePr w:type="lastRow">
      <w:pPr>
        <w:spacing w:before="0" w:beforeLines="0" w:beforeAutospacing="0" w:after="0" w:afterLines="0" w:afterAutospacing="0" w:line="240" w:lineRule="auto"/>
      </w:pPr>
      <w:rPr>
        <w:b/>
        <w:bCs/>
      </w:rPr>
      <w:tcPr>
        <w:tcBorders>
          <w:top w:val="single" w:color="C0504D" w:sz="8" w:space="0"/>
          <w:left w:val="nil"/>
          <w:bottom w:val="single" w:color="C0504D"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FD3D2"/>
      </w:tcPr>
    </w:tblStylePr>
    <w:tblStylePr w:type="band1Horz">
      <w:tcPr>
        <w:tcBorders>
          <w:left w:val="nil"/>
          <w:right w:val="nil"/>
          <w:insideH w:val="nil"/>
          <w:insideV w:val="nil"/>
        </w:tcBorders>
        <w:shd w:val="clear" w:color="auto" w:fill="EFD3D2"/>
      </w:tcPr>
    </w:tblStylePr>
  </w:style>
  <w:style w:type="table" w:customStyle="1" w:styleId="2755">
    <w:name w:val="浅色列表 - 着色 331"/>
    <w:basedOn w:val="88"/>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beforeLines="0" w:beforeAutospacing="0" w:after="0" w:afterLines="0" w:afterAutospacing="0" w:line="240" w:lineRule="auto"/>
      </w:pPr>
      <w:rPr>
        <w:b/>
        <w:bCs/>
        <w:color w:val="FFFFFF"/>
      </w:rPr>
      <w:tcPr>
        <w:shd w:val="clear" w:color="auto" w:fill="9BBB59"/>
      </w:tcPr>
    </w:tblStylePr>
    <w:tblStylePr w:type="lastRow">
      <w:pPr>
        <w:spacing w:before="0" w:beforeLines="0" w:beforeAutospacing="0" w:after="0" w:afterLines="0" w:afterAutospacing="0" w:line="240" w:lineRule="auto"/>
      </w:pPr>
      <w:rPr>
        <w:b/>
        <w:bCs/>
      </w:r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cPr>
        <w:tcBorders>
          <w:top w:val="single" w:color="9BBB59" w:sz="8" w:space="0"/>
          <w:left w:val="single" w:color="9BBB59" w:sz="8" w:space="0"/>
          <w:bottom w:val="single" w:color="9BBB59" w:sz="8" w:space="0"/>
          <w:right w:val="single" w:color="9BBB59" w:sz="8" w:space="0"/>
        </w:tcBorders>
      </w:tcPr>
    </w:tblStylePr>
    <w:tblStylePr w:type="band1Horz">
      <w:tcPr>
        <w:tcBorders>
          <w:top w:val="single" w:color="9BBB59" w:sz="8" w:space="0"/>
          <w:left w:val="single" w:color="9BBB59" w:sz="8" w:space="0"/>
          <w:bottom w:val="single" w:color="9BBB59" w:sz="8" w:space="0"/>
          <w:right w:val="single" w:color="9BBB59" w:sz="8" w:space="0"/>
        </w:tcBorders>
      </w:tcPr>
    </w:tblStylePr>
  </w:style>
  <w:style w:type="table" w:customStyle="1" w:styleId="2756">
    <w:name w:val="浅色网格 - 着色 331"/>
    <w:basedOn w:val="88"/>
    <w:qFormat/>
    <w:uiPriority w:val="72"/>
    <w:rPr>
      <w:rFonts w:ascii="Calibri" w:hAnsi="Calibri"/>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DF2F8"/>
    </w:tcPr>
    <w:tblStylePr w:type="firstRow">
      <w:rPr>
        <w:b/>
        <w:bCs/>
        <w:color w:val="FFFFFF"/>
      </w:rPr>
      <w:tcPr>
        <w:tcBorders>
          <w:bottom w:val="single" w:color="FFFFFF" w:sz="12" w:space="0"/>
        </w:tcBorders>
        <w:shd w:val="clear" w:color="auto" w:fill="9E3A38"/>
      </w:tcPr>
    </w:tblStylePr>
    <w:tblStylePr w:type="lastRow">
      <w:rPr>
        <w:b/>
        <w:bCs/>
        <w:color w:val="9E3A38"/>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D3DFEE"/>
      </w:tcPr>
    </w:tblStylePr>
    <w:tblStylePr w:type="band1Horz">
      <w:tcPr>
        <w:shd w:val="clear" w:color="auto" w:fill="DBE5F1"/>
      </w:tcPr>
    </w:tblStylePr>
    <w:tblStylePr w:type="band2Horz">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customStyle="1" w:styleId="2757">
    <w:name w:val="中等深浅底纹 1 - 着色 331"/>
    <w:basedOn w:val="88"/>
    <w:qFormat/>
    <w:uiPriority w:val="29"/>
    <w:rPr>
      <w:i/>
      <w:iCs/>
      <w:sz w:val="24"/>
    </w:rPr>
    <w:tblPr>
      <w:tblBorders>
        <w:insideH w:val="single" w:color="FFFFFF" w:sz="4" w:space="0"/>
      </w:tblBorders>
    </w:tblPr>
    <w:tcPr>
      <w:shd w:val="clear" w:color="auto" w:fill="DBE5F1"/>
    </w:tcPr>
    <w:tblStylePr w:type="firstRow">
      <w:rPr>
        <w:b/>
        <w:bCs/>
        <w:color w:val="FFFFFF"/>
      </w:rPr>
      <w:tcPr>
        <w:shd w:val="clear" w:color="auto" w:fill="B8CCE4"/>
      </w:tcPr>
    </w:tblStylePr>
    <w:tblStylePr w:type="lastRow">
      <w:rPr>
        <w:b/>
        <w:bCs/>
      </w:rPr>
      <w:tcPr>
        <w:shd w:val="clear" w:color="auto" w:fill="B8CCE4"/>
      </w:tcPr>
    </w:tblStylePr>
    <w:tblStylePr w:type="firstCol">
      <w:rPr>
        <w:b/>
        <w:bCs/>
      </w:rPr>
      <w:tcPr>
        <w:shd w:val="clear" w:color="auto" w:fill="365F91"/>
      </w:tcPr>
    </w:tblStylePr>
    <w:tblStylePr w:type="lastCol">
      <w:rPr>
        <w:b/>
        <w:bCs/>
      </w:rPr>
      <w:tcPr>
        <w:shd w:val="clear" w:color="auto" w:fill="365F91"/>
      </w:tcPr>
    </w:tblStylePr>
    <w:tblStylePr w:type="band1Vert">
      <w:tcPr>
        <w:shd w:val="clear" w:color="auto" w:fill="A7BFDE"/>
      </w:tcPr>
    </w:tblStylePr>
    <w:tblStylePr w:type="band1Horz">
      <w:tcPr>
        <w:shd w:val="clear" w:color="auto" w:fill="A7BFDE"/>
      </w:tcPr>
    </w:tblStylePr>
    <w:tblStylePr w:type="band2Horz">
      <w:tcPr>
        <w:tcBorders>
          <w:insideH w:val="nil"/>
          <w:insideV w:val="nil"/>
        </w:tcBorders>
      </w:tcPr>
    </w:tblStylePr>
  </w:style>
  <w:style w:type="table" w:customStyle="1" w:styleId="2758">
    <w:name w:val="中等深浅底纹 2 - 着色 331"/>
    <w:basedOn w:val="88"/>
    <w:qFormat/>
    <w:uiPriority w:val="30"/>
    <w:rPr>
      <w:b/>
      <w:bCs/>
      <w:i/>
      <w:iCs/>
      <w:sz w:val="24"/>
    </w:rPr>
    <w:tblPr>
      <w:tblBorders>
        <w:top w:val="single" w:color="C0504D" w:sz="8" w:space="0"/>
        <w:bottom w:val="single" w:color="C0504D" w:sz="8" w:space="0"/>
      </w:tblBorders>
    </w:tblPr>
    <w:tblStylePr w:type="firstRow">
      <w:pPr>
        <w:spacing w:before="0" w:beforeLines="0" w:beforeAutospacing="0" w:after="0" w:afterLines="0" w:afterAutospacing="0" w:line="240" w:lineRule="auto"/>
      </w:pPr>
      <w:rPr>
        <w:b/>
        <w:bCs/>
        <w:color w:val="FFFFFF"/>
      </w:rPr>
      <w:tcPr>
        <w:tcBorders>
          <w:top w:val="single" w:color="C0504D" w:sz="8" w:space="0"/>
          <w:left w:val="nil"/>
          <w:bottom w:val="single" w:color="C0504D" w:sz="8" w:space="0"/>
          <w:right w:val="nil"/>
          <w:insideH w:val="nil"/>
          <w:insideV w:val="nil"/>
        </w:tcBorders>
      </w:tcPr>
    </w:tblStylePr>
    <w:tblStylePr w:type="lastRow">
      <w:pPr>
        <w:spacing w:before="0" w:beforeLines="0" w:beforeAutospacing="0" w:after="0" w:afterLines="0" w:afterAutospacing="0" w:line="240" w:lineRule="auto"/>
      </w:pPr>
      <w:rPr>
        <w:color w:val="auto"/>
      </w:rPr>
      <w:tcPr>
        <w:tcBorders>
          <w:top w:val="single" w:color="C0504D" w:sz="8" w:space="0"/>
          <w:left w:val="nil"/>
          <w:bottom w:val="single" w:color="C0504D" w:sz="8" w:space="0"/>
          <w:right w:val="nil"/>
          <w:insideH w:val="nil"/>
          <w:insideV w:val="nil"/>
        </w:tcBorders>
      </w:tcPr>
    </w:tblStylePr>
    <w:tblStylePr w:type="firstCol">
      <w:rPr>
        <w:b/>
        <w:bCs/>
        <w:color w:val="FFFFFF"/>
      </w:rPr>
      <w:tcPr>
        <w:tcBorders>
          <w:top w:val="nil"/>
          <w:left w:val="single" w:color="auto" w:sz="18" w:space="0"/>
          <w:bottom w:val="nil"/>
          <w:right w:val="nil"/>
          <w:insideH w:val="nil"/>
          <w:insideV w:val="nil"/>
        </w:tcBorders>
        <w:shd w:val="clear" w:color="auto" w:fill="9BBB59"/>
      </w:tcPr>
    </w:tblStylePr>
    <w:tblStylePr w:type="lastCol">
      <w:rPr>
        <w:b/>
        <w:bCs/>
        <w:color w:val="FFFFFF"/>
      </w:rPr>
      <w:tcPr>
        <w:tcBorders>
          <w:bottom w:val="nil"/>
          <w:right w:val="nil"/>
          <w:insideH w:val="nil"/>
          <w:insideV w:val="nil"/>
        </w:tcBorders>
        <w:shd w:val="clear" w:color="auto" w:fill="9BBB59"/>
      </w:tcPr>
    </w:tblStylePr>
    <w:tblStylePr w:type="band1Vert">
      <w:tcPr>
        <w:tcBorders>
          <w:left w:val="nil"/>
          <w:right w:val="nil"/>
          <w:insideH w:val="nil"/>
          <w:insideV w:val="nil"/>
        </w:tcBorders>
        <w:shd w:val="clear" w:color="auto" w:fill="EFD3D2"/>
      </w:tcPr>
    </w:tblStylePr>
    <w:tblStylePr w:type="band1Horz">
      <w:tcPr>
        <w:tcBorders>
          <w:left w:val="nil"/>
          <w:right w:val="nil"/>
          <w:insideH w:val="nil"/>
          <w:insideV w:val="nil"/>
        </w:tcBorders>
        <w:shd w:val="clear" w:color="auto" w:fill="EFD3D2"/>
      </w:tcPr>
    </w:tblStylePr>
    <w:tblStylePr w:type="neCell">
      <w:tcPr>
        <w:tcBorders>
          <w:top w:val="single" w:color="auto" w:sz="18" w:space="0"/>
          <w:left w:val="single" w:color="auto" w:sz="18" w:space="0"/>
          <w:bottom w:val="nil"/>
          <w:right w:val="nil"/>
          <w:insideH w:val="nil"/>
          <w:insideV w:val="nil"/>
        </w:tcBorders>
      </w:tcPr>
    </w:tblStylePr>
    <w:tblStylePr w:type="nwCell">
      <w:rPr>
        <w:color w:val="FFFFFF"/>
      </w:rPr>
      <w:tcPr>
        <w:tcBorders>
          <w:top w:val="single" w:color="auto" w:sz="18" w:space="0"/>
          <w:left w:val="single" w:color="auto" w:sz="18" w:space="0"/>
          <w:bottom w:val="nil"/>
          <w:right w:val="nil"/>
          <w:insideH w:val="nil"/>
          <w:insideV w:val="nil"/>
        </w:tcBorders>
      </w:tcPr>
    </w:tblStylePr>
  </w:style>
  <w:style w:type="table" w:customStyle="1" w:styleId="2759">
    <w:name w:val="中等深浅列表 1 - 着色 631"/>
    <w:basedOn w:val="88"/>
    <w:qFormat/>
    <w:uiPriority w:val="65"/>
    <w:rPr>
      <w:color w:val="000000"/>
    </w:rPr>
    <w:tblPr>
      <w:tblBorders>
        <w:top w:val="single" w:color="F79646" w:sz="8" w:space="0"/>
        <w:bottom w:val="single" w:color="F79646" w:sz="8" w:space="0"/>
      </w:tblBorders>
    </w:tblPr>
    <w:tblStylePr w:type="firstRow">
      <w:rPr>
        <w:rFonts w:hint="default" w:ascii="Helv" w:hAnsi="Helv" w:eastAsia="Arial" w:cs="Times New Roman"/>
      </w:rPr>
      <w:tcPr>
        <w:tcBorders>
          <w:top w:val="nil"/>
          <w:left w:val="single" w:color="F79646" w:sz="8" w:space="0"/>
          <w:bottom w:val="nil"/>
          <w:right w:val="nil"/>
          <w:insideH w:val="nil"/>
          <w:insideV w:val="nil"/>
          <w:tl2br w:val="nil"/>
          <w:tr2bl w:val="nil"/>
        </w:tcBorders>
      </w:tcPr>
    </w:tblStylePr>
    <w:tblStylePr w:type="lastRow">
      <w:rPr>
        <w:b/>
        <w:bCs/>
        <w:color w:val="1F497D"/>
      </w:rPr>
      <w:tcPr>
        <w:tcBorders>
          <w:top w:val="single" w:color="F79646" w:sz="8" w:space="0"/>
          <w:left w:val="single" w:color="F79646" w:sz="8" w:space="0"/>
          <w:bottom w:val="nil"/>
          <w:right w:val="nil"/>
          <w:insideH w:val="nil"/>
          <w:insideV w:val="nil"/>
          <w:tl2br w:val="nil"/>
          <w:tr2bl w:val="nil"/>
        </w:tcBorders>
      </w:tcPr>
    </w:tblStylePr>
    <w:tblStylePr w:type="firstCol">
      <w:rPr>
        <w:b/>
        <w:bCs/>
      </w:rPr>
    </w:tblStylePr>
    <w:tblStylePr w:type="lastCol">
      <w:rPr>
        <w:b/>
        <w:bCs/>
      </w:rPr>
      <w:tcPr>
        <w:tcBorders>
          <w:top w:val="single" w:color="F79646" w:sz="8" w:space="0"/>
          <w:left w:val="single" w:color="F79646" w:sz="8" w:space="0"/>
          <w:bottom w:val="nil"/>
          <w:right w:val="nil"/>
          <w:insideH w:val="nil"/>
          <w:insideV w:val="nil"/>
          <w:tl2br w:val="nil"/>
          <w:tr2bl w:val="nil"/>
        </w:tcBorders>
      </w:tcPr>
    </w:tblStylePr>
    <w:tblStylePr w:type="band1Vert">
      <w:tcPr>
        <w:shd w:val="clear" w:color="auto" w:fill="FDE5D1"/>
      </w:tcPr>
    </w:tblStylePr>
    <w:tblStylePr w:type="band1Horz">
      <w:tcPr>
        <w:shd w:val="clear" w:color="auto" w:fill="FDE5D1"/>
      </w:tcPr>
    </w:tblStylePr>
  </w:style>
  <w:style w:type="table" w:customStyle="1" w:styleId="2760">
    <w:name w:val="彩色列表 - 着色 151"/>
    <w:basedOn w:val="88"/>
    <w:qFormat/>
    <w:uiPriority w:val="34"/>
    <w:rPr>
      <w:szCs w:val="24"/>
    </w:rPr>
    <w:tcPr>
      <w:shd w:val="clear" w:color="auto" w:fill="E0F2FA"/>
    </w:tcPr>
    <w:tblStylePr w:type="firstRow">
      <w:rPr>
        <w:b/>
        <w:bCs/>
        <w:color w:val="FFFFFF"/>
      </w:rPr>
      <w:tcPr>
        <w:tcBorders>
          <w:bottom w:val="single" w:color="FFFFFF" w:sz="12" w:space="0"/>
        </w:tcBorders>
        <w:shd w:val="clear" w:color="auto" w:fill="CC5416"/>
      </w:tcPr>
    </w:tblStylePr>
    <w:tblStylePr w:type="lastRow">
      <w:rPr>
        <w:b/>
        <w:bCs/>
        <w:color w:val="9E3A38"/>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B2DEF2"/>
      </w:tcPr>
    </w:tblStylePr>
    <w:tblStylePr w:type="band1Horz">
      <w:tcPr>
        <w:shd w:val="clear" w:color="auto" w:fill="C1E4F5"/>
      </w:tcPr>
    </w:tblStylePr>
  </w:style>
  <w:style w:type="table" w:customStyle="1" w:styleId="2761">
    <w:name w:val="彩色网格 - 着色 141"/>
    <w:basedOn w:val="88"/>
    <w:qFormat/>
    <w:uiPriority w:val="29"/>
    <w:rPr>
      <w:i/>
      <w:iCs/>
      <w:sz w:val="24"/>
    </w:rPr>
    <w:tblPr>
      <w:tblBorders>
        <w:insideH w:val="single" w:color="FFFFFF" w:sz="4" w:space="0"/>
      </w:tblBorders>
    </w:tblPr>
    <w:tcPr>
      <w:shd w:val="clear" w:color="auto" w:fill="DBE5F1"/>
    </w:tcPr>
    <w:tblStylePr w:type="firstRow">
      <w:rPr>
        <w:b/>
        <w:bCs/>
      </w:rPr>
      <w:tcPr>
        <w:shd w:val="clear" w:color="auto" w:fill="B8CCE4"/>
      </w:tcPr>
    </w:tblStylePr>
    <w:tblStylePr w:type="lastRow">
      <w:rPr>
        <w:b/>
        <w:bCs/>
        <w:color w:val="000000"/>
      </w:rPr>
      <w:tcPr>
        <w:shd w:val="clear" w:color="auto" w:fill="B8CCE4"/>
      </w:tcPr>
    </w:tblStylePr>
    <w:tblStylePr w:type="firstCol">
      <w:rPr>
        <w:color w:val="FFFFFF"/>
      </w:rPr>
      <w:tcPr>
        <w:shd w:val="clear" w:color="auto" w:fill="365F91"/>
      </w:tcPr>
    </w:tblStylePr>
    <w:tblStylePr w:type="lastCol">
      <w:rPr>
        <w:color w:val="FFFFFF"/>
      </w:rPr>
      <w:tcPr>
        <w:shd w:val="clear" w:color="auto" w:fill="365F91"/>
      </w:tcPr>
    </w:tblStylePr>
    <w:tblStylePr w:type="band1Vert">
      <w:tcPr>
        <w:shd w:val="clear" w:color="auto" w:fill="A7BFDE"/>
      </w:tcPr>
    </w:tblStylePr>
    <w:tblStylePr w:type="band1Horz">
      <w:tcPr>
        <w:shd w:val="clear" w:color="auto" w:fill="A7BFDE"/>
      </w:tcPr>
    </w:tblStylePr>
  </w:style>
  <w:style w:type="table" w:customStyle="1" w:styleId="2762">
    <w:name w:val="无格式表格 2131"/>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2763">
    <w:name w:val="网格型1161"/>
    <w:basedOn w:val="88"/>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764">
    <w:name w:val="网格型261"/>
    <w:basedOn w:val="88"/>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765">
    <w:name w:val="网格型351"/>
    <w:basedOn w:val="88"/>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766">
    <w:name w:val="网格型441"/>
    <w:basedOn w:val="88"/>
    <w:qFormat/>
    <w:uiPriority w:val="5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767">
    <w:name w:val="网格表 4 - 着色 6131"/>
    <w:basedOn w:val="88"/>
    <w:qFormat/>
    <w:uiPriority w:val="49"/>
    <w:tblPr>
      <w:tblBorders>
        <w:top w:val="single" w:color="A8D08D" w:sz="4" w:space="0"/>
        <w:left w:val="single" w:color="A8D08D" w:sz="4" w:space="0"/>
        <w:bottom w:val="single" w:color="A8D08D" w:sz="4" w:space="0"/>
        <w:right w:val="single" w:color="A8D08D" w:sz="4" w:space="0"/>
        <w:insideH w:val="single" w:color="A8D08D" w:sz="4" w:space="0"/>
        <w:insideV w:val="single" w:color="A8D08D" w:sz="4" w:space="0"/>
      </w:tblBorders>
    </w:tblPr>
    <w:tblStylePr w:type="firstRow">
      <w:rPr>
        <w:b/>
        <w:bCs/>
        <w:color w:val="FFFFFF"/>
      </w:rPr>
      <w:tcPr>
        <w:tcBorders>
          <w:top w:val="single" w:color="70AD47" w:sz="4" w:space="0"/>
          <w:left w:val="single" w:color="70AD47" w:sz="4" w:space="0"/>
          <w:bottom w:val="single" w:color="70AD47" w:sz="4" w:space="0"/>
          <w:right w:val="single" w:color="70AD47" w:sz="4" w:space="0"/>
          <w:insideH w:val="nil"/>
          <w:insideV w:val="nil"/>
        </w:tcBorders>
        <w:shd w:val="clear" w:color="auto" w:fill="70AD47"/>
      </w:tcPr>
    </w:tblStylePr>
    <w:tblStylePr w:type="lastRow">
      <w:rPr>
        <w:b/>
        <w:bCs/>
      </w:rPr>
      <w:tcPr>
        <w:tcBorders>
          <w:top w:val="double" w:color="70AD47" w:sz="4" w:space="0"/>
        </w:tcBorders>
      </w:tcPr>
    </w:tblStylePr>
    <w:tblStylePr w:type="firstCol">
      <w:rPr>
        <w:b/>
        <w:bCs/>
      </w:rPr>
    </w:tblStylePr>
    <w:tblStylePr w:type="lastCol">
      <w:rPr>
        <w:b/>
        <w:bCs/>
      </w:rPr>
    </w:tblStylePr>
    <w:tblStylePr w:type="band1Vert">
      <w:tcPr>
        <w:shd w:val="clear" w:color="auto" w:fill="E2EFD9"/>
      </w:tcPr>
    </w:tblStylePr>
    <w:tblStylePr w:type="band1Horz">
      <w:tcPr>
        <w:shd w:val="clear" w:color="auto" w:fill="E2EFD9"/>
      </w:tcPr>
    </w:tblStylePr>
  </w:style>
  <w:style w:type="table" w:customStyle="1" w:styleId="2768">
    <w:name w:val="网格表 4 - 着色 3131"/>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insideV w:val="nil"/>
        </w:tcBorders>
        <w:shd w:val="clear" w:color="auto" w:fill="A5A5A5"/>
      </w:tcPr>
    </w:tblStylePr>
    <w:tblStylePr w:type="lastRow">
      <w:rPr>
        <w:b/>
        <w:bCs/>
      </w:rPr>
      <w:tcPr>
        <w:tcBorders>
          <w:top w:val="double" w:color="A5A5A5"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2769">
    <w:name w:val="网格表 5 深色 - 着色 3131"/>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DEDE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A5A5A5"/>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A5A5A5"/>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A5A5A5"/>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A5A5A5"/>
      </w:tcPr>
    </w:tblStylePr>
    <w:tblStylePr w:type="band1Vert">
      <w:tcPr>
        <w:shd w:val="clear" w:color="auto" w:fill="DBDBDB"/>
      </w:tcPr>
    </w:tblStylePr>
    <w:tblStylePr w:type="band1Horz">
      <w:tcPr>
        <w:shd w:val="clear" w:color="auto" w:fill="DBDBDB"/>
      </w:tcPr>
    </w:tblStylePr>
  </w:style>
  <w:style w:type="table" w:customStyle="1" w:styleId="2770">
    <w:name w:val="清单表 4 - 着色 3131"/>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tcBorders>
        <w:shd w:val="clear" w:color="auto" w:fill="A5A5A5"/>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2771">
    <w:name w:val="网格表 6 彩色 - 着色 3131"/>
    <w:basedOn w:val="88"/>
    <w:qFormat/>
    <w:uiPriority w:val="51"/>
    <w:rPr>
      <w:color w:val="7B7B7B"/>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rPr>
      <w:tcPr>
        <w:tcBorders>
          <w:bottom w:val="single" w:color="C9C9C9" w:sz="12" w:space="0"/>
        </w:tcBorders>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2772">
    <w:name w:val="网格型浅色131"/>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2773">
    <w:name w:val="网格型1171"/>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774">
    <w:name w:val="网格型531"/>
    <w:basedOn w:val="88"/>
    <w:qFormat/>
    <w:uiPriority w:val="0"/>
    <w:pPr>
      <w:widowControl w:val="0"/>
      <w:spacing w:beforeLines="50" w:afterLines="50" w:line="30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775">
    <w:name w:val="网格型1241"/>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776">
    <w:name w:val="网格型631"/>
    <w:basedOn w:val="88"/>
    <w:qFormat/>
    <w:uiPriority w:val="0"/>
    <w:pPr>
      <w:widowControl w:val="0"/>
      <w:spacing w:beforeLines="50" w:afterLines="50" w:line="30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777">
    <w:name w:val="网格型731"/>
    <w:basedOn w:val="88"/>
    <w:qFormat/>
    <w:uiPriority w:val="59"/>
    <w:pPr>
      <w:widowControl w:val="0"/>
      <w:spacing w:beforeLines="50" w:afterLines="50" w:line="30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778">
    <w:name w:val="无格式表格 2231"/>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2779">
    <w:name w:val="网格表 5 深色 - 着色 3231"/>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C1F0C7"/>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196B24"/>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196B24"/>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196B24"/>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196B24"/>
      </w:tcPr>
    </w:tblStylePr>
    <w:tblStylePr w:type="band1Vert">
      <w:tcPr>
        <w:shd w:val="clear" w:color="auto" w:fill="84E290"/>
      </w:tcPr>
    </w:tblStylePr>
    <w:tblStylePr w:type="band1Horz">
      <w:tcPr>
        <w:shd w:val="clear" w:color="auto" w:fill="84E290"/>
      </w:tcPr>
    </w:tblStylePr>
  </w:style>
  <w:style w:type="table" w:customStyle="1" w:styleId="2780">
    <w:name w:val="清单表 4 - 着色 3231"/>
    <w:basedOn w:val="88"/>
    <w:qFormat/>
    <w:uiPriority w:val="49"/>
    <w:tblPr>
      <w:tblBorders>
        <w:top w:val="single" w:color="47D459" w:sz="4" w:space="0"/>
        <w:left w:val="single" w:color="47D459" w:sz="4" w:space="0"/>
        <w:bottom w:val="single" w:color="47D459" w:sz="4" w:space="0"/>
        <w:right w:val="single" w:color="47D459" w:sz="4" w:space="0"/>
        <w:insideH w:val="single" w:color="47D459" w:sz="4" w:space="0"/>
      </w:tblBorders>
    </w:tblPr>
    <w:tblStylePr w:type="firstRow">
      <w:rPr>
        <w:b/>
        <w:bCs/>
        <w:color w:val="FFFFFF"/>
      </w:rPr>
      <w:tcPr>
        <w:tcBorders>
          <w:top w:val="single" w:color="196B24" w:sz="4" w:space="0"/>
          <w:left w:val="single" w:color="196B24" w:sz="4" w:space="0"/>
          <w:bottom w:val="single" w:color="196B24" w:sz="4" w:space="0"/>
          <w:right w:val="single" w:color="196B24" w:sz="4" w:space="0"/>
          <w:insideH w:val="nil"/>
        </w:tcBorders>
        <w:shd w:val="clear" w:color="auto" w:fill="196B24"/>
      </w:tcPr>
    </w:tblStylePr>
    <w:tblStylePr w:type="lastRow">
      <w:rPr>
        <w:b/>
        <w:bCs/>
      </w:rPr>
      <w:tcPr>
        <w:tcBorders>
          <w:top w:val="double" w:color="47D459" w:sz="4" w:space="0"/>
        </w:tcBorders>
      </w:tcPr>
    </w:tblStylePr>
    <w:tblStylePr w:type="firstCol">
      <w:rPr>
        <w:b/>
        <w:bCs/>
      </w:rPr>
    </w:tblStylePr>
    <w:tblStylePr w:type="lastCol">
      <w:rPr>
        <w:b/>
        <w:bCs/>
      </w:rPr>
    </w:tblStylePr>
    <w:tblStylePr w:type="band1Vert">
      <w:tcPr>
        <w:shd w:val="clear" w:color="auto" w:fill="C1F0C7"/>
      </w:tcPr>
    </w:tblStylePr>
    <w:tblStylePr w:type="band1Horz">
      <w:tcPr>
        <w:shd w:val="clear" w:color="auto" w:fill="C1F0C7"/>
      </w:tcPr>
    </w:tblStylePr>
  </w:style>
  <w:style w:type="table" w:customStyle="1" w:styleId="2781">
    <w:name w:val="网格表 6 彩色 - 着色 3231"/>
    <w:basedOn w:val="88"/>
    <w:qFormat/>
    <w:uiPriority w:val="51"/>
    <w:rPr>
      <w:color w:val="124F1A"/>
    </w:rPr>
    <w:tblPr>
      <w:tblBorders>
        <w:top w:val="single" w:color="47D459" w:sz="4" w:space="0"/>
        <w:left w:val="single" w:color="47D459" w:sz="4" w:space="0"/>
        <w:bottom w:val="single" w:color="47D459" w:sz="4" w:space="0"/>
        <w:right w:val="single" w:color="47D459" w:sz="4" w:space="0"/>
        <w:insideH w:val="single" w:color="47D459" w:sz="4" w:space="0"/>
        <w:insideV w:val="single" w:color="47D459" w:sz="4" w:space="0"/>
      </w:tblBorders>
    </w:tblPr>
    <w:tblStylePr w:type="firstRow">
      <w:rPr>
        <w:b/>
        <w:bCs/>
      </w:rPr>
      <w:tcPr>
        <w:tcBorders>
          <w:bottom w:val="single" w:color="47D459" w:sz="12" w:space="0"/>
        </w:tcBorders>
      </w:tcPr>
    </w:tblStylePr>
    <w:tblStylePr w:type="lastRow">
      <w:rPr>
        <w:b/>
        <w:bCs/>
      </w:rPr>
      <w:tcPr>
        <w:tcBorders>
          <w:top w:val="double" w:color="47D459" w:sz="4" w:space="0"/>
        </w:tcBorders>
      </w:tcPr>
    </w:tblStylePr>
    <w:tblStylePr w:type="firstCol">
      <w:rPr>
        <w:b/>
        <w:bCs/>
      </w:rPr>
    </w:tblStylePr>
    <w:tblStylePr w:type="lastCol">
      <w:rPr>
        <w:b/>
        <w:bCs/>
      </w:rPr>
    </w:tblStylePr>
    <w:tblStylePr w:type="band1Vert">
      <w:tcPr>
        <w:shd w:val="clear" w:color="auto" w:fill="C1F0C7"/>
      </w:tcPr>
    </w:tblStylePr>
    <w:tblStylePr w:type="band1Horz">
      <w:tcPr>
        <w:shd w:val="clear" w:color="auto" w:fill="C1F0C7"/>
      </w:tcPr>
    </w:tblStylePr>
  </w:style>
  <w:style w:type="table" w:customStyle="1" w:styleId="2782">
    <w:name w:val="网格型浅色231"/>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2783">
    <w:name w:val="网格型831"/>
    <w:basedOn w:val="8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784">
    <w:name w:val="网格型1331"/>
    <w:basedOn w:val="8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785">
    <w:name w:val="网格型2131"/>
    <w:basedOn w:val="8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786">
    <w:name w:val="网格型3131"/>
    <w:basedOn w:val="8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787">
    <w:name w:val="网格型931"/>
    <w:basedOn w:val="88"/>
    <w:qFormat/>
    <w:uiPriority w:val="0"/>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788">
    <w:name w:val="网格表 1 浅色131"/>
    <w:basedOn w:val="88"/>
    <w:qFormat/>
    <w:uiPriority w:val="46"/>
    <w:rPr>
      <w:rFonts w:ascii="Calibri" w:hAnsi="Calibri"/>
    </w:rPr>
    <w:tblPr>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Pr>
    <w:tblStylePr w:type="firstRow">
      <w:rPr>
        <w:b/>
        <w:bCs/>
      </w:rPr>
      <w:tcPr>
        <w:tcBorders>
          <w:bottom w:val="single" w:color="666666" w:sz="12" w:space="0"/>
        </w:tcBorders>
      </w:tcPr>
    </w:tblStylePr>
    <w:tblStylePr w:type="lastRow">
      <w:rPr>
        <w:b/>
        <w:bCs/>
      </w:rPr>
      <w:tcPr>
        <w:tcBorders>
          <w:top w:val="double" w:color="666666" w:sz="2" w:space="0"/>
        </w:tcBorders>
      </w:tcPr>
    </w:tblStylePr>
    <w:tblStylePr w:type="firstCol">
      <w:rPr>
        <w:b/>
        <w:bCs/>
      </w:rPr>
    </w:tblStylePr>
    <w:tblStylePr w:type="lastCol">
      <w:rPr>
        <w:b/>
        <w:bCs/>
      </w:rPr>
    </w:tblStylePr>
  </w:style>
  <w:style w:type="table" w:customStyle="1" w:styleId="2789">
    <w:name w:val="简明型 1131"/>
    <w:basedOn w:val="88"/>
    <w:qFormat/>
    <w:uiPriority w:val="0"/>
    <w:pPr>
      <w:widowControl w:val="0"/>
      <w:adjustRightInd w:val="0"/>
      <w:snapToGrid w:val="0"/>
      <w:spacing w:line="300" w:lineRule="auto"/>
      <w:ind w:firstLine="200" w:firstLineChars="200"/>
      <w:jc w:val="both"/>
    </w:pPr>
    <w:rPr>
      <w:rFonts w:ascii="Cambria" w:hAnsi="Cambria"/>
    </w:rPr>
    <w:tblPr>
      <w:tblBorders>
        <w:top w:val="single" w:color="008000" w:sz="12" w:space="0"/>
        <w:bottom w:val="single" w:color="008000" w:sz="12" w:space="0"/>
      </w:tblBorders>
    </w:tbl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2790">
    <w:name w:val="网格型 5131"/>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2791">
    <w:name w:val="网格型 8131"/>
    <w:basedOn w:val="88"/>
    <w:qFormat/>
    <w:uiPriority w:val="0"/>
    <w:pPr>
      <w:widowControl w:val="0"/>
      <w:ind w:firstLine="200" w:firstLineChars="200"/>
      <w:jc w:val="both"/>
    </w:pPr>
    <w:rPr>
      <w:rFonts w:ascii="Cambria" w:hAnsi="Cambria"/>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2792">
    <w:name w:val="三线表31"/>
    <w:basedOn w:val="88"/>
    <w:qFormat/>
    <w:uiPriority w:val="0"/>
    <w:rPr>
      <w:rFonts w:ascii="Calibri" w:hAnsi="Calibri"/>
    </w:rPr>
    <w:tblStylePr w:type="firstRow">
      <w:tcPr>
        <w:tcBorders>
          <w:top w:val="single" w:color="auto" w:sz="4" w:space="0"/>
          <w:left w:val="nil"/>
          <w:bottom w:val="single" w:color="auto" w:sz="4" w:space="0"/>
          <w:right w:val="nil"/>
          <w:insideH w:val="nil"/>
          <w:insideV w:val="nil"/>
          <w:tl2br w:val="nil"/>
          <w:tr2bl w:val="nil"/>
        </w:tcBorders>
      </w:tcPr>
    </w:tblStylePr>
    <w:tblStylePr w:type="lastRow">
      <w:tcPr>
        <w:tcBorders>
          <w:top w:val="nil"/>
          <w:bottom w:val="single" w:color="auto" w:sz="4" w:space="0"/>
        </w:tcBorders>
      </w:tcPr>
    </w:tblStylePr>
  </w:style>
  <w:style w:type="table" w:customStyle="1" w:styleId="2793">
    <w:name w:val="浅色列表 - 强调文字颜色 1131"/>
    <w:basedOn w:val="114"/>
    <w:semiHidden/>
    <w:qFormat/>
    <w:uiPriority w:val="0"/>
    <w:pPr>
      <w:ind w:firstLine="0" w:firstLineChars="0"/>
    </w:pPr>
    <w:rPr>
      <w:rFonts w:ascii="Calibri" w:hAnsi="Calibri" w:eastAsia="微软雅黑"/>
    </w:rPr>
    <w:tblPr>
      <w:tblBorders>
        <w:top w:val="single" w:color="4F81BD" w:sz="8" w:space="0"/>
        <w:left w:val="single" w:color="4F81BD" w:sz="8" w:space="0"/>
        <w:bottom w:val="single" w:color="4F81BD" w:sz="8" w:space="0"/>
        <w:right w:val="single" w:color="4F81BD" w:sz="8" w:space="0"/>
      </w:tblBorders>
    </w:tblPr>
    <w:tblStylePr w:type="firstRow">
      <w:pPr>
        <w:spacing w:before="0" w:beforeLines="0" w:beforeAutospacing="0" w:after="0" w:afterLines="0" w:afterAutospacing="0" w:line="240" w:lineRule="auto"/>
      </w:pPr>
      <w:rPr>
        <w:b/>
        <w:bCs/>
        <w:color w:val="FFFFFF"/>
      </w:rPr>
      <w:tcPr>
        <w:tcBorders>
          <w:tl2br w:val="nil"/>
          <w:tr2bl w:val="nil"/>
        </w:tcBorders>
        <w:shd w:val="clear" w:color="auto" w:fill="4F81BD"/>
      </w:tcPr>
    </w:tblStylePr>
    <w:tblStylePr w:type="lastRow">
      <w:pPr>
        <w:spacing w:before="0" w:beforeLines="0" w:beforeAutospacing="0" w:after="0" w:afterLines="0" w:afterAutospacing="0" w:line="240" w:lineRule="auto"/>
      </w:pPr>
      <w:rPr>
        <w:b/>
        <w:bCs/>
      </w:r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cPr>
        <w:tcBorders>
          <w:top w:val="single" w:color="4F81BD" w:sz="8" w:space="0"/>
          <w:left w:val="single" w:color="4F81BD" w:sz="8" w:space="0"/>
          <w:bottom w:val="single" w:color="4F81BD" w:sz="8" w:space="0"/>
          <w:right w:val="single" w:color="4F81BD" w:sz="8" w:space="0"/>
        </w:tcBorders>
      </w:tcPr>
    </w:tblStylePr>
    <w:tblStylePr w:type="band1Horz">
      <w:rPr>
        <w:color w:val="auto"/>
      </w:rPr>
      <w:tcPr>
        <w:tcBorders>
          <w:top w:val="single" w:color="4F81BD" w:sz="8" w:space="0"/>
          <w:left w:val="single" w:color="4F81BD" w:sz="8" w:space="0"/>
          <w:bottom w:val="single" w:color="4F81BD" w:sz="8" w:space="0"/>
          <w:right w:val="single" w:color="4F81BD" w:sz="8" w:space="0"/>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2794">
    <w:name w:val="中等深浅底纹 2 - 强调文字颜色 1131"/>
    <w:basedOn w:val="88"/>
    <w:semiHidden/>
    <w:qFormat/>
    <w:uiPriority w:val="0"/>
    <w:rPr>
      <w:rFonts w:ascii="Calibri" w:hAnsi="Calibri" w:eastAsia="微软雅黑"/>
    </w:rPr>
    <w:tblPr>
      <w:tblBorders>
        <w:top w:val="single" w:color="auto" w:sz="18" w:space="0"/>
        <w:bottom w:val="single" w:color="auto" w:sz="18" w:space="0"/>
      </w:tblBorders>
    </w:tblPr>
    <w:tblStylePr w:type="firstRow">
      <w:pPr>
        <w:spacing w:before="0" w:beforeLines="0" w:beforeAutospacing="0" w:after="0" w:afterLines="0" w:afterAutospacing="0" w:line="240" w:lineRule="auto"/>
      </w:pPr>
      <w:rPr>
        <w:b/>
        <w:bCs/>
        <w:color w:val="FFFFFF"/>
      </w:rPr>
      <w:tcPr>
        <w:tcBorders>
          <w:top w:val="single" w:color="auto" w:sz="18" w:space="0"/>
          <w:left w:val="nil"/>
          <w:bottom w:val="single" w:color="auto" w:sz="18" w:space="0"/>
          <w:right w:val="nil"/>
          <w:insideH w:val="nil"/>
          <w:insideV w:val="nil"/>
        </w:tcBorders>
        <w:shd w:val="clear" w:color="auto" w:fill="4F81BD"/>
      </w:tcPr>
    </w:tblStylePr>
    <w:tblStylePr w:type="lastRow">
      <w:pPr>
        <w:spacing w:before="0" w:beforeLines="0" w:beforeAutospacing="0" w:after="0" w:afterLines="0" w:afterAutospacing="0" w:line="240" w:lineRule="auto"/>
      </w:pPr>
      <w:rPr>
        <w:color w:val="auto"/>
      </w:r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cPr>
        <w:tcBorders>
          <w:top w:val="nil"/>
          <w:left w:val="nil"/>
          <w:bottom w:val="single" w:color="auto" w:sz="18" w:space="0"/>
          <w:right w:val="nil"/>
          <w:insideH w:val="nil"/>
          <w:insideV w:val="nil"/>
        </w:tcBorders>
        <w:shd w:val="clear" w:color="auto" w:fill="4F81BD"/>
      </w:tcPr>
    </w:tblStylePr>
    <w:tblStylePr w:type="lastCol">
      <w:rPr>
        <w:b/>
        <w:bCs/>
        <w:color w:val="FFFFFF"/>
      </w:rPr>
      <w:tcPr>
        <w:tcBorders>
          <w:left w:val="nil"/>
          <w:right w:val="nil"/>
          <w:insideH w:val="nil"/>
          <w:insideV w:val="nil"/>
        </w:tcBorders>
        <w:shd w:val="clear" w:color="auto" w:fill="4F81BD"/>
      </w:tcPr>
    </w:tblStylePr>
    <w:tblStylePr w:type="band1Vert">
      <w:tcPr>
        <w:tcBorders>
          <w:left w:val="nil"/>
          <w:right w:val="nil"/>
          <w:insideH w:val="nil"/>
          <w:insideV w:val="nil"/>
        </w:tcBorders>
        <w:shd w:val="clear" w:color="auto" w:fill="D8D8D8"/>
      </w:tcPr>
    </w:tblStylePr>
    <w:tblStylePr w:type="band1Horz">
      <w:tcPr>
        <w:shd w:val="clear" w:color="auto" w:fill="D8D8D8"/>
      </w:tcPr>
    </w:tblStylePr>
    <w:tblStylePr w:type="neCell">
      <w:tcPr>
        <w:tcBorders>
          <w:top w:val="single" w:color="auto" w:sz="18" w:space="0"/>
          <w:left w:val="nil"/>
          <w:bottom w:val="single" w:color="auto" w:sz="18" w:space="0"/>
          <w:right w:val="nil"/>
          <w:insideH w:val="nil"/>
          <w:insideV w:val="nil"/>
        </w:tcBorders>
      </w:tcPr>
    </w:tblStylePr>
    <w:tblStylePr w:type="nwCell">
      <w:rPr>
        <w:color w:val="FFFFFF"/>
      </w:rPr>
      <w:tcPr>
        <w:tcBorders>
          <w:top w:val="single" w:color="auto" w:sz="18" w:space="0"/>
          <w:left w:val="nil"/>
          <w:bottom w:val="single" w:color="auto" w:sz="18" w:space="0"/>
          <w:right w:val="nil"/>
          <w:insideH w:val="nil"/>
          <w:insideV w:val="nil"/>
        </w:tcBorders>
      </w:tcPr>
    </w:tblStylePr>
  </w:style>
  <w:style w:type="table" w:customStyle="1" w:styleId="2795">
    <w:name w:val="浅色网格 - 强调文字颜色 1141"/>
    <w:basedOn w:val="88"/>
    <w:semiHidden/>
    <w:qFormat/>
    <w:uiPriority w:val="0"/>
    <w:rPr>
      <w:rFonts w:ascii="Calibri" w:hAnsi="Calibri" w:eastAsia="微软雅黑"/>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beforeLines="0" w:beforeAutospacing="0" w:after="0" w:afterLines="0" w:afterAutospacing="0" w:line="240" w:lineRule="auto"/>
      </w:pPr>
      <w:rPr>
        <w:rFonts w:hint="default" w:ascii="Helv" w:hAnsi="Helv" w:eastAsia="Arial Unicode MS" w:cs="Times New Roman"/>
        <w:b/>
        <w:bCs/>
      </w:rPr>
      <w:tcPr>
        <w:tcBorders>
          <w:top w:val="single" w:color="4F81BD" w:sz="8" w:space="0"/>
          <w:left w:val="single" w:color="4F81BD" w:sz="8" w:space="0"/>
          <w:bottom w:val="single" w:color="4F81BD" w:sz="18" w:space="0"/>
          <w:right w:val="single" w:color="4F81BD" w:sz="8" w:space="0"/>
          <w:insideH w:val="nil"/>
          <w:insideV w:val="single" w:sz="8" w:space="0"/>
        </w:tcBorders>
      </w:tcPr>
    </w:tblStylePr>
    <w:tblStylePr w:type="lastRow">
      <w:pPr>
        <w:spacing w:before="0" w:beforeLines="0" w:beforeAutospacing="0" w:after="0" w:afterLines="0" w:afterAutospacing="0" w:line="240" w:lineRule="auto"/>
      </w:pPr>
      <w:rPr>
        <w:rFonts w:hint="default" w:ascii="Helv" w:hAnsi="Helv" w:eastAsia="Arial Unicode MS" w:cs="Times New Roman"/>
        <w:b/>
        <w:bCs/>
      </w:r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hint="default" w:ascii="Helv" w:hAnsi="Helv" w:eastAsia="Arial Unicode MS" w:cs="Times New Roman"/>
        <w:b/>
        <w:bCs/>
      </w:rPr>
    </w:tblStylePr>
    <w:tblStylePr w:type="lastCol">
      <w:rPr>
        <w:rFonts w:hint="default" w:ascii="Helv" w:hAnsi="Helv" w:eastAsia="Arial Unicode MS" w:cs="Times New Roman"/>
        <w:b/>
        <w:bCs/>
      </w:rPr>
      <w:tcPr>
        <w:tcBorders>
          <w:top w:val="single" w:color="4F81BD" w:sz="8" w:space="0"/>
          <w:left w:val="single" w:color="4F81BD" w:sz="8" w:space="0"/>
          <w:bottom w:val="single" w:color="4F81BD" w:sz="8" w:space="0"/>
          <w:right w:val="single" w:color="4F81BD" w:sz="8" w:space="0"/>
        </w:tcBorders>
      </w:tcPr>
    </w:tblStylePr>
    <w:tblStylePr w:type="band1Vert">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customStyle="1" w:styleId="2796">
    <w:name w:val="浅色底纹131"/>
    <w:basedOn w:val="88"/>
    <w:semiHidden/>
    <w:qFormat/>
    <w:uiPriority w:val="0"/>
    <w:rPr>
      <w:rFonts w:ascii="Calibri" w:hAnsi="Calibri" w:eastAsia="微软雅黑"/>
      <w:color w:val="000000"/>
    </w:rPr>
    <w:tblPr>
      <w:tblBorders>
        <w:top w:val="single" w:color="000000" w:sz="8" w:space="0"/>
        <w:bottom w:val="single" w:color="000000" w:sz="8" w:space="0"/>
      </w:tblBorders>
    </w:tblPr>
    <w:tblStylePr w:type="firstRow">
      <w:pPr>
        <w:spacing w:before="0" w:beforeLines="0" w:beforeAutospacing="0" w:after="0" w:afterLines="0" w:afterAutospacing="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beforeLines="0" w:beforeAutospacing="0" w:after="0" w:afterLines="0" w:afterAutospacing="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2797">
    <w:name w:val="浅色网格 - 强调文字颜色 11131"/>
    <w:basedOn w:val="88"/>
    <w:semiHidden/>
    <w:qFormat/>
    <w:uiPriority w:val="0"/>
    <w:rPr>
      <w:rFonts w:ascii="Calibri" w:hAnsi="Calibri" w:eastAsia="微软雅黑"/>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beforeLines="0" w:beforeAutospacing="0" w:after="0" w:afterLines="0" w:afterAutospacing="0" w:line="240" w:lineRule="auto"/>
      </w:pPr>
      <w:rPr>
        <w:rFonts w:hint="default" w:ascii="Helv" w:hAnsi="Helv" w:eastAsia="Arial Unicode MS" w:cs="Times New Roman"/>
        <w:b/>
        <w:bCs/>
      </w:rPr>
      <w:tcPr>
        <w:tcBorders>
          <w:top w:val="single" w:color="4F81BD" w:sz="8" w:space="0"/>
          <w:left w:val="single" w:color="4F81BD" w:sz="8" w:space="0"/>
          <w:bottom w:val="single" w:color="4F81BD" w:sz="18" w:space="0"/>
          <w:right w:val="single" w:color="4F81BD" w:sz="8" w:space="0"/>
          <w:insideH w:val="nil"/>
          <w:insideV w:val="single" w:sz="8" w:space="0"/>
        </w:tcBorders>
      </w:tcPr>
    </w:tblStylePr>
    <w:tblStylePr w:type="lastRow">
      <w:pPr>
        <w:spacing w:before="0" w:beforeLines="0" w:beforeAutospacing="0" w:after="0" w:afterLines="0" w:afterAutospacing="0" w:line="240" w:lineRule="auto"/>
      </w:pPr>
      <w:rPr>
        <w:rFonts w:hint="default" w:ascii="Helv" w:hAnsi="Helv" w:eastAsia="Arial Unicode MS" w:cs="Times New Roman"/>
        <w:b/>
        <w:bCs/>
      </w:r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hint="default" w:ascii="Helv" w:hAnsi="Helv" w:eastAsia="Arial Unicode MS" w:cs="Times New Roman"/>
        <w:b/>
        <w:bCs/>
      </w:rPr>
    </w:tblStylePr>
    <w:tblStylePr w:type="lastCol">
      <w:rPr>
        <w:rFonts w:hint="default" w:ascii="Helv" w:hAnsi="Helv" w:eastAsia="Arial Unicode MS" w:cs="Times New Roman"/>
        <w:b/>
        <w:bCs/>
      </w:rPr>
      <w:tcPr>
        <w:tcBorders>
          <w:top w:val="single" w:color="4F81BD" w:sz="8" w:space="0"/>
          <w:left w:val="single" w:color="4F81BD" w:sz="8" w:space="0"/>
          <w:bottom w:val="single" w:color="4F81BD" w:sz="8" w:space="0"/>
          <w:right w:val="single" w:color="4F81BD" w:sz="8" w:space="0"/>
        </w:tcBorders>
      </w:tcPr>
    </w:tblStylePr>
    <w:tblStylePr w:type="band1Vert">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customStyle="1" w:styleId="2798">
    <w:name w:val="网格型1431"/>
    <w:basedOn w:val="88"/>
    <w:qFormat/>
    <w:uiPriority w:val="59"/>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799">
    <w:name w:val="网格型11131"/>
    <w:basedOn w:val="88"/>
    <w:qFormat/>
    <w:uiPriority w:val="59"/>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800">
    <w:name w:val="网格型1031"/>
    <w:basedOn w:val="88"/>
    <w:qFormat/>
    <w:uiPriority w:val="5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801">
    <w:name w:val="简明型 1231"/>
    <w:basedOn w:val="88"/>
    <w:qFormat/>
    <w:uiPriority w:val="0"/>
    <w:pPr>
      <w:widowControl w:val="0"/>
      <w:adjustRightInd w:val="0"/>
      <w:snapToGrid w:val="0"/>
      <w:spacing w:line="300" w:lineRule="auto"/>
      <w:ind w:firstLine="200" w:firstLineChars="200"/>
      <w:jc w:val="both"/>
    </w:pPr>
    <w:rPr>
      <w:rFonts w:ascii="Cambria" w:hAnsi="Cambria"/>
    </w:rPr>
    <w:tblPr>
      <w:tblBorders>
        <w:top w:val="single" w:color="008000" w:sz="12" w:space="0"/>
        <w:bottom w:val="single" w:color="008000" w:sz="12" w:space="0"/>
      </w:tblBorders>
    </w:tbl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2802">
    <w:name w:val="网格型 5231"/>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2803">
    <w:name w:val="网格型 8231"/>
    <w:basedOn w:val="88"/>
    <w:qFormat/>
    <w:uiPriority w:val="0"/>
    <w:pPr>
      <w:widowControl w:val="0"/>
      <w:ind w:firstLine="200" w:firstLineChars="200"/>
      <w:jc w:val="both"/>
    </w:pPr>
    <w:rPr>
      <w:rFonts w:ascii="Cambria" w:hAnsi="Cambria"/>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2804">
    <w:name w:val="网格型1531"/>
    <w:basedOn w:val="88"/>
    <w:qFormat/>
    <w:uiPriority w:val="0"/>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805">
    <w:name w:val="网格型11231"/>
    <w:basedOn w:val="88"/>
    <w:qFormat/>
    <w:uiPriority w:val="0"/>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806">
    <w:name w:val="表三维效果 1131"/>
    <w:basedOn w:val="88"/>
    <w:qFormat/>
    <w:uiPriority w:val="0"/>
    <w:pPr>
      <w:widowControl w:val="0"/>
      <w:jc w:val="both"/>
    </w:p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2807">
    <w:name w:val="表三维效果 2131"/>
    <w:basedOn w:val="88"/>
    <w:qFormat/>
    <w:uiPriority w:val="0"/>
    <w:pPr>
      <w:widowControl w:val="0"/>
      <w:jc w:val="both"/>
    </w:p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2808">
    <w:name w:val="表三维效果 3131"/>
    <w:basedOn w:val="88"/>
    <w:qFormat/>
    <w:uiPriority w:val="0"/>
    <w:pPr>
      <w:widowControl w:val="0"/>
      <w:jc w:val="both"/>
    </w:p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2809">
    <w:name w:val="网格表 1 浅色231"/>
    <w:basedOn w:val="88"/>
    <w:qFormat/>
    <w:uiPriority w:val="46"/>
    <w:rPr>
      <w:rFonts w:ascii="Calibri" w:hAnsi="Calibri"/>
    </w:rPr>
    <w:tblPr>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Pr>
    <w:tblStylePr w:type="firstRow">
      <w:rPr>
        <w:b/>
        <w:bCs/>
      </w:rPr>
      <w:tcPr>
        <w:tcBorders>
          <w:bottom w:val="single" w:color="666666" w:sz="12" w:space="0"/>
        </w:tcBorders>
      </w:tcPr>
    </w:tblStylePr>
    <w:tblStylePr w:type="lastRow">
      <w:rPr>
        <w:b/>
        <w:bCs/>
      </w:rPr>
      <w:tcPr>
        <w:tcBorders>
          <w:top w:val="double" w:color="666666" w:sz="2" w:space="0"/>
        </w:tcBorders>
      </w:tcPr>
    </w:tblStylePr>
    <w:tblStylePr w:type="firstCol">
      <w:rPr>
        <w:b/>
        <w:bCs/>
      </w:rPr>
    </w:tblStylePr>
    <w:tblStylePr w:type="lastCol">
      <w:rPr>
        <w:b/>
        <w:bCs/>
      </w:rPr>
    </w:tblStylePr>
  </w:style>
  <w:style w:type="table" w:customStyle="1" w:styleId="2810">
    <w:name w:val="无格式表格 2331"/>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2811">
    <w:name w:val="网格表 5 深色 - 着色 3331"/>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DEDE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A5A5A5"/>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A5A5A5"/>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A5A5A5"/>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A5A5A5"/>
      </w:tcPr>
    </w:tblStylePr>
    <w:tblStylePr w:type="band1Vert">
      <w:tcPr>
        <w:shd w:val="clear" w:color="auto" w:fill="DBDBDB"/>
      </w:tcPr>
    </w:tblStylePr>
    <w:tblStylePr w:type="band1Horz">
      <w:tcPr>
        <w:shd w:val="clear" w:color="auto" w:fill="DBDBDB"/>
      </w:tcPr>
    </w:tblStylePr>
  </w:style>
  <w:style w:type="table" w:customStyle="1" w:styleId="2812">
    <w:name w:val="清单表 4 - 着色 3331"/>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tcBorders>
        <w:shd w:val="clear" w:color="auto" w:fill="A5A5A5"/>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2813">
    <w:name w:val="网格表 6 彩色 - 着色 3331"/>
    <w:basedOn w:val="88"/>
    <w:qFormat/>
    <w:uiPriority w:val="51"/>
    <w:rPr>
      <w:color w:val="7B7B7B"/>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rPr>
      <w:tcPr>
        <w:tcBorders>
          <w:bottom w:val="single" w:color="C9C9C9" w:sz="12" w:space="0"/>
        </w:tcBorders>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2814">
    <w:name w:val="网格型浅色331"/>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2815">
    <w:name w:val="网格型1631"/>
    <w:basedOn w:val="8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816">
    <w:name w:val="无格式表格 2431"/>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2817">
    <w:name w:val="网格型1731"/>
    <w:basedOn w:val="88"/>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818">
    <w:name w:val="网格型2231"/>
    <w:basedOn w:val="88"/>
    <w:qFormat/>
    <w:uiPriority w:val="39"/>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819">
    <w:name w:val="网格型3231"/>
    <w:basedOn w:val="88"/>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820">
    <w:name w:val="网格型4131"/>
    <w:basedOn w:val="88"/>
    <w:qFormat/>
    <w:uiPriority w:val="5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821">
    <w:name w:val="简明型 1331"/>
    <w:basedOn w:val="88"/>
    <w:qFormat/>
    <w:uiPriority w:val="0"/>
    <w:pPr>
      <w:widowControl w:val="0"/>
      <w:spacing w:line="300" w:lineRule="auto"/>
      <w:jc w:val="both"/>
    </w:pPr>
    <w:tblPr>
      <w:tblBorders>
        <w:top w:val="single" w:color="008000" w:sz="12" w:space="0"/>
        <w:bottom w:val="single" w:color="008000" w:sz="12" w:space="0"/>
      </w:tblBorders>
    </w:tbl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2822">
    <w:name w:val="网格表 4 - 着色 6231"/>
    <w:basedOn w:val="88"/>
    <w:qFormat/>
    <w:uiPriority w:val="49"/>
    <w:tblPr>
      <w:tblBorders>
        <w:top w:val="single" w:color="A8D08D" w:sz="4" w:space="0"/>
        <w:left w:val="single" w:color="A8D08D" w:sz="4" w:space="0"/>
        <w:bottom w:val="single" w:color="A8D08D" w:sz="4" w:space="0"/>
        <w:right w:val="single" w:color="A8D08D" w:sz="4" w:space="0"/>
        <w:insideH w:val="single" w:color="A8D08D" w:sz="4" w:space="0"/>
        <w:insideV w:val="single" w:color="A8D08D" w:sz="4" w:space="0"/>
      </w:tblBorders>
    </w:tblPr>
    <w:tblStylePr w:type="firstRow">
      <w:rPr>
        <w:b/>
        <w:bCs/>
        <w:color w:val="FFFFFF"/>
      </w:rPr>
      <w:tcPr>
        <w:tcBorders>
          <w:top w:val="single" w:color="70AD47" w:sz="4" w:space="0"/>
          <w:left w:val="single" w:color="70AD47" w:sz="4" w:space="0"/>
          <w:bottom w:val="single" w:color="70AD47" w:sz="4" w:space="0"/>
          <w:right w:val="single" w:color="70AD47" w:sz="4" w:space="0"/>
          <w:insideH w:val="nil"/>
          <w:insideV w:val="nil"/>
        </w:tcBorders>
        <w:shd w:val="clear" w:color="auto" w:fill="70AD47"/>
      </w:tcPr>
    </w:tblStylePr>
    <w:tblStylePr w:type="lastRow">
      <w:rPr>
        <w:b/>
        <w:bCs/>
      </w:rPr>
      <w:tcPr>
        <w:tcBorders>
          <w:top w:val="double" w:color="70AD47" w:sz="4" w:space="0"/>
        </w:tcBorders>
      </w:tcPr>
    </w:tblStylePr>
    <w:tblStylePr w:type="firstCol">
      <w:rPr>
        <w:b/>
        <w:bCs/>
      </w:rPr>
    </w:tblStylePr>
    <w:tblStylePr w:type="lastCol">
      <w:rPr>
        <w:b/>
        <w:bCs/>
      </w:rPr>
    </w:tblStylePr>
    <w:tblStylePr w:type="band1Vert">
      <w:tcPr>
        <w:shd w:val="clear" w:color="auto" w:fill="E2EFD9"/>
      </w:tcPr>
    </w:tblStylePr>
    <w:tblStylePr w:type="band1Horz">
      <w:tcPr>
        <w:shd w:val="clear" w:color="auto" w:fill="E2EFD9"/>
      </w:tcPr>
    </w:tblStylePr>
  </w:style>
  <w:style w:type="table" w:customStyle="1" w:styleId="2823">
    <w:name w:val="网格型 8331"/>
    <w:basedOn w:val="88"/>
    <w:qFormat/>
    <w:uiPriority w:val="0"/>
    <w:pPr>
      <w:widowControl w:val="0"/>
      <w:spacing w:line="300" w:lineRule="auto"/>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2824">
    <w:name w:val="网格表 4 - 着色 3231"/>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insideV w:val="nil"/>
        </w:tcBorders>
        <w:shd w:val="clear" w:color="auto" w:fill="A5A5A5"/>
      </w:tcPr>
    </w:tblStylePr>
    <w:tblStylePr w:type="lastRow">
      <w:rPr>
        <w:b/>
        <w:bCs/>
      </w:rPr>
      <w:tcPr>
        <w:tcBorders>
          <w:top w:val="double" w:color="A5A5A5"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2825">
    <w:name w:val="网格型 5331"/>
    <w:basedOn w:val="88"/>
    <w:qFormat/>
    <w:uiPriority w:val="0"/>
    <w:pPr>
      <w:widowControl w:val="0"/>
      <w:spacing w:line="400" w:lineRule="exact"/>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2826">
    <w:name w:val="网格表 5 深色 - 着色 3431"/>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DEDE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A5A5A5"/>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A5A5A5"/>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A5A5A5"/>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A5A5A5"/>
      </w:tcPr>
    </w:tblStylePr>
    <w:tblStylePr w:type="band1Vert">
      <w:tcPr>
        <w:shd w:val="clear" w:color="auto" w:fill="DBDBDB"/>
      </w:tcPr>
    </w:tblStylePr>
    <w:tblStylePr w:type="band1Horz">
      <w:tcPr>
        <w:shd w:val="clear" w:color="auto" w:fill="DBDBDB"/>
      </w:tcPr>
    </w:tblStylePr>
  </w:style>
  <w:style w:type="table" w:customStyle="1" w:styleId="2827">
    <w:name w:val="清单表 4 - 着色 3431"/>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tcBorders>
        <w:shd w:val="clear" w:color="auto" w:fill="A5A5A5"/>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2828">
    <w:name w:val="网格表 6 彩色 - 着色 3431"/>
    <w:basedOn w:val="88"/>
    <w:qFormat/>
    <w:uiPriority w:val="51"/>
    <w:rPr>
      <w:color w:val="7B7B7B"/>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rPr>
      <w:tcPr>
        <w:tcBorders>
          <w:bottom w:val="single" w:color="C9C9C9" w:sz="12" w:space="0"/>
        </w:tcBorders>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2829">
    <w:name w:val="网格型浅色431"/>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2830">
    <w:name w:val="网格型11331"/>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831">
    <w:name w:val="网格型12131"/>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832">
    <w:name w:val="MTEBNumberedEquation31"/>
    <w:basedOn w:val="88"/>
    <w:qFormat/>
    <w:uiPriority w:val="0"/>
  </w:style>
  <w:style w:type="table" w:customStyle="1" w:styleId="2833">
    <w:name w:val="通信表31"/>
    <w:basedOn w:val="88"/>
    <w:qFormat/>
    <w:uiPriority w:val="0"/>
    <w:tblPr>
      <w:tblBorders>
        <w:top w:val="single" w:color="auto" w:sz="6" w:space="0"/>
        <w:bottom w:val="single" w:color="auto" w:sz="6" w:space="0"/>
      </w:tblBorders>
    </w:tblPr>
    <w:tblStylePr w:type="firstRow">
      <w:tcPr>
        <w:tcBorders>
          <w:bottom w:val="single" w:color="auto" w:sz="4" w:space="0"/>
        </w:tcBorders>
      </w:tcPr>
    </w:tblStylePr>
  </w:style>
  <w:style w:type="table" w:customStyle="1" w:styleId="2834">
    <w:name w:val="简明型 171"/>
    <w:basedOn w:val="88"/>
    <w:semiHidden/>
    <w:qFormat/>
    <w:uiPriority w:val="0"/>
    <w:pPr>
      <w:widowControl w:val="0"/>
      <w:spacing w:line="300" w:lineRule="auto"/>
      <w:jc w:val="both"/>
    </w:pPr>
    <w:tblPr>
      <w:tblBorders>
        <w:top w:val="single" w:color="008000" w:sz="12" w:space="0"/>
        <w:bottom w:val="single" w:color="008000" w:sz="12" w:space="0"/>
      </w:tblBorders>
    </w:tbl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2835">
    <w:name w:val="简明型 241"/>
    <w:basedOn w:val="88"/>
    <w:semiHidden/>
    <w:qFormat/>
    <w:uiPriority w:val="0"/>
    <w:pPr>
      <w:widowControl w:val="0"/>
      <w:spacing w:line="300" w:lineRule="auto"/>
      <w:jc w:val="both"/>
    </w:p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2836">
    <w:name w:val="简明型 341"/>
    <w:basedOn w:val="88"/>
    <w:semiHidden/>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tblBorders>
    </w:tblPr>
    <w:tblStylePr w:type="firstRow">
      <w:rPr>
        <w:b/>
        <w:bCs/>
        <w:color w:val="FFFFFF"/>
      </w:rPr>
      <w:tcPr>
        <w:tcBorders>
          <w:tl2br w:val="nil"/>
          <w:tr2bl w:val="nil"/>
        </w:tcBorders>
        <w:shd w:val="solid" w:color="000000" w:fill="FFFFFF"/>
      </w:tcPr>
    </w:tblStylePr>
  </w:style>
  <w:style w:type="table" w:customStyle="1" w:styleId="2837">
    <w:name w:val="古典型 141"/>
    <w:basedOn w:val="88"/>
    <w:semiHidden/>
    <w:qFormat/>
    <w:uiPriority w:val="0"/>
    <w:pPr>
      <w:widowControl w:val="0"/>
      <w:spacing w:line="300" w:lineRule="auto"/>
      <w:jc w:val="both"/>
    </w:pPr>
    <w:tblPr>
      <w:tblBorders>
        <w:top w:val="single" w:color="000000" w:sz="12" w:space="0"/>
        <w:bottom w:val="single" w:color="000000" w:sz="12" w:space="0"/>
      </w:tblBorders>
    </w:tbl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2838">
    <w:name w:val="古典型 241"/>
    <w:basedOn w:val="88"/>
    <w:semiHidden/>
    <w:qFormat/>
    <w:uiPriority w:val="0"/>
    <w:pPr>
      <w:widowControl w:val="0"/>
      <w:ind w:firstLine="200" w:firstLineChars="200"/>
      <w:jc w:val="both"/>
    </w:pPr>
    <w:rPr>
      <w:rFonts w:ascii="Cambria" w:hAnsi="Cambria"/>
    </w:rPr>
    <w:tblPr>
      <w:tblBorders>
        <w:top w:val="single" w:color="000000" w:sz="12" w:space="0"/>
        <w:bottom w:val="single" w:color="000000" w:sz="12" w:space="0"/>
      </w:tblBorders>
    </w:tbl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2839">
    <w:name w:val="古典型 341"/>
    <w:basedOn w:val="88"/>
    <w:semiHidden/>
    <w:qFormat/>
    <w:uiPriority w:val="0"/>
    <w:pPr>
      <w:widowControl w:val="0"/>
      <w:ind w:firstLine="200" w:firstLineChars="200"/>
      <w:jc w:val="both"/>
    </w:pPr>
    <w:rPr>
      <w:rFonts w:ascii="Cambria" w:hAnsi="Cambria"/>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2840">
    <w:name w:val="古典型 441"/>
    <w:basedOn w:val="88"/>
    <w:semiHidden/>
    <w:qFormat/>
    <w:uiPriority w:val="0"/>
    <w:pPr>
      <w:widowControl w:val="0"/>
      <w:ind w:firstLine="200" w:firstLineChars="200"/>
      <w:jc w:val="both"/>
    </w:pPr>
    <w:rPr>
      <w:rFonts w:ascii="Cambria" w:hAnsi="Cambria"/>
    </w:rPr>
    <w:tblPr>
      <w:tblBorders>
        <w:top w:val="single" w:color="000000" w:sz="12" w:space="0"/>
        <w:left w:val="single" w:color="000000" w:sz="6" w:space="0"/>
        <w:bottom w:val="single" w:color="000000" w:sz="12" w:space="0"/>
        <w:right w:val="single" w:color="000000" w:sz="6" w:space="0"/>
      </w:tblBorders>
    </w:tbl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table" w:customStyle="1" w:styleId="2841">
    <w:name w:val="彩色型 141"/>
    <w:basedOn w:val="88"/>
    <w:semiHidden/>
    <w:qFormat/>
    <w:uiPriority w:val="0"/>
    <w:pPr>
      <w:widowControl w:val="0"/>
      <w:ind w:firstLine="200" w:firstLineChars="200"/>
      <w:jc w:val="both"/>
    </w:pPr>
    <w:rPr>
      <w:rFonts w:ascii="Cambria" w:hAnsi="Cambria"/>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2842">
    <w:name w:val="彩色型 241"/>
    <w:basedOn w:val="88"/>
    <w:semiHidden/>
    <w:qFormat/>
    <w:uiPriority w:val="0"/>
    <w:pPr>
      <w:widowControl w:val="0"/>
      <w:ind w:firstLine="200" w:firstLineChars="200"/>
      <w:jc w:val="both"/>
    </w:pPr>
    <w:rPr>
      <w:rFonts w:ascii="Cambria" w:hAnsi="Cambria"/>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2843">
    <w:name w:val="彩色型 341"/>
    <w:basedOn w:val="88"/>
    <w:semiHidden/>
    <w:qFormat/>
    <w:uiPriority w:val="0"/>
    <w:pPr>
      <w:widowControl w:val="0"/>
      <w:ind w:firstLine="200" w:firstLineChars="200"/>
      <w:jc w:val="both"/>
    </w:pPr>
    <w:rPr>
      <w:rFonts w:ascii="Cambria" w:hAnsi="Cambria"/>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table" w:customStyle="1" w:styleId="2844">
    <w:name w:val="竖列型 141"/>
    <w:basedOn w:val="88"/>
    <w:semiHidden/>
    <w:qFormat/>
    <w:uiPriority w:val="0"/>
    <w:pPr>
      <w:widowControl w:val="0"/>
      <w:ind w:firstLine="200" w:firstLineChars="200"/>
      <w:jc w:val="both"/>
    </w:pPr>
    <w:rPr>
      <w:rFonts w:ascii="Cambria" w:hAnsi="Cambria"/>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2845">
    <w:name w:val="竖列型 241"/>
    <w:basedOn w:val="88"/>
    <w:semiHidden/>
    <w:qFormat/>
    <w:uiPriority w:val="0"/>
    <w:pPr>
      <w:widowControl w:val="0"/>
      <w:ind w:firstLine="200" w:firstLineChars="200"/>
      <w:jc w:val="both"/>
    </w:pPr>
    <w:rPr>
      <w:rFonts w:ascii="Cambria" w:hAnsi="Cambria"/>
      <w:b/>
      <w:bCs/>
    </w:r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2846">
    <w:name w:val="竖列型 341"/>
    <w:basedOn w:val="88"/>
    <w:semiHidden/>
    <w:qFormat/>
    <w:uiPriority w:val="0"/>
    <w:pPr>
      <w:widowControl w:val="0"/>
      <w:ind w:firstLine="200" w:firstLineChars="200"/>
      <w:jc w:val="both"/>
    </w:pPr>
    <w:rPr>
      <w:rFonts w:ascii="Cambria" w:hAnsi="Cambria"/>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2847">
    <w:name w:val="竖列型 441"/>
    <w:basedOn w:val="88"/>
    <w:semiHidden/>
    <w:qFormat/>
    <w:uiPriority w:val="0"/>
    <w:pPr>
      <w:widowControl w:val="0"/>
      <w:ind w:firstLine="200" w:firstLineChars="200"/>
      <w:jc w:val="both"/>
    </w:pPr>
    <w:rPr>
      <w:rFonts w:ascii="Cambria" w:hAnsi="Cambria"/>
    </w:r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2848">
    <w:name w:val="竖列型 541"/>
    <w:basedOn w:val="88"/>
    <w:semiHidden/>
    <w:qFormat/>
    <w:uiPriority w:val="0"/>
    <w:pPr>
      <w:widowControl w:val="0"/>
      <w:ind w:firstLine="200" w:firstLineChars="200"/>
      <w:jc w:val="both"/>
    </w:pPr>
    <w:rPr>
      <w:rFonts w:ascii="Cambria" w:hAnsi="Cambria"/>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2849">
    <w:name w:val="网格型 141"/>
    <w:basedOn w:val="88"/>
    <w:semiHidden/>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blStylePr w:type="lastRow">
      <w:rPr>
        <w:i/>
        <w:iCs/>
      </w:rPr>
      <w:tcPr>
        <w:tcBorders>
          <w:tl2br w:val="nil"/>
          <w:tr2bl w:val="nil"/>
        </w:tcBorders>
      </w:tcPr>
    </w:tblStylePr>
    <w:tblStylePr w:type="lastCol">
      <w:rPr>
        <w:i/>
        <w:iCs/>
      </w:rPr>
      <w:tcPr>
        <w:tcBorders>
          <w:tl2br w:val="nil"/>
          <w:tr2bl w:val="nil"/>
        </w:tcBorders>
      </w:tcPr>
    </w:tblStylePr>
    <w:tblStylePr w:type="nwCell">
      <w:tcPr>
        <w:tcBorders>
          <w:tl2br w:val="single" w:color="000000" w:sz="6" w:space="0"/>
          <w:tr2bl w:val="nil"/>
        </w:tcBorders>
      </w:tcPr>
    </w:tblStylePr>
  </w:style>
  <w:style w:type="table" w:customStyle="1" w:styleId="2850">
    <w:name w:val="网格型 241"/>
    <w:basedOn w:val="88"/>
    <w:semiHidden/>
    <w:qFormat/>
    <w:uiPriority w:val="0"/>
    <w:pPr>
      <w:widowControl w:val="0"/>
      <w:ind w:firstLine="200" w:firstLineChars="200"/>
      <w:jc w:val="both"/>
    </w:pPr>
    <w:rPr>
      <w:rFonts w:ascii="Cambria" w:hAnsi="Cambria"/>
    </w:rPr>
    <w:tblPr>
      <w:tblBorders>
        <w:insideH w:val="single" w:color="000000" w:sz="6" w:space="0"/>
        <w:insideV w:val="single" w:color="000000" w:sz="6" w:space="0"/>
      </w:tblBorders>
    </w:tbl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2851">
    <w:name w:val="网格型 341"/>
    <w:basedOn w:val="88"/>
    <w:semiHidden/>
    <w:qFormat/>
    <w:uiPriority w:val="0"/>
    <w:pPr>
      <w:widowControl w:val="0"/>
      <w:ind w:firstLine="200" w:firstLineChars="200"/>
      <w:jc w:val="both"/>
    </w:pPr>
    <w:rPr>
      <w:rFonts w:ascii="Cambria" w:hAnsi="Cambria"/>
    </w:rPr>
    <w:tblPr>
      <w:tblBorders>
        <w:top w:val="single" w:color="000000" w:sz="6" w:space="0"/>
        <w:left w:val="single" w:color="000000" w:sz="12" w:space="0"/>
        <w:bottom w:val="single" w:color="000000" w:sz="6" w:space="0"/>
        <w:right w:val="single" w:color="000000" w:sz="12" w:space="0"/>
        <w:insideV w:val="single" w:color="000000" w:sz="6" w:space="0"/>
      </w:tblBorders>
    </w:tbl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2852">
    <w:name w:val="网格型 441"/>
    <w:basedOn w:val="88"/>
    <w:semiHidden/>
    <w:qFormat/>
    <w:uiPriority w:val="0"/>
    <w:pPr>
      <w:widowControl w:val="0"/>
      <w:ind w:firstLine="200" w:firstLineChars="200"/>
      <w:jc w:val="both"/>
    </w:pPr>
    <w:rPr>
      <w:rFonts w:ascii="Cambria" w:hAnsi="Cambria"/>
    </w:rPr>
    <w:tblPr>
      <w:tblBorders>
        <w:left w:val="single" w:color="000000" w:sz="12" w:space="0"/>
        <w:right w:val="single" w:color="000000" w:sz="12" w:space="0"/>
        <w:insideH w:val="single" w:color="000000" w:sz="6" w:space="0"/>
        <w:insideV w:val="single" w:color="000000" w:sz="6" w:space="0"/>
      </w:tblBorders>
    </w:tbl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2853">
    <w:name w:val="网格型 571"/>
    <w:basedOn w:val="88"/>
    <w:semiHidden/>
    <w:qFormat/>
    <w:uiPriority w:val="0"/>
    <w:pPr>
      <w:widowControl w:val="0"/>
      <w:spacing w:line="400" w:lineRule="exact"/>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2854">
    <w:name w:val="网格型 641"/>
    <w:basedOn w:val="88"/>
    <w:semiHidden/>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V w:val="single" w:color="000000" w:sz="6" w:space="0"/>
      </w:tblBorders>
    </w:tbl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2855">
    <w:name w:val="网格型 741"/>
    <w:basedOn w:val="88"/>
    <w:semiHidden/>
    <w:qFormat/>
    <w:uiPriority w:val="0"/>
    <w:pPr>
      <w:widowControl w:val="0"/>
      <w:ind w:firstLine="200" w:firstLineChars="200"/>
      <w:jc w:val="both"/>
    </w:pPr>
    <w:rPr>
      <w:rFonts w:ascii="Cambria" w:hAnsi="Cambria"/>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2856">
    <w:name w:val="网格型 871"/>
    <w:basedOn w:val="88"/>
    <w:semiHidden/>
    <w:qFormat/>
    <w:uiPriority w:val="0"/>
    <w:pPr>
      <w:widowControl w:val="0"/>
      <w:spacing w:line="300" w:lineRule="auto"/>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2857">
    <w:name w:val="列表型 141"/>
    <w:basedOn w:val="88"/>
    <w:semiHidden/>
    <w:qFormat/>
    <w:uiPriority w:val="0"/>
    <w:pPr>
      <w:widowControl w:val="0"/>
      <w:ind w:firstLine="200" w:firstLineChars="200"/>
      <w:jc w:val="both"/>
    </w:pPr>
    <w:rPr>
      <w:rFonts w:ascii="Cambria" w:hAnsi="Cambria"/>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2858">
    <w:name w:val="列表型 241"/>
    <w:basedOn w:val="88"/>
    <w:semiHidden/>
    <w:qFormat/>
    <w:uiPriority w:val="0"/>
    <w:pPr>
      <w:widowControl w:val="0"/>
      <w:ind w:firstLine="200" w:firstLineChars="200"/>
      <w:jc w:val="both"/>
    </w:pPr>
    <w:rPr>
      <w:rFonts w:ascii="Cambria" w:hAnsi="Cambria"/>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2859">
    <w:name w:val="列表型 341"/>
    <w:basedOn w:val="88"/>
    <w:semiHidden/>
    <w:qFormat/>
    <w:uiPriority w:val="0"/>
    <w:pPr>
      <w:widowControl w:val="0"/>
      <w:ind w:firstLine="200" w:firstLineChars="200"/>
      <w:jc w:val="both"/>
    </w:pPr>
    <w:rPr>
      <w:rFonts w:ascii="Cambria" w:hAnsi="Cambria"/>
    </w:rPr>
    <w:tblPr>
      <w:tblBorders>
        <w:top w:val="single" w:color="000000" w:sz="12" w:space="0"/>
        <w:bottom w:val="single" w:color="000000" w:sz="12" w:space="0"/>
        <w:insideH w:val="single" w:color="000000" w:sz="6" w:space="0"/>
      </w:tblBorders>
    </w:tbl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2860">
    <w:name w:val="列表型 441"/>
    <w:basedOn w:val="88"/>
    <w:semiHidden/>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H w:val="single" w:color="000000" w:sz="6" w:space="0"/>
      </w:tblBorders>
    </w:tblPr>
    <w:tblStylePr w:type="firstRow">
      <w:rPr>
        <w:b/>
        <w:bCs/>
        <w:color w:val="FFFFFF"/>
      </w:rPr>
      <w:tcPr>
        <w:tcBorders>
          <w:bottom w:val="single" w:color="000000" w:sz="12" w:space="0"/>
          <w:tl2br w:val="nil"/>
          <w:tr2bl w:val="nil"/>
        </w:tcBorders>
        <w:shd w:val="solid" w:color="808080" w:fill="FFFFFF"/>
      </w:tcPr>
    </w:tblStylePr>
  </w:style>
  <w:style w:type="table" w:customStyle="1" w:styleId="2861">
    <w:name w:val="列表型 541"/>
    <w:basedOn w:val="88"/>
    <w:semiHidden/>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H w:val="single" w:color="000000" w:sz="6" w:space="0"/>
      </w:tblBorders>
    </w:tbl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2862">
    <w:name w:val="列表型 641"/>
    <w:basedOn w:val="88"/>
    <w:semiHidden/>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tblStylePr w:type="nwCell">
      <w:tcPr>
        <w:tcBorders>
          <w:tl2br w:val="single" w:color="000000" w:sz="6" w:space="0"/>
          <w:tr2bl w:val="nil"/>
        </w:tcBorders>
      </w:tcPr>
    </w:tblStylePr>
  </w:style>
  <w:style w:type="table" w:customStyle="1" w:styleId="2863">
    <w:name w:val="列表型 741"/>
    <w:basedOn w:val="88"/>
    <w:semiHidden/>
    <w:qFormat/>
    <w:uiPriority w:val="0"/>
    <w:pPr>
      <w:widowControl w:val="0"/>
      <w:ind w:firstLine="200" w:firstLineChars="200"/>
      <w:jc w:val="both"/>
    </w:pPr>
    <w:rPr>
      <w:rFonts w:ascii="Cambria" w:hAnsi="Cambria"/>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2864">
    <w:name w:val="列表型 841"/>
    <w:basedOn w:val="88"/>
    <w:semiHidden/>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tblStylePr w:type="nwCell">
      <w:tcPr>
        <w:tcBorders>
          <w:tl2br w:val="single" w:color="auto" w:sz="6" w:space="0"/>
          <w:tr2bl w:val="nil"/>
        </w:tcBorders>
      </w:tcPr>
    </w:tblStylePr>
  </w:style>
  <w:style w:type="table" w:customStyle="1" w:styleId="2865">
    <w:name w:val="立体型 141"/>
    <w:basedOn w:val="88"/>
    <w:semiHidden/>
    <w:qFormat/>
    <w:uiPriority w:val="0"/>
    <w:pPr>
      <w:widowControl w:val="0"/>
      <w:ind w:firstLine="200" w:firstLineChars="200"/>
      <w:jc w:val="both"/>
    </w:pPr>
    <w:rPr>
      <w:rFonts w:ascii="Cambria" w:hAnsi="Cambria"/>
    </w:r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2866">
    <w:name w:val="立体型 241"/>
    <w:basedOn w:val="88"/>
    <w:semiHidden/>
    <w:qFormat/>
    <w:uiPriority w:val="0"/>
    <w:pPr>
      <w:widowControl w:val="0"/>
      <w:ind w:firstLine="200" w:firstLineChars="200"/>
      <w:jc w:val="both"/>
    </w:pPr>
    <w:rPr>
      <w:rFonts w:ascii="Cambria" w:hAnsi="Cambria"/>
    </w:r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2867">
    <w:name w:val="立体型 341"/>
    <w:basedOn w:val="88"/>
    <w:semiHidden/>
    <w:qFormat/>
    <w:uiPriority w:val="0"/>
    <w:pPr>
      <w:widowControl w:val="0"/>
      <w:ind w:firstLine="200" w:firstLineChars="200"/>
      <w:jc w:val="both"/>
    </w:pPr>
    <w:rPr>
      <w:rFonts w:ascii="Cambria" w:hAnsi="Cambria"/>
    </w:r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2868">
    <w:name w:val="流行型41"/>
    <w:basedOn w:val="88"/>
    <w:semiHidden/>
    <w:qFormat/>
    <w:uiPriority w:val="0"/>
    <w:pPr>
      <w:widowControl w:val="0"/>
      <w:ind w:firstLine="200" w:firstLineChars="200"/>
      <w:jc w:val="both"/>
    </w:pPr>
    <w:rPr>
      <w:rFonts w:ascii="Cambria" w:hAnsi="Cambria"/>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2869">
    <w:name w:val="典雅型41"/>
    <w:basedOn w:val="88"/>
    <w:semiHidden/>
    <w:qFormat/>
    <w:uiPriority w:val="0"/>
    <w:pPr>
      <w:widowControl w:val="0"/>
      <w:ind w:firstLine="200" w:firstLineChars="200"/>
      <w:jc w:val="both"/>
    </w:pPr>
    <w:rPr>
      <w:rFonts w:ascii="Cambria" w:hAnsi="Cambria"/>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blStylePr w:type="firstRow">
      <w:rPr>
        <w:caps/>
        <w:color w:val="auto"/>
      </w:rPr>
      <w:tcPr>
        <w:tcBorders>
          <w:tl2br w:val="nil"/>
          <w:tr2bl w:val="nil"/>
        </w:tcBorders>
      </w:tcPr>
    </w:tblStylePr>
  </w:style>
  <w:style w:type="table" w:customStyle="1" w:styleId="2870">
    <w:name w:val="专业型41"/>
    <w:basedOn w:val="88"/>
    <w:semiHidden/>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blStylePr w:type="firstRow">
      <w:rPr>
        <w:b/>
        <w:bCs/>
        <w:color w:val="auto"/>
      </w:rPr>
      <w:tcPr>
        <w:tcBorders>
          <w:tl2br w:val="nil"/>
          <w:tr2bl w:val="nil"/>
        </w:tcBorders>
        <w:shd w:val="solid" w:color="000000" w:fill="FFFFFF"/>
      </w:tcPr>
    </w:tblStylePr>
  </w:style>
  <w:style w:type="table" w:customStyle="1" w:styleId="2871">
    <w:name w:val="精巧型 141"/>
    <w:basedOn w:val="88"/>
    <w:semiHidden/>
    <w:qFormat/>
    <w:uiPriority w:val="0"/>
    <w:pPr>
      <w:widowControl w:val="0"/>
      <w:ind w:firstLine="200" w:firstLineChars="200"/>
      <w:jc w:val="both"/>
    </w:pPr>
    <w:rPr>
      <w:rFonts w:ascii="Cambria" w:hAnsi="Cambria"/>
    </w:r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2872">
    <w:name w:val="精巧型 241"/>
    <w:basedOn w:val="88"/>
    <w:semiHidden/>
    <w:qFormat/>
    <w:uiPriority w:val="0"/>
    <w:pPr>
      <w:widowControl w:val="0"/>
      <w:ind w:firstLine="200" w:firstLineChars="200"/>
      <w:jc w:val="both"/>
    </w:pPr>
    <w:rPr>
      <w:rFonts w:ascii="Cambria" w:hAnsi="Cambria"/>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2873">
    <w:name w:val="网页型 141"/>
    <w:basedOn w:val="88"/>
    <w:semiHidden/>
    <w:qFormat/>
    <w:uiPriority w:val="0"/>
    <w:pPr>
      <w:widowControl w:val="0"/>
      <w:ind w:firstLine="200" w:firstLineChars="200"/>
      <w:jc w:val="both"/>
    </w:pPr>
    <w:rPr>
      <w:rFonts w:ascii="Cambria" w:hAnsi="Cambria"/>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blStylePr w:type="firstRow">
      <w:rPr>
        <w:color w:val="auto"/>
      </w:rPr>
      <w:tcPr>
        <w:tcBorders>
          <w:tl2br w:val="nil"/>
          <w:tr2bl w:val="nil"/>
        </w:tcBorders>
      </w:tcPr>
    </w:tblStylePr>
  </w:style>
  <w:style w:type="table" w:customStyle="1" w:styleId="2874">
    <w:name w:val="网页型 241"/>
    <w:basedOn w:val="88"/>
    <w:semiHidden/>
    <w:qFormat/>
    <w:uiPriority w:val="0"/>
    <w:pPr>
      <w:widowControl w:val="0"/>
      <w:ind w:firstLine="200" w:firstLineChars="200"/>
      <w:jc w:val="both"/>
    </w:pPr>
    <w:rPr>
      <w:rFonts w:ascii="Cambria" w:hAnsi="Cambria"/>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blStylePr w:type="firstRow">
      <w:rPr>
        <w:color w:val="auto"/>
      </w:rPr>
      <w:tcPr>
        <w:tcBorders>
          <w:tl2br w:val="nil"/>
          <w:tr2bl w:val="nil"/>
        </w:tcBorders>
      </w:tcPr>
    </w:tblStylePr>
  </w:style>
  <w:style w:type="table" w:customStyle="1" w:styleId="2875">
    <w:name w:val="网页型 341"/>
    <w:basedOn w:val="88"/>
    <w:semiHidden/>
    <w:qFormat/>
    <w:uiPriority w:val="0"/>
    <w:pPr>
      <w:widowControl w:val="0"/>
      <w:ind w:firstLine="200" w:firstLineChars="200"/>
      <w:jc w:val="both"/>
    </w:pPr>
    <w:rPr>
      <w:rFonts w:ascii="Cambria" w:hAnsi="Cambria"/>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blStylePr w:type="firstRow">
      <w:rPr>
        <w:color w:val="auto"/>
      </w:rPr>
      <w:tcPr>
        <w:tcBorders>
          <w:tl2br w:val="nil"/>
          <w:tr2bl w:val="nil"/>
        </w:tcBorders>
      </w:tcPr>
    </w:tblStylePr>
  </w:style>
  <w:style w:type="table" w:customStyle="1" w:styleId="2876">
    <w:name w:val="网格型271"/>
    <w:basedOn w:val="8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877">
    <w:name w:val="彩色列表 - 着色 161"/>
    <w:basedOn w:val="88"/>
    <w:semiHidden/>
    <w:qFormat/>
    <w:uiPriority w:val="72"/>
    <w:rPr>
      <w:rFonts w:eastAsia="Times New Roman"/>
      <w:szCs w:val="24"/>
    </w:rPr>
    <w:tcPr>
      <w:shd w:val="clear" w:color="auto" w:fill="EDF2F8"/>
    </w:tcPr>
    <w:tblStylePr w:type="firstRow">
      <w:rPr>
        <w:b/>
        <w:bCs/>
        <w:color w:val="FFFFFF"/>
      </w:rPr>
      <w:tcPr>
        <w:tcBorders>
          <w:bottom w:val="single" w:color="FFFFFF" w:sz="12" w:space="0"/>
        </w:tcBorders>
        <w:shd w:val="clear" w:color="auto" w:fill="9E3A38"/>
      </w:tcPr>
    </w:tblStylePr>
    <w:tblStylePr w:type="lastRow">
      <w:rPr>
        <w:b/>
        <w:bCs/>
        <w:color w:val="9E3A38"/>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D3DFEE"/>
      </w:tcPr>
    </w:tblStylePr>
    <w:tblStylePr w:type="band1Horz">
      <w:tcPr>
        <w:shd w:val="clear" w:color="auto" w:fill="DBE5F1"/>
      </w:tcPr>
    </w:tblStylePr>
  </w:style>
  <w:style w:type="table" w:customStyle="1" w:styleId="2878">
    <w:name w:val="彩色网格 - 着色 151"/>
    <w:basedOn w:val="88"/>
    <w:semiHidden/>
    <w:qFormat/>
    <w:uiPriority w:val="29"/>
    <w:rPr>
      <w:rFonts w:eastAsia="Times New Roman"/>
      <w:i/>
      <w:iCs/>
      <w:sz w:val="24"/>
    </w:rPr>
    <w:tblPr>
      <w:tblBorders>
        <w:insideH w:val="single" w:color="FFFFFF" w:sz="4" w:space="0"/>
      </w:tblBorders>
    </w:tblPr>
    <w:tcPr>
      <w:shd w:val="clear" w:color="auto" w:fill="DBE5F1"/>
    </w:tcPr>
    <w:tblStylePr w:type="firstRow">
      <w:rPr>
        <w:b/>
        <w:bCs/>
      </w:rPr>
      <w:tcPr>
        <w:shd w:val="clear" w:color="auto" w:fill="B8CCE4"/>
      </w:tcPr>
    </w:tblStylePr>
    <w:tblStylePr w:type="lastRow">
      <w:rPr>
        <w:b/>
        <w:bCs/>
        <w:color w:val="000000"/>
      </w:rPr>
      <w:tcPr>
        <w:shd w:val="clear" w:color="auto" w:fill="B8CCE4"/>
      </w:tcPr>
    </w:tblStylePr>
    <w:tblStylePr w:type="firstCol">
      <w:rPr>
        <w:color w:val="FFFFFF"/>
      </w:rPr>
      <w:tcPr>
        <w:shd w:val="clear" w:color="auto" w:fill="365F91"/>
      </w:tcPr>
    </w:tblStylePr>
    <w:tblStylePr w:type="lastCol">
      <w:rPr>
        <w:color w:val="FFFFFF"/>
      </w:rPr>
      <w:tcPr>
        <w:shd w:val="clear" w:color="auto" w:fill="365F91"/>
      </w:tcPr>
    </w:tblStylePr>
    <w:tblStylePr w:type="band1Vert">
      <w:tcPr>
        <w:shd w:val="clear" w:color="auto" w:fill="A7BFDE"/>
      </w:tcPr>
    </w:tblStylePr>
    <w:tblStylePr w:type="band1Horz">
      <w:tcPr>
        <w:shd w:val="clear" w:color="auto" w:fill="A7BFDE"/>
      </w:tcPr>
    </w:tblStylePr>
  </w:style>
  <w:style w:type="table" w:customStyle="1" w:styleId="2879">
    <w:name w:val="浅色底纹 - 着色 251"/>
    <w:basedOn w:val="88"/>
    <w:semiHidden/>
    <w:qFormat/>
    <w:uiPriority w:val="30"/>
    <w:rPr>
      <w:rFonts w:eastAsia="Times New Roman"/>
      <w:b/>
      <w:bCs/>
      <w:i/>
      <w:iCs/>
      <w:sz w:val="24"/>
    </w:rPr>
    <w:tblPr>
      <w:tblBorders>
        <w:top w:val="single" w:color="C0504D" w:sz="8" w:space="0"/>
        <w:bottom w:val="single" w:color="C0504D" w:sz="8" w:space="0"/>
      </w:tblBorders>
    </w:tblPr>
    <w:tblStylePr w:type="firstRow">
      <w:pPr>
        <w:spacing w:before="100" w:beforeLines="0" w:beforeAutospacing="1" w:after="100" w:afterLines="0" w:afterAutospacing="1" w:line="240" w:lineRule="auto"/>
      </w:pPr>
      <w:rPr>
        <w:b/>
        <w:bCs/>
      </w:rPr>
      <w:tcPr>
        <w:tcBorders>
          <w:top w:val="single" w:color="C0504D" w:sz="8" w:space="0"/>
          <w:left w:val="nil"/>
          <w:bottom w:val="single" w:color="C0504D" w:sz="8" w:space="0"/>
          <w:right w:val="nil"/>
          <w:insideH w:val="nil"/>
          <w:insideV w:val="nil"/>
        </w:tcBorders>
      </w:tcPr>
    </w:tblStylePr>
    <w:tblStylePr w:type="lastRow">
      <w:pPr>
        <w:spacing w:before="100" w:beforeLines="0" w:beforeAutospacing="1" w:after="100" w:afterLines="0" w:afterAutospacing="1" w:line="240" w:lineRule="auto"/>
      </w:pPr>
      <w:rPr>
        <w:b/>
        <w:bCs/>
      </w:rPr>
      <w:tcPr>
        <w:tcBorders>
          <w:top w:val="single" w:color="C0504D" w:sz="8" w:space="0"/>
          <w:left w:val="nil"/>
          <w:bottom w:val="single" w:color="C0504D"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FD3D2"/>
      </w:tcPr>
    </w:tblStylePr>
    <w:tblStylePr w:type="band1Horz">
      <w:tcPr>
        <w:tcBorders>
          <w:left w:val="nil"/>
          <w:right w:val="nil"/>
          <w:insideH w:val="nil"/>
          <w:insideV w:val="nil"/>
        </w:tcBorders>
        <w:shd w:val="clear" w:color="auto" w:fill="EFD3D2"/>
      </w:tcPr>
    </w:tblStylePr>
  </w:style>
  <w:style w:type="table" w:customStyle="1" w:styleId="2880">
    <w:name w:val="浅色列表 - 着色 341"/>
    <w:basedOn w:val="88"/>
    <w:semiHidden/>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100" w:beforeLines="0" w:beforeAutospacing="1" w:after="100" w:afterLines="0" w:afterAutospacing="1" w:line="240" w:lineRule="auto"/>
      </w:pPr>
      <w:rPr>
        <w:b/>
        <w:bCs/>
        <w:color w:val="FFFFFF"/>
      </w:rPr>
      <w:tcPr>
        <w:shd w:val="clear" w:color="auto" w:fill="9BBB59"/>
      </w:tcPr>
    </w:tblStylePr>
    <w:tblStylePr w:type="lastRow">
      <w:pPr>
        <w:spacing w:before="100" w:beforeLines="0" w:beforeAutospacing="1" w:after="100" w:afterLines="0" w:afterAutospacing="1" w:line="240" w:lineRule="auto"/>
      </w:pPr>
      <w:rPr>
        <w:b/>
        <w:bCs/>
      </w:r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cPr>
        <w:tcBorders>
          <w:top w:val="single" w:color="9BBB59" w:sz="8" w:space="0"/>
          <w:left w:val="single" w:color="9BBB59" w:sz="8" w:space="0"/>
          <w:bottom w:val="single" w:color="9BBB59" w:sz="8" w:space="0"/>
          <w:right w:val="single" w:color="9BBB59" w:sz="8" w:space="0"/>
        </w:tcBorders>
      </w:tcPr>
    </w:tblStylePr>
    <w:tblStylePr w:type="band1Horz">
      <w:tcPr>
        <w:tcBorders>
          <w:top w:val="single" w:color="9BBB59" w:sz="8" w:space="0"/>
          <w:left w:val="single" w:color="9BBB59" w:sz="8" w:space="0"/>
          <w:bottom w:val="single" w:color="9BBB59" w:sz="8" w:space="0"/>
          <w:right w:val="single" w:color="9BBB59" w:sz="8" w:space="0"/>
        </w:tcBorders>
      </w:tcPr>
    </w:tblStylePr>
  </w:style>
  <w:style w:type="table" w:customStyle="1" w:styleId="2881">
    <w:name w:val="浅色网格 - 着色 341"/>
    <w:basedOn w:val="88"/>
    <w:semiHidden/>
    <w:qFormat/>
    <w:uiPriority w:val="72"/>
    <w:rPr>
      <w:rFonts w:ascii="Calibri" w:hAnsi="Calibri"/>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DF2F8"/>
    </w:tcPr>
    <w:tblStylePr w:type="firstRow">
      <w:rPr>
        <w:b/>
        <w:bCs/>
        <w:color w:val="FFFFFF"/>
      </w:rPr>
      <w:tcPr>
        <w:tcBorders>
          <w:bottom w:val="single" w:color="FFFFFF" w:sz="12" w:space="0"/>
        </w:tcBorders>
        <w:shd w:val="clear" w:color="auto" w:fill="9E3A38"/>
      </w:tcPr>
    </w:tblStylePr>
    <w:tblStylePr w:type="lastRow">
      <w:rPr>
        <w:b/>
        <w:bCs/>
        <w:color w:val="9E3A38"/>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D3DFEE"/>
      </w:tcPr>
    </w:tblStylePr>
    <w:tblStylePr w:type="band1Horz">
      <w:tcPr>
        <w:shd w:val="clear" w:color="auto" w:fill="DBE5F1"/>
      </w:tcPr>
    </w:tblStylePr>
    <w:tblStylePr w:type="band2Horz">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customStyle="1" w:styleId="2882">
    <w:name w:val="中等深浅底纹 1 - 着色 341"/>
    <w:basedOn w:val="88"/>
    <w:semiHidden/>
    <w:qFormat/>
    <w:uiPriority w:val="29"/>
    <w:rPr>
      <w:i/>
      <w:iCs/>
      <w:sz w:val="24"/>
    </w:rPr>
    <w:tblPr>
      <w:tblBorders>
        <w:insideH w:val="single" w:color="FFFFFF" w:sz="4" w:space="0"/>
      </w:tblBorders>
    </w:tblPr>
    <w:tcPr>
      <w:shd w:val="clear" w:color="auto" w:fill="DBE5F1"/>
    </w:tcPr>
    <w:tblStylePr w:type="firstRow">
      <w:rPr>
        <w:b/>
        <w:bCs/>
        <w:color w:val="FFFFFF"/>
      </w:rPr>
      <w:tcPr>
        <w:shd w:val="clear" w:color="auto" w:fill="B8CCE4"/>
      </w:tcPr>
    </w:tblStylePr>
    <w:tblStylePr w:type="lastRow">
      <w:rPr>
        <w:b/>
        <w:bCs/>
      </w:rPr>
      <w:tcPr>
        <w:shd w:val="clear" w:color="auto" w:fill="B8CCE4"/>
      </w:tcPr>
    </w:tblStylePr>
    <w:tblStylePr w:type="firstCol">
      <w:rPr>
        <w:b/>
        <w:bCs/>
      </w:rPr>
      <w:tcPr>
        <w:shd w:val="clear" w:color="auto" w:fill="365F91"/>
      </w:tcPr>
    </w:tblStylePr>
    <w:tblStylePr w:type="lastCol">
      <w:rPr>
        <w:b/>
        <w:bCs/>
      </w:rPr>
      <w:tcPr>
        <w:shd w:val="clear" w:color="auto" w:fill="365F91"/>
      </w:tcPr>
    </w:tblStylePr>
    <w:tblStylePr w:type="band1Vert">
      <w:tcPr>
        <w:shd w:val="clear" w:color="auto" w:fill="A7BFDE"/>
      </w:tcPr>
    </w:tblStylePr>
    <w:tblStylePr w:type="band1Horz">
      <w:tcPr>
        <w:shd w:val="clear" w:color="auto" w:fill="A7BFDE"/>
      </w:tcPr>
    </w:tblStylePr>
    <w:tblStylePr w:type="band2Horz">
      <w:tcPr>
        <w:tcBorders>
          <w:insideH w:val="nil"/>
          <w:insideV w:val="nil"/>
        </w:tcBorders>
      </w:tcPr>
    </w:tblStylePr>
  </w:style>
  <w:style w:type="table" w:customStyle="1" w:styleId="2883">
    <w:name w:val="中等深浅底纹 2 - 着色 341"/>
    <w:basedOn w:val="88"/>
    <w:semiHidden/>
    <w:qFormat/>
    <w:uiPriority w:val="30"/>
    <w:rPr>
      <w:b/>
      <w:bCs/>
      <w:i/>
      <w:iCs/>
      <w:sz w:val="24"/>
    </w:rPr>
    <w:tblPr>
      <w:tblBorders>
        <w:top w:val="single" w:color="C0504D" w:sz="8" w:space="0"/>
        <w:bottom w:val="single" w:color="C0504D" w:sz="8" w:space="0"/>
      </w:tblBorders>
    </w:tblPr>
    <w:tblStylePr w:type="firstRow">
      <w:pPr>
        <w:spacing w:before="100" w:beforeLines="0" w:beforeAutospacing="1" w:after="100" w:afterLines="0" w:afterAutospacing="1" w:line="240" w:lineRule="auto"/>
      </w:pPr>
      <w:rPr>
        <w:b/>
        <w:bCs/>
        <w:color w:val="FFFFFF"/>
      </w:rPr>
      <w:tcPr>
        <w:tcBorders>
          <w:top w:val="single" w:color="C0504D" w:sz="8" w:space="0"/>
          <w:left w:val="nil"/>
          <w:bottom w:val="single" w:color="C0504D" w:sz="8" w:space="0"/>
          <w:right w:val="nil"/>
          <w:insideH w:val="nil"/>
          <w:insideV w:val="nil"/>
        </w:tcBorders>
      </w:tcPr>
    </w:tblStylePr>
    <w:tblStylePr w:type="lastRow">
      <w:pPr>
        <w:spacing w:before="100" w:beforeLines="0" w:beforeAutospacing="1" w:after="100" w:afterLines="0" w:afterAutospacing="1" w:line="240" w:lineRule="auto"/>
      </w:pPr>
      <w:rPr>
        <w:color w:val="auto"/>
      </w:rPr>
      <w:tcPr>
        <w:tcBorders>
          <w:top w:val="single" w:color="C0504D" w:sz="8" w:space="0"/>
          <w:left w:val="nil"/>
          <w:bottom w:val="single" w:color="C0504D" w:sz="8" w:space="0"/>
          <w:right w:val="nil"/>
          <w:insideH w:val="nil"/>
          <w:insideV w:val="nil"/>
        </w:tcBorders>
      </w:tcPr>
    </w:tblStylePr>
    <w:tblStylePr w:type="firstCol">
      <w:rPr>
        <w:b/>
        <w:bCs/>
        <w:color w:val="FFFFFF"/>
      </w:rPr>
      <w:tcPr>
        <w:tcBorders>
          <w:top w:val="nil"/>
          <w:left w:val="single" w:color="auto" w:sz="18" w:space="0"/>
          <w:bottom w:val="nil"/>
          <w:right w:val="nil"/>
          <w:insideH w:val="nil"/>
          <w:insideV w:val="nil"/>
        </w:tcBorders>
        <w:shd w:val="clear" w:color="auto" w:fill="9BBB59"/>
      </w:tcPr>
    </w:tblStylePr>
    <w:tblStylePr w:type="lastCol">
      <w:rPr>
        <w:b/>
        <w:bCs/>
        <w:color w:val="FFFFFF"/>
      </w:rPr>
      <w:tcPr>
        <w:tcBorders>
          <w:bottom w:val="nil"/>
          <w:right w:val="nil"/>
          <w:insideH w:val="nil"/>
          <w:insideV w:val="nil"/>
        </w:tcBorders>
        <w:shd w:val="clear" w:color="auto" w:fill="9BBB59"/>
      </w:tcPr>
    </w:tblStylePr>
    <w:tblStylePr w:type="band1Vert">
      <w:tcPr>
        <w:tcBorders>
          <w:left w:val="nil"/>
          <w:right w:val="nil"/>
          <w:insideH w:val="nil"/>
          <w:insideV w:val="nil"/>
        </w:tcBorders>
        <w:shd w:val="clear" w:color="auto" w:fill="EFD3D2"/>
      </w:tcPr>
    </w:tblStylePr>
    <w:tblStylePr w:type="band1Horz">
      <w:tcPr>
        <w:tcBorders>
          <w:left w:val="nil"/>
          <w:right w:val="nil"/>
          <w:insideH w:val="nil"/>
          <w:insideV w:val="nil"/>
        </w:tcBorders>
        <w:shd w:val="clear" w:color="auto" w:fill="EFD3D2"/>
      </w:tcPr>
    </w:tblStylePr>
    <w:tblStylePr w:type="neCell">
      <w:tcPr>
        <w:tcBorders>
          <w:top w:val="single" w:color="auto" w:sz="18" w:space="0"/>
          <w:left w:val="single" w:color="auto" w:sz="18" w:space="0"/>
          <w:bottom w:val="nil"/>
          <w:right w:val="nil"/>
          <w:insideH w:val="nil"/>
          <w:insideV w:val="nil"/>
        </w:tcBorders>
      </w:tcPr>
    </w:tblStylePr>
    <w:tblStylePr w:type="nwCell">
      <w:rPr>
        <w:color w:val="FFFFFF"/>
      </w:rPr>
      <w:tcPr>
        <w:tcBorders>
          <w:top w:val="single" w:color="auto" w:sz="18" w:space="0"/>
          <w:left w:val="single" w:color="auto" w:sz="18" w:space="0"/>
          <w:bottom w:val="nil"/>
          <w:right w:val="nil"/>
          <w:insideH w:val="nil"/>
          <w:insideV w:val="nil"/>
        </w:tcBorders>
      </w:tcPr>
    </w:tblStylePr>
  </w:style>
  <w:style w:type="table" w:customStyle="1" w:styleId="2884">
    <w:name w:val="中等深浅列表 1 - 着色 641"/>
    <w:basedOn w:val="88"/>
    <w:semiHidden/>
    <w:qFormat/>
    <w:uiPriority w:val="65"/>
    <w:rPr>
      <w:color w:val="000000"/>
    </w:rPr>
    <w:tblPr>
      <w:tblBorders>
        <w:top w:val="single" w:color="F79646" w:sz="8" w:space="0"/>
        <w:bottom w:val="single" w:color="F79646" w:sz="8" w:space="0"/>
      </w:tblBorders>
    </w:tblPr>
    <w:tblStylePr w:type="firstRow">
      <w:rPr>
        <w:rFonts w:hint="default" w:ascii="Helv" w:hAnsi="Helv" w:eastAsia="Arial" w:cs="Times New Roman"/>
      </w:rPr>
      <w:tcPr>
        <w:tcBorders>
          <w:top w:val="nil"/>
          <w:left w:val="single" w:color="F79646" w:sz="8" w:space="0"/>
          <w:bottom w:val="nil"/>
          <w:right w:val="nil"/>
          <w:insideH w:val="nil"/>
          <w:insideV w:val="nil"/>
          <w:tl2br w:val="nil"/>
          <w:tr2bl w:val="nil"/>
        </w:tcBorders>
      </w:tcPr>
    </w:tblStylePr>
    <w:tblStylePr w:type="lastRow">
      <w:rPr>
        <w:b/>
        <w:bCs/>
        <w:color w:val="1F497D"/>
      </w:rPr>
      <w:tcPr>
        <w:tcBorders>
          <w:top w:val="single" w:color="F79646" w:sz="8" w:space="0"/>
          <w:left w:val="single" w:color="F79646" w:sz="8" w:space="0"/>
          <w:bottom w:val="nil"/>
          <w:right w:val="nil"/>
          <w:insideH w:val="nil"/>
          <w:insideV w:val="nil"/>
          <w:tl2br w:val="nil"/>
          <w:tr2bl w:val="nil"/>
        </w:tcBorders>
      </w:tcPr>
    </w:tblStylePr>
    <w:tblStylePr w:type="firstCol">
      <w:rPr>
        <w:b/>
        <w:bCs/>
      </w:rPr>
    </w:tblStylePr>
    <w:tblStylePr w:type="lastCol">
      <w:rPr>
        <w:b/>
        <w:bCs/>
      </w:rPr>
      <w:tcPr>
        <w:tcBorders>
          <w:top w:val="single" w:color="F79646" w:sz="8" w:space="0"/>
          <w:left w:val="single" w:color="F79646" w:sz="8" w:space="0"/>
          <w:bottom w:val="nil"/>
          <w:right w:val="nil"/>
          <w:insideH w:val="nil"/>
          <w:insideV w:val="nil"/>
          <w:tl2br w:val="nil"/>
          <w:tr2bl w:val="nil"/>
        </w:tcBorders>
      </w:tcPr>
    </w:tblStylePr>
    <w:tblStylePr w:type="band1Vert">
      <w:tcPr>
        <w:shd w:val="clear" w:color="auto" w:fill="FDE5D1"/>
      </w:tcPr>
    </w:tblStylePr>
    <w:tblStylePr w:type="band1Horz">
      <w:tcPr>
        <w:shd w:val="clear" w:color="auto" w:fill="FDE5D1"/>
      </w:tcPr>
    </w:tblStylePr>
  </w:style>
  <w:style w:type="table" w:customStyle="1" w:styleId="2885">
    <w:name w:val="无格式表格 2141"/>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2886">
    <w:name w:val="网格型1181"/>
    <w:basedOn w:val="88"/>
    <w:qFormat/>
    <w:uiPriority w:val="0"/>
    <w:rPr>
      <w:rFonts w:eastAsia="Times New Roman"/>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887">
    <w:name w:val="网格型281"/>
    <w:basedOn w:val="88"/>
    <w:qFormat/>
    <w:uiPriority w:val="0"/>
    <w:rPr>
      <w:rFonts w:eastAsia="Times New Roman"/>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888">
    <w:name w:val="网格型361"/>
    <w:basedOn w:val="88"/>
    <w:qFormat/>
    <w:uiPriority w:val="0"/>
    <w:rPr>
      <w:rFonts w:eastAsia="Times New Roman"/>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889">
    <w:name w:val="网格型451"/>
    <w:basedOn w:val="88"/>
    <w:qFormat/>
    <w:uiPriority w:val="5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890">
    <w:name w:val="网格表 4 - 着色 6141"/>
    <w:basedOn w:val="88"/>
    <w:qFormat/>
    <w:uiPriority w:val="49"/>
    <w:tblPr>
      <w:tblBorders>
        <w:top w:val="single" w:color="A8D08D" w:sz="4" w:space="0"/>
        <w:left w:val="single" w:color="A8D08D" w:sz="4" w:space="0"/>
        <w:bottom w:val="single" w:color="A8D08D" w:sz="4" w:space="0"/>
        <w:right w:val="single" w:color="A8D08D" w:sz="4" w:space="0"/>
        <w:insideH w:val="single" w:color="A8D08D" w:sz="4" w:space="0"/>
        <w:insideV w:val="single" w:color="A8D08D" w:sz="4" w:space="0"/>
      </w:tblBorders>
    </w:tblPr>
    <w:tblStylePr w:type="firstRow">
      <w:rPr>
        <w:b/>
        <w:bCs/>
        <w:color w:val="FFFFFF"/>
      </w:rPr>
      <w:tcPr>
        <w:tcBorders>
          <w:top w:val="single" w:color="70AD47" w:sz="4" w:space="0"/>
          <w:left w:val="single" w:color="70AD47" w:sz="4" w:space="0"/>
          <w:bottom w:val="single" w:color="70AD47" w:sz="4" w:space="0"/>
          <w:right w:val="single" w:color="70AD47" w:sz="4" w:space="0"/>
          <w:insideH w:val="nil"/>
          <w:insideV w:val="nil"/>
        </w:tcBorders>
        <w:shd w:val="clear" w:color="auto" w:fill="70AD47"/>
      </w:tcPr>
    </w:tblStylePr>
    <w:tblStylePr w:type="lastRow">
      <w:rPr>
        <w:b/>
        <w:bCs/>
      </w:rPr>
      <w:tcPr>
        <w:tcBorders>
          <w:top w:val="double" w:color="70AD47" w:sz="4" w:space="0"/>
        </w:tcBorders>
      </w:tcPr>
    </w:tblStylePr>
    <w:tblStylePr w:type="firstCol">
      <w:rPr>
        <w:b/>
        <w:bCs/>
      </w:rPr>
    </w:tblStylePr>
    <w:tblStylePr w:type="lastCol">
      <w:rPr>
        <w:b/>
        <w:bCs/>
      </w:rPr>
    </w:tblStylePr>
    <w:tblStylePr w:type="band1Vert">
      <w:tcPr>
        <w:shd w:val="clear" w:color="auto" w:fill="E2EFD9"/>
      </w:tcPr>
    </w:tblStylePr>
    <w:tblStylePr w:type="band1Horz">
      <w:tcPr>
        <w:shd w:val="clear" w:color="auto" w:fill="E2EFD9"/>
      </w:tcPr>
    </w:tblStylePr>
  </w:style>
  <w:style w:type="table" w:customStyle="1" w:styleId="2891">
    <w:name w:val="网格表 4 - 着色 3141"/>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insideV w:val="nil"/>
        </w:tcBorders>
        <w:shd w:val="clear" w:color="auto" w:fill="A5A5A5"/>
      </w:tcPr>
    </w:tblStylePr>
    <w:tblStylePr w:type="lastRow">
      <w:rPr>
        <w:b/>
        <w:bCs/>
      </w:rPr>
      <w:tcPr>
        <w:tcBorders>
          <w:top w:val="double" w:color="A5A5A5"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2892">
    <w:name w:val="网格表 5 深色 - 着色 3141"/>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DEDE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A5A5A5"/>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A5A5A5"/>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A5A5A5"/>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A5A5A5"/>
      </w:tcPr>
    </w:tblStylePr>
    <w:tblStylePr w:type="band1Vert">
      <w:tcPr>
        <w:shd w:val="clear" w:color="auto" w:fill="DBDBDB"/>
      </w:tcPr>
    </w:tblStylePr>
    <w:tblStylePr w:type="band1Horz">
      <w:tcPr>
        <w:shd w:val="clear" w:color="auto" w:fill="DBDBDB"/>
      </w:tcPr>
    </w:tblStylePr>
  </w:style>
  <w:style w:type="table" w:customStyle="1" w:styleId="2893">
    <w:name w:val="清单表 4 - 着色 3141"/>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tcBorders>
        <w:shd w:val="clear" w:color="auto" w:fill="A5A5A5"/>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2894">
    <w:name w:val="网格表 6 彩色 - 着色 3141"/>
    <w:basedOn w:val="88"/>
    <w:qFormat/>
    <w:uiPriority w:val="51"/>
    <w:rPr>
      <w:color w:val="7B7B7B"/>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rPr>
      <w:tcPr>
        <w:tcBorders>
          <w:bottom w:val="single" w:color="C9C9C9" w:sz="12" w:space="0"/>
        </w:tcBorders>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2895">
    <w:name w:val="网格型浅色141"/>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2896">
    <w:name w:val="网格型1191"/>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897">
    <w:name w:val="网格型541"/>
    <w:basedOn w:val="88"/>
    <w:qFormat/>
    <w:uiPriority w:val="0"/>
    <w:pPr>
      <w:widowControl w:val="0"/>
      <w:spacing w:beforeLines="50" w:afterLines="50" w:line="30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898">
    <w:name w:val="网格型1251"/>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899">
    <w:name w:val="网格型641"/>
    <w:basedOn w:val="88"/>
    <w:qFormat/>
    <w:uiPriority w:val="0"/>
    <w:pPr>
      <w:widowControl w:val="0"/>
      <w:spacing w:beforeLines="50" w:afterLines="50" w:line="30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900">
    <w:name w:val="网格型741"/>
    <w:basedOn w:val="88"/>
    <w:qFormat/>
    <w:uiPriority w:val="59"/>
    <w:pPr>
      <w:widowControl w:val="0"/>
      <w:spacing w:beforeLines="50" w:afterLines="50" w:line="30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901">
    <w:name w:val="无格式表格 2241"/>
    <w:basedOn w:val="88"/>
    <w:qFormat/>
    <w:uiPriority w:val="42"/>
    <w:rPr>
      <w:rFonts w:ascii="Calibri" w:hAnsi="Calibri" w:eastAsia="Times New Roman"/>
    </w:rPr>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2902">
    <w:name w:val="网格表 5 深色 - 着色 3241"/>
    <w:basedOn w:val="88"/>
    <w:qFormat/>
    <w:uiPriority w:val="50"/>
    <w:rPr>
      <w:rFonts w:ascii="Calibri" w:hAnsi="Calibri" w:eastAsia="Times New Roman"/>
    </w:rPr>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AF1D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9BBB59"/>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9BBB59"/>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9BBB59"/>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9BBB59"/>
      </w:tcPr>
    </w:tblStylePr>
    <w:tblStylePr w:type="band1Vert">
      <w:tcPr>
        <w:shd w:val="clear" w:color="auto" w:fill="D6E3BC"/>
      </w:tcPr>
    </w:tblStylePr>
    <w:tblStylePr w:type="band1Horz">
      <w:tcPr>
        <w:shd w:val="clear" w:color="auto" w:fill="D6E3BC"/>
      </w:tcPr>
    </w:tblStylePr>
  </w:style>
  <w:style w:type="table" w:customStyle="1" w:styleId="2903">
    <w:name w:val="清单表 4 - 着色 3241"/>
    <w:basedOn w:val="88"/>
    <w:qFormat/>
    <w:uiPriority w:val="49"/>
    <w:rPr>
      <w:rFonts w:ascii="Calibri" w:hAnsi="Calibri" w:eastAsia="Times New Roman"/>
    </w:rPr>
    <w:tblPr>
      <w:tblBorders>
        <w:top w:val="single" w:color="C2D69B" w:sz="4" w:space="0"/>
        <w:left w:val="single" w:color="C2D69B" w:sz="4" w:space="0"/>
        <w:bottom w:val="single" w:color="C2D69B" w:sz="4" w:space="0"/>
        <w:right w:val="single" w:color="C2D69B" w:sz="4" w:space="0"/>
        <w:insideH w:val="single" w:color="C2D69B" w:sz="4" w:space="0"/>
      </w:tblBorders>
    </w:tblPr>
    <w:tblStylePr w:type="firstRow">
      <w:rPr>
        <w:b/>
        <w:bCs/>
        <w:color w:val="FFFFFF"/>
      </w:rPr>
      <w:tcPr>
        <w:tcBorders>
          <w:top w:val="single" w:color="9BBB59" w:sz="4" w:space="0"/>
          <w:left w:val="single" w:color="9BBB59" w:sz="4" w:space="0"/>
          <w:bottom w:val="single" w:color="9BBB59" w:sz="4" w:space="0"/>
          <w:right w:val="single" w:color="9BBB59" w:sz="4" w:space="0"/>
          <w:insideH w:val="nil"/>
        </w:tcBorders>
        <w:shd w:val="clear" w:color="auto" w:fill="9BBB59"/>
      </w:tcPr>
    </w:tblStylePr>
    <w:tblStylePr w:type="lastRow">
      <w:rPr>
        <w:b/>
        <w:bCs/>
      </w:rPr>
      <w:tcPr>
        <w:tcBorders>
          <w:top w:val="double" w:color="C2D69B" w:sz="4" w:space="0"/>
        </w:tcBorders>
      </w:tcPr>
    </w:tblStylePr>
    <w:tblStylePr w:type="firstCol">
      <w:rPr>
        <w:b/>
        <w:bCs/>
      </w:rPr>
    </w:tblStylePr>
    <w:tblStylePr w:type="lastCol">
      <w:rPr>
        <w:b/>
        <w:bCs/>
      </w:rPr>
    </w:tblStylePr>
    <w:tblStylePr w:type="band1Vert">
      <w:tcPr>
        <w:shd w:val="clear" w:color="auto" w:fill="EAF1DD"/>
      </w:tcPr>
    </w:tblStylePr>
    <w:tblStylePr w:type="band1Horz">
      <w:tcPr>
        <w:shd w:val="clear" w:color="auto" w:fill="EAF1DD"/>
      </w:tcPr>
    </w:tblStylePr>
  </w:style>
  <w:style w:type="table" w:customStyle="1" w:styleId="2904">
    <w:name w:val="网格表 6 彩色 - 着色 3241"/>
    <w:basedOn w:val="88"/>
    <w:qFormat/>
    <w:uiPriority w:val="51"/>
    <w:rPr>
      <w:rFonts w:ascii="Calibri" w:hAnsi="Calibri" w:eastAsia="Times New Roman"/>
      <w:color w:val="76923C"/>
    </w:rPr>
    <w:tblPr>
      <w:tblBorders>
        <w:top w:val="single" w:color="C2D69B" w:sz="4" w:space="0"/>
        <w:left w:val="single" w:color="C2D69B" w:sz="4" w:space="0"/>
        <w:bottom w:val="single" w:color="C2D69B" w:sz="4" w:space="0"/>
        <w:right w:val="single" w:color="C2D69B" w:sz="4" w:space="0"/>
        <w:insideH w:val="single" w:color="C2D69B" w:sz="4" w:space="0"/>
        <w:insideV w:val="single" w:color="C2D69B" w:sz="4" w:space="0"/>
      </w:tblBorders>
    </w:tblPr>
    <w:tblStylePr w:type="firstRow">
      <w:rPr>
        <w:b/>
        <w:bCs/>
      </w:rPr>
      <w:tcPr>
        <w:tcBorders>
          <w:bottom w:val="single" w:color="C2D69B" w:sz="12" w:space="0"/>
        </w:tcBorders>
      </w:tcPr>
    </w:tblStylePr>
    <w:tblStylePr w:type="lastRow">
      <w:rPr>
        <w:b/>
        <w:bCs/>
      </w:rPr>
      <w:tcPr>
        <w:tcBorders>
          <w:top w:val="double" w:color="C2D69B" w:sz="4" w:space="0"/>
        </w:tcBorders>
      </w:tcPr>
    </w:tblStylePr>
    <w:tblStylePr w:type="firstCol">
      <w:rPr>
        <w:b/>
        <w:bCs/>
      </w:rPr>
    </w:tblStylePr>
    <w:tblStylePr w:type="lastCol">
      <w:rPr>
        <w:b/>
        <w:bCs/>
      </w:rPr>
    </w:tblStylePr>
    <w:tblStylePr w:type="band1Vert">
      <w:tcPr>
        <w:shd w:val="clear" w:color="auto" w:fill="EAF1DD"/>
      </w:tcPr>
    </w:tblStylePr>
    <w:tblStylePr w:type="band1Horz">
      <w:tcPr>
        <w:shd w:val="clear" w:color="auto" w:fill="EAF1DD"/>
      </w:tcPr>
    </w:tblStylePr>
  </w:style>
  <w:style w:type="table" w:customStyle="1" w:styleId="2905">
    <w:name w:val="网格型浅色241"/>
    <w:basedOn w:val="88"/>
    <w:qFormat/>
    <w:uiPriority w:val="40"/>
    <w:rPr>
      <w:rFonts w:ascii="Calibri" w:hAnsi="Calibri" w:eastAsia="Times New Roman"/>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2906">
    <w:name w:val="网格型841"/>
    <w:basedOn w:val="88"/>
    <w:qFormat/>
    <w:uiPriority w:val="39"/>
    <w:rPr>
      <w:rFonts w:ascii="Calibri" w:hAnsi="Calibri"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907">
    <w:name w:val="网格型1341"/>
    <w:basedOn w:val="88"/>
    <w:qFormat/>
    <w:uiPriority w:val="39"/>
    <w:rPr>
      <w:rFonts w:ascii="Calibri" w:hAnsi="Calibri"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908">
    <w:name w:val="网格型2141"/>
    <w:basedOn w:val="88"/>
    <w:qFormat/>
    <w:uiPriority w:val="39"/>
    <w:rPr>
      <w:rFonts w:ascii="Calibri" w:hAnsi="Calibri"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909">
    <w:name w:val="网格型3141"/>
    <w:basedOn w:val="88"/>
    <w:qFormat/>
    <w:uiPriority w:val="39"/>
    <w:rPr>
      <w:rFonts w:ascii="Calibri" w:hAnsi="Calibri"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910">
    <w:name w:val="网格型941"/>
    <w:basedOn w:val="88"/>
    <w:qFormat/>
    <w:uiPriority w:val="0"/>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911">
    <w:name w:val="网格表 1 浅色141"/>
    <w:basedOn w:val="88"/>
    <w:qFormat/>
    <w:uiPriority w:val="46"/>
    <w:rPr>
      <w:rFonts w:ascii="Calibri" w:hAnsi="Calibri"/>
    </w:rPr>
    <w:tblPr>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Pr>
    <w:tblStylePr w:type="firstRow">
      <w:rPr>
        <w:b/>
        <w:bCs/>
      </w:rPr>
      <w:tcPr>
        <w:tcBorders>
          <w:bottom w:val="single" w:color="666666" w:sz="12" w:space="0"/>
        </w:tcBorders>
      </w:tcPr>
    </w:tblStylePr>
    <w:tblStylePr w:type="lastRow">
      <w:rPr>
        <w:b/>
        <w:bCs/>
      </w:rPr>
      <w:tcPr>
        <w:tcBorders>
          <w:top w:val="double" w:color="666666" w:sz="2" w:space="0"/>
        </w:tcBorders>
      </w:tcPr>
    </w:tblStylePr>
    <w:tblStylePr w:type="firstCol">
      <w:rPr>
        <w:b/>
        <w:bCs/>
      </w:rPr>
    </w:tblStylePr>
    <w:tblStylePr w:type="lastCol">
      <w:rPr>
        <w:b/>
        <w:bCs/>
      </w:rPr>
    </w:tblStylePr>
  </w:style>
  <w:style w:type="table" w:customStyle="1" w:styleId="2912">
    <w:name w:val="简明型 1141"/>
    <w:basedOn w:val="88"/>
    <w:qFormat/>
    <w:uiPriority w:val="0"/>
    <w:pPr>
      <w:widowControl w:val="0"/>
      <w:adjustRightInd w:val="0"/>
      <w:snapToGrid w:val="0"/>
      <w:spacing w:line="300" w:lineRule="auto"/>
      <w:ind w:firstLine="200" w:firstLineChars="200"/>
      <w:jc w:val="both"/>
    </w:pPr>
    <w:rPr>
      <w:rFonts w:ascii="Cambria" w:hAnsi="Cambria"/>
    </w:rPr>
    <w:tblPr>
      <w:tblBorders>
        <w:top w:val="single" w:color="008000" w:sz="12" w:space="0"/>
        <w:bottom w:val="single" w:color="008000" w:sz="12" w:space="0"/>
      </w:tblBorders>
    </w:tbl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2913">
    <w:name w:val="网格型 5141"/>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2914">
    <w:name w:val="网格型 8141"/>
    <w:basedOn w:val="88"/>
    <w:qFormat/>
    <w:uiPriority w:val="0"/>
    <w:pPr>
      <w:widowControl w:val="0"/>
      <w:ind w:firstLine="200" w:firstLineChars="200"/>
      <w:jc w:val="both"/>
    </w:pPr>
    <w:rPr>
      <w:rFonts w:ascii="Cambria" w:hAnsi="Cambria"/>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2915">
    <w:name w:val="三线表41"/>
    <w:basedOn w:val="88"/>
    <w:qFormat/>
    <w:uiPriority w:val="0"/>
    <w:rPr>
      <w:rFonts w:ascii="Calibri" w:hAnsi="Calibri"/>
    </w:rPr>
    <w:tblStylePr w:type="firstRow">
      <w:tcPr>
        <w:tcBorders>
          <w:top w:val="single" w:color="auto" w:sz="4" w:space="0"/>
          <w:left w:val="nil"/>
          <w:bottom w:val="single" w:color="auto" w:sz="4" w:space="0"/>
          <w:right w:val="nil"/>
          <w:insideH w:val="nil"/>
          <w:insideV w:val="nil"/>
          <w:tl2br w:val="nil"/>
          <w:tr2bl w:val="nil"/>
        </w:tcBorders>
      </w:tcPr>
    </w:tblStylePr>
    <w:tblStylePr w:type="lastRow">
      <w:tcPr>
        <w:tcBorders>
          <w:top w:val="nil"/>
          <w:bottom w:val="single" w:color="auto" w:sz="4" w:space="0"/>
        </w:tcBorders>
      </w:tcPr>
    </w:tblStylePr>
  </w:style>
  <w:style w:type="table" w:customStyle="1" w:styleId="2916">
    <w:name w:val="浅色列表 - 强调文字颜色 1141"/>
    <w:basedOn w:val="114"/>
    <w:semiHidden/>
    <w:qFormat/>
    <w:uiPriority w:val="0"/>
    <w:pPr>
      <w:ind w:firstLine="0" w:firstLineChars="0"/>
    </w:pPr>
    <w:rPr>
      <w:rFonts w:ascii="Calibri" w:hAnsi="Calibri" w:eastAsia="微软雅黑"/>
    </w:rPr>
    <w:tblPr>
      <w:tblBorders>
        <w:top w:val="single" w:color="4F81BD" w:sz="8" w:space="0"/>
        <w:left w:val="single" w:color="4F81BD" w:sz="8" w:space="0"/>
        <w:bottom w:val="single" w:color="4F81BD" w:sz="8" w:space="0"/>
        <w:right w:val="single" w:color="4F81BD" w:sz="8" w:space="0"/>
      </w:tblBorders>
    </w:tblPr>
    <w:tblStylePr w:type="firstRow">
      <w:pPr>
        <w:spacing w:before="100" w:beforeLines="0" w:beforeAutospacing="1" w:after="100" w:afterLines="0" w:afterAutospacing="1" w:line="240" w:lineRule="auto"/>
      </w:pPr>
      <w:rPr>
        <w:b/>
        <w:bCs/>
        <w:color w:val="FFFFFF"/>
      </w:rPr>
      <w:tcPr>
        <w:tcBorders>
          <w:tl2br w:val="nil"/>
          <w:tr2bl w:val="nil"/>
        </w:tcBorders>
        <w:shd w:val="clear" w:color="auto" w:fill="4F81BD"/>
      </w:tcPr>
    </w:tblStylePr>
    <w:tblStylePr w:type="lastRow">
      <w:pPr>
        <w:spacing w:before="100" w:beforeLines="0" w:beforeAutospacing="1" w:after="100" w:afterLines="0" w:afterAutospacing="1" w:line="240" w:lineRule="auto"/>
      </w:pPr>
      <w:rPr>
        <w:b/>
        <w:bCs/>
      </w:r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cPr>
        <w:tcBorders>
          <w:top w:val="single" w:color="4F81BD" w:sz="8" w:space="0"/>
          <w:left w:val="single" w:color="4F81BD" w:sz="8" w:space="0"/>
          <w:bottom w:val="single" w:color="4F81BD" w:sz="8" w:space="0"/>
          <w:right w:val="single" w:color="4F81BD" w:sz="8" w:space="0"/>
        </w:tcBorders>
      </w:tcPr>
    </w:tblStylePr>
    <w:tblStylePr w:type="band1Horz">
      <w:rPr>
        <w:color w:val="auto"/>
      </w:rPr>
      <w:tcPr>
        <w:tcBorders>
          <w:top w:val="single" w:color="4F81BD" w:sz="8" w:space="0"/>
          <w:left w:val="single" w:color="4F81BD" w:sz="8" w:space="0"/>
          <w:bottom w:val="single" w:color="4F81BD" w:sz="8" w:space="0"/>
          <w:right w:val="single" w:color="4F81BD" w:sz="8" w:space="0"/>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2917">
    <w:name w:val="中等深浅底纹 2 - 强调文字颜色 1141"/>
    <w:basedOn w:val="88"/>
    <w:semiHidden/>
    <w:qFormat/>
    <w:uiPriority w:val="0"/>
    <w:rPr>
      <w:rFonts w:ascii="Calibri" w:hAnsi="Calibri" w:eastAsia="微软雅黑"/>
    </w:rPr>
    <w:tblPr>
      <w:tblBorders>
        <w:top w:val="single" w:color="auto" w:sz="18" w:space="0"/>
        <w:bottom w:val="single" w:color="auto" w:sz="18" w:space="0"/>
      </w:tblBorders>
    </w:tblPr>
    <w:tblStylePr w:type="firstRow">
      <w:pPr>
        <w:spacing w:before="100" w:beforeLines="0" w:beforeAutospacing="1" w:after="100" w:afterLines="0" w:afterAutospacing="1" w:line="240" w:lineRule="auto"/>
      </w:pPr>
      <w:rPr>
        <w:b/>
        <w:bCs/>
        <w:color w:val="FFFFFF"/>
      </w:rPr>
      <w:tcPr>
        <w:tcBorders>
          <w:top w:val="single" w:color="auto" w:sz="18" w:space="0"/>
          <w:left w:val="nil"/>
          <w:bottom w:val="single" w:color="auto" w:sz="18" w:space="0"/>
          <w:right w:val="nil"/>
          <w:insideH w:val="nil"/>
          <w:insideV w:val="nil"/>
        </w:tcBorders>
        <w:shd w:val="clear" w:color="auto" w:fill="4F81BD"/>
      </w:tcPr>
    </w:tblStylePr>
    <w:tblStylePr w:type="lastRow">
      <w:pPr>
        <w:spacing w:before="100" w:beforeLines="0" w:beforeAutospacing="1" w:after="100" w:afterLines="0" w:afterAutospacing="1" w:line="240" w:lineRule="auto"/>
      </w:pPr>
      <w:rPr>
        <w:color w:val="auto"/>
      </w:r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cPr>
        <w:tcBorders>
          <w:top w:val="nil"/>
          <w:left w:val="nil"/>
          <w:bottom w:val="single" w:color="auto" w:sz="18" w:space="0"/>
          <w:right w:val="nil"/>
          <w:insideH w:val="nil"/>
          <w:insideV w:val="nil"/>
        </w:tcBorders>
        <w:shd w:val="clear" w:color="auto" w:fill="4F81BD"/>
      </w:tcPr>
    </w:tblStylePr>
    <w:tblStylePr w:type="lastCol">
      <w:rPr>
        <w:b/>
        <w:bCs/>
        <w:color w:val="FFFFFF"/>
      </w:rPr>
      <w:tcPr>
        <w:tcBorders>
          <w:left w:val="nil"/>
          <w:right w:val="nil"/>
          <w:insideH w:val="nil"/>
          <w:insideV w:val="nil"/>
        </w:tcBorders>
        <w:shd w:val="clear" w:color="auto" w:fill="4F81BD"/>
      </w:tcPr>
    </w:tblStylePr>
    <w:tblStylePr w:type="band1Vert">
      <w:tcPr>
        <w:tcBorders>
          <w:left w:val="nil"/>
          <w:right w:val="nil"/>
          <w:insideH w:val="nil"/>
          <w:insideV w:val="nil"/>
        </w:tcBorders>
        <w:shd w:val="clear" w:color="auto" w:fill="D8D8D8"/>
      </w:tcPr>
    </w:tblStylePr>
    <w:tblStylePr w:type="band1Horz">
      <w:tcPr>
        <w:shd w:val="clear" w:color="auto" w:fill="D8D8D8"/>
      </w:tcPr>
    </w:tblStylePr>
    <w:tblStylePr w:type="neCell">
      <w:tcPr>
        <w:tcBorders>
          <w:top w:val="single" w:color="auto" w:sz="18" w:space="0"/>
          <w:left w:val="nil"/>
          <w:bottom w:val="single" w:color="auto" w:sz="18" w:space="0"/>
          <w:right w:val="nil"/>
          <w:insideH w:val="nil"/>
          <w:insideV w:val="nil"/>
        </w:tcBorders>
      </w:tcPr>
    </w:tblStylePr>
    <w:tblStylePr w:type="nwCell">
      <w:rPr>
        <w:color w:val="FFFFFF"/>
      </w:rPr>
      <w:tcPr>
        <w:tcBorders>
          <w:top w:val="single" w:color="auto" w:sz="18" w:space="0"/>
          <w:left w:val="nil"/>
          <w:bottom w:val="single" w:color="auto" w:sz="18" w:space="0"/>
          <w:right w:val="nil"/>
          <w:insideH w:val="nil"/>
          <w:insideV w:val="nil"/>
        </w:tcBorders>
      </w:tcPr>
    </w:tblStylePr>
  </w:style>
  <w:style w:type="table" w:customStyle="1" w:styleId="2918">
    <w:name w:val="浅色网格 - 强调文字颜色 1151"/>
    <w:basedOn w:val="88"/>
    <w:semiHidden/>
    <w:qFormat/>
    <w:uiPriority w:val="0"/>
    <w:rPr>
      <w:rFonts w:ascii="Calibri" w:hAnsi="Calibri" w:eastAsia="微软雅黑"/>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100" w:beforeLines="0" w:beforeAutospacing="1" w:after="100" w:afterLines="0" w:afterAutospacing="1" w:line="240" w:lineRule="auto"/>
      </w:pPr>
      <w:rPr>
        <w:rFonts w:hint="default" w:ascii="Helv" w:hAnsi="Helv" w:eastAsia="Arial Unicode MS" w:cs="Times New Roman"/>
        <w:b/>
        <w:bCs/>
      </w:rPr>
      <w:tcPr>
        <w:tcBorders>
          <w:top w:val="single" w:color="4F81BD" w:sz="8" w:space="0"/>
          <w:left w:val="single" w:color="4F81BD" w:sz="8" w:space="0"/>
          <w:bottom w:val="single" w:color="4F81BD" w:sz="18" w:space="0"/>
          <w:right w:val="single" w:color="4F81BD" w:sz="8" w:space="0"/>
          <w:insideH w:val="nil"/>
          <w:insideV w:val="single" w:sz="8" w:space="0"/>
        </w:tcBorders>
      </w:tcPr>
    </w:tblStylePr>
    <w:tblStylePr w:type="lastRow">
      <w:pPr>
        <w:spacing w:before="100" w:beforeLines="0" w:beforeAutospacing="1" w:after="100" w:afterLines="0" w:afterAutospacing="1" w:line="240" w:lineRule="auto"/>
      </w:pPr>
      <w:rPr>
        <w:rFonts w:hint="default" w:ascii="Helv" w:hAnsi="Helv" w:eastAsia="Arial Unicode MS" w:cs="Times New Roman"/>
        <w:b/>
        <w:bCs/>
      </w:r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hint="default" w:ascii="Helv" w:hAnsi="Helv" w:eastAsia="Arial Unicode MS" w:cs="Times New Roman"/>
        <w:b/>
        <w:bCs/>
      </w:rPr>
    </w:tblStylePr>
    <w:tblStylePr w:type="lastCol">
      <w:rPr>
        <w:rFonts w:hint="default" w:ascii="Helv" w:hAnsi="Helv" w:eastAsia="Arial Unicode MS" w:cs="Times New Roman"/>
        <w:b/>
        <w:bCs/>
      </w:rPr>
      <w:tcPr>
        <w:tcBorders>
          <w:top w:val="single" w:color="4F81BD" w:sz="8" w:space="0"/>
          <w:left w:val="single" w:color="4F81BD" w:sz="8" w:space="0"/>
          <w:bottom w:val="single" w:color="4F81BD" w:sz="8" w:space="0"/>
          <w:right w:val="single" w:color="4F81BD" w:sz="8" w:space="0"/>
        </w:tcBorders>
      </w:tcPr>
    </w:tblStylePr>
    <w:tblStylePr w:type="band1Vert">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customStyle="1" w:styleId="2919">
    <w:name w:val="浅色底纹141"/>
    <w:basedOn w:val="88"/>
    <w:semiHidden/>
    <w:qFormat/>
    <w:uiPriority w:val="0"/>
    <w:rPr>
      <w:rFonts w:ascii="Calibri" w:hAnsi="Calibri" w:eastAsia="微软雅黑"/>
      <w:color w:val="000000"/>
    </w:rPr>
    <w:tblPr>
      <w:tblBorders>
        <w:top w:val="single" w:color="000000" w:sz="8" w:space="0"/>
        <w:bottom w:val="single" w:color="000000" w:sz="8" w:space="0"/>
      </w:tblBorders>
    </w:tblPr>
    <w:tblStylePr w:type="firstRow">
      <w:pPr>
        <w:spacing w:before="100" w:beforeLines="0" w:beforeAutospacing="1" w:after="100" w:afterLines="0" w:afterAutospacing="1"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100" w:beforeLines="0" w:beforeAutospacing="1" w:after="100" w:afterLines="0" w:afterAutospacing="1"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2920">
    <w:name w:val="浅色网格 - 强调文字颜色 11141"/>
    <w:basedOn w:val="88"/>
    <w:semiHidden/>
    <w:qFormat/>
    <w:uiPriority w:val="0"/>
    <w:rPr>
      <w:rFonts w:ascii="Calibri" w:hAnsi="Calibri" w:eastAsia="微软雅黑"/>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100" w:beforeLines="0" w:beforeAutospacing="1" w:after="100" w:afterLines="0" w:afterAutospacing="1" w:line="240" w:lineRule="auto"/>
      </w:pPr>
      <w:rPr>
        <w:rFonts w:hint="default" w:ascii="Helv" w:hAnsi="Helv" w:eastAsia="Arial Unicode MS" w:cs="Times New Roman"/>
        <w:b/>
        <w:bCs/>
      </w:rPr>
      <w:tcPr>
        <w:tcBorders>
          <w:top w:val="single" w:color="4F81BD" w:sz="8" w:space="0"/>
          <w:left w:val="single" w:color="4F81BD" w:sz="8" w:space="0"/>
          <w:bottom w:val="single" w:color="4F81BD" w:sz="18" w:space="0"/>
          <w:right w:val="single" w:color="4F81BD" w:sz="8" w:space="0"/>
          <w:insideH w:val="nil"/>
          <w:insideV w:val="single" w:sz="8" w:space="0"/>
        </w:tcBorders>
      </w:tcPr>
    </w:tblStylePr>
    <w:tblStylePr w:type="lastRow">
      <w:pPr>
        <w:spacing w:before="100" w:beforeLines="0" w:beforeAutospacing="1" w:after="100" w:afterLines="0" w:afterAutospacing="1" w:line="240" w:lineRule="auto"/>
      </w:pPr>
      <w:rPr>
        <w:rFonts w:hint="default" w:ascii="Helv" w:hAnsi="Helv" w:eastAsia="Arial Unicode MS" w:cs="Times New Roman"/>
        <w:b/>
        <w:bCs/>
      </w:r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hint="default" w:ascii="Helv" w:hAnsi="Helv" w:eastAsia="Arial Unicode MS" w:cs="Times New Roman"/>
        <w:b/>
        <w:bCs/>
      </w:rPr>
    </w:tblStylePr>
    <w:tblStylePr w:type="lastCol">
      <w:rPr>
        <w:rFonts w:hint="default" w:ascii="Helv" w:hAnsi="Helv" w:eastAsia="Arial Unicode MS" w:cs="Times New Roman"/>
        <w:b/>
        <w:bCs/>
      </w:rPr>
      <w:tcPr>
        <w:tcBorders>
          <w:top w:val="single" w:color="4F81BD" w:sz="8" w:space="0"/>
          <w:left w:val="single" w:color="4F81BD" w:sz="8" w:space="0"/>
          <w:bottom w:val="single" w:color="4F81BD" w:sz="8" w:space="0"/>
          <w:right w:val="single" w:color="4F81BD" w:sz="8" w:space="0"/>
        </w:tcBorders>
      </w:tcPr>
    </w:tblStylePr>
    <w:tblStylePr w:type="band1Vert">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customStyle="1" w:styleId="2921">
    <w:name w:val="网格型1441"/>
    <w:basedOn w:val="88"/>
    <w:qFormat/>
    <w:uiPriority w:val="59"/>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922">
    <w:name w:val="网格型11141"/>
    <w:basedOn w:val="88"/>
    <w:qFormat/>
    <w:uiPriority w:val="59"/>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923">
    <w:name w:val="网格型1041"/>
    <w:basedOn w:val="88"/>
    <w:qFormat/>
    <w:uiPriority w:val="5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924">
    <w:name w:val="简明型 1241"/>
    <w:basedOn w:val="88"/>
    <w:qFormat/>
    <w:uiPriority w:val="0"/>
    <w:pPr>
      <w:widowControl w:val="0"/>
      <w:adjustRightInd w:val="0"/>
      <w:snapToGrid w:val="0"/>
      <w:spacing w:line="300" w:lineRule="auto"/>
      <w:ind w:firstLine="200" w:firstLineChars="200"/>
      <w:jc w:val="both"/>
    </w:pPr>
    <w:rPr>
      <w:rFonts w:ascii="Cambria" w:hAnsi="Cambria"/>
    </w:rPr>
    <w:tblPr>
      <w:tblBorders>
        <w:top w:val="single" w:color="008000" w:sz="12" w:space="0"/>
        <w:bottom w:val="single" w:color="008000" w:sz="12" w:space="0"/>
      </w:tblBorders>
    </w:tbl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2925">
    <w:name w:val="网格型 5241"/>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2926">
    <w:name w:val="网格型 8241"/>
    <w:basedOn w:val="88"/>
    <w:qFormat/>
    <w:uiPriority w:val="0"/>
    <w:pPr>
      <w:widowControl w:val="0"/>
      <w:ind w:firstLine="200" w:firstLineChars="200"/>
      <w:jc w:val="both"/>
    </w:pPr>
    <w:rPr>
      <w:rFonts w:ascii="Cambria" w:hAnsi="Cambria"/>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2927">
    <w:name w:val="网格型1541"/>
    <w:basedOn w:val="88"/>
    <w:qFormat/>
    <w:uiPriority w:val="0"/>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928">
    <w:name w:val="网格型11241"/>
    <w:basedOn w:val="88"/>
    <w:qFormat/>
    <w:uiPriority w:val="0"/>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929">
    <w:name w:val="表三维效果 1141"/>
    <w:basedOn w:val="88"/>
    <w:qFormat/>
    <w:uiPriority w:val="0"/>
    <w:pPr>
      <w:widowControl w:val="0"/>
      <w:jc w:val="both"/>
    </w:p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2930">
    <w:name w:val="表三维效果 2141"/>
    <w:basedOn w:val="88"/>
    <w:qFormat/>
    <w:uiPriority w:val="0"/>
    <w:pPr>
      <w:widowControl w:val="0"/>
      <w:jc w:val="both"/>
    </w:p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2931">
    <w:name w:val="表三维效果 3141"/>
    <w:basedOn w:val="88"/>
    <w:qFormat/>
    <w:uiPriority w:val="0"/>
    <w:pPr>
      <w:widowControl w:val="0"/>
      <w:jc w:val="both"/>
    </w:p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2932">
    <w:name w:val="网格表 1 浅色241"/>
    <w:basedOn w:val="88"/>
    <w:qFormat/>
    <w:uiPriority w:val="46"/>
    <w:rPr>
      <w:rFonts w:ascii="Calibri" w:hAnsi="Calibri"/>
    </w:rPr>
    <w:tblPr>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Pr>
    <w:tblStylePr w:type="firstRow">
      <w:rPr>
        <w:b/>
        <w:bCs/>
      </w:rPr>
      <w:tcPr>
        <w:tcBorders>
          <w:bottom w:val="single" w:color="666666" w:sz="12" w:space="0"/>
        </w:tcBorders>
      </w:tcPr>
    </w:tblStylePr>
    <w:tblStylePr w:type="lastRow">
      <w:rPr>
        <w:b/>
        <w:bCs/>
      </w:rPr>
      <w:tcPr>
        <w:tcBorders>
          <w:top w:val="double" w:color="666666" w:sz="2" w:space="0"/>
        </w:tcBorders>
      </w:tcPr>
    </w:tblStylePr>
    <w:tblStylePr w:type="firstCol">
      <w:rPr>
        <w:b/>
        <w:bCs/>
      </w:rPr>
    </w:tblStylePr>
    <w:tblStylePr w:type="lastCol">
      <w:rPr>
        <w:b/>
        <w:bCs/>
      </w:rPr>
    </w:tblStylePr>
  </w:style>
  <w:style w:type="table" w:customStyle="1" w:styleId="2933">
    <w:name w:val="无格式表格 2341"/>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2934">
    <w:name w:val="网格表 5 深色 - 着色 3341"/>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DEDE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A5A5A5"/>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A5A5A5"/>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A5A5A5"/>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A5A5A5"/>
      </w:tcPr>
    </w:tblStylePr>
    <w:tblStylePr w:type="band1Vert">
      <w:tcPr>
        <w:shd w:val="clear" w:color="auto" w:fill="DBDBDB"/>
      </w:tcPr>
    </w:tblStylePr>
    <w:tblStylePr w:type="band1Horz">
      <w:tcPr>
        <w:shd w:val="clear" w:color="auto" w:fill="DBDBDB"/>
      </w:tcPr>
    </w:tblStylePr>
  </w:style>
  <w:style w:type="table" w:customStyle="1" w:styleId="2935">
    <w:name w:val="清单表 4 - 着色 3341"/>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tcBorders>
        <w:shd w:val="clear" w:color="auto" w:fill="A5A5A5"/>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2936">
    <w:name w:val="网格表 6 彩色 - 着色 3341"/>
    <w:basedOn w:val="88"/>
    <w:qFormat/>
    <w:uiPriority w:val="51"/>
    <w:rPr>
      <w:color w:val="7B7B7B"/>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rPr>
      <w:tcPr>
        <w:tcBorders>
          <w:bottom w:val="single" w:color="C9C9C9" w:sz="12" w:space="0"/>
        </w:tcBorders>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2937">
    <w:name w:val="网格型浅色341"/>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2938">
    <w:name w:val="网格型1641"/>
    <w:basedOn w:val="8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939">
    <w:name w:val="无格式表格 2441"/>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2940">
    <w:name w:val="网格型1741"/>
    <w:basedOn w:val="88"/>
    <w:qFormat/>
    <w:uiPriority w:val="0"/>
    <w:rPr>
      <w:rFonts w:eastAsia="Times New Roman"/>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941">
    <w:name w:val="网格型2241"/>
    <w:basedOn w:val="88"/>
    <w:qFormat/>
    <w:uiPriority w:val="39"/>
    <w:rPr>
      <w:rFonts w:eastAsia="Times New Roman"/>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942">
    <w:name w:val="网格型3241"/>
    <w:basedOn w:val="88"/>
    <w:qFormat/>
    <w:uiPriority w:val="0"/>
    <w:rPr>
      <w:rFonts w:eastAsia="Times New Roman"/>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943">
    <w:name w:val="网格型4141"/>
    <w:basedOn w:val="88"/>
    <w:qFormat/>
    <w:uiPriority w:val="5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944">
    <w:name w:val="简明型 1341"/>
    <w:basedOn w:val="88"/>
    <w:qFormat/>
    <w:uiPriority w:val="0"/>
    <w:pPr>
      <w:widowControl w:val="0"/>
      <w:spacing w:line="300" w:lineRule="auto"/>
      <w:jc w:val="both"/>
    </w:pPr>
    <w:tblPr>
      <w:tblBorders>
        <w:top w:val="single" w:color="008000" w:sz="12" w:space="0"/>
        <w:bottom w:val="single" w:color="008000" w:sz="12" w:space="0"/>
      </w:tblBorders>
    </w:tbl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2945">
    <w:name w:val="网格表 4 - 着色 6241"/>
    <w:basedOn w:val="88"/>
    <w:qFormat/>
    <w:uiPriority w:val="49"/>
    <w:tblPr>
      <w:tblBorders>
        <w:top w:val="single" w:color="A8D08D" w:sz="4" w:space="0"/>
        <w:left w:val="single" w:color="A8D08D" w:sz="4" w:space="0"/>
        <w:bottom w:val="single" w:color="A8D08D" w:sz="4" w:space="0"/>
        <w:right w:val="single" w:color="A8D08D" w:sz="4" w:space="0"/>
        <w:insideH w:val="single" w:color="A8D08D" w:sz="4" w:space="0"/>
        <w:insideV w:val="single" w:color="A8D08D" w:sz="4" w:space="0"/>
      </w:tblBorders>
    </w:tblPr>
    <w:tblStylePr w:type="firstRow">
      <w:rPr>
        <w:b/>
        <w:bCs/>
        <w:color w:val="FFFFFF"/>
      </w:rPr>
      <w:tcPr>
        <w:tcBorders>
          <w:top w:val="single" w:color="70AD47" w:sz="4" w:space="0"/>
          <w:left w:val="single" w:color="70AD47" w:sz="4" w:space="0"/>
          <w:bottom w:val="single" w:color="70AD47" w:sz="4" w:space="0"/>
          <w:right w:val="single" w:color="70AD47" w:sz="4" w:space="0"/>
          <w:insideH w:val="nil"/>
          <w:insideV w:val="nil"/>
        </w:tcBorders>
        <w:shd w:val="clear" w:color="auto" w:fill="70AD47"/>
      </w:tcPr>
    </w:tblStylePr>
    <w:tblStylePr w:type="lastRow">
      <w:rPr>
        <w:b/>
        <w:bCs/>
      </w:rPr>
      <w:tcPr>
        <w:tcBorders>
          <w:top w:val="double" w:color="70AD47" w:sz="4" w:space="0"/>
        </w:tcBorders>
      </w:tcPr>
    </w:tblStylePr>
    <w:tblStylePr w:type="firstCol">
      <w:rPr>
        <w:b/>
        <w:bCs/>
      </w:rPr>
    </w:tblStylePr>
    <w:tblStylePr w:type="lastCol">
      <w:rPr>
        <w:b/>
        <w:bCs/>
      </w:rPr>
    </w:tblStylePr>
    <w:tblStylePr w:type="band1Vert">
      <w:tcPr>
        <w:shd w:val="clear" w:color="auto" w:fill="E2EFD9"/>
      </w:tcPr>
    </w:tblStylePr>
    <w:tblStylePr w:type="band1Horz">
      <w:tcPr>
        <w:shd w:val="clear" w:color="auto" w:fill="E2EFD9"/>
      </w:tcPr>
    </w:tblStylePr>
  </w:style>
  <w:style w:type="table" w:customStyle="1" w:styleId="2946">
    <w:name w:val="网格型 8341"/>
    <w:basedOn w:val="88"/>
    <w:qFormat/>
    <w:uiPriority w:val="0"/>
    <w:pPr>
      <w:widowControl w:val="0"/>
      <w:spacing w:line="300" w:lineRule="auto"/>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2947">
    <w:name w:val="网格表 4 - 着色 3241"/>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insideV w:val="nil"/>
        </w:tcBorders>
        <w:shd w:val="clear" w:color="auto" w:fill="A5A5A5"/>
      </w:tcPr>
    </w:tblStylePr>
    <w:tblStylePr w:type="lastRow">
      <w:rPr>
        <w:b/>
        <w:bCs/>
      </w:rPr>
      <w:tcPr>
        <w:tcBorders>
          <w:top w:val="double" w:color="A5A5A5"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2948">
    <w:name w:val="网格型 5341"/>
    <w:basedOn w:val="88"/>
    <w:qFormat/>
    <w:uiPriority w:val="0"/>
    <w:pPr>
      <w:widowControl w:val="0"/>
      <w:spacing w:line="400" w:lineRule="exact"/>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2949">
    <w:name w:val="网格表 5 深色 - 着色 3441"/>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DEDE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A5A5A5"/>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A5A5A5"/>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A5A5A5"/>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A5A5A5"/>
      </w:tcPr>
    </w:tblStylePr>
    <w:tblStylePr w:type="band1Vert">
      <w:tcPr>
        <w:shd w:val="clear" w:color="auto" w:fill="DBDBDB"/>
      </w:tcPr>
    </w:tblStylePr>
    <w:tblStylePr w:type="band1Horz">
      <w:tcPr>
        <w:shd w:val="clear" w:color="auto" w:fill="DBDBDB"/>
      </w:tcPr>
    </w:tblStylePr>
  </w:style>
  <w:style w:type="table" w:customStyle="1" w:styleId="2950">
    <w:name w:val="清单表 4 - 着色 3441"/>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tcBorders>
        <w:shd w:val="clear" w:color="auto" w:fill="A5A5A5"/>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2951">
    <w:name w:val="网格表 6 彩色 - 着色 3441"/>
    <w:basedOn w:val="88"/>
    <w:qFormat/>
    <w:uiPriority w:val="51"/>
    <w:rPr>
      <w:color w:val="7B7B7B"/>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rPr>
      <w:tcPr>
        <w:tcBorders>
          <w:bottom w:val="single" w:color="C9C9C9" w:sz="12" w:space="0"/>
        </w:tcBorders>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2952">
    <w:name w:val="网格型浅色441"/>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2953">
    <w:name w:val="网格型11341"/>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954">
    <w:name w:val="网格型12141"/>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955">
    <w:name w:val="MTEBNumberedEquation41"/>
    <w:basedOn w:val="88"/>
    <w:qFormat/>
    <w:uiPriority w:val="0"/>
  </w:style>
  <w:style w:type="table" w:customStyle="1" w:styleId="2956">
    <w:name w:val="通信表41"/>
    <w:basedOn w:val="88"/>
    <w:qFormat/>
    <w:uiPriority w:val="0"/>
    <w:tblPr>
      <w:tblBorders>
        <w:top w:val="single" w:color="auto" w:sz="6" w:space="0"/>
        <w:bottom w:val="single" w:color="auto" w:sz="6" w:space="0"/>
      </w:tblBorders>
    </w:tblPr>
    <w:tblStylePr w:type="firstRow">
      <w:tcPr>
        <w:tcBorders>
          <w:bottom w:val="single" w:color="auto" w:sz="4" w:space="0"/>
        </w:tcBorders>
      </w:tcPr>
    </w:tblStylePr>
  </w:style>
  <w:style w:type="table" w:customStyle="1" w:styleId="2957">
    <w:name w:val="网格型39"/>
    <w:basedOn w:val="8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958">
    <w:name w:val="彩色型 17"/>
    <w:basedOn w:val="88"/>
    <w:qFormat/>
    <w:uiPriority w:val="0"/>
    <w:pPr>
      <w:widowControl w:val="0"/>
      <w:ind w:firstLine="200" w:firstLineChars="200"/>
      <w:jc w:val="both"/>
    </w:pPr>
    <w:rPr>
      <w:rFonts w:ascii="Cambria" w:hAnsi="Cambria"/>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2959">
    <w:name w:val="彩色型 27"/>
    <w:basedOn w:val="88"/>
    <w:qFormat/>
    <w:uiPriority w:val="0"/>
    <w:pPr>
      <w:widowControl w:val="0"/>
      <w:ind w:firstLine="200" w:firstLineChars="200"/>
      <w:jc w:val="both"/>
    </w:pPr>
    <w:rPr>
      <w:rFonts w:ascii="Cambria" w:hAnsi="Cambria"/>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2960">
    <w:name w:val="彩色型 37"/>
    <w:basedOn w:val="88"/>
    <w:qFormat/>
    <w:uiPriority w:val="0"/>
    <w:pPr>
      <w:widowControl w:val="0"/>
      <w:ind w:firstLine="200" w:firstLineChars="200"/>
      <w:jc w:val="both"/>
    </w:pPr>
    <w:rPr>
      <w:rFonts w:ascii="Cambria" w:hAnsi="Cambria"/>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table" w:customStyle="1" w:styleId="2961">
    <w:name w:val="典雅型7"/>
    <w:basedOn w:val="88"/>
    <w:qFormat/>
    <w:uiPriority w:val="0"/>
    <w:pPr>
      <w:widowControl w:val="0"/>
      <w:ind w:firstLine="200" w:firstLineChars="200"/>
      <w:jc w:val="both"/>
    </w:pPr>
    <w:rPr>
      <w:rFonts w:ascii="Cambria" w:hAnsi="Cambria"/>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cPr>
        <w:tcBorders>
          <w:tl2br w:val="nil"/>
          <w:tr2bl w:val="nil"/>
        </w:tcBorders>
      </w:tcPr>
    </w:tblStylePr>
  </w:style>
  <w:style w:type="table" w:customStyle="1" w:styleId="2962">
    <w:name w:val="古典型 17"/>
    <w:basedOn w:val="88"/>
    <w:qFormat/>
    <w:uiPriority w:val="0"/>
    <w:pPr>
      <w:widowControl w:val="0"/>
      <w:spacing w:line="300" w:lineRule="auto"/>
      <w:jc w:val="both"/>
    </w:pPr>
    <w:tblPr>
      <w:tblBorders>
        <w:top w:val="single" w:color="000000" w:sz="12" w:space="0"/>
        <w:bottom w:val="single" w:color="000000" w:sz="12" w:space="0"/>
      </w:tblBorders>
    </w:tblPr>
    <w:tcPr>
      <w:shd w:val="clear" w:color="auto" w:fill="auto"/>
    </w:tc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2963">
    <w:name w:val="古典型 27"/>
    <w:basedOn w:val="88"/>
    <w:qFormat/>
    <w:uiPriority w:val="0"/>
    <w:pPr>
      <w:widowControl w:val="0"/>
      <w:ind w:firstLine="200" w:firstLineChars="200"/>
      <w:jc w:val="both"/>
    </w:pPr>
    <w:rPr>
      <w:rFonts w:ascii="Cambria" w:hAnsi="Cambria"/>
    </w:rPr>
    <w:tblPr>
      <w:tblBorders>
        <w:top w:val="single" w:color="000000" w:sz="12" w:space="0"/>
        <w:bottom w:val="single" w:color="000000" w:sz="12" w:space="0"/>
      </w:tblBorders>
    </w:tblPr>
    <w:tcPr>
      <w:shd w:val="clear" w:color="auto" w:fill="auto"/>
    </w:tc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2964">
    <w:name w:val="古典型 37"/>
    <w:basedOn w:val="88"/>
    <w:qFormat/>
    <w:uiPriority w:val="0"/>
    <w:pPr>
      <w:widowControl w:val="0"/>
      <w:ind w:firstLine="200" w:firstLineChars="200"/>
      <w:jc w:val="both"/>
    </w:pPr>
    <w:rPr>
      <w:rFonts w:ascii="Cambria" w:hAnsi="Cambria"/>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2965">
    <w:name w:val="古典型 47"/>
    <w:basedOn w:val="88"/>
    <w:qFormat/>
    <w:uiPriority w:val="0"/>
    <w:pPr>
      <w:widowControl w:val="0"/>
      <w:ind w:firstLine="200" w:firstLineChars="200"/>
      <w:jc w:val="both"/>
    </w:pPr>
    <w:rPr>
      <w:rFonts w:ascii="Cambria" w:hAnsi="Cambria"/>
    </w:r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table" w:customStyle="1" w:styleId="2966">
    <w:name w:val="简明型 110"/>
    <w:basedOn w:val="88"/>
    <w:qFormat/>
    <w:uiPriority w:val="0"/>
    <w:pPr>
      <w:widowControl w:val="0"/>
      <w:spacing w:line="300" w:lineRule="auto"/>
      <w:jc w:val="both"/>
    </w:pPr>
    <w:tblPr>
      <w:tblBorders>
        <w:top w:val="single" w:color="008000" w:sz="12" w:space="0"/>
        <w:bottom w:val="single" w:color="008000" w:sz="12" w:space="0"/>
      </w:tblBorders>
    </w:tbl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2967">
    <w:name w:val="简明型 27"/>
    <w:basedOn w:val="88"/>
    <w:qFormat/>
    <w:uiPriority w:val="0"/>
    <w:pPr>
      <w:widowControl w:val="0"/>
      <w:spacing w:line="300" w:lineRule="auto"/>
      <w:jc w:val="both"/>
    </w:p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2968">
    <w:name w:val="简明型 37"/>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cPr>
        <w:tcBorders>
          <w:tl2br w:val="nil"/>
          <w:tr2bl w:val="nil"/>
        </w:tcBorders>
        <w:shd w:val="solid" w:color="000000" w:fill="FFFFFF"/>
      </w:tcPr>
    </w:tblStylePr>
  </w:style>
  <w:style w:type="table" w:customStyle="1" w:styleId="2969">
    <w:name w:val="精巧型 17"/>
    <w:basedOn w:val="88"/>
    <w:qFormat/>
    <w:uiPriority w:val="0"/>
    <w:pPr>
      <w:widowControl w:val="0"/>
      <w:ind w:firstLine="200" w:firstLineChars="200"/>
      <w:jc w:val="both"/>
    </w:pPr>
    <w:rPr>
      <w:rFonts w:ascii="Cambria" w:hAnsi="Cambria"/>
    </w:r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2970">
    <w:name w:val="精巧型 27"/>
    <w:basedOn w:val="88"/>
    <w:qFormat/>
    <w:uiPriority w:val="0"/>
    <w:pPr>
      <w:widowControl w:val="0"/>
      <w:ind w:firstLine="200" w:firstLineChars="200"/>
      <w:jc w:val="both"/>
    </w:pPr>
    <w:rPr>
      <w:rFonts w:ascii="Cambria" w:hAnsi="Cambria"/>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2971">
    <w:name w:val="立体型 17"/>
    <w:basedOn w:val="88"/>
    <w:qFormat/>
    <w:uiPriority w:val="0"/>
    <w:pPr>
      <w:widowControl w:val="0"/>
      <w:ind w:firstLine="200" w:firstLineChars="200"/>
      <w:jc w:val="both"/>
    </w:pPr>
    <w:rPr>
      <w:rFonts w:ascii="Cambria" w:hAnsi="Cambria"/>
    </w:r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2972">
    <w:name w:val="立体型 27"/>
    <w:basedOn w:val="88"/>
    <w:qFormat/>
    <w:uiPriority w:val="0"/>
    <w:pPr>
      <w:widowControl w:val="0"/>
      <w:ind w:firstLine="200" w:firstLineChars="200"/>
      <w:jc w:val="both"/>
    </w:pPr>
    <w:rPr>
      <w:rFonts w:ascii="Cambria" w:hAnsi="Cambria"/>
    </w:r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2973">
    <w:name w:val="立体型 37"/>
    <w:basedOn w:val="88"/>
    <w:qFormat/>
    <w:uiPriority w:val="0"/>
    <w:pPr>
      <w:widowControl w:val="0"/>
      <w:ind w:firstLine="200" w:firstLineChars="200"/>
      <w:jc w:val="both"/>
    </w:pPr>
    <w:rPr>
      <w:rFonts w:ascii="Cambria" w:hAnsi="Cambria"/>
    </w:r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2974">
    <w:name w:val="列表型 17"/>
    <w:basedOn w:val="88"/>
    <w:qFormat/>
    <w:uiPriority w:val="0"/>
    <w:pPr>
      <w:widowControl w:val="0"/>
      <w:ind w:firstLine="200" w:firstLineChars="200"/>
      <w:jc w:val="both"/>
    </w:pPr>
    <w:rPr>
      <w:rFonts w:ascii="Cambria" w:hAnsi="Cambria"/>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2975">
    <w:name w:val="列表型 27"/>
    <w:basedOn w:val="88"/>
    <w:qFormat/>
    <w:uiPriority w:val="0"/>
    <w:pPr>
      <w:widowControl w:val="0"/>
      <w:ind w:firstLine="200" w:firstLineChars="200"/>
      <w:jc w:val="both"/>
    </w:pPr>
    <w:rPr>
      <w:rFonts w:ascii="Cambria" w:hAnsi="Cambria"/>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2976">
    <w:name w:val="列表型 37"/>
    <w:basedOn w:val="88"/>
    <w:qFormat/>
    <w:uiPriority w:val="0"/>
    <w:pPr>
      <w:widowControl w:val="0"/>
      <w:ind w:firstLine="200" w:firstLineChars="200"/>
      <w:jc w:val="both"/>
    </w:pPr>
    <w:rPr>
      <w:rFonts w:ascii="Cambria" w:hAnsi="Cambria"/>
    </w:r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2977">
    <w:name w:val="列表型 47"/>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cPr>
        <w:tcBorders>
          <w:bottom w:val="single" w:color="000000" w:sz="12" w:space="0"/>
          <w:tl2br w:val="nil"/>
          <w:tr2bl w:val="nil"/>
        </w:tcBorders>
        <w:shd w:val="solid" w:color="808080" w:fill="FFFFFF"/>
      </w:tcPr>
    </w:tblStylePr>
  </w:style>
  <w:style w:type="table" w:customStyle="1" w:styleId="2978">
    <w:name w:val="列表型 57"/>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2979">
    <w:name w:val="列表型 67"/>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tblStylePr w:type="nwCell">
      <w:tcPr>
        <w:tcBorders>
          <w:tl2br w:val="single" w:color="000000" w:sz="6" w:space="0"/>
          <w:tr2bl w:val="nil"/>
        </w:tcBorders>
      </w:tcPr>
    </w:tblStylePr>
  </w:style>
  <w:style w:type="table" w:customStyle="1" w:styleId="2980">
    <w:name w:val="列表型 77"/>
    <w:basedOn w:val="88"/>
    <w:qFormat/>
    <w:uiPriority w:val="0"/>
    <w:pPr>
      <w:widowControl w:val="0"/>
      <w:ind w:firstLine="200" w:firstLineChars="200"/>
      <w:jc w:val="both"/>
    </w:pPr>
    <w:rPr>
      <w:rFonts w:ascii="Cambria" w:hAnsi="Cambria"/>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2981">
    <w:name w:val="列表型 87"/>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tblStylePr w:type="nwCell">
      <w:tcPr>
        <w:tcBorders>
          <w:tl2br w:val="single" w:color="auto" w:sz="6" w:space="0"/>
          <w:tr2bl w:val="nil"/>
        </w:tcBorders>
      </w:tcPr>
    </w:tblStylePr>
  </w:style>
  <w:style w:type="table" w:customStyle="1" w:styleId="2982">
    <w:name w:val="流行型7"/>
    <w:basedOn w:val="88"/>
    <w:qFormat/>
    <w:uiPriority w:val="0"/>
    <w:pPr>
      <w:widowControl w:val="0"/>
      <w:ind w:firstLine="200" w:firstLineChars="200"/>
      <w:jc w:val="both"/>
    </w:pPr>
    <w:rPr>
      <w:rFonts w:ascii="Cambria" w:hAnsi="Cambria"/>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2983">
    <w:name w:val="竖列型 17"/>
    <w:basedOn w:val="88"/>
    <w:qFormat/>
    <w:uiPriority w:val="0"/>
    <w:pPr>
      <w:widowControl w:val="0"/>
      <w:ind w:firstLine="200" w:firstLineChars="200"/>
      <w:jc w:val="both"/>
    </w:pPr>
    <w:rPr>
      <w:rFonts w:ascii="Cambria" w:hAnsi="Cambria"/>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2984">
    <w:name w:val="竖列型 27"/>
    <w:basedOn w:val="88"/>
    <w:qFormat/>
    <w:uiPriority w:val="0"/>
    <w:pPr>
      <w:widowControl w:val="0"/>
      <w:ind w:firstLine="200" w:firstLineChars="200"/>
      <w:jc w:val="both"/>
    </w:pPr>
    <w:rPr>
      <w:rFonts w:ascii="Cambria" w:hAnsi="Cambria"/>
      <w:b/>
      <w:bCs/>
    </w:r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2985">
    <w:name w:val="竖列型 37"/>
    <w:basedOn w:val="88"/>
    <w:qFormat/>
    <w:uiPriority w:val="0"/>
    <w:pPr>
      <w:widowControl w:val="0"/>
      <w:ind w:firstLine="200" w:firstLineChars="200"/>
      <w:jc w:val="both"/>
    </w:pPr>
    <w:rPr>
      <w:rFonts w:ascii="Cambria" w:hAnsi="Cambria"/>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2986">
    <w:name w:val="竖列型 47"/>
    <w:basedOn w:val="88"/>
    <w:qFormat/>
    <w:uiPriority w:val="0"/>
    <w:pPr>
      <w:widowControl w:val="0"/>
      <w:ind w:firstLine="200" w:firstLineChars="200"/>
      <w:jc w:val="both"/>
    </w:pPr>
    <w:rPr>
      <w:rFonts w:ascii="Cambria" w:hAnsi="Cambria"/>
    </w:r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2987">
    <w:name w:val="竖列型 57"/>
    <w:basedOn w:val="88"/>
    <w:qFormat/>
    <w:uiPriority w:val="0"/>
    <w:pPr>
      <w:widowControl w:val="0"/>
      <w:ind w:firstLine="200" w:firstLineChars="200"/>
      <w:jc w:val="both"/>
    </w:pPr>
    <w:rPr>
      <w:rFonts w:ascii="Cambria" w:hAnsi="Cambria"/>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2988">
    <w:name w:val="网格型 17"/>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cPr>
        <w:tcBorders>
          <w:tl2br w:val="nil"/>
          <w:tr2bl w:val="nil"/>
        </w:tcBorders>
      </w:tcPr>
    </w:tblStylePr>
    <w:tblStylePr w:type="lastCol">
      <w:rPr>
        <w:i/>
        <w:iCs/>
      </w:rPr>
      <w:tcPr>
        <w:tcBorders>
          <w:tl2br w:val="nil"/>
          <w:tr2bl w:val="nil"/>
        </w:tcBorders>
      </w:tcPr>
    </w:tblStylePr>
    <w:tblStylePr w:type="nwCell">
      <w:tcPr>
        <w:tcBorders>
          <w:tl2br w:val="single" w:color="000000" w:sz="6" w:space="0"/>
          <w:tr2bl w:val="nil"/>
        </w:tcBorders>
      </w:tcPr>
    </w:tblStylePr>
  </w:style>
  <w:style w:type="table" w:customStyle="1" w:styleId="2989">
    <w:name w:val="网格型 27"/>
    <w:basedOn w:val="88"/>
    <w:qFormat/>
    <w:uiPriority w:val="0"/>
    <w:pPr>
      <w:widowControl w:val="0"/>
      <w:ind w:firstLine="200" w:firstLineChars="200"/>
      <w:jc w:val="both"/>
    </w:pPr>
    <w:rPr>
      <w:rFonts w:ascii="Cambria" w:hAnsi="Cambria"/>
    </w:rPr>
    <w:tblPr>
      <w:tblBorders>
        <w:insideH w:val="single" w:color="000000" w:sz="6" w:space="0"/>
        <w:insideV w:val="single" w:color="000000" w:sz="6" w:space="0"/>
      </w:tblBorders>
    </w:tblPr>
    <w:tcPr>
      <w:shd w:val="clear" w:color="auto" w:fill="auto"/>
    </w:tc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2990">
    <w:name w:val="网格型 37"/>
    <w:basedOn w:val="88"/>
    <w:qFormat/>
    <w:uiPriority w:val="0"/>
    <w:pPr>
      <w:widowControl w:val="0"/>
      <w:ind w:firstLine="200" w:firstLineChars="200"/>
      <w:jc w:val="both"/>
    </w:pPr>
    <w:rPr>
      <w:rFonts w:ascii="Cambria" w:hAnsi="Cambria"/>
    </w:r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2991">
    <w:name w:val="网格型 47"/>
    <w:basedOn w:val="88"/>
    <w:qFormat/>
    <w:uiPriority w:val="0"/>
    <w:pPr>
      <w:widowControl w:val="0"/>
      <w:ind w:firstLine="200" w:firstLineChars="200"/>
      <w:jc w:val="both"/>
    </w:pPr>
    <w:rPr>
      <w:rFonts w:ascii="Cambria" w:hAnsi="Cambria"/>
    </w:r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2992">
    <w:name w:val="网格型 510"/>
    <w:basedOn w:val="88"/>
    <w:qFormat/>
    <w:uiPriority w:val="0"/>
    <w:pPr>
      <w:widowControl w:val="0"/>
      <w:spacing w:line="400" w:lineRule="exact"/>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2993">
    <w:name w:val="网格型 67"/>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2994">
    <w:name w:val="网格型 77"/>
    <w:basedOn w:val="88"/>
    <w:qFormat/>
    <w:uiPriority w:val="0"/>
    <w:pPr>
      <w:widowControl w:val="0"/>
      <w:ind w:firstLine="200" w:firstLineChars="200"/>
      <w:jc w:val="both"/>
    </w:pPr>
    <w:rPr>
      <w:rFonts w:ascii="Cambria" w:hAnsi="Cambria"/>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2995">
    <w:name w:val="网格型 810"/>
    <w:basedOn w:val="88"/>
    <w:qFormat/>
    <w:uiPriority w:val="0"/>
    <w:pPr>
      <w:widowControl w:val="0"/>
      <w:spacing w:line="300" w:lineRule="auto"/>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2996">
    <w:name w:val="网页型 17"/>
    <w:basedOn w:val="88"/>
    <w:qFormat/>
    <w:uiPriority w:val="0"/>
    <w:pPr>
      <w:widowControl w:val="0"/>
      <w:ind w:firstLine="200" w:firstLineChars="200"/>
      <w:jc w:val="both"/>
    </w:pPr>
    <w:rPr>
      <w:rFonts w:ascii="Cambria" w:hAnsi="Cambria"/>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2997">
    <w:name w:val="网页型 27"/>
    <w:basedOn w:val="88"/>
    <w:qFormat/>
    <w:uiPriority w:val="0"/>
    <w:pPr>
      <w:widowControl w:val="0"/>
      <w:ind w:firstLine="200" w:firstLineChars="200"/>
      <w:jc w:val="both"/>
    </w:pPr>
    <w:rPr>
      <w:rFonts w:ascii="Cambria" w:hAnsi="Cambria"/>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2998">
    <w:name w:val="网页型 37"/>
    <w:basedOn w:val="88"/>
    <w:qFormat/>
    <w:uiPriority w:val="0"/>
    <w:pPr>
      <w:widowControl w:val="0"/>
      <w:ind w:firstLine="200" w:firstLineChars="200"/>
      <w:jc w:val="both"/>
    </w:pPr>
    <w:rPr>
      <w:rFonts w:ascii="Cambria" w:hAnsi="Cambria"/>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2999">
    <w:name w:val="专业型7"/>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cPr>
        <w:tcBorders>
          <w:tl2br w:val="nil"/>
          <w:tr2bl w:val="nil"/>
        </w:tcBorders>
        <w:shd w:val="solid" w:color="000000" w:fill="FFFFFF"/>
      </w:tcPr>
    </w:tblStylePr>
  </w:style>
  <w:style w:type="table" w:customStyle="1" w:styleId="3000">
    <w:name w:val="浅色底纹 - 着色 28"/>
    <w:basedOn w:val="88"/>
    <w:qFormat/>
    <w:uiPriority w:val="30"/>
    <w:rPr>
      <w:b/>
      <w:bCs/>
      <w:i/>
      <w:iCs/>
      <w:sz w:val="24"/>
    </w:rPr>
    <w:tblPr>
      <w:tblBorders>
        <w:top w:val="single" w:color="C0504D" w:sz="8" w:space="0"/>
        <w:bottom w:val="single" w:color="C0504D" w:sz="8" w:space="0"/>
      </w:tblBorders>
    </w:tblPr>
    <w:tblStylePr w:type="firstRow">
      <w:pPr>
        <w:spacing w:before="0" w:after="0" w:line="240" w:lineRule="auto"/>
      </w:pPr>
      <w:rPr>
        <w:b/>
        <w:bCs/>
      </w:rPr>
      <w:tcPr>
        <w:tcBorders>
          <w:top w:val="single" w:color="C0504D" w:sz="8" w:space="0"/>
          <w:left w:val="nil"/>
          <w:bottom w:val="single" w:color="C0504D" w:sz="8" w:space="0"/>
          <w:right w:val="nil"/>
          <w:insideH w:val="nil"/>
          <w:insideV w:val="nil"/>
        </w:tcBorders>
      </w:tcPr>
    </w:tblStylePr>
    <w:tblStylePr w:type="lastRow">
      <w:pPr>
        <w:spacing w:before="0" w:after="0" w:line="240" w:lineRule="auto"/>
      </w:pPr>
      <w:rPr>
        <w:b/>
        <w:bCs/>
      </w:rPr>
      <w:tcPr>
        <w:tcBorders>
          <w:top w:val="single" w:color="C0504D" w:sz="8" w:space="0"/>
          <w:left w:val="nil"/>
          <w:bottom w:val="single" w:color="C0504D"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FD3D2"/>
      </w:tcPr>
    </w:tblStylePr>
    <w:tblStylePr w:type="band1Horz">
      <w:tcPr>
        <w:tcBorders>
          <w:left w:val="nil"/>
          <w:right w:val="nil"/>
          <w:insideH w:val="nil"/>
          <w:insideV w:val="nil"/>
        </w:tcBorders>
        <w:shd w:val="clear" w:color="auto" w:fill="EFD3D2"/>
      </w:tcPr>
    </w:tblStylePr>
  </w:style>
  <w:style w:type="table" w:customStyle="1" w:styleId="3001">
    <w:name w:val="浅色列表 - 着色 37"/>
    <w:basedOn w:val="88"/>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cPr>
        <w:shd w:val="clear" w:color="auto" w:fill="9BBB59"/>
      </w:tcPr>
    </w:tblStylePr>
    <w:tblStylePr w:type="lastRow">
      <w:pPr>
        <w:spacing w:before="0" w:after="0" w:line="240" w:lineRule="auto"/>
      </w:pPr>
      <w:rPr>
        <w:b/>
        <w:bCs/>
      </w:r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cPr>
        <w:tcBorders>
          <w:top w:val="single" w:color="9BBB59" w:sz="8" w:space="0"/>
          <w:left w:val="single" w:color="9BBB59" w:sz="8" w:space="0"/>
          <w:bottom w:val="single" w:color="9BBB59" w:sz="8" w:space="0"/>
          <w:right w:val="single" w:color="9BBB59" w:sz="8" w:space="0"/>
        </w:tcBorders>
      </w:tcPr>
    </w:tblStylePr>
    <w:tblStylePr w:type="band1Horz">
      <w:tcPr>
        <w:tcBorders>
          <w:top w:val="single" w:color="9BBB59" w:sz="8" w:space="0"/>
          <w:left w:val="single" w:color="9BBB59" w:sz="8" w:space="0"/>
          <w:bottom w:val="single" w:color="9BBB59" w:sz="8" w:space="0"/>
          <w:right w:val="single" w:color="9BBB59" w:sz="8" w:space="0"/>
        </w:tcBorders>
      </w:tcPr>
    </w:tblStylePr>
  </w:style>
  <w:style w:type="table" w:customStyle="1" w:styleId="3002">
    <w:name w:val="浅色网格 - 着色 37"/>
    <w:basedOn w:val="88"/>
    <w:qFormat/>
    <w:uiPriority w:val="72"/>
    <w:rPr>
      <w:rFonts w:ascii="Calibri" w:hAnsi="Calibri"/>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DF2F8"/>
    </w:tcPr>
    <w:tblStylePr w:type="firstRow">
      <w:rPr>
        <w:b/>
        <w:bCs/>
        <w:color w:val="FFFFFF"/>
      </w:rPr>
      <w:tcPr>
        <w:tcBorders>
          <w:bottom w:val="single" w:color="FFFFFF" w:sz="12" w:space="0"/>
        </w:tcBorders>
        <w:shd w:val="clear" w:color="auto" w:fill="9E3A38"/>
      </w:tcPr>
    </w:tblStylePr>
    <w:tblStylePr w:type="lastRow">
      <w:rPr>
        <w:b/>
        <w:bCs/>
        <w:color w:val="9E3A38"/>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D3DFEE"/>
      </w:tcPr>
    </w:tblStylePr>
    <w:tblStylePr w:type="band1Horz">
      <w:tcPr>
        <w:shd w:val="clear" w:color="auto" w:fill="DBE5F1"/>
      </w:tcPr>
    </w:tblStylePr>
    <w:tblStylePr w:type="band2Horz">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customStyle="1" w:styleId="3003">
    <w:name w:val="中等深浅底纹 1 - 着色 37"/>
    <w:basedOn w:val="88"/>
    <w:qFormat/>
    <w:uiPriority w:val="29"/>
    <w:rPr>
      <w:i/>
      <w:iCs/>
      <w:sz w:val="24"/>
    </w:rPr>
    <w:tblPr>
      <w:tblBorders>
        <w:insideH w:val="single" w:color="FFFFFF" w:sz="4" w:space="0"/>
      </w:tblBorders>
    </w:tblPr>
    <w:tcPr>
      <w:shd w:val="clear" w:color="auto" w:fill="DBE5F1"/>
    </w:tcPr>
    <w:tblStylePr w:type="firstRow">
      <w:rPr>
        <w:b/>
        <w:bCs/>
        <w:color w:val="FFFFFF"/>
      </w:rPr>
      <w:tcPr>
        <w:shd w:val="clear" w:color="auto" w:fill="B8CCE4"/>
      </w:tcPr>
    </w:tblStylePr>
    <w:tblStylePr w:type="lastRow">
      <w:rPr>
        <w:b/>
        <w:bCs/>
      </w:rPr>
      <w:tcPr>
        <w:shd w:val="clear" w:color="auto" w:fill="B8CCE4"/>
      </w:tcPr>
    </w:tblStylePr>
    <w:tblStylePr w:type="firstCol">
      <w:rPr>
        <w:b/>
        <w:bCs/>
      </w:rPr>
      <w:tcPr>
        <w:shd w:val="clear" w:color="auto" w:fill="365F91"/>
      </w:tcPr>
    </w:tblStylePr>
    <w:tblStylePr w:type="lastCol">
      <w:rPr>
        <w:b/>
        <w:bCs/>
      </w:rPr>
      <w:tcPr>
        <w:shd w:val="clear" w:color="auto" w:fill="365F91"/>
      </w:tcPr>
    </w:tblStylePr>
    <w:tblStylePr w:type="band1Vert">
      <w:tcPr>
        <w:shd w:val="clear" w:color="auto" w:fill="A7BFDE"/>
      </w:tcPr>
    </w:tblStylePr>
    <w:tblStylePr w:type="band1Horz">
      <w:tcPr>
        <w:shd w:val="clear" w:color="auto" w:fill="A7BFDE"/>
      </w:tcPr>
    </w:tblStylePr>
    <w:tblStylePr w:type="band2Horz">
      <w:tcPr>
        <w:tcBorders>
          <w:insideH w:val="nil"/>
          <w:insideV w:val="nil"/>
        </w:tcBorders>
      </w:tcPr>
    </w:tblStylePr>
  </w:style>
  <w:style w:type="table" w:customStyle="1" w:styleId="3004">
    <w:name w:val="中等深浅底纹 2 - 着色 37"/>
    <w:basedOn w:val="88"/>
    <w:qFormat/>
    <w:uiPriority w:val="30"/>
    <w:rPr>
      <w:b/>
      <w:bCs/>
      <w:i/>
      <w:iCs/>
      <w:sz w:val="24"/>
    </w:rPr>
    <w:tblPr>
      <w:tblBorders>
        <w:top w:val="single" w:color="C0504D" w:sz="8" w:space="0"/>
        <w:bottom w:val="single" w:color="C0504D" w:sz="8" w:space="0"/>
      </w:tblBorders>
    </w:tblPr>
    <w:tblStylePr w:type="firstRow">
      <w:pPr>
        <w:spacing w:before="0" w:after="0" w:line="240" w:lineRule="auto"/>
      </w:pPr>
      <w:rPr>
        <w:b/>
        <w:bCs/>
        <w:color w:val="FFFFFF"/>
      </w:rPr>
      <w:tcPr>
        <w:tcBorders>
          <w:top w:val="single" w:color="C0504D" w:sz="8" w:space="0"/>
          <w:left w:val="nil"/>
          <w:bottom w:val="single" w:color="C0504D" w:sz="8" w:space="0"/>
          <w:right w:val="nil"/>
          <w:insideH w:val="nil"/>
          <w:insideV w:val="nil"/>
        </w:tcBorders>
      </w:tcPr>
    </w:tblStylePr>
    <w:tblStylePr w:type="lastRow">
      <w:pPr>
        <w:spacing w:before="0" w:after="0" w:line="240" w:lineRule="auto"/>
      </w:pPr>
      <w:rPr>
        <w:color w:val="auto"/>
      </w:rPr>
      <w:tcPr>
        <w:tcBorders>
          <w:top w:val="single" w:color="C0504D" w:sz="8" w:space="0"/>
          <w:left w:val="nil"/>
          <w:bottom w:val="single" w:color="C0504D" w:sz="8" w:space="0"/>
          <w:right w:val="nil"/>
          <w:insideH w:val="nil"/>
          <w:insideV w:val="nil"/>
        </w:tcBorders>
      </w:tcPr>
    </w:tblStylePr>
    <w:tblStylePr w:type="firstCol">
      <w:rPr>
        <w:b/>
        <w:bCs/>
        <w:color w:val="FFFFFF"/>
      </w:rPr>
      <w:tcPr>
        <w:tcBorders>
          <w:top w:val="nil"/>
          <w:left w:val="single" w:color="auto" w:sz="18" w:space="0"/>
          <w:bottom w:val="nil"/>
          <w:right w:val="nil"/>
          <w:insideH w:val="nil"/>
          <w:insideV w:val="nil"/>
        </w:tcBorders>
        <w:shd w:val="clear" w:color="auto" w:fill="9BBB59"/>
      </w:tcPr>
    </w:tblStylePr>
    <w:tblStylePr w:type="lastCol">
      <w:rPr>
        <w:b/>
        <w:bCs/>
        <w:color w:val="FFFFFF"/>
      </w:rPr>
      <w:tcPr>
        <w:tcBorders>
          <w:bottom w:val="nil"/>
          <w:right w:val="nil"/>
          <w:insideH w:val="nil"/>
          <w:insideV w:val="nil"/>
        </w:tcBorders>
        <w:shd w:val="clear" w:color="auto" w:fill="9BBB59"/>
      </w:tcPr>
    </w:tblStylePr>
    <w:tblStylePr w:type="band1Vert">
      <w:tcPr>
        <w:tcBorders>
          <w:left w:val="nil"/>
          <w:right w:val="nil"/>
          <w:insideH w:val="nil"/>
          <w:insideV w:val="nil"/>
        </w:tcBorders>
        <w:shd w:val="clear" w:color="auto" w:fill="EFD3D2"/>
      </w:tcPr>
    </w:tblStylePr>
    <w:tblStylePr w:type="band1Horz">
      <w:tcPr>
        <w:tcBorders>
          <w:left w:val="nil"/>
          <w:right w:val="nil"/>
          <w:insideH w:val="nil"/>
          <w:insideV w:val="nil"/>
        </w:tcBorders>
        <w:shd w:val="clear" w:color="auto" w:fill="EFD3D2"/>
      </w:tcPr>
    </w:tblStylePr>
    <w:tblStylePr w:type="neCell">
      <w:tcPr>
        <w:tcBorders>
          <w:top w:val="single" w:color="auto" w:sz="18" w:space="0"/>
          <w:left w:val="single" w:color="auto" w:sz="18" w:space="0"/>
          <w:bottom w:val="nil"/>
          <w:right w:val="nil"/>
          <w:insideH w:val="nil"/>
          <w:insideV w:val="nil"/>
        </w:tcBorders>
      </w:tcPr>
    </w:tblStylePr>
    <w:tblStylePr w:type="nwCell">
      <w:rPr>
        <w:color w:val="FFFFFF"/>
      </w:rPr>
      <w:tcPr>
        <w:tcBorders>
          <w:top w:val="single" w:color="auto" w:sz="18" w:space="0"/>
          <w:left w:val="single" w:color="auto" w:sz="18" w:space="0"/>
          <w:bottom w:val="nil"/>
          <w:right w:val="nil"/>
          <w:insideH w:val="nil"/>
          <w:insideV w:val="nil"/>
        </w:tcBorders>
      </w:tcPr>
    </w:tblStylePr>
  </w:style>
  <w:style w:type="table" w:customStyle="1" w:styleId="3005">
    <w:name w:val="中等深浅列表 1 - 着色 67"/>
    <w:basedOn w:val="88"/>
    <w:qFormat/>
    <w:uiPriority w:val="65"/>
    <w:rPr>
      <w:color w:val="000000"/>
    </w:rPr>
    <w:tblPr>
      <w:tblBorders>
        <w:top w:val="single" w:color="F79646" w:sz="8" w:space="0"/>
        <w:bottom w:val="single" w:color="F79646" w:sz="8" w:space="0"/>
      </w:tblBorders>
    </w:tblPr>
    <w:tblStylePr w:type="firstRow">
      <w:rPr>
        <w:rFonts w:ascii="Helv" w:hAnsi="Helv" w:eastAsia="Arial" w:cs="Times New Roman"/>
      </w:rPr>
      <w:tcPr>
        <w:tcBorders>
          <w:top w:val="nil"/>
          <w:left w:val="single" w:color="F79646" w:sz="8" w:space="0"/>
          <w:bottom w:val="nil"/>
          <w:right w:val="nil"/>
          <w:insideH w:val="nil"/>
          <w:insideV w:val="nil"/>
          <w:tl2br w:val="nil"/>
          <w:tr2bl w:val="nil"/>
        </w:tcBorders>
      </w:tcPr>
    </w:tblStylePr>
    <w:tblStylePr w:type="lastRow">
      <w:rPr>
        <w:b/>
        <w:bCs/>
        <w:color w:val="1F497D"/>
      </w:rPr>
      <w:tcPr>
        <w:tcBorders>
          <w:top w:val="single" w:color="F79646" w:sz="8" w:space="0"/>
          <w:left w:val="single" w:color="F79646" w:sz="8" w:space="0"/>
          <w:bottom w:val="nil"/>
          <w:right w:val="nil"/>
          <w:insideH w:val="nil"/>
          <w:insideV w:val="nil"/>
          <w:tl2br w:val="nil"/>
          <w:tr2bl w:val="nil"/>
        </w:tcBorders>
      </w:tcPr>
    </w:tblStylePr>
    <w:tblStylePr w:type="firstCol">
      <w:rPr>
        <w:b/>
        <w:bCs/>
      </w:rPr>
    </w:tblStylePr>
    <w:tblStylePr w:type="lastCol">
      <w:rPr>
        <w:b/>
        <w:bCs/>
      </w:rPr>
      <w:tcPr>
        <w:tcBorders>
          <w:top w:val="single" w:color="F79646" w:sz="8" w:space="0"/>
          <w:left w:val="single" w:color="F79646" w:sz="8" w:space="0"/>
          <w:bottom w:val="nil"/>
          <w:right w:val="nil"/>
          <w:insideH w:val="nil"/>
          <w:insideV w:val="nil"/>
          <w:tl2br w:val="nil"/>
          <w:tr2bl w:val="nil"/>
        </w:tcBorders>
      </w:tcPr>
    </w:tblStylePr>
    <w:tblStylePr w:type="band1Vert">
      <w:tcPr>
        <w:shd w:val="clear" w:color="auto" w:fill="FDE5D1"/>
      </w:tcPr>
    </w:tblStylePr>
    <w:tblStylePr w:type="band1Horz">
      <w:tcPr>
        <w:shd w:val="clear" w:color="auto" w:fill="FDE5D1"/>
      </w:tcPr>
    </w:tblStylePr>
  </w:style>
  <w:style w:type="table" w:customStyle="1" w:styleId="3006">
    <w:name w:val="彩色网格 - 着色 18"/>
    <w:basedOn w:val="88"/>
    <w:qFormat/>
    <w:uiPriority w:val="29"/>
    <w:rPr>
      <w:i/>
      <w:iCs/>
      <w:sz w:val="24"/>
    </w:rPr>
    <w:tblPr>
      <w:tblBorders>
        <w:insideH w:val="single" w:color="FFFFFF" w:sz="4" w:space="0"/>
      </w:tblBorders>
    </w:tblPr>
    <w:tcPr>
      <w:shd w:val="clear" w:color="auto" w:fill="DBE5F1"/>
    </w:tcPr>
    <w:tblStylePr w:type="firstRow">
      <w:rPr>
        <w:b/>
        <w:bCs/>
      </w:rPr>
      <w:tcPr>
        <w:shd w:val="clear" w:color="auto" w:fill="B8CCE4"/>
      </w:tcPr>
    </w:tblStylePr>
    <w:tblStylePr w:type="lastRow">
      <w:rPr>
        <w:b/>
        <w:bCs/>
        <w:color w:val="000000"/>
      </w:rPr>
      <w:tcPr>
        <w:shd w:val="clear" w:color="auto" w:fill="B8CCE4"/>
      </w:tcPr>
    </w:tblStylePr>
    <w:tblStylePr w:type="firstCol">
      <w:rPr>
        <w:color w:val="FFFFFF"/>
      </w:rPr>
      <w:tcPr>
        <w:shd w:val="clear" w:color="auto" w:fill="365F91"/>
      </w:tcPr>
    </w:tblStylePr>
    <w:tblStylePr w:type="lastCol">
      <w:rPr>
        <w:color w:val="FFFFFF"/>
      </w:rPr>
      <w:tcPr>
        <w:shd w:val="clear" w:color="auto" w:fill="365F91"/>
      </w:tcPr>
    </w:tblStylePr>
    <w:tblStylePr w:type="band1Vert">
      <w:tcPr>
        <w:shd w:val="clear" w:color="auto" w:fill="A7BFDE"/>
      </w:tcPr>
    </w:tblStylePr>
    <w:tblStylePr w:type="band1Horz">
      <w:tcPr>
        <w:shd w:val="clear" w:color="auto" w:fill="A7BFDE"/>
      </w:tcPr>
    </w:tblStylePr>
  </w:style>
  <w:style w:type="table" w:customStyle="1" w:styleId="3007">
    <w:name w:val="无格式表格 217"/>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3008">
    <w:name w:val="网格型129"/>
    <w:basedOn w:val="88"/>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009">
    <w:name w:val="网格型218"/>
    <w:basedOn w:val="88"/>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010">
    <w:name w:val="网格型310"/>
    <w:basedOn w:val="88"/>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011">
    <w:name w:val="网格型48"/>
    <w:basedOn w:val="88"/>
    <w:qFormat/>
    <w:uiPriority w:val="5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012">
    <w:name w:val="网格表 4 - 着色 617"/>
    <w:basedOn w:val="88"/>
    <w:qFormat/>
    <w:uiPriority w:val="49"/>
    <w:tblPr>
      <w:tblBorders>
        <w:top w:val="single" w:color="A8D08D" w:sz="4" w:space="0"/>
        <w:left w:val="single" w:color="A8D08D" w:sz="4" w:space="0"/>
        <w:bottom w:val="single" w:color="A8D08D" w:sz="4" w:space="0"/>
        <w:right w:val="single" w:color="A8D08D" w:sz="4" w:space="0"/>
        <w:insideH w:val="single" w:color="A8D08D" w:sz="4" w:space="0"/>
        <w:insideV w:val="single" w:color="A8D08D" w:sz="4" w:space="0"/>
      </w:tblBorders>
    </w:tblPr>
    <w:tblStylePr w:type="firstRow">
      <w:rPr>
        <w:b/>
        <w:bCs/>
        <w:color w:val="FFFFFF"/>
      </w:rPr>
      <w:tcPr>
        <w:tcBorders>
          <w:top w:val="single" w:color="70AD47" w:sz="4" w:space="0"/>
          <w:left w:val="single" w:color="70AD47" w:sz="4" w:space="0"/>
          <w:bottom w:val="single" w:color="70AD47" w:sz="4" w:space="0"/>
          <w:right w:val="single" w:color="70AD47" w:sz="4" w:space="0"/>
          <w:insideH w:val="nil"/>
          <w:insideV w:val="nil"/>
        </w:tcBorders>
        <w:shd w:val="clear" w:color="auto" w:fill="70AD47"/>
      </w:tcPr>
    </w:tblStylePr>
    <w:tblStylePr w:type="lastRow">
      <w:rPr>
        <w:b/>
        <w:bCs/>
      </w:rPr>
      <w:tcPr>
        <w:tcBorders>
          <w:top w:val="double" w:color="70AD47" w:sz="4" w:space="0"/>
        </w:tcBorders>
      </w:tcPr>
    </w:tblStylePr>
    <w:tblStylePr w:type="firstCol">
      <w:rPr>
        <w:b/>
        <w:bCs/>
      </w:rPr>
    </w:tblStylePr>
    <w:tblStylePr w:type="lastCol">
      <w:rPr>
        <w:b/>
        <w:bCs/>
      </w:rPr>
    </w:tblStylePr>
    <w:tblStylePr w:type="band1Vert">
      <w:tcPr>
        <w:shd w:val="clear" w:color="auto" w:fill="E2EFD9"/>
      </w:tcPr>
    </w:tblStylePr>
    <w:tblStylePr w:type="band1Horz">
      <w:tcPr>
        <w:shd w:val="clear" w:color="auto" w:fill="E2EFD9"/>
      </w:tcPr>
    </w:tblStylePr>
  </w:style>
  <w:style w:type="table" w:customStyle="1" w:styleId="3013">
    <w:name w:val="网格表 4 - 着色 317"/>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insideV w:val="nil"/>
        </w:tcBorders>
        <w:shd w:val="clear" w:color="auto" w:fill="A5A5A5"/>
      </w:tcPr>
    </w:tblStylePr>
    <w:tblStylePr w:type="lastRow">
      <w:rPr>
        <w:b/>
        <w:bCs/>
      </w:rPr>
      <w:tcPr>
        <w:tcBorders>
          <w:top w:val="double" w:color="A5A5A5"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3014">
    <w:name w:val="网格表 5 深色 - 着色 317"/>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DEDE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A5A5A5"/>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A5A5A5"/>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A5A5A5"/>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A5A5A5"/>
      </w:tcPr>
    </w:tblStylePr>
    <w:tblStylePr w:type="band1Vert">
      <w:tcPr>
        <w:shd w:val="clear" w:color="auto" w:fill="DBDBDB"/>
      </w:tcPr>
    </w:tblStylePr>
    <w:tblStylePr w:type="band1Horz">
      <w:tcPr>
        <w:shd w:val="clear" w:color="auto" w:fill="DBDBDB"/>
      </w:tcPr>
    </w:tblStylePr>
  </w:style>
  <w:style w:type="table" w:customStyle="1" w:styleId="3015">
    <w:name w:val="清单表 4 - 着色 317"/>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tcBorders>
        <w:shd w:val="clear" w:color="auto" w:fill="A5A5A5"/>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3016">
    <w:name w:val="网格表 6 彩色 - 着色 317"/>
    <w:basedOn w:val="88"/>
    <w:qFormat/>
    <w:uiPriority w:val="51"/>
    <w:rPr>
      <w:color w:val="7B7B7B"/>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rPr>
      <w:tcPr>
        <w:tcBorders>
          <w:bottom w:val="single" w:color="C9C9C9" w:sz="12" w:space="0"/>
        </w:tcBorders>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3017">
    <w:name w:val="网格型浅色17"/>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3018">
    <w:name w:val="网格型1118"/>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019">
    <w:name w:val="网格型57"/>
    <w:basedOn w:val="88"/>
    <w:qFormat/>
    <w:uiPriority w:val="0"/>
    <w:pPr>
      <w:widowControl w:val="0"/>
      <w:spacing w:before="50" w:beforeLines="50" w:after="50" w:afterLines="50" w:line="30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020">
    <w:name w:val="网格型1210"/>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021">
    <w:name w:val="网格型67"/>
    <w:basedOn w:val="88"/>
    <w:qFormat/>
    <w:uiPriority w:val="0"/>
    <w:pPr>
      <w:widowControl w:val="0"/>
      <w:spacing w:before="50" w:beforeLines="50" w:after="50" w:afterLines="50" w:line="30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022">
    <w:name w:val="网格型77"/>
    <w:basedOn w:val="88"/>
    <w:qFormat/>
    <w:uiPriority w:val="59"/>
    <w:pPr>
      <w:widowControl w:val="0"/>
      <w:spacing w:before="50" w:beforeLines="50" w:after="50" w:afterLines="50" w:line="30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023">
    <w:name w:val="无格式表格 227"/>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3024">
    <w:name w:val="网格表 5 深色 - 着色 327"/>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AF1D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9BBB59"/>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9BBB59"/>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9BBB59"/>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9BBB59"/>
      </w:tcPr>
    </w:tblStylePr>
    <w:tblStylePr w:type="band1Vert">
      <w:tcPr>
        <w:shd w:val="clear" w:color="auto" w:fill="D6E3BC"/>
      </w:tcPr>
    </w:tblStylePr>
    <w:tblStylePr w:type="band1Horz">
      <w:tcPr>
        <w:shd w:val="clear" w:color="auto" w:fill="D6E3BC"/>
      </w:tcPr>
    </w:tblStylePr>
  </w:style>
  <w:style w:type="table" w:customStyle="1" w:styleId="3025">
    <w:name w:val="清单表 4 - 着色 327"/>
    <w:basedOn w:val="88"/>
    <w:qFormat/>
    <w:uiPriority w:val="49"/>
    <w:tblPr>
      <w:tblBorders>
        <w:top w:val="single" w:color="C2D69B" w:sz="4" w:space="0"/>
        <w:left w:val="single" w:color="C2D69B" w:sz="4" w:space="0"/>
        <w:bottom w:val="single" w:color="C2D69B" w:sz="4" w:space="0"/>
        <w:right w:val="single" w:color="C2D69B" w:sz="4" w:space="0"/>
        <w:insideH w:val="single" w:color="C2D69B" w:sz="4" w:space="0"/>
      </w:tblBorders>
    </w:tblPr>
    <w:tblStylePr w:type="firstRow">
      <w:rPr>
        <w:b/>
        <w:bCs/>
        <w:color w:val="FFFFFF"/>
      </w:rPr>
      <w:tcPr>
        <w:tcBorders>
          <w:top w:val="single" w:color="9BBB59" w:sz="4" w:space="0"/>
          <w:left w:val="single" w:color="9BBB59" w:sz="4" w:space="0"/>
          <w:bottom w:val="single" w:color="9BBB59" w:sz="4" w:space="0"/>
          <w:right w:val="single" w:color="9BBB59" w:sz="4" w:space="0"/>
          <w:insideH w:val="nil"/>
        </w:tcBorders>
        <w:shd w:val="clear" w:color="auto" w:fill="9BBB59"/>
      </w:tcPr>
    </w:tblStylePr>
    <w:tblStylePr w:type="lastRow">
      <w:rPr>
        <w:b/>
        <w:bCs/>
      </w:rPr>
      <w:tcPr>
        <w:tcBorders>
          <w:top w:val="double" w:color="C2D69B" w:sz="4" w:space="0"/>
        </w:tcBorders>
      </w:tcPr>
    </w:tblStylePr>
    <w:tblStylePr w:type="firstCol">
      <w:rPr>
        <w:b/>
        <w:bCs/>
      </w:rPr>
    </w:tblStylePr>
    <w:tblStylePr w:type="lastCol">
      <w:rPr>
        <w:b/>
        <w:bCs/>
      </w:rPr>
    </w:tblStylePr>
    <w:tblStylePr w:type="band1Vert">
      <w:tcPr>
        <w:shd w:val="clear" w:color="auto" w:fill="EAF1DD"/>
      </w:tcPr>
    </w:tblStylePr>
    <w:tblStylePr w:type="band1Horz">
      <w:tcPr>
        <w:shd w:val="clear" w:color="auto" w:fill="EAF1DD"/>
      </w:tcPr>
    </w:tblStylePr>
  </w:style>
  <w:style w:type="table" w:customStyle="1" w:styleId="3026">
    <w:name w:val="网格表 6 彩色 - 着色 327"/>
    <w:basedOn w:val="88"/>
    <w:qFormat/>
    <w:uiPriority w:val="51"/>
    <w:rPr>
      <w:color w:val="76923C"/>
    </w:rPr>
    <w:tblPr>
      <w:tblBorders>
        <w:top w:val="single" w:color="C2D69B" w:sz="4" w:space="0"/>
        <w:left w:val="single" w:color="C2D69B" w:sz="4" w:space="0"/>
        <w:bottom w:val="single" w:color="C2D69B" w:sz="4" w:space="0"/>
        <w:right w:val="single" w:color="C2D69B" w:sz="4" w:space="0"/>
        <w:insideH w:val="single" w:color="C2D69B" w:sz="4" w:space="0"/>
        <w:insideV w:val="single" w:color="C2D69B" w:sz="4" w:space="0"/>
      </w:tblBorders>
    </w:tblPr>
    <w:tblStylePr w:type="firstRow">
      <w:rPr>
        <w:b/>
        <w:bCs/>
      </w:rPr>
      <w:tcPr>
        <w:tcBorders>
          <w:bottom w:val="single" w:color="C2D69B" w:sz="12" w:space="0"/>
        </w:tcBorders>
      </w:tcPr>
    </w:tblStylePr>
    <w:tblStylePr w:type="lastRow">
      <w:rPr>
        <w:b/>
        <w:bCs/>
      </w:rPr>
      <w:tcPr>
        <w:tcBorders>
          <w:top w:val="double" w:color="C2D69B" w:sz="4" w:space="0"/>
        </w:tcBorders>
      </w:tcPr>
    </w:tblStylePr>
    <w:tblStylePr w:type="firstCol">
      <w:rPr>
        <w:b/>
        <w:bCs/>
      </w:rPr>
    </w:tblStylePr>
    <w:tblStylePr w:type="lastCol">
      <w:rPr>
        <w:b/>
        <w:bCs/>
      </w:rPr>
    </w:tblStylePr>
    <w:tblStylePr w:type="band1Vert">
      <w:tcPr>
        <w:shd w:val="clear" w:color="auto" w:fill="EAF1DD"/>
      </w:tcPr>
    </w:tblStylePr>
    <w:tblStylePr w:type="band1Horz">
      <w:tcPr>
        <w:shd w:val="clear" w:color="auto" w:fill="EAF1DD"/>
      </w:tcPr>
    </w:tblStylePr>
  </w:style>
  <w:style w:type="table" w:customStyle="1" w:styleId="3027">
    <w:name w:val="网格型浅色27"/>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3028">
    <w:name w:val="网格型87"/>
    <w:basedOn w:val="8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029">
    <w:name w:val="网格型137"/>
    <w:basedOn w:val="8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030">
    <w:name w:val="网格型219"/>
    <w:basedOn w:val="8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031">
    <w:name w:val="网格型317"/>
    <w:basedOn w:val="8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032">
    <w:name w:val="网格型97"/>
    <w:basedOn w:val="88"/>
    <w:unhideWhenUsed/>
    <w:qFormat/>
    <w:uiPriority w:val="0"/>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033">
    <w:name w:val="网格表 1 浅色17"/>
    <w:basedOn w:val="88"/>
    <w:qFormat/>
    <w:uiPriority w:val="46"/>
    <w:rPr>
      <w:rFonts w:ascii="Calibri" w:hAnsi="Calibri"/>
    </w:rPr>
    <w:tblPr>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Pr>
    <w:tblStylePr w:type="firstRow">
      <w:rPr>
        <w:b/>
        <w:bCs/>
      </w:rPr>
      <w:tcPr>
        <w:tcBorders>
          <w:bottom w:val="single" w:color="666666" w:sz="12" w:space="0"/>
        </w:tcBorders>
      </w:tcPr>
    </w:tblStylePr>
    <w:tblStylePr w:type="lastRow">
      <w:rPr>
        <w:b/>
        <w:bCs/>
      </w:rPr>
      <w:tcPr>
        <w:tcBorders>
          <w:top w:val="double" w:color="666666" w:sz="2" w:space="0"/>
        </w:tcBorders>
      </w:tcPr>
    </w:tblStylePr>
    <w:tblStylePr w:type="firstCol">
      <w:rPr>
        <w:b/>
        <w:bCs/>
      </w:rPr>
    </w:tblStylePr>
    <w:tblStylePr w:type="lastCol">
      <w:rPr>
        <w:b/>
        <w:bCs/>
      </w:rPr>
    </w:tblStylePr>
  </w:style>
  <w:style w:type="table" w:customStyle="1" w:styleId="3034">
    <w:name w:val="简明型 117"/>
    <w:basedOn w:val="88"/>
    <w:qFormat/>
    <w:uiPriority w:val="0"/>
    <w:pPr>
      <w:widowControl w:val="0"/>
      <w:adjustRightInd w:val="0"/>
      <w:snapToGrid w:val="0"/>
      <w:spacing w:line="300" w:lineRule="auto"/>
      <w:ind w:firstLine="200" w:firstLineChars="200"/>
      <w:jc w:val="both"/>
    </w:pPr>
    <w:rPr>
      <w:rFonts w:ascii="Cambria" w:hAnsi="Cambria"/>
    </w:rPr>
    <w:tblPr>
      <w:jc w:val="center"/>
      <w:tblBorders>
        <w:top w:val="single" w:color="008000" w:sz="12" w:space="0"/>
        <w:bottom w:val="single" w:color="008000" w:sz="12" w:space="0"/>
      </w:tblBorders>
    </w:tblPr>
    <w:trPr>
      <w:cantSplit/>
      <w:jc w:val="center"/>
    </w:tr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3035">
    <w:name w:val="网格型 517"/>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3036">
    <w:name w:val="网格型 817"/>
    <w:basedOn w:val="88"/>
    <w:qFormat/>
    <w:uiPriority w:val="0"/>
    <w:pPr>
      <w:widowControl w:val="0"/>
      <w:ind w:firstLine="200" w:firstLineChars="200"/>
      <w:jc w:val="both"/>
    </w:pPr>
    <w:rPr>
      <w:rFonts w:ascii="Cambria" w:hAnsi="Cambria"/>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3037">
    <w:name w:val="三线表7"/>
    <w:basedOn w:val="88"/>
    <w:qFormat/>
    <w:uiPriority w:val="0"/>
    <w:rPr>
      <w:rFonts w:ascii="Calibri" w:hAnsi="Calibri"/>
    </w:rPr>
    <w:tblStylePr w:type="firstRow">
      <w:tcPr>
        <w:tcBorders>
          <w:top w:val="single" w:color="auto" w:sz="4" w:space="0"/>
          <w:left w:val="nil"/>
          <w:bottom w:val="single" w:color="auto" w:sz="4" w:space="0"/>
          <w:right w:val="nil"/>
          <w:insideH w:val="nil"/>
          <w:insideV w:val="nil"/>
          <w:tl2br w:val="nil"/>
          <w:tr2bl w:val="nil"/>
        </w:tcBorders>
      </w:tcPr>
    </w:tblStylePr>
    <w:tblStylePr w:type="lastRow">
      <w:tcPr>
        <w:tcBorders>
          <w:top w:val="nil"/>
          <w:bottom w:val="single" w:color="auto" w:sz="4" w:space="0"/>
        </w:tcBorders>
      </w:tcPr>
    </w:tblStylePr>
  </w:style>
  <w:style w:type="table" w:customStyle="1" w:styleId="3038">
    <w:name w:val="浅色列表 - 强调文字颜色 117"/>
    <w:basedOn w:val="114"/>
    <w:semiHidden/>
    <w:qFormat/>
    <w:uiPriority w:val="0"/>
    <w:pPr>
      <w:ind w:firstLine="0" w:firstLineChars="0"/>
    </w:pPr>
    <w:rPr>
      <w:rFonts w:ascii="Calibri" w:hAnsi="Calibri" w:eastAsia="微软雅黑"/>
    </w:rPr>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cPr>
        <w:tcBorders>
          <w:tl2br w:val="nil"/>
          <w:tr2bl w:val="nil"/>
        </w:tcBorders>
        <w:shd w:val="clear" w:color="auto" w:fill="4F81BD"/>
      </w:tcPr>
    </w:tblStylePr>
    <w:tblStylePr w:type="lastRow">
      <w:pPr>
        <w:spacing w:before="0" w:after="0" w:line="240" w:lineRule="auto"/>
      </w:pPr>
      <w:rPr>
        <w:b/>
        <w:bCs/>
      </w:r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cPr>
        <w:tcBorders>
          <w:top w:val="single" w:color="4F81BD" w:sz="8" w:space="0"/>
          <w:left w:val="single" w:color="4F81BD" w:sz="8" w:space="0"/>
          <w:bottom w:val="single" w:color="4F81BD" w:sz="8" w:space="0"/>
          <w:right w:val="single" w:color="4F81BD" w:sz="8" w:space="0"/>
        </w:tcBorders>
      </w:tcPr>
    </w:tblStylePr>
    <w:tblStylePr w:type="band1Horz">
      <w:rPr>
        <w:color w:val="auto"/>
      </w:rPr>
      <w:tcPr>
        <w:tcBorders>
          <w:top w:val="single" w:color="4F81BD" w:sz="8" w:space="0"/>
          <w:left w:val="single" w:color="4F81BD" w:sz="8" w:space="0"/>
          <w:bottom w:val="single" w:color="4F81BD" w:sz="8" w:space="0"/>
          <w:right w:val="single" w:color="4F81BD" w:sz="8" w:space="0"/>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3039">
    <w:name w:val="中等深浅底纹 2 - 强调文字颜色 117"/>
    <w:basedOn w:val="88"/>
    <w:semiHidden/>
    <w:qFormat/>
    <w:uiPriority w:val="0"/>
    <w:rPr>
      <w:rFonts w:ascii="Calibri" w:hAnsi="Calibri" w:eastAsia="微软雅黑"/>
    </w:rPr>
    <w:tblPr>
      <w:tblBorders>
        <w:top w:val="single" w:color="auto" w:sz="18" w:space="0"/>
        <w:bottom w:val="single" w:color="auto" w:sz="18" w:space="0"/>
      </w:tblBorders>
    </w:tblPr>
    <w:tblStylePr w:type="firstRow">
      <w:pPr>
        <w:spacing w:before="0" w:after="0" w:line="240" w:lineRule="auto"/>
      </w:pPr>
      <w:rPr>
        <w:b/>
        <w:bCs/>
        <w:color w:val="FFFFFF"/>
      </w:rPr>
      <w:tcPr>
        <w:tcBorders>
          <w:top w:val="single" w:color="auto" w:sz="18" w:space="0"/>
          <w:left w:val="nil"/>
          <w:bottom w:val="single" w:color="auto" w:sz="18" w:space="0"/>
          <w:right w:val="nil"/>
          <w:insideH w:val="nil"/>
          <w:insideV w:val="nil"/>
        </w:tcBorders>
        <w:shd w:val="clear" w:color="auto" w:fill="4F81BD"/>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cPr>
        <w:tcBorders>
          <w:top w:val="nil"/>
          <w:left w:val="nil"/>
          <w:bottom w:val="single" w:color="auto" w:sz="18" w:space="0"/>
          <w:right w:val="nil"/>
          <w:insideH w:val="nil"/>
          <w:insideV w:val="nil"/>
        </w:tcBorders>
        <w:shd w:val="clear" w:color="auto" w:fill="4F81BD"/>
      </w:tcPr>
    </w:tblStylePr>
    <w:tblStylePr w:type="lastCol">
      <w:rPr>
        <w:b/>
        <w:bCs/>
        <w:color w:val="FFFFFF"/>
      </w:rPr>
      <w:tcPr>
        <w:tcBorders>
          <w:left w:val="nil"/>
          <w:right w:val="nil"/>
          <w:insideH w:val="nil"/>
          <w:insideV w:val="nil"/>
        </w:tcBorders>
        <w:shd w:val="clear" w:color="auto" w:fill="4F81BD"/>
      </w:tcPr>
    </w:tblStylePr>
    <w:tblStylePr w:type="band1Vert">
      <w:tcPr>
        <w:tcBorders>
          <w:left w:val="nil"/>
          <w:right w:val="nil"/>
          <w:insideH w:val="nil"/>
          <w:insideV w:val="nil"/>
        </w:tcBorders>
        <w:shd w:val="clear" w:color="auto" w:fill="D8D8D8"/>
      </w:tcPr>
    </w:tblStylePr>
    <w:tblStylePr w:type="band1Horz">
      <w:tcPr>
        <w:shd w:val="clear" w:color="auto" w:fill="D8D8D8"/>
      </w:tcPr>
    </w:tblStylePr>
    <w:tblStylePr w:type="neCell">
      <w:tcPr>
        <w:tcBorders>
          <w:top w:val="single" w:color="auto" w:sz="18" w:space="0"/>
          <w:left w:val="nil"/>
          <w:bottom w:val="single" w:color="auto" w:sz="18" w:space="0"/>
          <w:right w:val="nil"/>
          <w:insideH w:val="nil"/>
          <w:insideV w:val="nil"/>
        </w:tcBorders>
      </w:tcPr>
    </w:tblStylePr>
    <w:tblStylePr w:type="nwCell">
      <w:rPr>
        <w:color w:val="FFFFFF"/>
      </w:rPr>
      <w:tcPr>
        <w:tcBorders>
          <w:top w:val="single" w:color="auto" w:sz="18" w:space="0"/>
          <w:left w:val="nil"/>
          <w:bottom w:val="single" w:color="auto" w:sz="18" w:space="0"/>
          <w:right w:val="nil"/>
          <w:insideH w:val="nil"/>
          <w:insideV w:val="nil"/>
        </w:tcBorders>
      </w:tcPr>
    </w:tblStylePr>
  </w:style>
  <w:style w:type="table" w:customStyle="1" w:styleId="3040">
    <w:name w:val="浅色网格 - 强调文字颜色 118"/>
    <w:basedOn w:val="88"/>
    <w:semiHidden/>
    <w:qFormat/>
    <w:uiPriority w:val="0"/>
    <w:rPr>
      <w:rFonts w:ascii="Calibri" w:hAnsi="Calibri" w:eastAsia="微软雅黑"/>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ascii="Helv" w:hAnsi="Helv" w:eastAsia="Arial Unicode MS" w:cs="Times New Roman"/>
        <w:b/>
        <w:bCs/>
      </w:rPr>
      <w:tcPr>
        <w:tcBorders>
          <w:top w:val="single" w:color="4F81BD" w:sz="8" w:space="0"/>
          <w:left w:val="single" w:color="4F81BD" w:sz="8" w:space="0"/>
          <w:bottom w:val="single" w:color="4F81BD" w:sz="18" w:space="0"/>
          <w:right w:val="single" w:color="4F81BD" w:sz="8" w:space="0"/>
          <w:insideH w:val="nil"/>
          <w:insideV w:val="single" w:sz="8" w:space="0"/>
        </w:tcBorders>
      </w:tcPr>
    </w:tblStylePr>
    <w:tblStylePr w:type="lastRow">
      <w:pPr>
        <w:spacing w:before="0" w:after="0" w:line="240" w:lineRule="auto"/>
      </w:pPr>
      <w:rPr>
        <w:rFonts w:ascii="Helv" w:hAnsi="Helv" w:eastAsia="Arial Unicode MS" w:cs="Times New Roman"/>
        <w:b/>
        <w:bCs/>
      </w:r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ascii="Helv" w:hAnsi="Helv" w:eastAsia="Arial Unicode MS" w:cs="Times New Roman"/>
        <w:b/>
        <w:bCs/>
      </w:rPr>
    </w:tblStylePr>
    <w:tblStylePr w:type="lastCol">
      <w:rPr>
        <w:rFonts w:ascii="Helv" w:hAnsi="Helv" w:eastAsia="Arial Unicode MS" w:cs="Times New Roman"/>
        <w:b/>
        <w:bCs/>
      </w:rPr>
      <w:tcPr>
        <w:tcBorders>
          <w:top w:val="single" w:color="4F81BD" w:sz="8" w:space="0"/>
          <w:left w:val="single" w:color="4F81BD" w:sz="8" w:space="0"/>
          <w:bottom w:val="single" w:color="4F81BD" w:sz="8" w:space="0"/>
          <w:right w:val="single" w:color="4F81BD" w:sz="8" w:space="0"/>
        </w:tcBorders>
      </w:tcPr>
    </w:tblStylePr>
    <w:tblStylePr w:type="band1Vert">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customStyle="1" w:styleId="3041">
    <w:name w:val="浅色底纹17"/>
    <w:basedOn w:val="88"/>
    <w:semiHidden/>
    <w:qFormat/>
    <w:uiPriority w:val="0"/>
    <w:rPr>
      <w:rFonts w:ascii="Calibri" w:hAnsi="Calibri" w:eastAsia="微软雅黑"/>
      <w:color w:val="000000"/>
    </w:rPr>
    <w:tblPr>
      <w:tblBorders>
        <w:top w:val="single" w:color="000000" w:sz="8" w:space="0"/>
        <w:bottom w:val="single" w:color="000000" w:sz="8" w:space="0"/>
      </w:tblBorders>
    </w:tblPr>
    <w:tblStylePr w:type="fir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3042">
    <w:name w:val="浅色网格 - 强调文字颜色 1117"/>
    <w:basedOn w:val="88"/>
    <w:semiHidden/>
    <w:qFormat/>
    <w:uiPriority w:val="0"/>
    <w:rPr>
      <w:rFonts w:ascii="Calibri" w:hAnsi="Calibri" w:eastAsia="微软雅黑"/>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ascii="Helv" w:hAnsi="Helv" w:eastAsia="Arial Unicode MS" w:cs="Times New Roman"/>
        <w:b/>
        <w:bCs/>
      </w:rPr>
      <w:tcPr>
        <w:tcBorders>
          <w:top w:val="single" w:color="4F81BD" w:sz="8" w:space="0"/>
          <w:left w:val="single" w:color="4F81BD" w:sz="8" w:space="0"/>
          <w:bottom w:val="single" w:color="4F81BD" w:sz="18" w:space="0"/>
          <w:right w:val="single" w:color="4F81BD" w:sz="8" w:space="0"/>
          <w:insideH w:val="nil"/>
          <w:insideV w:val="single" w:sz="8" w:space="0"/>
        </w:tcBorders>
      </w:tcPr>
    </w:tblStylePr>
    <w:tblStylePr w:type="lastRow">
      <w:pPr>
        <w:spacing w:before="0" w:after="0" w:line="240" w:lineRule="auto"/>
      </w:pPr>
      <w:rPr>
        <w:rFonts w:ascii="Helv" w:hAnsi="Helv" w:eastAsia="Arial Unicode MS" w:cs="Times New Roman"/>
        <w:b/>
        <w:bCs/>
      </w:r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ascii="Helv" w:hAnsi="Helv" w:eastAsia="Arial Unicode MS" w:cs="Times New Roman"/>
        <w:b/>
        <w:bCs/>
      </w:rPr>
    </w:tblStylePr>
    <w:tblStylePr w:type="lastCol">
      <w:rPr>
        <w:rFonts w:ascii="Helv" w:hAnsi="Helv" w:eastAsia="Arial Unicode MS" w:cs="Times New Roman"/>
        <w:b/>
        <w:bCs/>
      </w:rPr>
      <w:tcPr>
        <w:tcBorders>
          <w:top w:val="single" w:color="4F81BD" w:sz="8" w:space="0"/>
          <w:left w:val="single" w:color="4F81BD" w:sz="8" w:space="0"/>
          <w:bottom w:val="single" w:color="4F81BD" w:sz="8" w:space="0"/>
          <w:right w:val="single" w:color="4F81BD" w:sz="8" w:space="0"/>
        </w:tcBorders>
      </w:tcPr>
    </w:tblStylePr>
    <w:tblStylePr w:type="band1Vert">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customStyle="1" w:styleId="3043">
    <w:name w:val="网格型147"/>
    <w:basedOn w:val="88"/>
    <w:qFormat/>
    <w:uiPriority w:val="59"/>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044">
    <w:name w:val="网格型1119"/>
    <w:basedOn w:val="88"/>
    <w:qFormat/>
    <w:uiPriority w:val="59"/>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045">
    <w:name w:val="网格型107"/>
    <w:basedOn w:val="88"/>
    <w:unhideWhenUsed/>
    <w:qFormat/>
    <w:uiPriority w:val="5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046">
    <w:name w:val="简明型 127"/>
    <w:basedOn w:val="88"/>
    <w:qFormat/>
    <w:uiPriority w:val="0"/>
    <w:pPr>
      <w:widowControl w:val="0"/>
      <w:adjustRightInd w:val="0"/>
      <w:snapToGrid w:val="0"/>
      <w:spacing w:line="300" w:lineRule="auto"/>
      <w:ind w:firstLine="200" w:firstLineChars="200"/>
      <w:jc w:val="both"/>
    </w:pPr>
    <w:rPr>
      <w:rFonts w:ascii="Cambria" w:hAnsi="Cambria"/>
    </w:rPr>
    <w:tblPr>
      <w:jc w:val="center"/>
      <w:tblBorders>
        <w:top w:val="single" w:color="008000" w:sz="12" w:space="0"/>
        <w:bottom w:val="single" w:color="008000" w:sz="12" w:space="0"/>
      </w:tblBorders>
    </w:tblPr>
    <w:trPr>
      <w:cantSplit/>
      <w:jc w:val="center"/>
    </w:tr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3047">
    <w:name w:val="网格型 527"/>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3048">
    <w:name w:val="网格型 827"/>
    <w:basedOn w:val="88"/>
    <w:qFormat/>
    <w:uiPriority w:val="0"/>
    <w:pPr>
      <w:widowControl w:val="0"/>
      <w:ind w:firstLine="200" w:firstLineChars="200"/>
      <w:jc w:val="both"/>
    </w:pPr>
    <w:rPr>
      <w:rFonts w:ascii="Cambria" w:hAnsi="Cambria"/>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3049">
    <w:name w:val="网格型157"/>
    <w:basedOn w:val="88"/>
    <w:qFormat/>
    <w:uiPriority w:val="0"/>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050">
    <w:name w:val="网格型1127"/>
    <w:basedOn w:val="88"/>
    <w:qFormat/>
    <w:uiPriority w:val="0"/>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051">
    <w:name w:val="表三维效果 117"/>
    <w:basedOn w:val="88"/>
    <w:qFormat/>
    <w:uiPriority w:val="0"/>
    <w:pPr>
      <w:widowControl w:val="0"/>
      <w:jc w:val="both"/>
    </w:p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3052">
    <w:name w:val="表三维效果 217"/>
    <w:basedOn w:val="88"/>
    <w:qFormat/>
    <w:uiPriority w:val="0"/>
    <w:pPr>
      <w:widowControl w:val="0"/>
      <w:jc w:val="both"/>
    </w:p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3053">
    <w:name w:val="表三维效果 317"/>
    <w:basedOn w:val="88"/>
    <w:qFormat/>
    <w:uiPriority w:val="0"/>
    <w:pPr>
      <w:widowControl w:val="0"/>
      <w:jc w:val="both"/>
    </w:p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3054">
    <w:name w:val="网格表 1 浅色27"/>
    <w:basedOn w:val="88"/>
    <w:qFormat/>
    <w:uiPriority w:val="46"/>
    <w:rPr>
      <w:rFonts w:ascii="Calibri" w:hAnsi="Calibri"/>
    </w:rPr>
    <w:tblPr>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Pr>
    <w:tblStylePr w:type="firstRow">
      <w:rPr>
        <w:b/>
        <w:bCs/>
      </w:rPr>
      <w:tcPr>
        <w:tcBorders>
          <w:bottom w:val="single" w:color="666666" w:sz="12" w:space="0"/>
        </w:tcBorders>
      </w:tcPr>
    </w:tblStylePr>
    <w:tblStylePr w:type="lastRow">
      <w:rPr>
        <w:b/>
        <w:bCs/>
      </w:rPr>
      <w:tcPr>
        <w:tcBorders>
          <w:top w:val="double" w:color="666666" w:sz="2" w:space="0"/>
        </w:tcBorders>
      </w:tcPr>
    </w:tblStylePr>
    <w:tblStylePr w:type="firstCol">
      <w:rPr>
        <w:b/>
        <w:bCs/>
      </w:rPr>
    </w:tblStylePr>
    <w:tblStylePr w:type="lastCol">
      <w:rPr>
        <w:b/>
        <w:bCs/>
      </w:rPr>
    </w:tblStylePr>
  </w:style>
  <w:style w:type="table" w:customStyle="1" w:styleId="3055">
    <w:name w:val="无格式表格 237"/>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3056">
    <w:name w:val="网格表 5 深色 - 着色 337"/>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DEDE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A5A5A5"/>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A5A5A5"/>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A5A5A5"/>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A5A5A5"/>
      </w:tcPr>
    </w:tblStylePr>
    <w:tblStylePr w:type="band1Vert">
      <w:tcPr>
        <w:shd w:val="clear" w:color="auto" w:fill="DBDBDB"/>
      </w:tcPr>
    </w:tblStylePr>
    <w:tblStylePr w:type="band1Horz">
      <w:tcPr>
        <w:shd w:val="clear" w:color="auto" w:fill="DBDBDB"/>
      </w:tcPr>
    </w:tblStylePr>
  </w:style>
  <w:style w:type="table" w:customStyle="1" w:styleId="3057">
    <w:name w:val="清单表 4 - 着色 337"/>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tcBorders>
        <w:shd w:val="clear" w:color="auto" w:fill="A5A5A5"/>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3058">
    <w:name w:val="网格表 6 彩色 - 着色 337"/>
    <w:basedOn w:val="88"/>
    <w:qFormat/>
    <w:uiPriority w:val="51"/>
    <w:rPr>
      <w:color w:val="7B7B7B"/>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rPr>
      <w:tcPr>
        <w:tcBorders>
          <w:bottom w:val="single" w:color="C9C9C9" w:sz="12" w:space="0"/>
        </w:tcBorders>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3059">
    <w:name w:val="网格型浅色37"/>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3060">
    <w:name w:val="网格型167"/>
    <w:basedOn w:val="8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061">
    <w:name w:val="无格式表格 247"/>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3062">
    <w:name w:val="网格型177"/>
    <w:basedOn w:val="88"/>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063">
    <w:name w:val="网格型227"/>
    <w:basedOn w:val="88"/>
    <w:qFormat/>
    <w:uiPriority w:val="39"/>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064">
    <w:name w:val="网格型327"/>
    <w:basedOn w:val="88"/>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065">
    <w:name w:val="网格型417"/>
    <w:basedOn w:val="88"/>
    <w:qFormat/>
    <w:uiPriority w:val="5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066">
    <w:name w:val="简明型 137"/>
    <w:basedOn w:val="88"/>
    <w:qFormat/>
    <w:uiPriority w:val="0"/>
    <w:pPr>
      <w:widowControl w:val="0"/>
      <w:spacing w:line="300" w:lineRule="auto"/>
      <w:jc w:val="both"/>
    </w:pPr>
    <w:tblPr>
      <w:tblBorders>
        <w:top w:val="single" w:color="008000" w:sz="12" w:space="0"/>
        <w:bottom w:val="single" w:color="008000" w:sz="12" w:space="0"/>
      </w:tblBorders>
    </w:tbl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3067">
    <w:name w:val="网格表 4 - 着色 627"/>
    <w:basedOn w:val="88"/>
    <w:qFormat/>
    <w:uiPriority w:val="49"/>
    <w:tblPr>
      <w:tblBorders>
        <w:top w:val="single" w:color="A8D08D" w:sz="4" w:space="0"/>
        <w:left w:val="single" w:color="A8D08D" w:sz="4" w:space="0"/>
        <w:bottom w:val="single" w:color="A8D08D" w:sz="4" w:space="0"/>
        <w:right w:val="single" w:color="A8D08D" w:sz="4" w:space="0"/>
        <w:insideH w:val="single" w:color="A8D08D" w:sz="4" w:space="0"/>
        <w:insideV w:val="single" w:color="A8D08D" w:sz="4" w:space="0"/>
      </w:tblBorders>
    </w:tblPr>
    <w:tblStylePr w:type="firstRow">
      <w:rPr>
        <w:b/>
        <w:bCs/>
        <w:color w:val="FFFFFF"/>
      </w:rPr>
      <w:tcPr>
        <w:tcBorders>
          <w:top w:val="single" w:color="70AD47" w:sz="4" w:space="0"/>
          <w:left w:val="single" w:color="70AD47" w:sz="4" w:space="0"/>
          <w:bottom w:val="single" w:color="70AD47" w:sz="4" w:space="0"/>
          <w:right w:val="single" w:color="70AD47" w:sz="4" w:space="0"/>
          <w:insideH w:val="nil"/>
          <w:insideV w:val="nil"/>
        </w:tcBorders>
        <w:shd w:val="clear" w:color="auto" w:fill="70AD47"/>
      </w:tcPr>
    </w:tblStylePr>
    <w:tblStylePr w:type="lastRow">
      <w:rPr>
        <w:b/>
        <w:bCs/>
      </w:rPr>
      <w:tcPr>
        <w:tcBorders>
          <w:top w:val="double" w:color="70AD47" w:sz="4" w:space="0"/>
        </w:tcBorders>
      </w:tcPr>
    </w:tblStylePr>
    <w:tblStylePr w:type="firstCol">
      <w:rPr>
        <w:b/>
        <w:bCs/>
      </w:rPr>
    </w:tblStylePr>
    <w:tblStylePr w:type="lastCol">
      <w:rPr>
        <w:b/>
        <w:bCs/>
      </w:rPr>
    </w:tblStylePr>
    <w:tblStylePr w:type="band1Vert">
      <w:tcPr>
        <w:shd w:val="clear" w:color="auto" w:fill="E2EFD9"/>
      </w:tcPr>
    </w:tblStylePr>
    <w:tblStylePr w:type="band1Horz">
      <w:tcPr>
        <w:shd w:val="clear" w:color="auto" w:fill="E2EFD9"/>
      </w:tcPr>
    </w:tblStylePr>
  </w:style>
  <w:style w:type="table" w:customStyle="1" w:styleId="3068">
    <w:name w:val="网格型 837"/>
    <w:basedOn w:val="88"/>
    <w:qFormat/>
    <w:uiPriority w:val="0"/>
    <w:pPr>
      <w:widowControl w:val="0"/>
      <w:spacing w:line="300" w:lineRule="auto"/>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3069">
    <w:name w:val="网格表 4 - 着色 327"/>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insideV w:val="nil"/>
        </w:tcBorders>
        <w:shd w:val="clear" w:color="auto" w:fill="A5A5A5"/>
      </w:tcPr>
    </w:tblStylePr>
    <w:tblStylePr w:type="lastRow">
      <w:rPr>
        <w:b/>
        <w:bCs/>
      </w:rPr>
      <w:tcPr>
        <w:tcBorders>
          <w:top w:val="double" w:color="A5A5A5"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3070">
    <w:name w:val="网格型 537"/>
    <w:basedOn w:val="88"/>
    <w:qFormat/>
    <w:uiPriority w:val="0"/>
    <w:pPr>
      <w:widowControl w:val="0"/>
      <w:spacing w:line="400" w:lineRule="exact"/>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3071">
    <w:name w:val="网格表 5 深色 - 着色 347"/>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DEDE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A5A5A5"/>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A5A5A5"/>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A5A5A5"/>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A5A5A5"/>
      </w:tcPr>
    </w:tblStylePr>
    <w:tblStylePr w:type="band1Vert">
      <w:tcPr>
        <w:shd w:val="clear" w:color="auto" w:fill="DBDBDB"/>
      </w:tcPr>
    </w:tblStylePr>
    <w:tblStylePr w:type="band1Horz">
      <w:tcPr>
        <w:shd w:val="clear" w:color="auto" w:fill="DBDBDB"/>
      </w:tcPr>
    </w:tblStylePr>
  </w:style>
  <w:style w:type="table" w:customStyle="1" w:styleId="3072">
    <w:name w:val="清单表 4 - 着色 347"/>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tcBorders>
        <w:shd w:val="clear" w:color="auto" w:fill="A5A5A5"/>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3073">
    <w:name w:val="网格表 6 彩色 - 着色 347"/>
    <w:basedOn w:val="88"/>
    <w:qFormat/>
    <w:uiPriority w:val="51"/>
    <w:rPr>
      <w:color w:val="7B7B7B"/>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rPr>
      <w:tcPr>
        <w:tcBorders>
          <w:bottom w:val="single" w:color="C9C9C9" w:sz="12" w:space="0"/>
        </w:tcBorders>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3074">
    <w:name w:val="网格型浅色47"/>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3075">
    <w:name w:val="网格型1137"/>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076">
    <w:name w:val="网格型1217"/>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077">
    <w:name w:val="MTEBNumberedEquation7"/>
    <w:basedOn w:val="88"/>
    <w:qFormat/>
    <w:uiPriority w:val="0"/>
    <w:tblPr>
      <w:tblCellSpacing w:w="0" w:type="dxa"/>
    </w:tblPr>
    <w:trPr>
      <w:cantSplit/>
      <w:tblCellSpacing w:w="0" w:type="dxa"/>
    </w:trPr>
    <w:tcPr>
      <w:shd w:val="clear" w:color="auto" w:fill="auto"/>
    </w:tcPr>
  </w:style>
  <w:style w:type="table" w:customStyle="1" w:styleId="3078">
    <w:name w:val="通信表7"/>
    <w:basedOn w:val="88"/>
    <w:qFormat/>
    <w:uiPriority w:val="0"/>
    <w:tblPr>
      <w:tblBorders>
        <w:top w:val="single" w:color="auto" w:sz="6" w:space="0"/>
        <w:bottom w:val="single" w:color="auto" w:sz="6" w:space="0"/>
      </w:tblBorders>
    </w:tblPr>
    <w:tblStylePr w:type="firstRow">
      <w:tcPr>
        <w:tcBorders>
          <w:bottom w:val="single" w:color="auto" w:sz="4" w:space="0"/>
        </w:tcBorders>
      </w:tcPr>
    </w:tblStylePr>
  </w:style>
  <w:style w:type="table" w:customStyle="1" w:styleId="3079">
    <w:name w:val="彩色列表 - 着色 19"/>
    <w:basedOn w:val="88"/>
    <w:semiHidden/>
    <w:unhideWhenUsed/>
    <w:qFormat/>
    <w:uiPriority w:val="72"/>
    <w:rPr>
      <w:color w:val="000000"/>
      <w:kern w:val="2"/>
      <w:sz w:val="21"/>
      <w:szCs w:val="22"/>
    </w:rPr>
    <w:tcPr>
      <w:shd w:val="clear" w:color="auto" w:fill="EEF5FB"/>
    </w:tcPr>
    <w:tblStylePr w:type="firstRow">
      <w:rPr>
        <w:b/>
        <w:bCs/>
        <w:color w:val="FFFFFF"/>
      </w:rPr>
      <w:tcPr>
        <w:tcBorders>
          <w:bottom w:val="single" w:color="FFFFFF" w:sz="12" w:space="0"/>
        </w:tcBorders>
        <w:shd w:val="clear" w:color="auto" w:fill="D25F12"/>
      </w:tcPr>
    </w:tblStylePr>
    <w:tblStylePr w:type="lastRow">
      <w:rPr>
        <w:b/>
        <w:bCs/>
        <w:color w:val="D25F12"/>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D6E6F4"/>
      </w:tcPr>
    </w:tblStylePr>
    <w:tblStylePr w:type="band1Horz">
      <w:tcPr>
        <w:shd w:val="clear" w:color="auto" w:fill="DEEAF6"/>
      </w:tcPr>
    </w:tblStylePr>
  </w:style>
  <w:style w:type="table" w:customStyle="1" w:styleId="3080">
    <w:name w:val="网格型182"/>
    <w:basedOn w:val="8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081">
    <w:name w:val="彩色型 112"/>
    <w:basedOn w:val="88"/>
    <w:qFormat/>
    <w:uiPriority w:val="0"/>
    <w:pPr>
      <w:widowControl w:val="0"/>
      <w:ind w:firstLine="200" w:firstLineChars="200"/>
      <w:jc w:val="both"/>
    </w:pPr>
    <w:rPr>
      <w:rFonts w:ascii="Cambria" w:hAnsi="Cambria"/>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3082">
    <w:name w:val="彩色型 212"/>
    <w:basedOn w:val="88"/>
    <w:qFormat/>
    <w:uiPriority w:val="0"/>
    <w:pPr>
      <w:widowControl w:val="0"/>
      <w:ind w:firstLine="200" w:firstLineChars="200"/>
      <w:jc w:val="both"/>
    </w:pPr>
    <w:rPr>
      <w:rFonts w:ascii="Cambria" w:hAnsi="Cambria"/>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3083">
    <w:name w:val="彩色型 312"/>
    <w:basedOn w:val="88"/>
    <w:qFormat/>
    <w:uiPriority w:val="0"/>
    <w:pPr>
      <w:widowControl w:val="0"/>
      <w:ind w:firstLine="200" w:firstLineChars="200"/>
      <w:jc w:val="both"/>
    </w:pPr>
    <w:rPr>
      <w:rFonts w:ascii="Cambria" w:hAnsi="Cambria"/>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table" w:customStyle="1" w:styleId="3084">
    <w:name w:val="典雅型12"/>
    <w:basedOn w:val="88"/>
    <w:qFormat/>
    <w:uiPriority w:val="0"/>
    <w:pPr>
      <w:widowControl w:val="0"/>
      <w:ind w:firstLine="200" w:firstLineChars="200"/>
      <w:jc w:val="both"/>
    </w:pPr>
    <w:rPr>
      <w:rFonts w:ascii="Cambria" w:hAnsi="Cambria"/>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cPr>
        <w:tcBorders>
          <w:tl2br w:val="nil"/>
          <w:tr2bl w:val="nil"/>
        </w:tcBorders>
      </w:tcPr>
    </w:tblStylePr>
  </w:style>
  <w:style w:type="table" w:customStyle="1" w:styleId="3085">
    <w:name w:val="古典型 112"/>
    <w:basedOn w:val="88"/>
    <w:qFormat/>
    <w:uiPriority w:val="0"/>
    <w:pPr>
      <w:widowControl w:val="0"/>
      <w:spacing w:line="300" w:lineRule="auto"/>
      <w:jc w:val="both"/>
    </w:pPr>
    <w:tblPr>
      <w:tblBorders>
        <w:top w:val="single" w:color="000000" w:sz="12" w:space="0"/>
        <w:bottom w:val="single" w:color="000000" w:sz="12" w:space="0"/>
      </w:tblBorders>
    </w:tblPr>
    <w:tcPr>
      <w:shd w:val="clear" w:color="auto" w:fill="auto"/>
    </w:tc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3086">
    <w:name w:val="古典型 212"/>
    <w:basedOn w:val="88"/>
    <w:qFormat/>
    <w:uiPriority w:val="0"/>
    <w:pPr>
      <w:widowControl w:val="0"/>
      <w:ind w:firstLine="200" w:firstLineChars="200"/>
      <w:jc w:val="both"/>
    </w:pPr>
    <w:rPr>
      <w:rFonts w:ascii="Cambria" w:hAnsi="Cambria"/>
    </w:rPr>
    <w:tblPr>
      <w:tblBorders>
        <w:top w:val="single" w:color="000000" w:sz="12" w:space="0"/>
        <w:bottom w:val="single" w:color="000000" w:sz="12" w:space="0"/>
      </w:tblBorders>
    </w:tblPr>
    <w:tcPr>
      <w:shd w:val="clear" w:color="auto" w:fill="auto"/>
    </w:tc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3087">
    <w:name w:val="古典型 312"/>
    <w:basedOn w:val="88"/>
    <w:qFormat/>
    <w:uiPriority w:val="0"/>
    <w:pPr>
      <w:widowControl w:val="0"/>
      <w:ind w:firstLine="200" w:firstLineChars="200"/>
      <w:jc w:val="both"/>
    </w:pPr>
    <w:rPr>
      <w:rFonts w:ascii="Cambria" w:hAnsi="Cambria"/>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3088">
    <w:name w:val="古典型 412"/>
    <w:basedOn w:val="88"/>
    <w:qFormat/>
    <w:uiPriority w:val="0"/>
    <w:pPr>
      <w:widowControl w:val="0"/>
      <w:ind w:firstLine="200" w:firstLineChars="200"/>
      <w:jc w:val="both"/>
    </w:pPr>
    <w:rPr>
      <w:rFonts w:ascii="Cambria" w:hAnsi="Cambria"/>
    </w:r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table" w:customStyle="1" w:styleId="3089">
    <w:name w:val="简明型 142"/>
    <w:basedOn w:val="88"/>
    <w:qFormat/>
    <w:uiPriority w:val="0"/>
    <w:pPr>
      <w:widowControl w:val="0"/>
      <w:spacing w:line="300" w:lineRule="auto"/>
      <w:jc w:val="both"/>
    </w:pPr>
    <w:tblPr>
      <w:tblBorders>
        <w:top w:val="single" w:color="008000" w:sz="12" w:space="0"/>
        <w:bottom w:val="single" w:color="008000" w:sz="12" w:space="0"/>
      </w:tblBorders>
    </w:tbl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3090">
    <w:name w:val="简明型 212"/>
    <w:basedOn w:val="88"/>
    <w:qFormat/>
    <w:uiPriority w:val="0"/>
    <w:pPr>
      <w:widowControl w:val="0"/>
      <w:spacing w:line="300" w:lineRule="auto"/>
      <w:jc w:val="both"/>
    </w:p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3091">
    <w:name w:val="简明型 312"/>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cPr>
        <w:tcBorders>
          <w:tl2br w:val="nil"/>
          <w:tr2bl w:val="nil"/>
        </w:tcBorders>
        <w:shd w:val="solid" w:color="000000" w:fill="FFFFFF"/>
      </w:tcPr>
    </w:tblStylePr>
  </w:style>
  <w:style w:type="table" w:customStyle="1" w:styleId="3092">
    <w:name w:val="精巧型 112"/>
    <w:basedOn w:val="88"/>
    <w:qFormat/>
    <w:uiPriority w:val="0"/>
    <w:pPr>
      <w:widowControl w:val="0"/>
      <w:ind w:firstLine="200" w:firstLineChars="200"/>
      <w:jc w:val="both"/>
    </w:pPr>
    <w:rPr>
      <w:rFonts w:ascii="Cambria" w:hAnsi="Cambria"/>
    </w:r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3093">
    <w:name w:val="精巧型 212"/>
    <w:basedOn w:val="88"/>
    <w:qFormat/>
    <w:uiPriority w:val="0"/>
    <w:pPr>
      <w:widowControl w:val="0"/>
      <w:ind w:firstLine="200" w:firstLineChars="200"/>
      <w:jc w:val="both"/>
    </w:pPr>
    <w:rPr>
      <w:rFonts w:ascii="Cambria" w:hAnsi="Cambria"/>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3094">
    <w:name w:val="立体型 112"/>
    <w:basedOn w:val="88"/>
    <w:qFormat/>
    <w:uiPriority w:val="0"/>
    <w:pPr>
      <w:widowControl w:val="0"/>
      <w:ind w:firstLine="200" w:firstLineChars="200"/>
      <w:jc w:val="both"/>
    </w:pPr>
    <w:rPr>
      <w:rFonts w:ascii="Cambria" w:hAnsi="Cambria"/>
    </w:r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3095">
    <w:name w:val="立体型 212"/>
    <w:basedOn w:val="88"/>
    <w:qFormat/>
    <w:uiPriority w:val="0"/>
    <w:pPr>
      <w:widowControl w:val="0"/>
      <w:ind w:firstLine="200" w:firstLineChars="200"/>
      <w:jc w:val="both"/>
    </w:pPr>
    <w:rPr>
      <w:rFonts w:ascii="Cambria" w:hAnsi="Cambria"/>
    </w:r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3096">
    <w:name w:val="立体型 312"/>
    <w:basedOn w:val="88"/>
    <w:qFormat/>
    <w:uiPriority w:val="0"/>
    <w:pPr>
      <w:widowControl w:val="0"/>
      <w:ind w:firstLine="200" w:firstLineChars="200"/>
      <w:jc w:val="both"/>
    </w:pPr>
    <w:rPr>
      <w:rFonts w:ascii="Cambria" w:hAnsi="Cambria"/>
    </w:r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3097">
    <w:name w:val="列表型 112"/>
    <w:basedOn w:val="88"/>
    <w:qFormat/>
    <w:uiPriority w:val="0"/>
    <w:pPr>
      <w:widowControl w:val="0"/>
      <w:ind w:firstLine="200" w:firstLineChars="200"/>
      <w:jc w:val="both"/>
    </w:pPr>
    <w:rPr>
      <w:rFonts w:ascii="Cambria" w:hAnsi="Cambria"/>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3098">
    <w:name w:val="列表型 212"/>
    <w:basedOn w:val="88"/>
    <w:qFormat/>
    <w:uiPriority w:val="0"/>
    <w:pPr>
      <w:widowControl w:val="0"/>
      <w:ind w:firstLine="200" w:firstLineChars="200"/>
      <w:jc w:val="both"/>
    </w:pPr>
    <w:rPr>
      <w:rFonts w:ascii="Cambria" w:hAnsi="Cambria"/>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3099">
    <w:name w:val="列表型 312"/>
    <w:basedOn w:val="88"/>
    <w:qFormat/>
    <w:uiPriority w:val="0"/>
    <w:pPr>
      <w:widowControl w:val="0"/>
      <w:ind w:firstLine="200" w:firstLineChars="200"/>
      <w:jc w:val="both"/>
    </w:pPr>
    <w:rPr>
      <w:rFonts w:ascii="Cambria" w:hAnsi="Cambria"/>
    </w:r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3100">
    <w:name w:val="列表型 412"/>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cPr>
        <w:tcBorders>
          <w:bottom w:val="single" w:color="000000" w:sz="12" w:space="0"/>
          <w:tl2br w:val="nil"/>
          <w:tr2bl w:val="nil"/>
        </w:tcBorders>
        <w:shd w:val="solid" w:color="808080" w:fill="FFFFFF"/>
      </w:tcPr>
    </w:tblStylePr>
  </w:style>
  <w:style w:type="table" w:customStyle="1" w:styleId="3101">
    <w:name w:val="列表型 512"/>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3102">
    <w:name w:val="列表型 612"/>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tblStylePr w:type="nwCell">
      <w:tcPr>
        <w:tcBorders>
          <w:tl2br w:val="single" w:color="000000" w:sz="6" w:space="0"/>
          <w:tr2bl w:val="nil"/>
        </w:tcBorders>
      </w:tcPr>
    </w:tblStylePr>
  </w:style>
  <w:style w:type="table" w:customStyle="1" w:styleId="3103">
    <w:name w:val="列表型 712"/>
    <w:basedOn w:val="88"/>
    <w:qFormat/>
    <w:uiPriority w:val="0"/>
    <w:pPr>
      <w:widowControl w:val="0"/>
      <w:ind w:firstLine="200" w:firstLineChars="200"/>
      <w:jc w:val="both"/>
    </w:pPr>
    <w:rPr>
      <w:rFonts w:ascii="Cambria" w:hAnsi="Cambria"/>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3104">
    <w:name w:val="列表型 812"/>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tblStylePr w:type="nwCell">
      <w:tcPr>
        <w:tcBorders>
          <w:tl2br w:val="single" w:color="auto" w:sz="6" w:space="0"/>
          <w:tr2bl w:val="nil"/>
        </w:tcBorders>
      </w:tcPr>
    </w:tblStylePr>
  </w:style>
  <w:style w:type="table" w:customStyle="1" w:styleId="3105">
    <w:name w:val="流行型12"/>
    <w:basedOn w:val="88"/>
    <w:qFormat/>
    <w:uiPriority w:val="0"/>
    <w:pPr>
      <w:widowControl w:val="0"/>
      <w:ind w:firstLine="200" w:firstLineChars="200"/>
      <w:jc w:val="both"/>
    </w:pPr>
    <w:rPr>
      <w:rFonts w:ascii="Cambria" w:hAnsi="Cambria"/>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3106">
    <w:name w:val="竖列型 112"/>
    <w:basedOn w:val="88"/>
    <w:qFormat/>
    <w:uiPriority w:val="0"/>
    <w:pPr>
      <w:widowControl w:val="0"/>
      <w:ind w:firstLine="200" w:firstLineChars="200"/>
      <w:jc w:val="both"/>
    </w:pPr>
    <w:rPr>
      <w:rFonts w:ascii="Cambria" w:hAnsi="Cambria"/>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3107">
    <w:name w:val="竖列型 212"/>
    <w:basedOn w:val="88"/>
    <w:qFormat/>
    <w:uiPriority w:val="0"/>
    <w:pPr>
      <w:widowControl w:val="0"/>
      <w:ind w:firstLine="200" w:firstLineChars="200"/>
      <w:jc w:val="both"/>
    </w:pPr>
    <w:rPr>
      <w:rFonts w:ascii="Cambria" w:hAnsi="Cambria"/>
      <w:b/>
      <w:bCs/>
    </w:r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3108">
    <w:name w:val="竖列型 312"/>
    <w:basedOn w:val="88"/>
    <w:qFormat/>
    <w:uiPriority w:val="0"/>
    <w:pPr>
      <w:widowControl w:val="0"/>
      <w:ind w:firstLine="200" w:firstLineChars="200"/>
      <w:jc w:val="both"/>
    </w:pPr>
    <w:rPr>
      <w:rFonts w:ascii="Cambria" w:hAnsi="Cambria"/>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3109">
    <w:name w:val="竖列型 412"/>
    <w:basedOn w:val="88"/>
    <w:qFormat/>
    <w:uiPriority w:val="0"/>
    <w:pPr>
      <w:widowControl w:val="0"/>
      <w:ind w:firstLine="200" w:firstLineChars="200"/>
      <w:jc w:val="both"/>
    </w:pPr>
    <w:rPr>
      <w:rFonts w:ascii="Cambria" w:hAnsi="Cambria"/>
    </w:r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3110">
    <w:name w:val="竖列型 512"/>
    <w:basedOn w:val="88"/>
    <w:qFormat/>
    <w:uiPriority w:val="0"/>
    <w:pPr>
      <w:widowControl w:val="0"/>
      <w:ind w:firstLine="200" w:firstLineChars="200"/>
      <w:jc w:val="both"/>
    </w:pPr>
    <w:rPr>
      <w:rFonts w:ascii="Cambria" w:hAnsi="Cambria"/>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3111">
    <w:name w:val="网格型 112"/>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cPr>
        <w:tcBorders>
          <w:tl2br w:val="nil"/>
          <w:tr2bl w:val="nil"/>
        </w:tcBorders>
      </w:tcPr>
    </w:tblStylePr>
    <w:tblStylePr w:type="lastCol">
      <w:rPr>
        <w:i/>
        <w:iCs/>
      </w:rPr>
      <w:tcPr>
        <w:tcBorders>
          <w:tl2br w:val="nil"/>
          <w:tr2bl w:val="nil"/>
        </w:tcBorders>
      </w:tcPr>
    </w:tblStylePr>
    <w:tblStylePr w:type="nwCell">
      <w:tcPr>
        <w:tcBorders>
          <w:tl2br w:val="single" w:color="000000" w:sz="6" w:space="0"/>
          <w:tr2bl w:val="nil"/>
        </w:tcBorders>
      </w:tcPr>
    </w:tblStylePr>
  </w:style>
  <w:style w:type="table" w:customStyle="1" w:styleId="3112">
    <w:name w:val="网格型 212"/>
    <w:basedOn w:val="88"/>
    <w:qFormat/>
    <w:uiPriority w:val="0"/>
    <w:pPr>
      <w:widowControl w:val="0"/>
      <w:ind w:firstLine="200" w:firstLineChars="200"/>
      <w:jc w:val="both"/>
    </w:pPr>
    <w:rPr>
      <w:rFonts w:ascii="Cambria" w:hAnsi="Cambria"/>
    </w:rPr>
    <w:tblPr>
      <w:tblBorders>
        <w:insideH w:val="single" w:color="000000" w:sz="6" w:space="0"/>
        <w:insideV w:val="single" w:color="000000" w:sz="6" w:space="0"/>
      </w:tblBorders>
    </w:tblPr>
    <w:tcPr>
      <w:shd w:val="clear" w:color="auto" w:fill="auto"/>
    </w:tc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3113">
    <w:name w:val="网格型 312"/>
    <w:basedOn w:val="88"/>
    <w:qFormat/>
    <w:uiPriority w:val="0"/>
    <w:pPr>
      <w:widowControl w:val="0"/>
      <w:ind w:firstLine="200" w:firstLineChars="200"/>
      <w:jc w:val="both"/>
    </w:pPr>
    <w:rPr>
      <w:rFonts w:ascii="Cambria" w:hAnsi="Cambria"/>
    </w:r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3114">
    <w:name w:val="网格型 412"/>
    <w:basedOn w:val="88"/>
    <w:qFormat/>
    <w:uiPriority w:val="0"/>
    <w:pPr>
      <w:widowControl w:val="0"/>
      <w:ind w:firstLine="200" w:firstLineChars="200"/>
      <w:jc w:val="both"/>
    </w:pPr>
    <w:rPr>
      <w:rFonts w:ascii="Cambria" w:hAnsi="Cambria"/>
    </w:r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3115">
    <w:name w:val="网格型 542"/>
    <w:basedOn w:val="88"/>
    <w:qFormat/>
    <w:uiPriority w:val="0"/>
    <w:pPr>
      <w:widowControl w:val="0"/>
      <w:spacing w:line="400" w:lineRule="exact"/>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3116">
    <w:name w:val="网格型 612"/>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3117">
    <w:name w:val="网格型 712"/>
    <w:basedOn w:val="88"/>
    <w:qFormat/>
    <w:uiPriority w:val="0"/>
    <w:pPr>
      <w:widowControl w:val="0"/>
      <w:ind w:firstLine="200" w:firstLineChars="200"/>
      <w:jc w:val="both"/>
    </w:pPr>
    <w:rPr>
      <w:rFonts w:ascii="Cambria" w:hAnsi="Cambria"/>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3118">
    <w:name w:val="网格型 842"/>
    <w:basedOn w:val="88"/>
    <w:qFormat/>
    <w:uiPriority w:val="0"/>
    <w:pPr>
      <w:widowControl w:val="0"/>
      <w:spacing w:line="300" w:lineRule="auto"/>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3119">
    <w:name w:val="网页型 112"/>
    <w:basedOn w:val="88"/>
    <w:qFormat/>
    <w:uiPriority w:val="0"/>
    <w:pPr>
      <w:widowControl w:val="0"/>
      <w:ind w:firstLine="200" w:firstLineChars="200"/>
      <w:jc w:val="both"/>
    </w:pPr>
    <w:rPr>
      <w:rFonts w:ascii="Cambria" w:hAnsi="Cambria"/>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3120">
    <w:name w:val="网页型 212"/>
    <w:basedOn w:val="88"/>
    <w:qFormat/>
    <w:uiPriority w:val="0"/>
    <w:pPr>
      <w:widowControl w:val="0"/>
      <w:ind w:firstLine="200" w:firstLineChars="200"/>
      <w:jc w:val="both"/>
    </w:pPr>
    <w:rPr>
      <w:rFonts w:ascii="Cambria" w:hAnsi="Cambria"/>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3121">
    <w:name w:val="网页型 312"/>
    <w:basedOn w:val="88"/>
    <w:qFormat/>
    <w:uiPriority w:val="0"/>
    <w:pPr>
      <w:widowControl w:val="0"/>
      <w:ind w:firstLine="200" w:firstLineChars="200"/>
      <w:jc w:val="both"/>
    </w:pPr>
    <w:rPr>
      <w:rFonts w:ascii="Cambria" w:hAnsi="Cambria"/>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3122">
    <w:name w:val="专业型12"/>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cPr>
        <w:tcBorders>
          <w:tl2br w:val="nil"/>
          <w:tr2bl w:val="nil"/>
        </w:tcBorders>
        <w:shd w:val="solid" w:color="000000" w:fill="FFFFFF"/>
      </w:tcPr>
    </w:tblStylePr>
  </w:style>
  <w:style w:type="table" w:customStyle="1" w:styleId="3123">
    <w:name w:val="浅色底纹 - 着色 222"/>
    <w:basedOn w:val="88"/>
    <w:qFormat/>
    <w:uiPriority w:val="30"/>
    <w:rPr>
      <w:b/>
      <w:bCs/>
      <w:i/>
      <w:iCs/>
      <w:sz w:val="24"/>
    </w:rPr>
    <w:tblPr>
      <w:tblBorders>
        <w:top w:val="single" w:color="C0504D" w:sz="8" w:space="0"/>
        <w:bottom w:val="single" w:color="C0504D" w:sz="8" w:space="0"/>
      </w:tblBorders>
    </w:tblPr>
    <w:tblStylePr w:type="firstRow">
      <w:pPr>
        <w:spacing w:before="0" w:after="0" w:line="240" w:lineRule="auto"/>
      </w:pPr>
      <w:rPr>
        <w:b/>
        <w:bCs/>
      </w:rPr>
      <w:tcPr>
        <w:tcBorders>
          <w:top w:val="single" w:color="C0504D" w:sz="8" w:space="0"/>
          <w:left w:val="nil"/>
          <w:bottom w:val="single" w:color="C0504D" w:sz="8" w:space="0"/>
          <w:right w:val="nil"/>
          <w:insideH w:val="nil"/>
          <w:insideV w:val="nil"/>
        </w:tcBorders>
      </w:tcPr>
    </w:tblStylePr>
    <w:tblStylePr w:type="lastRow">
      <w:pPr>
        <w:spacing w:before="0" w:after="0" w:line="240" w:lineRule="auto"/>
      </w:pPr>
      <w:rPr>
        <w:b/>
        <w:bCs/>
      </w:rPr>
      <w:tcPr>
        <w:tcBorders>
          <w:top w:val="single" w:color="C0504D" w:sz="8" w:space="0"/>
          <w:left w:val="nil"/>
          <w:bottom w:val="single" w:color="C0504D"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FD3D2"/>
      </w:tcPr>
    </w:tblStylePr>
    <w:tblStylePr w:type="band1Horz">
      <w:tcPr>
        <w:tcBorders>
          <w:left w:val="nil"/>
          <w:right w:val="nil"/>
          <w:insideH w:val="nil"/>
          <w:insideV w:val="nil"/>
        </w:tcBorders>
        <w:shd w:val="clear" w:color="auto" w:fill="EFD3D2"/>
      </w:tcPr>
    </w:tblStylePr>
  </w:style>
  <w:style w:type="table" w:customStyle="1" w:styleId="3124">
    <w:name w:val="浅色列表 - 着色 312"/>
    <w:basedOn w:val="88"/>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cPr>
        <w:shd w:val="clear" w:color="auto" w:fill="9BBB59"/>
      </w:tcPr>
    </w:tblStylePr>
    <w:tblStylePr w:type="lastRow">
      <w:pPr>
        <w:spacing w:before="0" w:after="0" w:line="240" w:lineRule="auto"/>
      </w:pPr>
      <w:rPr>
        <w:b/>
        <w:bCs/>
      </w:r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cPr>
        <w:tcBorders>
          <w:top w:val="single" w:color="9BBB59" w:sz="8" w:space="0"/>
          <w:left w:val="single" w:color="9BBB59" w:sz="8" w:space="0"/>
          <w:bottom w:val="single" w:color="9BBB59" w:sz="8" w:space="0"/>
          <w:right w:val="single" w:color="9BBB59" w:sz="8" w:space="0"/>
        </w:tcBorders>
      </w:tcPr>
    </w:tblStylePr>
    <w:tblStylePr w:type="band1Horz">
      <w:tcPr>
        <w:tcBorders>
          <w:top w:val="single" w:color="9BBB59" w:sz="8" w:space="0"/>
          <w:left w:val="single" w:color="9BBB59" w:sz="8" w:space="0"/>
          <w:bottom w:val="single" w:color="9BBB59" w:sz="8" w:space="0"/>
          <w:right w:val="single" w:color="9BBB59" w:sz="8" w:space="0"/>
        </w:tcBorders>
      </w:tcPr>
    </w:tblStylePr>
  </w:style>
  <w:style w:type="table" w:customStyle="1" w:styleId="3125">
    <w:name w:val="浅色网格 - 着色 312"/>
    <w:basedOn w:val="88"/>
    <w:qFormat/>
    <w:uiPriority w:val="72"/>
    <w:rPr>
      <w:rFonts w:ascii="Calibri" w:hAnsi="Calibri"/>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DF2F8"/>
    </w:tcPr>
    <w:tblStylePr w:type="firstRow">
      <w:rPr>
        <w:b/>
        <w:bCs/>
        <w:color w:val="FFFFFF"/>
      </w:rPr>
      <w:tcPr>
        <w:tcBorders>
          <w:bottom w:val="single" w:color="FFFFFF" w:sz="12" w:space="0"/>
        </w:tcBorders>
        <w:shd w:val="clear" w:color="auto" w:fill="9E3A38"/>
      </w:tcPr>
    </w:tblStylePr>
    <w:tblStylePr w:type="lastRow">
      <w:rPr>
        <w:b/>
        <w:bCs/>
        <w:color w:val="9E3A38"/>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D3DFEE"/>
      </w:tcPr>
    </w:tblStylePr>
    <w:tblStylePr w:type="band1Horz">
      <w:tcPr>
        <w:shd w:val="clear" w:color="auto" w:fill="DBE5F1"/>
      </w:tcPr>
    </w:tblStylePr>
    <w:tblStylePr w:type="band2Horz">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customStyle="1" w:styleId="3126">
    <w:name w:val="中等深浅底纹 1 - 着色 312"/>
    <w:basedOn w:val="88"/>
    <w:qFormat/>
    <w:uiPriority w:val="29"/>
    <w:rPr>
      <w:i/>
      <w:iCs/>
      <w:sz w:val="24"/>
    </w:rPr>
    <w:tblPr>
      <w:tblBorders>
        <w:insideH w:val="single" w:color="FFFFFF" w:sz="4" w:space="0"/>
      </w:tblBorders>
    </w:tblPr>
    <w:tcPr>
      <w:shd w:val="clear" w:color="auto" w:fill="DBE5F1"/>
    </w:tcPr>
    <w:tblStylePr w:type="firstRow">
      <w:rPr>
        <w:b/>
        <w:bCs/>
        <w:color w:val="FFFFFF"/>
      </w:rPr>
      <w:tcPr>
        <w:shd w:val="clear" w:color="auto" w:fill="B8CCE4"/>
      </w:tcPr>
    </w:tblStylePr>
    <w:tblStylePr w:type="lastRow">
      <w:rPr>
        <w:b/>
        <w:bCs/>
      </w:rPr>
      <w:tcPr>
        <w:shd w:val="clear" w:color="auto" w:fill="B8CCE4"/>
      </w:tcPr>
    </w:tblStylePr>
    <w:tblStylePr w:type="firstCol">
      <w:rPr>
        <w:b/>
        <w:bCs/>
      </w:rPr>
      <w:tcPr>
        <w:shd w:val="clear" w:color="auto" w:fill="365F91"/>
      </w:tcPr>
    </w:tblStylePr>
    <w:tblStylePr w:type="lastCol">
      <w:rPr>
        <w:b/>
        <w:bCs/>
      </w:rPr>
      <w:tcPr>
        <w:shd w:val="clear" w:color="auto" w:fill="365F91"/>
      </w:tcPr>
    </w:tblStylePr>
    <w:tblStylePr w:type="band1Vert">
      <w:tcPr>
        <w:shd w:val="clear" w:color="auto" w:fill="A7BFDE"/>
      </w:tcPr>
    </w:tblStylePr>
    <w:tblStylePr w:type="band1Horz">
      <w:tcPr>
        <w:shd w:val="clear" w:color="auto" w:fill="A7BFDE"/>
      </w:tcPr>
    </w:tblStylePr>
    <w:tblStylePr w:type="band2Horz">
      <w:tcPr>
        <w:tcBorders>
          <w:insideH w:val="nil"/>
          <w:insideV w:val="nil"/>
        </w:tcBorders>
      </w:tcPr>
    </w:tblStylePr>
  </w:style>
  <w:style w:type="table" w:customStyle="1" w:styleId="3127">
    <w:name w:val="中等深浅底纹 2 - 着色 312"/>
    <w:basedOn w:val="88"/>
    <w:qFormat/>
    <w:uiPriority w:val="30"/>
    <w:rPr>
      <w:b/>
      <w:bCs/>
      <w:i/>
      <w:iCs/>
      <w:sz w:val="24"/>
    </w:rPr>
    <w:tblPr>
      <w:tblBorders>
        <w:top w:val="single" w:color="C0504D" w:sz="8" w:space="0"/>
        <w:bottom w:val="single" w:color="C0504D" w:sz="8" w:space="0"/>
      </w:tblBorders>
    </w:tblPr>
    <w:tblStylePr w:type="firstRow">
      <w:pPr>
        <w:spacing w:before="0" w:after="0" w:line="240" w:lineRule="auto"/>
      </w:pPr>
      <w:rPr>
        <w:b/>
        <w:bCs/>
        <w:color w:val="FFFFFF"/>
      </w:rPr>
      <w:tcPr>
        <w:tcBorders>
          <w:top w:val="single" w:color="C0504D" w:sz="8" w:space="0"/>
          <w:left w:val="nil"/>
          <w:bottom w:val="single" w:color="C0504D" w:sz="8" w:space="0"/>
          <w:right w:val="nil"/>
          <w:insideH w:val="nil"/>
          <w:insideV w:val="nil"/>
        </w:tcBorders>
      </w:tcPr>
    </w:tblStylePr>
    <w:tblStylePr w:type="lastRow">
      <w:pPr>
        <w:spacing w:before="0" w:after="0" w:line="240" w:lineRule="auto"/>
      </w:pPr>
      <w:rPr>
        <w:color w:val="auto"/>
      </w:rPr>
      <w:tcPr>
        <w:tcBorders>
          <w:top w:val="single" w:color="C0504D" w:sz="8" w:space="0"/>
          <w:left w:val="nil"/>
          <w:bottom w:val="single" w:color="C0504D" w:sz="8" w:space="0"/>
          <w:right w:val="nil"/>
          <w:insideH w:val="nil"/>
          <w:insideV w:val="nil"/>
        </w:tcBorders>
      </w:tcPr>
    </w:tblStylePr>
    <w:tblStylePr w:type="firstCol">
      <w:rPr>
        <w:b/>
        <w:bCs/>
        <w:color w:val="FFFFFF"/>
      </w:rPr>
      <w:tcPr>
        <w:tcBorders>
          <w:top w:val="nil"/>
          <w:left w:val="single" w:color="auto" w:sz="18" w:space="0"/>
          <w:bottom w:val="nil"/>
          <w:right w:val="nil"/>
          <w:insideH w:val="nil"/>
          <w:insideV w:val="nil"/>
        </w:tcBorders>
        <w:shd w:val="clear" w:color="auto" w:fill="9BBB59"/>
      </w:tcPr>
    </w:tblStylePr>
    <w:tblStylePr w:type="lastCol">
      <w:rPr>
        <w:b/>
        <w:bCs/>
        <w:color w:val="FFFFFF"/>
      </w:rPr>
      <w:tcPr>
        <w:tcBorders>
          <w:bottom w:val="nil"/>
          <w:right w:val="nil"/>
          <w:insideH w:val="nil"/>
          <w:insideV w:val="nil"/>
        </w:tcBorders>
        <w:shd w:val="clear" w:color="auto" w:fill="9BBB59"/>
      </w:tcPr>
    </w:tblStylePr>
    <w:tblStylePr w:type="band1Vert">
      <w:tcPr>
        <w:tcBorders>
          <w:left w:val="nil"/>
          <w:right w:val="nil"/>
          <w:insideH w:val="nil"/>
          <w:insideV w:val="nil"/>
        </w:tcBorders>
        <w:shd w:val="clear" w:color="auto" w:fill="EFD3D2"/>
      </w:tcPr>
    </w:tblStylePr>
    <w:tblStylePr w:type="band1Horz">
      <w:tcPr>
        <w:tcBorders>
          <w:left w:val="nil"/>
          <w:right w:val="nil"/>
          <w:insideH w:val="nil"/>
          <w:insideV w:val="nil"/>
        </w:tcBorders>
        <w:shd w:val="clear" w:color="auto" w:fill="EFD3D2"/>
      </w:tcPr>
    </w:tblStylePr>
    <w:tblStylePr w:type="neCell">
      <w:tcPr>
        <w:tcBorders>
          <w:top w:val="single" w:color="auto" w:sz="18" w:space="0"/>
          <w:left w:val="single" w:color="auto" w:sz="18" w:space="0"/>
          <w:bottom w:val="nil"/>
          <w:right w:val="nil"/>
          <w:insideH w:val="nil"/>
          <w:insideV w:val="nil"/>
        </w:tcBorders>
      </w:tcPr>
    </w:tblStylePr>
    <w:tblStylePr w:type="nwCell">
      <w:rPr>
        <w:color w:val="FFFFFF"/>
      </w:rPr>
      <w:tcPr>
        <w:tcBorders>
          <w:top w:val="single" w:color="auto" w:sz="18" w:space="0"/>
          <w:left w:val="single" w:color="auto" w:sz="18" w:space="0"/>
          <w:bottom w:val="nil"/>
          <w:right w:val="nil"/>
          <w:insideH w:val="nil"/>
          <w:insideV w:val="nil"/>
        </w:tcBorders>
      </w:tcPr>
    </w:tblStylePr>
  </w:style>
  <w:style w:type="table" w:customStyle="1" w:styleId="3128">
    <w:name w:val="中等深浅列表 1 - 着色 612"/>
    <w:basedOn w:val="88"/>
    <w:qFormat/>
    <w:uiPriority w:val="65"/>
    <w:rPr>
      <w:color w:val="000000"/>
    </w:rPr>
    <w:tblPr>
      <w:tblBorders>
        <w:top w:val="single" w:color="F79646" w:sz="8" w:space="0"/>
        <w:bottom w:val="single" w:color="F79646" w:sz="8" w:space="0"/>
      </w:tblBorders>
    </w:tblPr>
    <w:tblStylePr w:type="firstRow">
      <w:rPr>
        <w:rFonts w:ascii="Helv" w:hAnsi="Helv" w:eastAsia="Arial" w:cs="Times New Roman"/>
      </w:rPr>
      <w:tcPr>
        <w:tcBorders>
          <w:top w:val="nil"/>
          <w:left w:val="single" w:color="F79646" w:sz="8" w:space="0"/>
          <w:bottom w:val="nil"/>
          <w:right w:val="nil"/>
          <w:insideH w:val="nil"/>
          <w:insideV w:val="nil"/>
          <w:tl2br w:val="nil"/>
          <w:tr2bl w:val="nil"/>
        </w:tcBorders>
      </w:tcPr>
    </w:tblStylePr>
    <w:tblStylePr w:type="lastRow">
      <w:rPr>
        <w:b/>
        <w:bCs/>
        <w:color w:val="1F497D"/>
      </w:rPr>
      <w:tcPr>
        <w:tcBorders>
          <w:top w:val="single" w:color="F79646" w:sz="8" w:space="0"/>
          <w:left w:val="single" w:color="F79646" w:sz="8" w:space="0"/>
          <w:bottom w:val="nil"/>
          <w:right w:val="nil"/>
          <w:insideH w:val="nil"/>
          <w:insideV w:val="nil"/>
          <w:tl2br w:val="nil"/>
          <w:tr2bl w:val="nil"/>
        </w:tcBorders>
      </w:tcPr>
    </w:tblStylePr>
    <w:tblStylePr w:type="firstCol">
      <w:rPr>
        <w:b/>
        <w:bCs/>
      </w:rPr>
    </w:tblStylePr>
    <w:tblStylePr w:type="lastCol">
      <w:rPr>
        <w:b/>
        <w:bCs/>
      </w:rPr>
      <w:tcPr>
        <w:tcBorders>
          <w:top w:val="single" w:color="F79646" w:sz="8" w:space="0"/>
          <w:left w:val="single" w:color="F79646" w:sz="8" w:space="0"/>
          <w:bottom w:val="nil"/>
          <w:right w:val="nil"/>
          <w:insideH w:val="nil"/>
          <w:insideV w:val="nil"/>
          <w:tl2br w:val="nil"/>
          <w:tr2bl w:val="nil"/>
        </w:tcBorders>
      </w:tcPr>
    </w:tblStylePr>
    <w:tblStylePr w:type="band1Vert">
      <w:tcPr>
        <w:shd w:val="clear" w:color="auto" w:fill="FDE5D1"/>
      </w:tcPr>
    </w:tblStylePr>
    <w:tblStylePr w:type="band1Horz">
      <w:tcPr>
        <w:shd w:val="clear" w:color="auto" w:fill="FDE5D1"/>
      </w:tcPr>
    </w:tblStylePr>
  </w:style>
  <w:style w:type="table" w:customStyle="1" w:styleId="3129">
    <w:name w:val="彩色列表 - 着色 132"/>
    <w:basedOn w:val="88"/>
    <w:qFormat/>
    <w:uiPriority w:val="34"/>
    <w:rPr>
      <w:szCs w:val="24"/>
    </w:rPr>
    <w:tcPr>
      <w:shd w:val="clear" w:color="auto" w:fill="EDF2F8"/>
    </w:tcPr>
    <w:tblStylePr w:type="firstRow">
      <w:rPr>
        <w:b/>
        <w:bCs/>
        <w:color w:val="FFFFFF"/>
      </w:rPr>
      <w:tcPr>
        <w:tcBorders>
          <w:bottom w:val="single" w:color="FFFFFF" w:sz="12" w:space="0"/>
        </w:tcBorders>
        <w:shd w:val="clear" w:color="auto" w:fill="9E3A38"/>
      </w:tcPr>
    </w:tblStylePr>
    <w:tblStylePr w:type="lastRow">
      <w:rPr>
        <w:b/>
        <w:bCs/>
        <w:color w:val="9E3A38"/>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D3DFEE"/>
      </w:tcPr>
    </w:tblStylePr>
    <w:tblStylePr w:type="band1Horz">
      <w:tcPr>
        <w:shd w:val="clear" w:color="auto" w:fill="DBE5F1"/>
      </w:tcPr>
    </w:tblStylePr>
  </w:style>
  <w:style w:type="table" w:customStyle="1" w:styleId="3130">
    <w:name w:val="彩色网格 - 着色 122"/>
    <w:basedOn w:val="88"/>
    <w:qFormat/>
    <w:uiPriority w:val="29"/>
    <w:rPr>
      <w:i/>
      <w:iCs/>
      <w:sz w:val="24"/>
    </w:rPr>
    <w:tblPr>
      <w:tblBorders>
        <w:insideH w:val="single" w:color="FFFFFF" w:sz="4" w:space="0"/>
      </w:tblBorders>
    </w:tblPr>
    <w:tcPr>
      <w:shd w:val="clear" w:color="auto" w:fill="DBE5F1"/>
    </w:tcPr>
    <w:tblStylePr w:type="firstRow">
      <w:rPr>
        <w:b/>
        <w:bCs/>
      </w:rPr>
      <w:tcPr>
        <w:shd w:val="clear" w:color="auto" w:fill="B8CCE4"/>
      </w:tcPr>
    </w:tblStylePr>
    <w:tblStylePr w:type="lastRow">
      <w:rPr>
        <w:b/>
        <w:bCs/>
        <w:color w:val="000000"/>
      </w:rPr>
      <w:tcPr>
        <w:shd w:val="clear" w:color="auto" w:fill="B8CCE4"/>
      </w:tcPr>
    </w:tblStylePr>
    <w:tblStylePr w:type="firstCol">
      <w:rPr>
        <w:color w:val="FFFFFF"/>
      </w:rPr>
      <w:tcPr>
        <w:shd w:val="clear" w:color="auto" w:fill="365F91"/>
      </w:tcPr>
    </w:tblStylePr>
    <w:tblStylePr w:type="lastCol">
      <w:rPr>
        <w:color w:val="FFFFFF"/>
      </w:rPr>
      <w:tcPr>
        <w:shd w:val="clear" w:color="auto" w:fill="365F91"/>
      </w:tcPr>
    </w:tblStylePr>
    <w:tblStylePr w:type="band1Vert">
      <w:tcPr>
        <w:shd w:val="clear" w:color="auto" w:fill="A7BFDE"/>
      </w:tcPr>
    </w:tblStylePr>
    <w:tblStylePr w:type="band1Horz">
      <w:tcPr>
        <w:shd w:val="clear" w:color="auto" w:fill="A7BFDE"/>
      </w:tcPr>
    </w:tblStylePr>
  </w:style>
  <w:style w:type="table" w:customStyle="1" w:styleId="3131">
    <w:name w:val="无格式表格 2112"/>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3132">
    <w:name w:val="网格型192"/>
    <w:basedOn w:val="88"/>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133">
    <w:name w:val="网格型232"/>
    <w:basedOn w:val="88"/>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134">
    <w:name w:val="网格型332"/>
    <w:basedOn w:val="88"/>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135">
    <w:name w:val="网格型422"/>
    <w:basedOn w:val="88"/>
    <w:qFormat/>
    <w:uiPriority w:val="5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136">
    <w:name w:val="网格表 4 - 着色 6112"/>
    <w:basedOn w:val="88"/>
    <w:qFormat/>
    <w:uiPriority w:val="49"/>
    <w:tblPr>
      <w:tblBorders>
        <w:top w:val="single" w:color="A8D08D" w:sz="4" w:space="0"/>
        <w:left w:val="single" w:color="A8D08D" w:sz="4" w:space="0"/>
        <w:bottom w:val="single" w:color="A8D08D" w:sz="4" w:space="0"/>
        <w:right w:val="single" w:color="A8D08D" w:sz="4" w:space="0"/>
        <w:insideH w:val="single" w:color="A8D08D" w:sz="4" w:space="0"/>
        <w:insideV w:val="single" w:color="A8D08D" w:sz="4" w:space="0"/>
      </w:tblBorders>
    </w:tblPr>
    <w:tblStylePr w:type="firstRow">
      <w:rPr>
        <w:b/>
        <w:bCs/>
        <w:color w:val="FFFFFF"/>
      </w:rPr>
      <w:tcPr>
        <w:tcBorders>
          <w:top w:val="single" w:color="70AD47" w:sz="4" w:space="0"/>
          <w:left w:val="single" w:color="70AD47" w:sz="4" w:space="0"/>
          <w:bottom w:val="single" w:color="70AD47" w:sz="4" w:space="0"/>
          <w:right w:val="single" w:color="70AD47" w:sz="4" w:space="0"/>
          <w:insideH w:val="nil"/>
          <w:insideV w:val="nil"/>
        </w:tcBorders>
        <w:shd w:val="clear" w:color="auto" w:fill="70AD47"/>
      </w:tcPr>
    </w:tblStylePr>
    <w:tblStylePr w:type="lastRow">
      <w:rPr>
        <w:b/>
        <w:bCs/>
      </w:rPr>
      <w:tcPr>
        <w:tcBorders>
          <w:top w:val="double" w:color="70AD47" w:sz="4" w:space="0"/>
        </w:tcBorders>
      </w:tcPr>
    </w:tblStylePr>
    <w:tblStylePr w:type="firstCol">
      <w:rPr>
        <w:b/>
        <w:bCs/>
      </w:rPr>
    </w:tblStylePr>
    <w:tblStylePr w:type="lastCol">
      <w:rPr>
        <w:b/>
        <w:bCs/>
      </w:rPr>
    </w:tblStylePr>
    <w:tblStylePr w:type="band1Vert">
      <w:tcPr>
        <w:shd w:val="clear" w:color="auto" w:fill="E2EFD9"/>
      </w:tcPr>
    </w:tblStylePr>
    <w:tblStylePr w:type="band1Horz">
      <w:tcPr>
        <w:shd w:val="clear" w:color="auto" w:fill="E2EFD9"/>
      </w:tcPr>
    </w:tblStylePr>
  </w:style>
  <w:style w:type="table" w:customStyle="1" w:styleId="3137">
    <w:name w:val="网格表 4 - 着色 3112"/>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insideV w:val="nil"/>
        </w:tcBorders>
        <w:shd w:val="clear" w:color="auto" w:fill="A5A5A5"/>
      </w:tcPr>
    </w:tblStylePr>
    <w:tblStylePr w:type="lastRow">
      <w:rPr>
        <w:b/>
        <w:bCs/>
      </w:rPr>
      <w:tcPr>
        <w:tcBorders>
          <w:top w:val="double" w:color="A5A5A5"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3138">
    <w:name w:val="网格表 5 深色 - 着色 3112"/>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DEDE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A5A5A5"/>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A5A5A5"/>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A5A5A5"/>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A5A5A5"/>
      </w:tcPr>
    </w:tblStylePr>
    <w:tblStylePr w:type="band1Vert">
      <w:tcPr>
        <w:shd w:val="clear" w:color="auto" w:fill="DBDBDB"/>
      </w:tcPr>
    </w:tblStylePr>
    <w:tblStylePr w:type="band1Horz">
      <w:tcPr>
        <w:shd w:val="clear" w:color="auto" w:fill="DBDBDB"/>
      </w:tcPr>
    </w:tblStylePr>
  </w:style>
  <w:style w:type="table" w:customStyle="1" w:styleId="3139">
    <w:name w:val="清单表 4 - 着色 3112"/>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tcBorders>
        <w:shd w:val="clear" w:color="auto" w:fill="A5A5A5"/>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3140">
    <w:name w:val="网格表 6 彩色 - 着色 3112"/>
    <w:basedOn w:val="88"/>
    <w:qFormat/>
    <w:uiPriority w:val="51"/>
    <w:rPr>
      <w:color w:val="7B7B7B"/>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rPr>
      <w:tcPr>
        <w:tcBorders>
          <w:bottom w:val="single" w:color="C9C9C9" w:sz="12" w:space="0"/>
        </w:tcBorders>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3141">
    <w:name w:val="网格型浅色112"/>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3142">
    <w:name w:val="网格型1142"/>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143">
    <w:name w:val="网格型512"/>
    <w:basedOn w:val="88"/>
    <w:qFormat/>
    <w:uiPriority w:val="0"/>
    <w:pPr>
      <w:widowControl w:val="0"/>
      <w:spacing w:before="50" w:beforeLines="50" w:after="50" w:afterLines="50" w:line="30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144">
    <w:name w:val="网格型1222"/>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145">
    <w:name w:val="网格型612"/>
    <w:basedOn w:val="88"/>
    <w:qFormat/>
    <w:uiPriority w:val="0"/>
    <w:pPr>
      <w:widowControl w:val="0"/>
      <w:spacing w:before="50" w:beforeLines="50" w:after="50" w:afterLines="50" w:line="30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146">
    <w:name w:val="网格型712"/>
    <w:basedOn w:val="88"/>
    <w:qFormat/>
    <w:uiPriority w:val="59"/>
    <w:pPr>
      <w:widowControl w:val="0"/>
      <w:spacing w:before="50" w:beforeLines="50" w:after="50" w:afterLines="50" w:line="30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147">
    <w:name w:val="无格式表格 2212"/>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3148">
    <w:name w:val="网格表 5 深色 - 着色 3212"/>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AF1D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9BBB59"/>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9BBB59"/>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9BBB59"/>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9BBB59"/>
      </w:tcPr>
    </w:tblStylePr>
    <w:tblStylePr w:type="band1Vert">
      <w:tcPr>
        <w:shd w:val="clear" w:color="auto" w:fill="D6E3BC"/>
      </w:tcPr>
    </w:tblStylePr>
    <w:tblStylePr w:type="band1Horz">
      <w:tcPr>
        <w:shd w:val="clear" w:color="auto" w:fill="D6E3BC"/>
      </w:tcPr>
    </w:tblStylePr>
  </w:style>
  <w:style w:type="table" w:customStyle="1" w:styleId="3149">
    <w:name w:val="清单表 4 - 着色 3212"/>
    <w:basedOn w:val="88"/>
    <w:qFormat/>
    <w:uiPriority w:val="49"/>
    <w:tblPr>
      <w:tblBorders>
        <w:top w:val="single" w:color="C2D69B" w:sz="4" w:space="0"/>
        <w:left w:val="single" w:color="C2D69B" w:sz="4" w:space="0"/>
        <w:bottom w:val="single" w:color="C2D69B" w:sz="4" w:space="0"/>
        <w:right w:val="single" w:color="C2D69B" w:sz="4" w:space="0"/>
        <w:insideH w:val="single" w:color="C2D69B" w:sz="4" w:space="0"/>
      </w:tblBorders>
    </w:tblPr>
    <w:tblStylePr w:type="firstRow">
      <w:rPr>
        <w:b/>
        <w:bCs/>
        <w:color w:val="FFFFFF"/>
      </w:rPr>
      <w:tcPr>
        <w:tcBorders>
          <w:top w:val="single" w:color="9BBB59" w:sz="4" w:space="0"/>
          <w:left w:val="single" w:color="9BBB59" w:sz="4" w:space="0"/>
          <w:bottom w:val="single" w:color="9BBB59" w:sz="4" w:space="0"/>
          <w:right w:val="single" w:color="9BBB59" w:sz="4" w:space="0"/>
          <w:insideH w:val="nil"/>
        </w:tcBorders>
        <w:shd w:val="clear" w:color="auto" w:fill="9BBB59"/>
      </w:tcPr>
    </w:tblStylePr>
    <w:tblStylePr w:type="lastRow">
      <w:rPr>
        <w:b/>
        <w:bCs/>
      </w:rPr>
      <w:tcPr>
        <w:tcBorders>
          <w:top w:val="double" w:color="C2D69B" w:sz="4" w:space="0"/>
        </w:tcBorders>
      </w:tcPr>
    </w:tblStylePr>
    <w:tblStylePr w:type="firstCol">
      <w:rPr>
        <w:b/>
        <w:bCs/>
      </w:rPr>
    </w:tblStylePr>
    <w:tblStylePr w:type="lastCol">
      <w:rPr>
        <w:b/>
        <w:bCs/>
      </w:rPr>
    </w:tblStylePr>
    <w:tblStylePr w:type="band1Vert">
      <w:tcPr>
        <w:shd w:val="clear" w:color="auto" w:fill="EAF1DD"/>
      </w:tcPr>
    </w:tblStylePr>
    <w:tblStylePr w:type="band1Horz">
      <w:tcPr>
        <w:shd w:val="clear" w:color="auto" w:fill="EAF1DD"/>
      </w:tcPr>
    </w:tblStylePr>
  </w:style>
  <w:style w:type="table" w:customStyle="1" w:styleId="3150">
    <w:name w:val="网格表 6 彩色 - 着色 3212"/>
    <w:basedOn w:val="88"/>
    <w:qFormat/>
    <w:uiPriority w:val="51"/>
    <w:rPr>
      <w:color w:val="76923C"/>
    </w:rPr>
    <w:tblPr>
      <w:tblBorders>
        <w:top w:val="single" w:color="C2D69B" w:sz="4" w:space="0"/>
        <w:left w:val="single" w:color="C2D69B" w:sz="4" w:space="0"/>
        <w:bottom w:val="single" w:color="C2D69B" w:sz="4" w:space="0"/>
        <w:right w:val="single" w:color="C2D69B" w:sz="4" w:space="0"/>
        <w:insideH w:val="single" w:color="C2D69B" w:sz="4" w:space="0"/>
        <w:insideV w:val="single" w:color="C2D69B" w:sz="4" w:space="0"/>
      </w:tblBorders>
    </w:tblPr>
    <w:tblStylePr w:type="firstRow">
      <w:rPr>
        <w:b/>
        <w:bCs/>
      </w:rPr>
      <w:tcPr>
        <w:tcBorders>
          <w:bottom w:val="single" w:color="C2D69B" w:sz="12" w:space="0"/>
        </w:tcBorders>
      </w:tcPr>
    </w:tblStylePr>
    <w:tblStylePr w:type="lastRow">
      <w:rPr>
        <w:b/>
        <w:bCs/>
      </w:rPr>
      <w:tcPr>
        <w:tcBorders>
          <w:top w:val="double" w:color="C2D69B" w:sz="4" w:space="0"/>
        </w:tcBorders>
      </w:tcPr>
    </w:tblStylePr>
    <w:tblStylePr w:type="firstCol">
      <w:rPr>
        <w:b/>
        <w:bCs/>
      </w:rPr>
    </w:tblStylePr>
    <w:tblStylePr w:type="lastCol">
      <w:rPr>
        <w:b/>
        <w:bCs/>
      </w:rPr>
    </w:tblStylePr>
    <w:tblStylePr w:type="band1Vert">
      <w:tcPr>
        <w:shd w:val="clear" w:color="auto" w:fill="EAF1DD"/>
      </w:tcPr>
    </w:tblStylePr>
    <w:tblStylePr w:type="band1Horz">
      <w:tcPr>
        <w:shd w:val="clear" w:color="auto" w:fill="EAF1DD"/>
      </w:tcPr>
    </w:tblStylePr>
  </w:style>
  <w:style w:type="table" w:customStyle="1" w:styleId="3151">
    <w:name w:val="网格型浅色212"/>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3152">
    <w:name w:val="网格型812"/>
    <w:basedOn w:val="8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153">
    <w:name w:val="网格型1312"/>
    <w:basedOn w:val="8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154">
    <w:name w:val="网格型2112"/>
    <w:basedOn w:val="8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155">
    <w:name w:val="网格型3112"/>
    <w:basedOn w:val="8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156">
    <w:name w:val="网格型912"/>
    <w:basedOn w:val="88"/>
    <w:unhideWhenUsed/>
    <w:qFormat/>
    <w:uiPriority w:val="0"/>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157">
    <w:name w:val="网格表 1 浅色112"/>
    <w:basedOn w:val="88"/>
    <w:qFormat/>
    <w:uiPriority w:val="46"/>
    <w:rPr>
      <w:rFonts w:ascii="Calibri" w:hAnsi="Calibri"/>
    </w:rPr>
    <w:tblPr>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Pr>
    <w:tblStylePr w:type="firstRow">
      <w:rPr>
        <w:b/>
        <w:bCs/>
      </w:rPr>
      <w:tcPr>
        <w:tcBorders>
          <w:bottom w:val="single" w:color="666666" w:sz="12" w:space="0"/>
        </w:tcBorders>
      </w:tcPr>
    </w:tblStylePr>
    <w:tblStylePr w:type="lastRow">
      <w:rPr>
        <w:b/>
        <w:bCs/>
      </w:rPr>
      <w:tcPr>
        <w:tcBorders>
          <w:top w:val="double" w:color="666666" w:sz="2" w:space="0"/>
        </w:tcBorders>
      </w:tcPr>
    </w:tblStylePr>
    <w:tblStylePr w:type="firstCol">
      <w:rPr>
        <w:b/>
        <w:bCs/>
      </w:rPr>
    </w:tblStylePr>
    <w:tblStylePr w:type="lastCol">
      <w:rPr>
        <w:b/>
        <w:bCs/>
      </w:rPr>
    </w:tblStylePr>
  </w:style>
  <w:style w:type="table" w:customStyle="1" w:styleId="3158">
    <w:name w:val="简明型 1112"/>
    <w:basedOn w:val="88"/>
    <w:qFormat/>
    <w:uiPriority w:val="0"/>
    <w:pPr>
      <w:widowControl w:val="0"/>
      <w:adjustRightInd w:val="0"/>
      <w:snapToGrid w:val="0"/>
      <w:spacing w:line="300" w:lineRule="auto"/>
      <w:ind w:firstLine="200" w:firstLineChars="200"/>
      <w:jc w:val="both"/>
    </w:pPr>
    <w:rPr>
      <w:rFonts w:ascii="Cambria" w:hAnsi="Cambria"/>
    </w:rPr>
    <w:tblPr>
      <w:jc w:val="center"/>
      <w:tblBorders>
        <w:top w:val="single" w:color="008000" w:sz="12" w:space="0"/>
        <w:bottom w:val="single" w:color="008000" w:sz="12" w:space="0"/>
      </w:tblBorders>
    </w:tblPr>
    <w:trPr>
      <w:cantSplit/>
      <w:jc w:val="center"/>
    </w:tr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3159">
    <w:name w:val="网格型 5112"/>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3160">
    <w:name w:val="网格型 8112"/>
    <w:basedOn w:val="88"/>
    <w:qFormat/>
    <w:uiPriority w:val="0"/>
    <w:pPr>
      <w:widowControl w:val="0"/>
      <w:ind w:firstLine="200" w:firstLineChars="200"/>
      <w:jc w:val="both"/>
    </w:pPr>
    <w:rPr>
      <w:rFonts w:ascii="Cambria" w:hAnsi="Cambria"/>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3161">
    <w:name w:val="三线表12"/>
    <w:basedOn w:val="88"/>
    <w:qFormat/>
    <w:uiPriority w:val="0"/>
    <w:rPr>
      <w:rFonts w:ascii="Calibri" w:hAnsi="Calibri"/>
    </w:rPr>
    <w:tblStylePr w:type="firstRow">
      <w:tcPr>
        <w:tcBorders>
          <w:top w:val="single" w:color="auto" w:sz="4" w:space="0"/>
          <w:left w:val="nil"/>
          <w:bottom w:val="single" w:color="auto" w:sz="4" w:space="0"/>
          <w:right w:val="nil"/>
          <w:insideH w:val="nil"/>
          <w:insideV w:val="nil"/>
          <w:tl2br w:val="nil"/>
          <w:tr2bl w:val="nil"/>
        </w:tcBorders>
      </w:tcPr>
    </w:tblStylePr>
    <w:tblStylePr w:type="lastRow">
      <w:tcPr>
        <w:tcBorders>
          <w:top w:val="nil"/>
          <w:bottom w:val="single" w:color="auto" w:sz="4" w:space="0"/>
        </w:tcBorders>
      </w:tcPr>
    </w:tblStylePr>
  </w:style>
  <w:style w:type="table" w:customStyle="1" w:styleId="3162">
    <w:name w:val="浅色列表 - 强调文字颜色 1112"/>
    <w:basedOn w:val="114"/>
    <w:semiHidden/>
    <w:qFormat/>
    <w:uiPriority w:val="0"/>
    <w:pPr>
      <w:ind w:firstLine="0" w:firstLineChars="0"/>
    </w:pPr>
    <w:rPr>
      <w:rFonts w:ascii="Calibri" w:hAnsi="Calibri" w:eastAsia="微软雅黑"/>
    </w:rPr>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cPr>
        <w:tcBorders>
          <w:tl2br w:val="nil"/>
          <w:tr2bl w:val="nil"/>
        </w:tcBorders>
        <w:shd w:val="clear" w:color="auto" w:fill="4F81BD"/>
      </w:tcPr>
    </w:tblStylePr>
    <w:tblStylePr w:type="lastRow">
      <w:pPr>
        <w:spacing w:before="0" w:after="0" w:line="240" w:lineRule="auto"/>
      </w:pPr>
      <w:rPr>
        <w:b/>
        <w:bCs/>
      </w:r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cPr>
        <w:tcBorders>
          <w:top w:val="single" w:color="4F81BD" w:sz="8" w:space="0"/>
          <w:left w:val="single" w:color="4F81BD" w:sz="8" w:space="0"/>
          <w:bottom w:val="single" w:color="4F81BD" w:sz="8" w:space="0"/>
          <w:right w:val="single" w:color="4F81BD" w:sz="8" w:space="0"/>
        </w:tcBorders>
      </w:tcPr>
    </w:tblStylePr>
    <w:tblStylePr w:type="band1Horz">
      <w:rPr>
        <w:color w:val="auto"/>
      </w:rPr>
      <w:tcPr>
        <w:tcBorders>
          <w:top w:val="single" w:color="4F81BD" w:sz="8" w:space="0"/>
          <w:left w:val="single" w:color="4F81BD" w:sz="8" w:space="0"/>
          <w:bottom w:val="single" w:color="4F81BD" w:sz="8" w:space="0"/>
          <w:right w:val="single" w:color="4F81BD" w:sz="8" w:space="0"/>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3163">
    <w:name w:val="中等深浅底纹 2 - 强调文字颜色 1112"/>
    <w:basedOn w:val="88"/>
    <w:semiHidden/>
    <w:qFormat/>
    <w:uiPriority w:val="0"/>
    <w:rPr>
      <w:rFonts w:ascii="Calibri" w:hAnsi="Calibri" w:eastAsia="微软雅黑"/>
    </w:rPr>
    <w:tblPr>
      <w:tblBorders>
        <w:top w:val="single" w:color="auto" w:sz="18" w:space="0"/>
        <w:bottom w:val="single" w:color="auto" w:sz="18" w:space="0"/>
      </w:tblBorders>
    </w:tblPr>
    <w:tblStylePr w:type="firstRow">
      <w:pPr>
        <w:spacing w:before="0" w:after="0" w:line="240" w:lineRule="auto"/>
      </w:pPr>
      <w:rPr>
        <w:b/>
        <w:bCs/>
        <w:color w:val="FFFFFF"/>
      </w:rPr>
      <w:tcPr>
        <w:tcBorders>
          <w:top w:val="single" w:color="auto" w:sz="18" w:space="0"/>
          <w:left w:val="nil"/>
          <w:bottom w:val="single" w:color="auto" w:sz="18" w:space="0"/>
          <w:right w:val="nil"/>
          <w:insideH w:val="nil"/>
          <w:insideV w:val="nil"/>
        </w:tcBorders>
        <w:shd w:val="clear" w:color="auto" w:fill="4F81BD"/>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cPr>
        <w:tcBorders>
          <w:top w:val="nil"/>
          <w:left w:val="nil"/>
          <w:bottom w:val="single" w:color="auto" w:sz="18" w:space="0"/>
          <w:right w:val="nil"/>
          <w:insideH w:val="nil"/>
          <w:insideV w:val="nil"/>
        </w:tcBorders>
        <w:shd w:val="clear" w:color="auto" w:fill="4F81BD"/>
      </w:tcPr>
    </w:tblStylePr>
    <w:tblStylePr w:type="lastCol">
      <w:rPr>
        <w:b/>
        <w:bCs/>
        <w:color w:val="FFFFFF"/>
      </w:rPr>
      <w:tcPr>
        <w:tcBorders>
          <w:left w:val="nil"/>
          <w:right w:val="nil"/>
          <w:insideH w:val="nil"/>
          <w:insideV w:val="nil"/>
        </w:tcBorders>
        <w:shd w:val="clear" w:color="auto" w:fill="4F81BD"/>
      </w:tcPr>
    </w:tblStylePr>
    <w:tblStylePr w:type="band1Vert">
      <w:tcPr>
        <w:tcBorders>
          <w:left w:val="nil"/>
          <w:right w:val="nil"/>
          <w:insideH w:val="nil"/>
          <w:insideV w:val="nil"/>
        </w:tcBorders>
        <w:shd w:val="clear" w:color="auto" w:fill="D8D8D8"/>
      </w:tcPr>
    </w:tblStylePr>
    <w:tblStylePr w:type="band1Horz">
      <w:tcPr>
        <w:shd w:val="clear" w:color="auto" w:fill="D8D8D8"/>
      </w:tcPr>
    </w:tblStylePr>
    <w:tblStylePr w:type="neCell">
      <w:tcPr>
        <w:tcBorders>
          <w:top w:val="single" w:color="auto" w:sz="18" w:space="0"/>
          <w:left w:val="nil"/>
          <w:bottom w:val="single" w:color="auto" w:sz="18" w:space="0"/>
          <w:right w:val="nil"/>
          <w:insideH w:val="nil"/>
          <w:insideV w:val="nil"/>
        </w:tcBorders>
      </w:tcPr>
    </w:tblStylePr>
    <w:tblStylePr w:type="nwCell">
      <w:rPr>
        <w:color w:val="FFFFFF"/>
      </w:rPr>
      <w:tcPr>
        <w:tcBorders>
          <w:top w:val="single" w:color="auto" w:sz="18" w:space="0"/>
          <w:left w:val="nil"/>
          <w:bottom w:val="single" w:color="auto" w:sz="18" w:space="0"/>
          <w:right w:val="nil"/>
          <w:insideH w:val="nil"/>
          <w:insideV w:val="nil"/>
        </w:tcBorders>
      </w:tcPr>
    </w:tblStylePr>
  </w:style>
  <w:style w:type="table" w:customStyle="1" w:styleId="3164">
    <w:name w:val="浅色网格 - 强调文字颜色 1122"/>
    <w:basedOn w:val="88"/>
    <w:semiHidden/>
    <w:qFormat/>
    <w:uiPriority w:val="0"/>
    <w:rPr>
      <w:rFonts w:ascii="Calibri" w:hAnsi="Calibri" w:eastAsia="微软雅黑"/>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ascii="Helv" w:hAnsi="Helv" w:eastAsia="Arial Unicode MS" w:cs="Times New Roman"/>
        <w:b/>
        <w:bCs/>
      </w:rPr>
      <w:tcPr>
        <w:tcBorders>
          <w:top w:val="single" w:color="4F81BD" w:sz="8" w:space="0"/>
          <w:left w:val="single" w:color="4F81BD" w:sz="8" w:space="0"/>
          <w:bottom w:val="single" w:color="4F81BD" w:sz="18" w:space="0"/>
          <w:right w:val="single" w:color="4F81BD" w:sz="8" w:space="0"/>
          <w:insideH w:val="nil"/>
          <w:insideV w:val="single" w:sz="8" w:space="0"/>
        </w:tcBorders>
      </w:tcPr>
    </w:tblStylePr>
    <w:tblStylePr w:type="lastRow">
      <w:pPr>
        <w:spacing w:before="0" w:after="0" w:line="240" w:lineRule="auto"/>
      </w:pPr>
      <w:rPr>
        <w:rFonts w:ascii="Helv" w:hAnsi="Helv" w:eastAsia="Arial Unicode MS" w:cs="Times New Roman"/>
        <w:b/>
        <w:bCs/>
      </w:r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ascii="Helv" w:hAnsi="Helv" w:eastAsia="Arial Unicode MS" w:cs="Times New Roman"/>
        <w:b/>
        <w:bCs/>
      </w:rPr>
    </w:tblStylePr>
    <w:tblStylePr w:type="lastCol">
      <w:rPr>
        <w:rFonts w:ascii="Helv" w:hAnsi="Helv" w:eastAsia="Arial Unicode MS" w:cs="Times New Roman"/>
        <w:b/>
        <w:bCs/>
      </w:rPr>
      <w:tcPr>
        <w:tcBorders>
          <w:top w:val="single" w:color="4F81BD" w:sz="8" w:space="0"/>
          <w:left w:val="single" w:color="4F81BD" w:sz="8" w:space="0"/>
          <w:bottom w:val="single" w:color="4F81BD" w:sz="8" w:space="0"/>
          <w:right w:val="single" w:color="4F81BD" w:sz="8" w:space="0"/>
        </w:tcBorders>
      </w:tcPr>
    </w:tblStylePr>
    <w:tblStylePr w:type="band1Vert">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customStyle="1" w:styleId="3165">
    <w:name w:val="浅色底纹112"/>
    <w:basedOn w:val="88"/>
    <w:semiHidden/>
    <w:qFormat/>
    <w:uiPriority w:val="0"/>
    <w:rPr>
      <w:rFonts w:ascii="Calibri" w:hAnsi="Calibri" w:eastAsia="微软雅黑"/>
      <w:color w:val="000000"/>
    </w:rPr>
    <w:tblPr>
      <w:tblBorders>
        <w:top w:val="single" w:color="000000" w:sz="8" w:space="0"/>
        <w:bottom w:val="single" w:color="000000" w:sz="8" w:space="0"/>
      </w:tblBorders>
    </w:tblPr>
    <w:tblStylePr w:type="fir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3166">
    <w:name w:val="浅色网格 - 强调文字颜色 11112"/>
    <w:basedOn w:val="88"/>
    <w:semiHidden/>
    <w:qFormat/>
    <w:uiPriority w:val="0"/>
    <w:rPr>
      <w:rFonts w:ascii="Calibri" w:hAnsi="Calibri" w:eastAsia="微软雅黑"/>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ascii="Helv" w:hAnsi="Helv" w:eastAsia="Arial Unicode MS" w:cs="Times New Roman"/>
        <w:b/>
        <w:bCs/>
      </w:rPr>
      <w:tcPr>
        <w:tcBorders>
          <w:top w:val="single" w:color="4F81BD" w:sz="8" w:space="0"/>
          <w:left w:val="single" w:color="4F81BD" w:sz="8" w:space="0"/>
          <w:bottom w:val="single" w:color="4F81BD" w:sz="18" w:space="0"/>
          <w:right w:val="single" w:color="4F81BD" w:sz="8" w:space="0"/>
          <w:insideH w:val="nil"/>
          <w:insideV w:val="single" w:sz="8" w:space="0"/>
        </w:tcBorders>
      </w:tcPr>
    </w:tblStylePr>
    <w:tblStylePr w:type="lastRow">
      <w:pPr>
        <w:spacing w:before="0" w:after="0" w:line="240" w:lineRule="auto"/>
      </w:pPr>
      <w:rPr>
        <w:rFonts w:ascii="Helv" w:hAnsi="Helv" w:eastAsia="Arial Unicode MS" w:cs="Times New Roman"/>
        <w:b/>
        <w:bCs/>
      </w:r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ascii="Helv" w:hAnsi="Helv" w:eastAsia="Arial Unicode MS" w:cs="Times New Roman"/>
        <w:b/>
        <w:bCs/>
      </w:rPr>
    </w:tblStylePr>
    <w:tblStylePr w:type="lastCol">
      <w:rPr>
        <w:rFonts w:ascii="Helv" w:hAnsi="Helv" w:eastAsia="Arial Unicode MS" w:cs="Times New Roman"/>
        <w:b/>
        <w:bCs/>
      </w:rPr>
      <w:tcPr>
        <w:tcBorders>
          <w:top w:val="single" w:color="4F81BD" w:sz="8" w:space="0"/>
          <w:left w:val="single" w:color="4F81BD" w:sz="8" w:space="0"/>
          <w:bottom w:val="single" w:color="4F81BD" w:sz="8" w:space="0"/>
          <w:right w:val="single" w:color="4F81BD" w:sz="8" w:space="0"/>
        </w:tcBorders>
      </w:tcPr>
    </w:tblStylePr>
    <w:tblStylePr w:type="band1Vert">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customStyle="1" w:styleId="3167">
    <w:name w:val="网格型1412"/>
    <w:basedOn w:val="88"/>
    <w:qFormat/>
    <w:uiPriority w:val="59"/>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168">
    <w:name w:val="网格型11112"/>
    <w:basedOn w:val="88"/>
    <w:qFormat/>
    <w:uiPriority w:val="59"/>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169">
    <w:name w:val="网格型1012"/>
    <w:basedOn w:val="88"/>
    <w:unhideWhenUsed/>
    <w:qFormat/>
    <w:uiPriority w:val="5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170">
    <w:name w:val="简明型 1212"/>
    <w:basedOn w:val="88"/>
    <w:qFormat/>
    <w:uiPriority w:val="0"/>
    <w:pPr>
      <w:widowControl w:val="0"/>
      <w:adjustRightInd w:val="0"/>
      <w:snapToGrid w:val="0"/>
      <w:spacing w:line="300" w:lineRule="auto"/>
      <w:ind w:firstLine="200" w:firstLineChars="200"/>
      <w:jc w:val="both"/>
    </w:pPr>
    <w:rPr>
      <w:rFonts w:ascii="Cambria" w:hAnsi="Cambria"/>
    </w:rPr>
    <w:tblPr>
      <w:jc w:val="center"/>
      <w:tblBorders>
        <w:top w:val="single" w:color="008000" w:sz="12" w:space="0"/>
        <w:bottom w:val="single" w:color="008000" w:sz="12" w:space="0"/>
      </w:tblBorders>
    </w:tblPr>
    <w:trPr>
      <w:cantSplit/>
      <w:jc w:val="center"/>
    </w:tr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3171">
    <w:name w:val="网格型 5212"/>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3172">
    <w:name w:val="网格型 8212"/>
    <w:basedOn w:val="88"/>
    <w:qFormat/>
    <w:uiPriority w:val="0"/>
    <w:pPr>
      <w:widowControl w:val="0"/>
      <w:ind w:firstLine="200" w:firstLineChars="200"/>
      <w:jc w:val="both"/>
    </w:pPr>
    <w:rPr>
      <w:rFonts w:ascii="Cambria" w:hAnsi="Cambria"/>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3173">
    <w:name w:val="网格型1512"/>
    <w:basedOn w:val="88"/>
    <w:qFormat/>
    <w:uiPriority w:val="0"/>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174">
    <w:name w:val="网格型11212"/>
    <w:basedOn w:val="88"/>
    <w:qFormat/>
    <w:uiPriority w:val="0"/>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175">
    <w:name w:val="表三维效果 1112"/>
    <w:basedOn w:val="88"/>
    <w:qFormat/>
    <w:uiPriority w:val="0"/>
    <w:pPr>
      <w:widowControl w:val="0"/>
      <w:jc w:val="both"/>
    </w:p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3176">
    <w:name w:val="表三维效果 2112"/>
    <w:basedOn w:val="88"/>
    <w:qFormat/>
    <w:uiPriority w:val="0"/>
    <w:pPr>
      <w:widowControl w:val="0"/>
      <w:jc w:val="both"/>
    </w:p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3177">
    <w:name w:val="表三维效果 3112"/>
    <w:basedOn w:val="88"/>
    <w:qFormat/>
    <w:uiPriority w:val="0"/>
    <w:pPr>
      <w:widowControl w:val="0"/>
      <w:jc w:val="both"/>
    </w:p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3178">
    <w:name w:val="网格表 1 浅色212"/>
    <w:basedOn w:val="88"/>
    <w:qFormat/>
    <w:uiPriority w:val="46"/>
    <w:rPr>
      <w:rFonts w:ascii="Calibri" w:hAnsi="Calibri"/>
    </w:rPr>
    <w:tblPr>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Pr>
    <w:tblStylePr w:type="firstRow">
      <w:rPr>
        <w:b/>
        <w:bCs/>
      </w:rPr>
      <w:tcPr>
        <w:tcBorders>
          <w:bottom w:val="single" w:color="666666" w:sz="12" w:space="0"/>
        </w:tcBorders>
      </w:tcPr>
    </w:tblStylePr>
    <w:tblStylePr w:type="lastRow">
      <w:rPr>
        <w:b/>
        <w:bCs/>
      </w:rPr>
      <w:tcPr>
        <w:tcBorders>
          <w:top w:val="double" w:color="666666" w:sz="2" w:space="0"/>
        </w:tcBorders>
      </w:tcPr>
    </w:tblStylePr>
    <w:tblStylePr w:type="firstCol">
      <w:rPr>
        <w:b/>
        <w:bCs/>
      </w:rPr>
    </w:tblStylePr>
    <w:tblStylePr w:type="lastCol">
      <w:rPr>
        <w:b/>
        <w:bCs/>
      </w:rPr>
    </w:tblStylePr>
  </w:style>
  <w:style w:type="table" w:customStyle="1" w:styleId="3179">
    <w:name w:val="无格式表格 2312"/>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3180">
    <w:name w:val="网格表 5 深色 - 着色 3312"/>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DEDE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A5A5A5"/>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A5A5A5"/>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A5A5A5"/>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A5A5A5"/>
      </w:tcPr>
    </w:tblStylePr>
    <w:tblStylePr w:type="band1Vert">
      <w:tcPr>
        <w:shd w:val="clear" w:color="auto" w:fill="DBDBDB"/>
      </w:tcPr>
    </w:tblStylePr>
    <w:tblStylePr w:type="band1Horz">
      <w:tcPr>
        <w:shd w:val="clear" w:color="auto" w:fill="DBDBDB"/>
      </w:tcPr>
    </w:tblStylePr>
  </w:style>
  <w:style w:type="table" w:customStyle="1" w:styleId="3181">
    <w:name w:val="清单表 4 - 着色 3312"/>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tcBorders>
        <w:shd w:val="clear" w:color="auto" w:fill="A5A5A5"/>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3182">
    <w:name w:val="网格表 6 彩色 - 着色 3312"/>
    <w:basedOn w:val="88"/>
    <w:qFormat/>
    <w:uiPriority w:val="51"/>
    <w:rPr>
      <w:color w:val="7B7B7B"/>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rPr>
      <w:tcPr>
        <w:tcBorders>
          <w:bottom w:val="single" w:color="C9C9C9" w:sz="12" w:space="0"/>
        </w:tcBorders>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3183">
    <w:name w:val="网格型浅色312"/>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3184">
    <w:name w:val="网格型1612"/>
    <w:basedOn w:val="8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185">
    <w:name w:val="无格式表格 2412"/>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3186">
    <w:name w:val="网格型1712"/>
    <w:basedOn w:val="88"/>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187">
    <w:name w:val="网格型2212"/>
    <w:basedOn w:val="88"/>
    <w:qFormat/>
    <w:uiPriority w:val="39"/>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188">
    <w:name w:val="网格型3212"/>
    <w:basedOn w:val="88"/>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189">
    <w:name w:val="网格型4112"/>
    <w:basedOn w:val="88"/>
    <w:qFormat/>
    <w:uiPriority w:val="5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190">
    <w:name w:val="简明型 1312"/>
    <w:basedOn w:val="88"/>
    <w:qFormat/>
    <w:uiPriority w:val="0"/>
    <w:pPr>
      <w:widowControl w:val="0"/>
      <w:spacing w:line="300" w:lineRule="auto"/>
      <w:jc w:val="both"/>
    </w:pPr>
    <w:tblPr>
      <w:tblBorders>
        <w:top w:val="single" w:color="008000" w:sz="12" w:space="0"/>
        <w:bottom w:val="single" w:color="008000" w:sz="12" w:space="0"/>
      </w:tblBorders>
    </w:tbl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3191">
    <w:name w:val="网格表 4 - 着色 6212"/>
    <w:basedOn w:val="88"/>
    <w:qFormat/>
    <w:uiPriority w:val="49"/>
    <w:tblPr>
      <w:tblBorders>
        <w:top w:val="single" w:color="A8D08D" w:sz="4" w:space="0"/>
        <w:left w:val="single" w:color="A8D08D" w:sz="4" w:space="0"/>
        <w:bottom w:val="single" w:color="A8D08D" w:sz="4" w:space="0"/>
        <w:right w:val="single" w:color="A8D08D" w:sz="4" w:space="0"/>
        <w:insideH w:val="single" w:color="A8D08D" w:sz="4" w:space="0"/>
        <w:insideV w:val="single" w:color="A8D08D" w:sz="4" w:space="0"/>
      </w:tblBorders>
    </w:tblPr>
    <w:tblStylePr w:type="firstRow">
      <w:rPr>
        <w:b/>
        <w:bCs/>
        <w:color w:val="FFFFFF"/>
      </w:rPr>
      <w:tcPr>
        <w:tcBorders>
          <w:top w:val="single" w:color="70AD47" w:sz="4" w:space="0"/>
          <w:left w:val="single" w:color="70AD47" w:sz="4" w:space="0"/>
          <w:bottom w:val="single" w:color="70AD47" w:sz="4" w:space="0"/>
          <w:right w:val="single" w:color="70AD47" w:sz="4" w:space="0"/>
          <w:insideH w:val="nil"/>
          <w:insideV w:val="nil"/>
        </w:tcBorders>
        <w:shd w:val="clear" w:color="auto" w:fill="70AD47"/>
      </w:tcPr>
    </w:tblStylePr>
    <w:tblStylePr w:type="lastRow">
      <w:rPr>
        <w:b/>
        <w:bCs/>
      </w:rPr>
      <w:tcPr>
        <w:tcBorders>
          <w:top w:val="double" w:color="70AD47" w:sz="4" w:space="0"/>
        </w:tcBorders>
      </w:tcPr>
    </w:tblStylePr>
    <w:tblStylePr w:type="firstCol">
      <w:rPr>
        <w:b/>
        <w:bCs/>
      </w:rPr>
    </w:tblStylePr>
    <w:tblStylePr w:type="lastCol">
      <w:rPr>
        <w:b/>
        <w:bCs/>
      </w:rPr>
    </w:tblStylePr>
    <w:tblStylePr w:type="band1Vert">
      <w:tcPr>
        <w:shd w:val="clear" w:color="auto" w:fill="E2EFD9"/>
      </w:tcPr>
    </w:tblStylePr>
    <w:tblStylePr w:type="band1Horz">
      <w:tcPr>
        <w:shd w:val="clear" w:color="auto" w:fill="E2EFD9"/>
      </w:tcPr>
    </w:tblStylePr>
  </w:style>
  <w:style w:type="table" w:customStyle="1" w:styleId="3192">
    <w:name w:val="网格型 8312"/>
    <w:basedOn w:val="88"/>
    <w:qFormat/>
    <w:uiPriority w:val="0"/>
    <w:pPr>
      <w:widowControl w:val="0"/>
      <w:spacing w:line="300" w:lineRule="auto"/>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3193">
    <w:name w:val="网格表 4 - 着色 3212"/>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insideV w:val="nil"/>
        </w:tcBorders>
        <w:shd w:val="clear" w:color="auto" w:fill="A5A5A5"/>
      </w:tcPr>
    </w:tblStylePr>
    <w:tblStylePr w:type="lastRow">
      <w:rPr>
        <w:b/>
        <w:bCs/>
      </w:rPr>
      <w:tcPr>
        <w:tcBorders>
          <w:top w:val="double" w:color="A5A5A5"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3194">
    <w:name w:val="网格型 5312"/>
    <w:basedOn w:val="88"/>
    <w:qFormat/>
    <w:uiPriority w:val="0"/>
    <w:pPr>
      <w:widowControl w:val="0"/>
      <w:spacing w:line="400" w:lineRule="exact"/>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3195">
    <w:name w:val="网格表 5 深色 - 着色 3412"/>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DEDE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A5A5A5"/>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A5A5A5"/>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A5A5A5"/>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A5A5A5"/>
      </w:tcPr>
    </w:tblStylePr>
    <w:tblStylePr w:type="band1Vert">
      <w:tcPr>
        <w:shd w:val="clear" w:color="auto" w:fill="DBDBDB"/>
      </w:tcPr>
    </w:tblStylePr>
    <w:tblStylePr w:type="band1Horz">
      <w:tcPr>
        <w:shd w:val="clear" w:color="auto" w:fill="DBDBDB"/>
      </w:tcPr>
    </w:tblStylePr>
  </w:style>
  <w:style w:type="table" w:customStyle="1" w:styleId="3196">
    <w:name w:val="清单表 4 - 着色 3412"/>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tcBorders>
        <w:shd w:val="clear" w:color="auto" w:fill="A5A5A5"/>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3197">
    <w:name w:val="网格表 6 彩色 - 着色 3412"/>
    <w:basedOn w:val="88"/>
    <w:qFormat/>
    <w:uiPriority w:val="51"/>
    <w:rPr>
      <w:color w:val="7B7B7B"/>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rPr>
      <w:tcPr>
        <w:tcBorders>
          <w:bottom w:val="single" w:color="C9C9C9" w:sz="12" w:space="0"/>
        </w:tcBorders>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3198">
    <w:name w:val="网格型浅色412"/>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3199">
    <w:name w:val="网格型11312"/>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200">
    <w:name w:val="网格型12112"/>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201">
    <w:name w:val="MTEBNumberedEquation12"/>
    <w:basedOn w:val="88"/>
    <w:qFormat/>
    <w:uiPriority w:val="0"/>
    <w:tblPr>
      <w:tblCellSpacing w:w="0" w:type="dxa"/>
    </w:tblPr>
    <w:trPr>
      <w:cantSplit/>
      <w:tblCellSpacing w:w="0" w:type="dxa"/>
    </w:trPr>
    <w:tcPr>
      <w:shd w:val="clear" w:color="auto" w:fill="auto"/>
    </w:tcPr>
  </w:style>
  <w:style w:type="table" w:customStyle="1" w:styleId="3202">
    <w:name w:val="通信表12"/>
    <w:basedOn w:val="88"/>
    <w:qFormat/>
    <w:uiPriority w:val="0"/>
    <w:tblPr>
      <w:tblBorders>
        <w:top w:val="single" w:color="auto" w:sz="6" w:space="0"/>
        <w:bottom w:val="single" w:color="auto" w:sz="6" w:space="0"/>
      </w:tblBorders>
    </w:tblPr>
    <w:tblStylePr w:type="firstRow">
      <w:tcPr>
        <w:tcBorders>
          <w:bottom w:val="single" w:color="auto" w:sz="4" w:space="0"/>
        </w:tcBorders>
      </w:tcPr>
    </w:tblStylePr>
  </w:style>
  <w:style w:type="table" w:customStyle="1" w:styleId="3203">
    <w:name w:val="网格型202"/>
    <w:basedOn w:val="8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204">
    <w:name w:val="彩色型 122"/>
    <w:basedOn w:val="88"/>
    <w:qFormat/>
    <w:uiPriority w:val="0"/>
    <w:pPr>
      <w:widowControl w:val="0"/>
      <w:ind w:firstLine="200" w:firstLineChars="200"/>
      <w:jc w:val="both"/>
    </w:pPr>
    <w:rPr>
      <w:rFonts w:ascii="Cambria" w:hAnsi="Cambria"/>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3205">
    <w:name w:val="彩色型 222"/>
    <w:basedOn w:val="88"/>
    <w:qFormat/>
    <w:uiPriority w:val="0"/>
    <w:pPr>
      <w:widowControl w:val="0"/>
      <w:ind w:firstLine="200" w:firstLineChars="200"/>
      <w:jc w:val="both"/>
    </w:pPr>
    <w:rPr>
      <w:rFonts w:ascii="Cambria" w:hAnsi="Cambria"/>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3206">
    <w:name w:val="彩色型 322"/>
    <w:basedOn w:val="88"/>
    <w:qFormat/>
    <w:uiPriority w:val="0"/>
    <w:pPr>
      <w:widowControl w:val="0"/>
      <w:ind w:firstLine="200" w:firstLineChars="200"/>
      <w:jc w:val="both"/>
    </w:pPr>
    <w:rPr>
      <w:rFonts w:ascii="Cambria" w:hAnsi="Cambria"/>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table" w:customStyle="1" w:styleId="3207">
    <w:name w:val="典雅型22"/>
    <w:basedOn w:val="88"/>
    <w:qFormat/>
    <w:uiPriority w:val="0"/>
    <w:pPr>
      <w:widowControl w:val="0"/>
      <w:ind w:firstLine="200" w:firstLineChars="200"/>
      <w:jc w:val="both"/>
    </w:pPr>
    <w:rPr>
      <w:rFonts w:ascii="Cambria" w:hAnsi="Cambria"/>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cPr>
        <w:tcBorders>
          <w:tl2br w:val="nil"/>
          <w:tr2bl w:val="nil"/>
        </w:tcBorders>
      </w:tcPr>
    </w:tblStylePr>
  </w:style>
  <w:style w:type="table" w:customStyle="1" w:styleId="3208">
    <w:name w:val="古典型 122"/>
    <w:basedOn w:val="88"/>
    <w:qFormat/>
    <w:uiPriority w:val="0"/>
    <w:pPr>
      <w:widowControl w:val="0"/>
      <w:spacing w:line="300" w:lineRule="auto"/>
      <w:jc w:val="both"/>
    </w:pPr>
    <w:tblPr>
      <w:tblBorders>
        <w:top w:val="single" w:color="000000" w:sz="12" w:space="0"/>
        <w:bottom w:val="single" w:color="000000" w:sz="12" w:space="0"/>
      </w:tblBorders>
    </w:tblPr>
    <w:tcPr>
      <w:shd w:val="clear" w:color="auto" w:fill="auto"/>
    </w:tc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3209">
    <w:name w:val="古典型 222"/>
    <w:basedOn w:val="88"/>
    <w:qFormat/>
    <w:uiPriority w:val="0"/>
    <w:pPr>
      <w:widowControl w:val="0"/>
      <w:ind w:firstLine="200" w:firstLineChars="200"/>
      <w:jc w:val="both"/>
    </w:pPr>
    <w:rPr>
      <w:rFonts w:ascii="Cambria" w:hAnsi="Cambria"/>
    </w:rPr>
    <w:tblPr>
      <w:tblBorders>
        <w:top w:val="single" w:color="000000" w:sz="12" w:space="0"/>
        <w:bottom w:val="single" w:color="000000" w:sz="12" w:space="0"/>
      </w:tblBorders>
    </w:tblPr>
    <w:tcPr>
      <w:shd w:val="clear" w:color="auto" w:fill="auto"/>
    </w:tc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3210">
    <w:name w:val="古典型 322"/>
    <w:basedOn w:val="88"/>
    <w:qFormat/>
    <w:uiPriority w:val="0"/>
    <w:pPr>
      <w:widowControl w:val="0"/>
      <w:ind w:firstLine="200" w:firstLineChars="200"/>
      <w:jc w:val="both"/>
    </w:pPr>
    <w:rPr>
      <w:rFonts w:ascii="Cambria" w:hAnsi="Cambria"/>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3211">
    <w:name w:val="古典型 422"/>
    <w:basedOn w:val="88"/>
    <w:qFormat/>
    <w:uiPriority w:val="0"/>
    <w:pPr>
      <w:widowControl w:val="0"/>
      <w:ind w:firstLine="200" w:firstLineChars="200"/>
      <w:jc w:val="both"/>
    </w:pPr>
    <w:rPr>
      <w:rFonts w:ascii="Cambria" w:hAnsi="Cambria"/>
    </w:r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table" w:customStyle="1" w:styleId="3212">
    <w:name w:val="简明型 152"/>
    <w:basedOn w:val="88"/>
    <w:qFormat/>
    <w:uiPriority w:val="0"/>
    <w:pPr>
      <w:widowControl w:val="0"/>
      <w:spacing w:line="300" w:lineRule="auto"/>
      <w:jc w:val="both"/>
    </w:pPr>
    <w:tblPr>
      <w:tblBorders>
        <w:top w:val="single" w:color="008000" w:sz="12" w:space="0"/>
        <w:bottom w:val="single" w:color="008000" w:sz="12" w:space="0"/>
      </w:tblBorders>
    </w:tbl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3213">
    <w:name w:val="简明型 222"/>
    <w:basedOn w:val="88"/>
    <w:qFormat/>
    <w:uiPriority w:val="0"/>
    <w:pPr>
      <w:widowControl w:val="0"/>
      <w:spacing w:line="300" w:lineRule="auto"/>
      <w:jc w:val="both"/>
    </w:p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3214">
    <w:name w:val="简明型 322"/>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cPr>
        <w:tcBorders>
          <w:tl2br w:val="nil"/>
          <w:tr2bl w:val="nil"/>
        </w:tcBorders>
        <w:shd w:val="solid" w:color="000000" w:fill="FFFFFF"/>
      </w:tcPr>
    </w:tblStylePr>
  </w:style>
  <w:style w:type="table" w:customStyle="1" w:styleId="3215">
    <w:name w:val="精巧型 122"/>
    <w:basedOn w:val="88"/>
    <w:qFormat/>
    <w:uiPriority w:val="0"/>
    <w:pPr>
      <w:widowControl w:val="0"/>
      <w:ind w:firstLine="200" w:firstLineChars="200"/>
      <w:jc w:val="both"/>
    </w:pPr>
    <w:rPr>
      <w:rFonts w:ascii="Cambria" w:hAnsi="Cambria"/>
    </w:r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3216">
    <w:name w:val="精巧型 222"/>
    <w:basedOn w:val="88"/>
    <w:qFormat/>
    <w:uiPriority w:val="0"/>
    <w:pPr>
      <w:widowControl w:val="0"/>
      <w:ind w:firstLine="200" w:firstLineChars="200"/>
      <w:jc w:val="both"/>
    </w:pPr>
    <w:rPr>
      <w:rFonts w:ascii="Cambria" w:hAnsi="Cambria"/>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3217">
    <w:name w:val="立体型 122"/>
    <w:basedOn w:val="88"/>
    <w:qFormat/>
    <w:uiPriority w:val="0"/>
    <w:pPr>
      <w:widowControl w:val="0"/>
      <w:ind w:firstLine="200" w:firstLineChars="200"/>
      <w:jc w:val="both"/>
    </w:pPr>
    <w:rPr>
      <w:rFonts w:ascii="Cambria" w:hAnsi="Cambria"/>
    </w:r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3218">
    <w:name w:val="立体型 222"/>
    <w:basedOn w:val="88"/>
    <w:qFormat/>
    <w:uiPriority w:val="0"/>
    <w:pPr>
      <w:widowControl w:val="0"/>
      <w:ind w:firstLine="200" w:firstLineChars="200"/>
      <w:jc w:val="both"/>
    </w:pPr>
    <w:rPr>
      <w:rFonts w:ascii="Cambria" w:hAnsi="Cambria"/>
    </w:r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3219">
    <w:name w:val="立体型 322"/>
    <w:basedOn w:val="88"/>
    <w:qFormat/>
    <w:uiPriority w:val="0"/>
    <w:pPr>
      <w:widowControl w:val="0"/>
      <w:ind w:firstLine="200" w:firstLineChars="200"/>
      <w:jc w:val="both"/>
    </w:pPr>
    <w:rPr>
      <w:rFonts w:ascii="Cambria" w:hAnsi="Cambria"/>
    </w:r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3220">
    <w:name w:val="列表型 122"/>
    <w:basedOn w:val="88"/>
    <w:qFormat/>
    <w:uiPriority w:val="0"/>
    <w:pPr>
      <w:widowControl w:val="0"/>
      <w:ind w:firstLine="200" w:firstLineChars="200"/>
      <w:jc w:val="both"/>
    </w:pPr>
    <w:rPr>
      <w:rFonts w:ascii="Cambria" w:hAnsi="Cambria"/>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3221">
    <w:name w:val="列表型 222"/>
    <w:basedOn w:val="88"/>
    <w:qFormat/>
    <w:uiPriority w:val="0"/>
    <w:pPr>
      <w:widowControl w:val="0"/>
      <w:ind w:firstLine="200" w:firstLineChars="200"/>
      <w:jc w:val="both"/>
    </w:pPr>
    <w:rPr>
      <w:rFonts w:ascii="Cambria" w:hAnsi="Cambria"/>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3222">
    <w:name w:val="列表型 322"/>
    <w:basedOn w:val="88"/>
    <w:qFormat/>
    <w:uiPriority w:val="0"/>
    <w:pPr>
      <w:widowControl w:val="0"/>
      <w:ind w:firstLine="200" w:firstLineChars="200"/>
      <w:jc w:val="both"/>
    </w:pPr>
    <w:rPr>
      <w:rFonts w:ascii="Cambria" w:hAnsi="Cambria"/>
    </w:r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3223">
    <w:name w:val="列表型 422"/>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cPr>
        <w:tcBorders>
          <w:bottom w:val="single" w:color="000000" w:sz="12" w:space="0"/>
          <w:tl2br w:val="nil"/>
          <w:tr2bl w:val="nil"/>
        </w:tcBorders>
        <w:shd w:val="solid" w:color="808080" w:fill="FFFFFF"/>
      </w:tcPr>
    </w:tblStylePr>
  </w:style>
  <w:style w:type="table" w:customStyle="1" w:styleId="3224">
    <w:name w:val="列表型 522"/>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3225">
    <w:name w:val="列表型 622"/>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tblStylePr w:type="nwCell">
      <w:tcPr>
        <w:tcBorders>
          <w:tl2br w:val="single" w:color="000000" w:sz="6" w:space="0"/>
          <w:tr2bl w:val="nil"/>
        </w:tcBorders>
      </w:tcPr>
    </w:tblStylePr>
  </w:style>
  <w:style w:type="table" w:customStyle="1" w:styleId="3226">
    <w:name w:val="列表型 722"/>
    <w:basedOn w:val="88"/>
    <w:qFormat/>
    <w:uiPriority w:val="0"/>
    <w:pPr>
      <w:widowControl w:val="0"/>
      <w:ind w:firstLine="200" w:firstLineChars="200"/>
      <w:jc w:val="both"/>
    </w:pPr>
    <w:rPr>
      <w:rFonts w:ascii="Cambria" w:hAnsi="Cambria"/>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3227">
    <w:name w:val="列表型 822"/>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tblStylePr w:type="nwCell">
      <w:tcPr>
        <w:tcBorders>
          <w:tl2br w:val="single" w:color="auto" w:sz="6" w:space="0"/>
          <w:tr2bl w:val="nil"/>
        </w:tcBorders>
      </w:tcPr>
    </w:tblStylePr>
  </w:style>
  <w:style w:type="table" w:customStyle="1" w:styleId="3228">
    <w:name w:val="流行型22"/>
    <w:basedOn w:val="88"/>
    <w:qFormat/>
    <w:uiPriority w:val="0"/>
    <w:pPr>
      <w:widowControl w:val="0"/>
      <w:ind w:firstLine="200" w:firstLineChars="200"/>
      <w:jc w:val="both"/>
    </w:pPr>
    <w:rPr>
      <w:rFonts w:ascii="Cambria" w:hAnsi="Cambria"/>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3229">
    <w:name w:val="竖列型 122"/>
    <w:basedOn w:val="88"/>
    <w:qFormat/>
    <w:uiPriority w:val="0"/>
    <w:pPr>
      <w:widowControl w:val="0"/>
      <w:ind w:firstLine="200" w:firstLineChars="200"/>
      <w:jc w:val="both"/>
    </w:pPr>
    <w:rPr>
      <w:rFonts w:ascii="Cambria" w:hAnsi="Cambria"/>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3230">
    <w:name w:val="竖列型 222"/>
    <w:basedOn w:val="88"/>
    <w:qFormat/>
    <w:uiPriority w:val="0"/>
    <w:pPr>
      <w:widowControl w:val="0"/>
      <w:ind w:firstLine="200" w:firstLineChars="200"/>
      <w:jc w:val="both"/>
    </w:pPr>
    <w:rPr>
      <w:rFonts w:ascii="Cambria" w:hAnsi="Cambria"/>
      <w:b/>
      <w:bCs/>
    </w:r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3231">
    <w:name w:val="竖列型 322"/>
    <w:basedOn w:val="88"/>
    <w:qFormat/>
    <w:uiPriority w:val="0"/>
    <w:pPr>
      <w:widowControl w:val="0"/>
      <w:ind w:firstLine="200" w:firstLineChars="200"/>
      <w:jc w:val="both"/>
    </w:pPr>
    <w:rPr>
      <w:rFonts w:ascii="Cambria" w:hAnsi="Cambria"/>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3232">
    <w:name w:val="竖列型 422"/>
    <w:basedOn w:val="88"/>
    <w:qFormat/>
    <w:uiPriority w:val="0"/>
    <w:pPr>
      <w:widowControl w:val="0"/>
      <w:ind w:firstLine="200" w:firstLineChars="200"/>
      <w:jc w:val="both"/>
    </w:pPr>
    <w:rPr>
      <w:rFonts w:ascii="Cambria" w:hAnsi="Cambria"/>
    </w:r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3233">
    <w:name w:val="竖列型 522"/>
    <w:basedOn w:val="88"/>
    <w:qFormat/>
    <w:uiPriority w:val="0"/>
    <w:pPr>
      <w:widowControl w:val="0"/>
      <w:ind w:firstLine="200" w:firstLineChars="200"/>
      <w:jc w:val="both"/>
    </w:pPr>
    <w:rPr>
      <w:rFonts w:ascii="Cambria" w:hAnsi="Cambria"/>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3234">
    <w:name w:val="网格型 122"/>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cPr>
        <w:tcBorders>
          <w:tl2br w:val="nil"/>
          <w:tr2bl w:val="nil"/>
        </w:tcBorders>
      </w:tcPr>
    </w:tblStylePr>
    <w:tblStylePr w:type="lastCol">
      <w:rPr>
        <w:i/>
        <w:iCs/>
      </w:rPr>
      <w:tcPr>
        <w:tcBorders>
          <w:tl2br w:val="nil"/>
          <w:tr2bl w:val="nil"/>
        </w:tcBorders>
      </w:tcPr>
    </w:tblStylePr>
    <w:tblStylePr w:type="nwCell">
      <w:tcPr>
        <w:tcBorders>
          <w:tl2br w:val="single" w:color="000000" w:sz="6" w:space="0"/>
          <w:tr2bl w:val="nil"/>
        </w:tcBorders>
      </w:tcPr>
    </w:tblStylePr>
  </w:style>
  <w:style w:type="table" w:customStyle="1" w:styleId="3235">
    <w:name w:val="网格型 222"/>
    <w:basedOn w:val="88"/>
    <w:qFormat/>
    <w:uiPriority w:val="0"/>
    <w:pPr>
      <w:widowControl w:val="0"/>
      <w:ind w:firstLine="200" w:firstLineChars="200"/>
      <w:jc w:val="both"/>
    </w:pPr>
    <w:rPr>
      <w:rFonts w:ascii="Cambria" w:hAnsi="Cambria"/>
    </w:rPr>
    <w:tblPr>
      <w:tblBorders>
        <w:insideH w:val="single" w:color="000000" w:sz="6" w:space="0"/>
        <w:insideV w:val="single" w:color="000000" w:sz="6" w:space="0"/>
      </w:tblBorders>
    </w:tblPr>
    <w:tcPr>
      <w:shd w:val="clear" w:color="auto" w:fill="auto"/>
    </w:tc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3236">
    <w:name w:val="网格型 322"/>
    <w:basedOn w:val="88"/>
    <w:qFormat/>
    <w:uiPriority w:val="0"/>
    <w:pPr>
      <w:widowControl w:val="0"/>
      <w:ind w:firstLine="200" w:firstLineChars="200"/>
      <w:jc w:val="both"/>
    </w:pPr>
    <w:rPr>
      <w:rFonts w:ascii="Cambria" w:hAnsi="Cambria"/>
    </w:r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3237">
    <w:name w:val="网格型 422"/>
    <w:basedOn w:val="88"/>
    <w:qFormat/>
    <w:uiPriority w:val="0"/>
    <w:pPr>
      <w:widowControl w:val="0"/>
      <w:ind w:firstLine="200" w:firstLineChars="200"/>
      <w:jc w:val="both"/>
    </w:pPr>
    <w:rPr>
      <w:rFonts w:ascii="Cambria" w:hAnsi="Cambria"/>
    </w:r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3238">
    <w:name w:val="网格型 552"/>
    <w:basedOn w:val="88"/>
    <w:qFormat/>
    <w:uiPriority w:val="0"/>
    <w:pPr>
      <w:widowControl w:val="0"/>
      <w:spacing w:line="400" w:lineRule="exact"/>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3239">
    <w:name w:val="网格型 622"/>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3240">
    <w:name w:val="网格型 722"/>
    <w:basedOn w:val="88"/>
    <w:qFormat/>
    <w:uiPriority w:val="0"/>
    <w:pPr>
      <w:widowControl w:val="0"/>
      <w:ind w:firstLine="200" w:firstLineChars="200"/>
      <w:jc w:val="both"/>
    </w:pPr>
    <w:rPr>
      <w:rFonts w:ascii="Cambria" w:hAnsi="Cambria"/>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3241">
    <w:name w:val="网格型 852"/>
    <w:basedOn w:val="88"/>
    <w:qFormat/>
    <w:uiPriority w:val="0"/>
    <w:pPr>
      <w:widowControl w:val="0"/>
      <w:spacing w:line="300" w:lineRule="auto"/>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3242">
    <w:name w:val="网页型 122"/>
    <w:basedOn w:val="88"/>
    <w:qFormat/>
    <w:uiPriority w:val="0"/>
    <w:pPr>
      <w:widowControl w:val="0"/>
      <w:ind w:firstLine="200" w:firstLineChars="200"/>
      <w:jc w:val="both"/>
    </w:pPr>
    <w:rPr>
      <w:rFonts w:ascii="Cambria" w:hAnsi="Cambria"/>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3243">
    <w:name w:val="网页型 222"/>
    <w:basedOn w:val="88"/>
    <w:qFormat/>
    <w:uiPriority w:val="0"/>
    <w:pPr>
      <w:widowControl w:val="0"/>
      <w:ind w:firstLine="200" w:firstLineChars="200"/>
      <w:jc w:val="both"/>
    </w:pPr>
    <w:rPr>
      <w:rFonts w:ascii="Cambria" w:hAnsi="Cambria"/>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3244">
    <w:name w:val="网页型 322"/>
    <w:basedOn w:val="88"/>
    <w:qFormat/>
    <w:uiPriority w:val="0"/>
    <w:pPr>
      <w:widowControl w:val="0"/>
      <w:ind w:firstLine="200" w:firstLineChars="200"/>
      <w:jc w:val="both"/>
    </w:pPr>
    <w:rPr>
      <w:rFonts w:ascii="Cambria" w:hAnsi="Cambria"/>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3245">
    <w:name w:val="专业型22"/>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cPr>
        <w:tcBorders>
          <w:tl2br w:val="nil"/>
          <w:tr2bl w:val="nil"/>
        </w:tcBorders>
        <w:shd w:val="solid" w:color="000000" w:fill="FFFFFF"/>
      </w:tcPr>
    </w:tblStylePr>
  </w:style>
  <w:style w:type="table" w:customStyle="1" w:styleId="3246">
    <w:name w:val="浅色列表 - 着色 322"/>
    <w:basedOn w:val="88"/>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cPr>
        <w:shd w:val="clear" w:color="auto" w:fill="9BBB59"/>
      </w:tcPr>
    </w:tblStylePr>
    <w:tblStylePr w:type="lastRow">
      <w:pPr>
        <w:spacing w:before="0" w:after="0" w:line="240" w:lineRule="auto"/>
      </w:pPr>
      <w:rPr>
        <w:b/>
        <w:bCs/>
      </w:r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cPr>
        <w:tcBorders>
          <w:top w:val="single" w:color="9BBB59" w:sz="8" w:space="0"/>
          <w:left w:val="single" w:color="9BBB59" w:sz="8" w:space="0"/>
          <w:bottom w:val="single" w:color="9BBB59" w:sz="8" w:space="0"/>
          <w:right w:val="single" w:color="9BBB59" w:sz="8" w:space="0"/>
        </w:tcBorders>
      </w:tcPr>
    </w:tblStylePr>
    <w:tblStylePr w:type="band1Horz">
      <w:tcPr>
        <w:tcBorders>
          <w:top w:val="single" w:color="9BBB59" w:sz="8" w:space="0"/>
          <w:left w:val="single" w:color="9BBB59" w:sz="8" w:space="0"/>
          <w:bottom w:val="single" w:color="9BBB59" w:sz="8" w:space="0"/>
          <w:right w:val="single" w:color="9BBB59" w:sz="8" w:space="0"/>
        </w:tcBorders>
      </w:tcPr>
    </w:tblStylePr>
  </w:style>
  <w:style w:type="table" w:customStyle="1" w:styleId="3247">
    <w:name w:val="浅色网格 - 着色 322"/>
    <w:basedOn w:val="88"/>
    <w:qFormat/>
    <w:uiPriority w:val="72"/>
    <w:rPr>
      <w:rFonts w:ascii="Calibri" w:hAnsi="Calibri"/>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DF2F8"/>
    </w:tcPr>
    <w:tblStylePr w:type="firstRow">
      <w:rPr>
        <w:b/>
        <w:bCs/>
        <w:color w:val="FFFFFF"/>
      </w:rPr>
      <w:tcPr>
        <w:tcBorders>
          <w:bottom w:val="single" w:color="FFFFFF" w:sz="12" w:space="0"/>
        </w:tcBorders>
        <w:shd w:val="clear" w:color="auto" w:fill="9E3A38"/>
      </w:tcPr>
    </w:tblStylePr>
    <w:tblStylePr w:type="lastRow">
      <w:rPr>
        <w:b/>
        <w:bCs/>
        <w:color w:val="9E3A38"/>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D3DFEE"/>
      </w:tcPr>
    </w:tblStylePr>
    <w:tblStylePr w:type="band1Horz">
      <w:tcPr>
        <w:shd w:val="clear" w:color="auto" w:fill="DBE5F1"/>
      </w:tcPr>
    </w:tblStylePr>
    <w:tblStylePr w:type="band2Horz">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customStyle="1" w:styleId="3248">
    <w:name w:val="中等深浅底纹 1 - 着色 322"/>
    <w:basedOn w:val="88"/>
    <w:qFormat/>
    <w:uiPriority w:val="29"/>
    <w:rPr>
      <w:i/>
      <w:iCs/>
      <w:sz w:val="24"/>
    </w:rPr>
    <w:tblPr>
      <w:tblBorders>
        <w:insideH w:val="single" w:color="FFFFFF" w:sz="4" w:space="0"/>
      </w:tblBorders>
    </w:tblPr>
    <w:tcPr>
      <w:shd w:val="clear" w:color="auto" w:fill="DBE5F1"/>
    </w:tcPr>
    <w:tblStylePr w:type="firstRow">
      <w:rPr>
        <w:b/>
        <w:bCs/>
        <w:color w:val="FFFFFF"/>
      </w:rPr>
      <w:tcPr>
        <w:shd w:val="clear" w:color="auto" w:fill="B8CCE4"/>
      </w:tcPr>
    </w:tblStylePr>
    <w:tblStylePr w:type="lastRow">
      <w:rPr>
        <w:b/>
        <w:bCs/>
      </w:rPr>
      <w:tcPr>
        <w:shd w:val="clear" w:color="auto" w:fill="B8CCE4"/>
      </w:tcPr>
    </w:tblStylePr>
    <w:tblStylePr w:type="firstCol">
      <w:rPr>
        <w:b/>
        <w:bCs/>
      </w:rPr>
      <w:tcPr>
        <w:shd w:val="clear" w:color="auto" w:fill="365F91"/>
      </w:tcPr>
    </w:tblStylePr>
    <w:tblStylePr w:type="lastCol">
      <w:rPr>
        <w:b/>
        <w:bCs/>
      </w:rPr>
      <w:tcPr>
        <w:shd w:val="clear" w:color="auto" w:fill="365F91"/>
      </w:tcPr>
    </w:tblStylePr>
    <w:tblStylePr w:type="band1Vert">
      <w:tcPr>
        <w:shd w:val="clear" w:color="auto" w:fill="A7BFDE"/>
      </w:tcPr>
    </w:tblStylePr>
    <w:tblStylePr w:type="band1Horz">
      <w:tcPr>
        <w:shd w:val="clear" w:color="auto" w:fill="A7BFDE"/>
      </w:tcPr>
    </w:tblStylePr>
    <w:tblStylePr w:type="band2Horz">
      <w:tcPr>
        <w:tcBorders>
          <w:insideH w:val="nil"/>
          <w:insideV w:val="nil"/>
        </w:tcBorders>
      </w:tcPr>
    </w:tblStylePr>
  </w:style>
  <w:style w:type="table" w:customStyle="1" w:styleId="3249">
    <w:name w:val="中等深浅底纹 2 - 着色 322"/>
    <w:basedOn w:val="88"/>
    <w:qFormat/>
    <w:uiPriority w:val="30"/>
    <w:rPr>
      <w:b/>
      <w:bCs/>
      <w:i/>
      <w:iCs/>
      <w:sz w:val="24"/>
    </w:rPr>
    <w:tblPr>
      <w:tblBorders>
        <w:top w:val="single" w:color="C0504D" w:sz="8" w:space="0"/>
        <w:bottom w:val="single" w:color="C0504D" w:sz="8" w:space="0"/>
      </w:tblBorders>
    </w:tblPr>
    <w:tblStylePr w:type="firstRow">
      <w:pPr>
        <w:spacing w:before="0" w:after="0" w:line="240" w:lineRule="auto"/>
      </w:pPr>
      <w:rPr>
        <w:b/>
        <w:bCs/>
        <w:color w:val="FFFFFF"/>
      </w:rPr>
      <w:tcPr>
        <w:tcBorders>
          <w:top w:val="single" w:color="C0504D" w:sz="8" w:space="0"/>
          <w:left w:val="nil"/>
          <w:bottom w:val="single" w:color="C0504D" w:sz="8" w:space="0"/>
          <w:right w:val="nil"/>
          <w:insideH w:val="nil"/>
          <w:insideV w:val="nil"/>
        </w:tcBorders>
      </w:tcPr>
    </w:tblStylePr>
    <w:tblStylePr w:type="lastRow">
      <w:pPr>
        <w:spacing w:before="0" w:after="0" w:line="240" w:lineRule="auto"/>
      </w:pPr>
      <w:rPr>
        <w:color w:val="auto"/>
      </w:rPr>
      <w:tcPr>
        <w:tcBorders>
          <w:top w:val="single" w:color="C0504D" w:sz="8" w:space="0"/>
          <w:left w:val="nil"/>
          <w:bottom w:val="single" w:color="C0504D" w:sz="8" w:space="0"/>
          <w:right w:val="nil"/>
          <w:insideH w:val="nil"/>
          <w:insideV w:val="nil"/>
        </w:tcBorders>
      </w:tcPr>
    </w:tblStylePr>
    <w:tblStylePr w:type="firstCol">
      <w:rPr>
        <w:b/>
        <w:bCs/>
        <w:color w:val="FFFFFF"/>
      </w:rPr>
      <w:tcPr>
        <w:tcBorders>
          <w:top w:val="nil"/>
          <w:left w:val="single" w:color="auto" w:sz="18" w:space="0"/>
          <w:bottom w:val="nil"/>
          <w:right w:val="nil"/>
          <w:insideH w:val="nil"/>
          <w:insideV w:val="nil"/>
        </w:tcBorders>
        <w:shd w:val="clear" w:color="auto" w:fill="9BBB59"/>
      </w:tcPr>
    </w:tblStylePr>
    <w:tblStylePr w:type="lastCol">
      <w:rPr>
        <w:b/>
        <w:bCs/>
        <w:color w:val="FFFFFF"/>
      </w:rPr>
      <w:tcPr>
        <w:tcBorders>
          <w:bottom w:val="nil"/>
          <w:right w:val="nil"/>
          <w:insideH w:val="nil"/>
          <w:insideV w:val="nil"/>
        </w:tcBorders>
        <w:shd w:val="clear" w:color="auto" w:fill="9BBB59"/>
      </w:tcPr>
    </w:tblStylePr>
    <w:tblStylePr w:type="band1Vert">
      <w:tcPr>
        <w:tcBorders>
          <w:left w:val="nil"/>
          <w:right w:val="nil"/>
          <w:insideH w:val="nil"/>
          <w:insideV w:val="nil"/>
        </w:tcBorders>
        <w:shd w:val="clear" w:color="auto" w:fill="EFD3D2"/>
      </w:tcPr>
    </w:tblStylePr>
    <w:tblStylePr w:type="band1Horz">
      <w:tcPr>
        <w:tcBorders>
          <w:left w:val="nil"/>
          <w:right w:val="nil"/>
          <w:insideH w:val="nil"/>
          <w:insideV w:val="nil"/>
        </w:tcBorders>
        <w:shd w:val="clear" w:color="auto" w:fill="EFD3D2"/>
      </w:tcPr>
    </w:tblStylePr>
    <w:tblStylePr w:type="neCell">
      <w:tcPr>
        <w:tcBorders>
          <w:top w:val="single" w:color="auto" w:sz="18" w:space="0"/>
          <w:left w:val="single" w:color="auto" w:sz="18" w:space="0"/>
          <w:bottom w:val="nil"/>
          <w:right w:val="nil"/>
          <w:insideH w:val="nil"/>
          <w:insideV w:val="nil"/>
        </w:tcBorders>
      </w:tcPr>
    </w:tblStylePr>
    <w:tblStylePr w:type="nwCell">
      <w:rPr>
        <w:color w:val="FFFFFF"/>
      </w:rPr>
      <w:tcPr>
        <w:tcBorders>
          <w:top w:val="single" w:color="auto" w:sz="18" w:space="0"/>
          <w:left w:val="single" w:color="auto" w:sz="18" w:space="0"/>
          <w:bottom w:val="nil"/>
          <w:right w:val="nil"/>
          <w:insideH w:val="nil"/>
          <w:insideV w:val="nil"/>
        </w:tcBorders>
      </w:tcPr>
    </w:tblStylePr>
  </w:style>
  <w:style w:type="table" w:customStyle="1" w:styleId="3250">
    <w:name w:val="中等深浅列表 1 - 着色 622"/>
    <w:basedOn w:val="88"/>
    <w:qFormat/>
    <w:uiPriority w:val="65"/>
    <w:rPr>
      <w:color w:val="000000"/>
    </w:rPr>
    <w:tblPr>
      <w:tblBorders>
        <w:top w:val="single" w:color="F79646" w:sz="8" w:space="0"/>
        <w:bottom w:val="single" w:color="F79646" w:sz="8" w:space="0"/>
      </w:tblBorders>
    </w:tblPr>
    <w:tblStylePr w:type="firstRow">
      <w:rPr>
        <w:rFonts w:ascii="Helv" w:hAnsi="Helv" w:eastAsia="Arial" w:cs="Times New Roman"/>
      </w:rPr>
      <w:tcPr>
        <w:tcBorders>
          <w:top w:val="nil"/>
          <w:left w:val="single" w:color="F79646" w:sz="8" w:space="0"/>
          <w:bottom w:val="nil"/>
          <w:right w:val="nil"/>
          <w:insideH w:val="nil"/>
          <w:insideV w:val="nil"/>
          <w:tl2br w:val="nil"/>
          <w:tr2bl w:val="nil"/>
        </w:tcBorders>
      </w:tcPr>
    </w:tblStylePr>
    <w:tblStylePr w:type="lastRow">
      <w:rPr>
        <w:b/>
        <w:bCs/>
        <w:color w:val="1F497D"/>
      </w:rPr>
      <w:tcPr>
        <w:tcBorders>
          <w:top w:val="single" w:color="F79646" w:sz="8" w:space="0"/>
          <w:left w:val="single" w:color="F79646" w:sz="8" w:space="0"/>
          <w:bottom w:val="nil"/>
          <w:right w:val="nil"/>
          <w:insideH w:val="nil"/>
          <w:insideV w:val="nil"/>
          <w:tl2br w:val="nil"/>
          <w:tr2bl w:val="nil"/>
        </w:tcBorders>
      </w:tcPr>
    </w:tblStylePr>
    <w:tblStylePr w:type="firstCol">
      <w:rPr>
        <w:b/>
        <w:bCs/>
      </w:rPr>
    </w:tblStylePr>
    <w:tblStylePr w:type="lastCol">
      <w:rPr>
        <w:b/>
        <w:bCs/>
      </w:rPr>
      <w:tcPr>
        <w:tcBorders>
          <w:top w:val="single" w:color="F79646" w:sz="8" w:space="0"/>
          <w:left w:val="single" w:color="F79646" w:sz="8" w:space="0"/>
          <w:bottom w:val="nil"/>
          <w:right w:val="nil"/>
          <w:insideH w:val="nil"/>
          <w:insideV w:val="nil"/>
          <w:tl2br w:val="nil"/>
          <w:tr2bl w:val="nil"/>
        </w:tcBorders>
      </w:tcPr>
    </w:tblStylePr>
    <w:tblStylePr w:type="band1Vert">
      <w:tcPr>
        <w:shd w:val="clear" w:color="auto" w:fill="FDE5D1"/>
      </w:tcPr>
    </w:tblStylePr>
    <w:tblStylePr w:type="band1Horz">
      <w:tcPr>
        <w:shd w:val="clear" w:color="auto" w:fill="FDE5D1"/>
      </w:tcPr>
    </w:tblStylePr>
  </w:style>
  <w:style w:type="table" w:customStyle="1" w:styleId="3251">
    <w:name w:val="彩色列表 - 着色 1112"/>
    <w:basedOn w:val="88"/>
    <w:qFormat/>
    <w:uiPriority w:val="34"/>
    <w:rPr>
      <w:szCs w:val="24"/>
    </w:rPr>
    <w:tcPr>
      <w:shd w:val="clear" w:color="auto" w:fill="EDF2F8"/>
    </w:tcPr>
    <w:tblStylePr w:type="firstRow">
      <w:rPr>
        <w:b/>
        <w:bCs/>
        <w:color w:val="FFFFFF"/>
      </w:rPr>
      <w:tcPr>
        <w:tcBorders>
          <w:bottom w:val="single" w:color="FFFFFF" w:sz="12" w:space="0"/>
        </w:tcBorders>
        <w:shd w:val="clear" w:color="auto" w:fill="9E3A38"/>
      </w:tcPr>
    </w:tblStylePr>
    <w:tblStylePr w:type="lastRow">
      <w:rPr>
        <w:b/>
        <w:bCs/>
        <w:color w:val="9E3A38"/>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D3DFEE"/>
      </w:tcPr>
    </w:tblStylePr>
    <w:tblStylePr w:type="band1Horz">
      <w:tcPr>
        <w:shd w:val="clear" w:color="auto" w:fill="DBE5F1"/>
      </w:tcPr>
    </w:tblStylePr>
  </w:style>
  <w:style w:type="table" w:customStyle="1" w:styleId="3252">
    <w:name w:val="无格式表格 2122"/>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3253">
    <w:name w:val="网格型1102"/>
    <w:basedOn w:val="88"/>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254">
    <w:name w:val="网格型242"/>
    <w:basedOn w:val="88"/>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255">
    <w:name w:val="网格型342"/>
    <w:basedOn w:val="88"/>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256">
    <w:name w:val="网格型432"/>
    <w:basedOn w:val="88"/>
    <w:qFormat/>
    <w:uiPriority w:val="5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257">
    <w:name w:val="网格表 4 - 着色 6122"/>
    <w:basedOn w:val="88"/>
    <w:qFormat/>
    <w:uiPriority w:val="49"/>
    <w:tblPr>
      <w:tblBorders>
        <w:top w:val="single" w:color="A8D08D" w:sz="4" w:space="0"/>
        <w:left w:val="single" w:color="A8D08D" w:sz="4" w:space="0"/>
        <w:bottom w:val="single" w:color="A8D08D" w:sz="4" w:space="0"/>
        <w:right w:val="single" w:color="A8D08D" w:sz="4" w:space="0"/>
        <w:insideH w:val="single" w:color="A8D08D" w:sz="4" w:space="0"/>
        <w:insideV w:val="single" w:color="A8D08D" w:sz="4" w:space="0"/>
      </w:tblBorders>
    </w:tblPr>
    <w:tblStylePr w:type="firstRow">
      <w:rPr>
        <w:b/>
        <w:bCs/>
        <w:color w:val="FFFFFF"/>
      </w:rPr>
      <w:tcPr>
        <w:tcBorders>
          <w:top w:val="single" w:color="70AD47" w:sz="4" w:space="0"/>
          <w:left w:val="single" w:color="70AD47" w:sz="4" w:space="0"/>
          <w:bottom w:val="single" w:color="70AD47" w:sz="4" w:space="0"/>
          <w:right w:val="single" w:color="70AD47" w:sz="4" w:space="0"/>
          <w:insideH w:val="nil"/>
          <w:insideV w:val="nil"/>
        </w:tcBorders>
        <w:shd w:val="clear" w:color="auto" w:fill="70AD47"/>
      </w:tcPr>
    </w:tblStylePr>
    <w:tblStylePr w:type="lastRow">
      <w:rPr>
        <w:b/>
        <w:bCs/>
      </w:rPr>
      <w:tcPr>
        <w:tcBorders>
          <w:top w:val="double" w:color="70AD47" w:sz="4" w:space="0"/>
        </w:tcBorders>
      </w:tcPr>
    </w:tblStylePr>
    <w:tblStylePr w:type="firstCol">
      <w:rPr>
        <w:b/>
        <w:bCs/>
      </w:rPr>
    </w:tblStylePr>
    <w:tblStylePr w:type="lastCol">
      <w:rPr>
        <w:b/>
        <w:bCs/>
      </w:rPr>
    </w:tblStylePr>
    <w:tblStylePr w:type="band1Vert">
      <w:tcPr>
        <w:shd w:val="clear" w:color="auto" w:fill="E2EFD9"/>
      </w:tcPr>
    </w:tblStylePr>
    <w:tblStylePr w:type="band1Horz">
      <w:tcPr>
        <w:shd w:val="clear" w:color="auto" w:fill="E2EFD9"/>
      </w:tcPr>
    </w:tblStylePr>
  </w:style>
  <w:style w:type="table" w:customStyle="1" w:styleId="3258">
    <w:name w:val="网格表 4 - 着色 3122"/>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insideV w:val="nil"/>
        </w:tcBorders>
        <w:shd w:val="clear" w:color="auto" w:fill="A5A5A5"/>
      </w:tcPr>
    </w:tblStylePr>
    <w:tblStylePr w:type="lastRow">
      <w:rPr>
        <w:b/>
        <w:bCs/>
      </w:rPr>
      <w:tcPr>
        <w:tcBorders>
          <w:top w:val="double" w:color="A5A5A5"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3259">
    <w:name w:val="网格表 5 深色 - 着色 3122"/>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DEDE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A5A5A5"/>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A5A5A5"/>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A5A5A5"/>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A5A5A5"/>
      </w:tcPr>
    </w:tblStylePr>
    <w:tblStylePr w:type="band1Vert">
      <w:tcPr>
        <w:shd w:val="clear" w:color="auto" w:fill="DBDBDB"/>
      </w:tcPr>
    </w:tblStylePr>
    <w:tblStylePr w:type="band1Horz">
      <w:tcPr>
        <w:shd w:val="clear" w:color="auto" w:fill="DBDBDB"/>
      </w:tcPr>
    </w:tblStylePr>
  </w:style>
  <w:style w:type="table" w:customStyle="1" w:styleId="3260">
    <w:name w:val="清单表 4 - 着色 3122"/>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tcBorders>
        <w:shd w:val="clear" w:color="auto" w:fill="A5A5A5"/>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3261">
    <w:name w:val="网格表 6 彩色 - 着色 3122"/>
    <w:basedOn w:val="88"/>
    <w:qFormat/>
    <w:uiPriority w:val="51"/>
    <w:rPr>
      <w:color w:val="7B7B7B"/>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rPr>
      <w:tcPr>
        <w:tcBorders>
          <w:bottom w:val="single" w:color="C9C9C9" w:sz="12" w:space="0"/>
        </w:tcBorders>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3262">
    <w:name w:val="网格型浅色122"/>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3263">
    <w:name w:val="网格型1152"/>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264">
    <w:name w:val="网格型522"/>
    <w:basedOn w:val="88"/>
    <w:qFormat/>
    <w:uiPriority w:val="0"/>
    <w:pPr>
      <w:widowControl w:val="0"/>
      <w:spacing w:before="50" w:beforeLines="50" w:after="50" w:afterLines="50" w:line="30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265">
    <w:name w:val="网格型1232"/>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266">
    <w:name w:val="网格型622"/>
    <w:basedOn w:val="88"/>
    <w:qFormat/>
    <w:uiPriority w:val="0"/>
    <w:pPr>
      <w:widowControl w:val="0"/>
      <w:spacing w:before="50" w:beforeLines="50" w:after="50" w:afterLines="50" w:line="30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267">
    <w:name w:val="网格型722"/>
    <w:basedOn w:val="88"/>
    <w:qFormat/>
    <w:uiPriority w:val="59"/>
    <w:pPr>
      <w:widowControl w:val="0"/>
      <w:spacing w:before="50" w:beforeLines="50" w:after="50" w:afterLines="50" w:line="30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268">
    <w:name w:val="无格式表格 2222"/>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3269">
    <w:name w:val="网格表 5 深色 - 着色 3222"/>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AF1D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9BBB59"/>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9BBB59"/>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9BBB59"/>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9BBB59"/>
      </w:tcPr>
    </w:tblStylePr>
    <w:tblStylePr w:type="band1Vert">
      <w:tcPr>
        <w:shd w:val="clear" w:color="auto" w:fill="D6E3BC"/>
      </w:tcPr>
    </w:tblStylePr>
    <w:tblStylePr w:type="band1Horz">
      <w:tcPr>
        <w:shd w:val="clear" w:color="auto" w:fill="D6E3BC"/>
      </w:tcPr>
    </w:tblStylePr>
  </w:style>
  <w:style w:type="table" w:customStyle="1" w:styleId="3270">
    <w:name w:val="清单表 4 - 着色 3222"/>
    <w:basedOn w:val="88"/>
    <w:qFormat/>
    <w:uiPriority w:val="49"/>
    <w:tblPr>
      <w:tblBorders>
        <w:top w:val="single" w:color="C2D69B" w:sz="4" w:space="0"/>
        <w:left w:val="single" w:color="C2D69B" w:sz="4" w:space="0"/>
        <w:bottom w:val="single" w:color="C2D69B" w:sz="4" w:space="0"/>
        <w:right w:val="single" w:color="C2D69B" w:sz="4" w:space="0"/>
        <w:insideH w:val="single" w:color="C2D69B" w:sz="4" w:space="0"/>
      </w:tblBorders>
    </w:tblPr>
    <w:tblStylePr w:type="firstRow">
      <w:rPr>
        <w:b/>
        <w:bCs/>
        <w:color w:val="FFFFFF"/>
      </w:rPr>
      <w:tcPr>
        <w:tcBorders>
          <w:top w:val="single" w:color="9BBB59" w:sz="4" w:space="0"/>
          <w:left w:val="single" w:color="9BBB59" w:sz="4" w:space="0"/>
          <w:bottom w:val="single" w:color="9BBB59" w:sz="4" w:space="0"/>
          <w:right w:val="single" w:color="9BBB59" w:sz="4" w:space="0"/>
          <w:insideH w:val="nil"/>
        </w:tcBorders>
        <w:shd w:val="clear" w:color="auto" w:fill="9BBB59"/>
      </w:tcPr>
    </w:tblStylePr>
    <w:tblStylePr w:type="lastRow">
      <w:rPr>
        <w:b/>
        <w:bCs/>
      </w:rPr>
      <w:tcPr>
        <w:tcBorders>
          <w:top w:val="double" w:color="C2D69B" w:sz="4" w:space="0"/>
        </w:tcBorders>
      </w:tcPr>
    </w:tblStylePr>
    <w:tblStylePr w:type="firstCol">
      <w:rPr>
        <w:b/>
        <w:bCs/>
      </w:rPr>
    </w:tblStylePr>
    <w:tblStylePr w:type="lastCol">
      <w:rPr>
        <w:b/>
        <w:bCs/>
      </w:rPr>
    </w:tblStylePr>
    <w:tblStylePr w:type="band1Vert">
      <w:tcPr>
        <w:shd w:val="clear" w:color="auto" w:fill="EAF1DD"/>
      </w:tcPr>
    </w:tblStylePr>
    <w:tblStylePr w:type="band1Horz">
      <w:tcPr>
        <w:shd w:val="clear" w:color="auto" w:fill="EAF1DD"/>
      </w:tcPr>
    </w:tblStylePr>
  </w:style>
  <w:style w:type="table" w:customStyle="1" w:styleId="3271">
    <w:name w:val="网格表 6 彩色 - 着色 3222"/>
    <w:basedOn w:val="88"/>
    <w:qFormat/>
    <w:uiPriority w:val="51"/>
    <w:rPr>
      <w:color w:val="76923C"/>
    </w:rPr>
    <w:tblPr>
      <w:tblBorders>
        <w:top w:val="single" w:color="C2D69B" w:sz="4" w:space="0"/>
        <w:left w:val="single" w:color="C2D69B" w:sz="4" w:space="0"/>
        <w:bottom w:val="single" w:color="C2D69B" w:sz="4" w:space="0"/>
        <w:right w:val="single" w:color="C2D69B" w:sz="4" w:space="0"/>
        <w:insideH w:val="single" w:color="C2D69B" w:sz="4" w:space="0"/>
        <w:insideV w:val="single" w:color="C2D69B" w:sz="4" w:space="0"/>
      </w:tblBorders>
    </w:tblPr>
    <w:tblStylePr w:type="firstRow">
      <w:rPr>
        <w:b/>
        <w:bCs/>
      </w:rPr>
      <w:tcPr>
        <w:tcBorders>
          <w:bottom w:val="single" w:color="C2D69B" w:sz="12" w:space="0"/>
        </w:tcBorders>
      </w:tcPr>
    </w:tblStylePr>
    <w:tblStylePr w:type="lastRow">
      <w:rPr>
        <w:b/>
        <w:bCs/>
      </w:rPr>
      <w:tcPr>
        <w:tcBorders>
          <w:top w:val="double" w:color="C2D69B" w:sz="4" w:space="0"/>
        </w:tcBorders>
      </w:tcPr>
    </w:tblStylePr>
    <w:tblStylePr w:type="firstCol">
      <w:rPr>
        <w:b/>
        <w:bCs/>
      </w:rPr>
    </w:tblStylePr>
    <w:tblStylePr w:type="lastCol">
      <w:rPr>
        <w:b/>
        <w:bCs/>
      </w:rPr>
    </w:tblStylePr>
    <w:tblStylePr w:type="band1Vert">
      <w:tcPr>
        <w:shd w:val="clear" w:color="auto" w:fill="EAF1DD"/>
      </w:tcPr>
    </w:tblStylePr>
    <w:tblStylePr w:type="band1Horz">
      <w:tcPr>
        <w:shd w:val="clear" w:color="auto" w:fill="EAF1DD"/>
      </w:tcPr>
    </w:tblStylePr>
  </w:style>
  <w:style w:type="character" w:customStyle="1" w:styleId="3272">
    <w:name w:val="标题 字符1"/>
    <w:basedOn w:val="140"/>
    <w:qFormat/>
    <w:uiPriority w:val="0"/>
    <w:rPr>
      <w:rFonts w:ascii="Cambria" w:hAnsi="Cambria" w:eastAsia="宋体" w:cs="Times New Roman"/>
      <w:b/>
      <w:bCs/>
      <w:kern w:val="2"/>
      <w:sz w:val="32"/>
      <w:szCs w:val="32"/>
    </w:rPr>
  </w:style>
  <w:style w:type="table" w:customStyle="1" w:styleId="3273">
    <w:name w:val="网格型浅色222"/>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3274">
    <w:name w:val="网格型822"/>
    <w:basedOn w:val="8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275">
    <w:name w:val="网格型1322"/>
    <w:basedOn w:val="8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276">
    <w:name w:val="网格型2122"/>
    <w:basedOn w:val="8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277">
    <w:name w:val="网格型3122"/>
    <w:basedOn w:val="8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278">
    <w:name w:val="网格型922"/>
    <w:basedOn w:val="88"/>
    <w:unhideWhenUsed/>
    <w:qFormat/>
    <w:uiPriority w:val="0"/>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279">
    <w:name w:val="网格表 1 浅色122"/>
    <w:basedOn w:val="88"/>
    <w:qFormat/>
    <w:uiPriority w:val="46"/>
    <w:rPr>
      <w:rFonts w:ascii="Calibri" w:hAnsi="Calibri"/>
    </w:rPr>
    <w:tblPr>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Pr>
    <w:tblStylePr w:type="firstRow">
      <w:rPr>
        <w:b/>
        <w:bCs/>
      </w:rPr>
      <w:tcPr>
        <w:tcBorders>
          <w:bottom w:val="single" w:color="666666" w:sz="12" w:space="0"/>
        </w:tcBorders>
      </w:tcPr>
    </w:tblStylePr>
    <w:tblStylePr w:type="lastRow">
      <w:rPr>
        <w:b/>
        <w:bCs/>
      </w:rPr>
      <w:tcPr>
        <w:tcBorders>
          <w:top w:val="double" w:color="666666" w:sz="2" w:space="0"/>
        </w:tcBorders>
      </w:tcPr>
    </w:tblStylePr>
    <w:tblStylePr w:type="firstCol">
      <w:rPr>
        <w:b/>
        <w:bCs/>
      </w:rPr>
    </w:tblStylePr>
    <w:tblStylePr w:type="lastCol">
      <w:rPr>
        <w:b/>
        <w:bCs/>
      </w:rPr>
    </w:tblStylePr>
  </w:style>
  <w:style w:type="table" w:customStyle="1" w:styleId="3280">
    <w:name w:val="简明型 1122"/>
    <w:basedOn w:val="88"/>
    <w:qFormat/>
    <w:uiPriority w:val="0"/>
    <w:pPr>
      <w:widowControl w:val="0"/>
      <w:adjustRightInd w:val="0"/>
      <w:snapToGrid w:val="0"/>
      <w:spacing w:line="300" w:lineRule="auto"/>
      <w:ind w:firstLine="200" w:firstLineChars="200"/>
      <w:jc w:val="both"/>
    </w:pPr>
    <w:rPr>
      <w:rFonts w:ascii="Cambria" w:hAnsi="Cambria"/>
    </w:rPr>
    <w:tblPr>
      <w:jc w:val="center"/>
      <w:tblBorders>
        <w:top w:val="single" w:color="008000" w:sz="12" w:space="0"/>
        <w:bottom w:val="single" w:color="008000" w:sz="12" w:space="0"/>
      </w:tblBorders>
    </w:tblPr>
    <w:trPr>
      <w:cantSplit/>
      <w:jc w:val="center"/>
    </w:tr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3281">
    <w:name w:val="网格型 5122"/>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3282">
    <w:name w:val="网格型 8122"/>
    <w:basedOn w:val="88"/>
    <w:qFormat/>
    <w:uiPriority w:val="0"/>
    <w:pPr>
      <w:widowControl w:val="0"/>
      <w:ind w:firstLine="200" w:firstLineChars="200"/>
      <w:jc w:val="both"/>
    </w:pPr>
    <w:rPr>
      <w:rFonts w:ascii="Cambria" w:hAnsi="Cambria"/>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3283">
    <w:name w:val="三线表22"/>
    <w:basedOn w:val="88"/>
    <w:qFormat/>
    <w:uiPriority w:val="0"/>
    <w:rPr>
      <w:rFonts w:ascii="Calibri" w:hAnsi="Calibri"/>
    </w:rPr>
    <w:tblStylePr w:type="firstRow">
      <w:tcPr>
        <w:tcBorders>
          <w:top w:val="single" w:color="auto" w:sz="4" w:space="0"/>
          <w:left w:val="nil"/>
          <w:bottom w:val="single" w:color="auto" w:sz="4" w:space="0"/>
          <w:right w:val="nil"/>
          <w:insideH w:val="nil"/>
          <w:insideV w:val="nil"/>
          <w:tl2br w:val="nil"/>
          <w:tr2bl w:val="nil"/>
        </w:tcBorders>
      </w:tcPr>
    </w:tblStylePr>
    <w:tblStylePr w:type="lastRow">
      <w:tcPr>
        <w:tcBorders>
          <w:top w:val="nil"/>
          <w:bottom w:val="single" w:color="auto" w:sz="4" w:space="0"/>
        </w:tcBorders>
      </w:tcPr>
    </w:tblStylePr>
  </w:style>
  <w:style w:type="table" w:customStyle="1" w:styleId="3284">
    <w:name w:val="浅色列表 - 强调文字颜色 1122"/>
    <w:basedOn w:val="114"/>
    <w:semiHidden/>
    <w:qFormat/>
    <w:uiPriority w:val="0"/>
    <w:pPr>
      <w:ind w:firstLine="0" w:firstLineChars="0"/>
    </w:pPr>
    <w:rPr>
      <w:rFonts w:ascii="Calibri" w:hAnsi="Calibri" w:eastAsia="微软雅黑"/>
    </w:rPr>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cPr>
        <w:tcBorders>
          <w:tl2br w:val="nil"/>
          <w:tr2bl w:val="nil"/>
        </w:tcBorders>
        <w:shd w:val="clear" w:color="auto" w:fill="4F81BD"/>
      </w:tcPr>
    </w:tblStylePr>
    <w:tblStylePr w:type="lastRow">
      <w:pPr>
        <w:spacing w:before="0" w:after="0" w:line="240" w:lineRule="auto"/>
      </w:pPr>
      <w:rPr>
        <w:b/>
        <w:bCs/>
      </w:r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cPr>
        <w:tcBorders>
          <w:top w:val="single" w:color="4F81BD" w:sz="8" w:space="0"/>
          <w:left w:val="single" w:color="4F81BD" w:sz="8" w:space="0"/>
          <w:bottom w:val="single" w:color="4F81BD" w:sz="8" w:space="0"/>
          <w:right w:val="single" w:color="4F81BD" w:sz="8" w:space="0"/>
        </w:tcBorders>
      </w:tcPr>
    </w:tblStylePr>
    <w:tblStylePr w:type="band1Horz">
      <w:rPr>
        <w:color w:val="auto"/>
      </w:rPr>
      <w:tcPr>
        <w:tcBorders>
          <w:top w:val="single" w:color="4F81BD" w:sz="8" w:space="0"/>
          <w:left w:val="single" w:color="4F81BD" w:sz="8" w:space="0"/>
          <w:bottom w:val="single" w:color="4F81BD" w:sz="8" w:space="0"/>
          <w:right w:val="single" w:color="4F81BD" w:sz="8" w:space="0"/>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3285">
    <w:name w:val="中等深浅底纹 2 - 强调文字颜色 1122"/>
    <w:basedOn w:val="88"/>
    <w:semiHidden/>
    <w:qFormat/>
    <w:uiPriority w:val="0"/>
    <w:rPr>
      <w:rFonts w:ascii="Calibri" w:hAnsi="Calibri" w:eastAsia="微软雅黑"/>
    </w:rPr>
    <w:tblPr>
      <w:tblBorders>
        <w:top w:val="single" w:color="auto" w:sz="18" w:space="0"/>
        <w:bottom w:val="single" w:color="auto" w:sz="18" w:space="0"/>
      </w:tblBorders>
    </w:tblPr>
    <w:tblStylePr w:type="firstRow">
      <w:pPr>
        <w:spacing w:before="0" w:after="0" w:line="240" w:lineRule="auto"/>
      </w:pPr>
      <w:rPr>
        <w:b/>
        <w:bCs/>
        <w:color w:val="FFFFFF"/>
      </w:rPr>
      <w:tcPr>
        <w:tcBorders>
          <w:top w:val="single" w:color="auto" w:sz="18" w:space="0"/>
          <w:left w:val="nil"/>
          <w:bottom w:val="single" w:color="auto" w:sz="18" w:space="0"/>
          <w:right w:val="nil"/>
          <w:insideH w:val="nil"/>
          <w:insideV w:val="nil"/>
        </w:tcBorders>
        <w:shd w:val="clear" w:color="auto" w:fill="4F81BD"/>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cPr>
        <w:tcBorders>
          <w:top w:val="nil"/>
          <w:left w:val="nil"/>
          <w:bottom w:val="single" w:color="auto" w:sz="18" w:space="0"/>
          <w:right w:val="nil"/>
          <w:insideH w:val="nil"/>
          <w:insideV w:val="nil"/>
        </w:tcBorders>
        <w:shd w:val="clear" w:color="auto" w:fill="4F81BD"/>
      </w:tcPr>
    </w:tblStylePr>
    <w:tblStylePr w:type="lastCol">
      <w:rPr>
        <w:b/>
        <w:bCs/>
        <w:color w:val="FFFFFF"/>
      </w:rPr>
      <w:tcPr>
        <w:tcBorders>
          <w:left w:val="nil"/>
          <w:right w:val="nil"/>
          <w:insideH w:val="nil"/>
          <w:insideV w:val="nil"/>
        </w:tcBorders>
        <w:shd w:val="clear" w:color="auto" w:fill="4F81BD"/>
      </w:tcPr>
    </w:tblStylePr>
    <w:tblStylePr w:type="band1Vert">
      <w:tcPr>
        <w:tcBorders>
          <w:left w:val="nil"/>
          <w:right w:val="nil"/>
          <w:insideH w:val="nil"/>
          <w:insideV w:val="nil"/>
        </w:tcBorders>
        <w:shd w:val="clear" w:color="auto" w:fill="D8D8D8"/>
      </w:tcPr>
    </w:tblStylePr>
    <w:tblStylePr w:type="band1Horz">
      <w:tcPr>
        <w:shd w:val="clear" w:color="auto" w:fill="D8D8D8"/>
      </w:tcPr>
    </w:tblStylePr>
    <w:tblStylePr w:type="neCell">
      <w:tcPr>
        <w:tcBorders>
          <w:top w:val="single" w:color="auto" w:sz="18" w:space="0"/>
          <w:left w:val="nil"/>
          <w:bottom w:val="single" w:color="auto" w:sz="18" w:space="0"/>
          <w:right w:val="nil"/>
          <w:insideH w:val="nil"/>
          <w:insideV w:val="nil"/>
        </w:tcBorders>
      </w:tcPr>
    </w:tblStylePr>
    <w:tblStylePr w:type="nwCell">
      <w:rPr>
        <w:color w:val="FFFFFF"/>
      </w:rPr>
      <w:tcPr>
        <w:tcBorders>
          <w:top w:val="single" w:color="auto" w:sz="18" w:space="0"/>
          <w:left w:val="nil"/>
          <w:bottom w:val="single" w:color="auto" w:sz="18" w:space="0"/>
          <w:right w:val="nil"/>
          <w:insideH w:val="nil"/>
          <w:insideV w:val="nil"/>
        </w:tcBorders>
      </w:tcPr>
    </w:tblStylePr>
  </w:style>
  <w:style w:type="table" w:customStyle="1" w:styleId="3286">
    <w:name w:val="浅色网格 - 强调文字颜色 1132"/>
    <w:basedOn w:val="88"/>
    <w:semiHidden/>
    <w:qFormat/>
    <w:uiPriority w:val="0"/>
    <w:rPr>
      <w:rFonts w:ascii="Calibri" w:hAnsi="Calibri" w:eastAsia="微软雅黑"/>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ascii="Helv" w:hAnsi="Helv" w:eastAsia="Arial Unicode MS" w:cs="Times New Roman"/>
        <w:b/>
        <w:bCs/>
      </w:rPr>
      <w:tcPr>
        <w:tcBorders>
          <w:top w:val="single" w:color="4F81BD" w:sz="8" w:space="0"/>
          <w:left w:val="single" w:color="4F81BD" w:sz="8" w:space="0"/>
          <w:bottom w:val="single" w:color="4F81BD" w:sz="18" w:space="0"/>
          <w:right w:val="single" w:color="4F81BD" w:sz="8" w:space="0"/>
          <w:insideH w:val="nil"/>
          <w:insideV w:val="single" w:sz="8" w:space="0"/>
        </w:tcBorders>
      </w:tcPr>
    </w:tblStylePr>
    <w:tblStylePr w:type="lastRow">
      <w:pPr>
        <w:spacing w:before="0" w:after="0" w:line="240" w:lineRule="auto"/>
      </w:pPr>
      <w:rPr>
        <w:rFonts w:ascii="Helv" w:hAnsi="Helv" w:eastAsia="Arial Unicode MS" w:cs="Times New Roman"/>
        <w:b/>
        <w:bCs/>
      </w:r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ascii="Helv" w:hAnsi="Helv" w:eastAsia="Arial Unicode MS" w:cs="Times New Roman"/>
        <w:b/>
        <w:bCs/>
      </w:rPr>
    </w:tblStylePr>
    <w:tblStylePr w:type="lastCol">
      <w:rPr>
        <w:rFonts w:ascii="Helv" w:hAnsi="Helv" w:eastAsia="Arial Unicode MS" w:cs="Times New Roman"/>
        <w:b/>
        <w:bCs/>
      </w:rPr>
      <w:tcPr>
        <w:tcBorders>
          <w:top w:val="single" w:color="4F81BD" w:sz="8" w:space="0"/>
          <w:left w:val="single" w:color="4F81BD" w:sz="8" w:space="0"/>
          <w:bottom w:val="single" w:color="4F81BD" w:sz="8" w:space="0"/>
          <w:right w:val="single" w:color="4F81BD" w:sz="8" w:space="0"/>
        </w:tcBorders>
      </w:tcPr>
    </w:tblStylePr>
    <w:tblStylePr w:type="band1Vert">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customStyle="1" w:styleId="3287">
    <w:name w:val="浅色底纹122"/>
    <w:basedOn w:val="88"/>
    <w:semiHidden/>
    <w:qFormat/>
    <w:uiPriority w:val="0"/>
    <w:rPr>
      <w:rFonts w:ascii="Calibri" w:hAnsi="Calibri" w:eastAsia="微软雅黑"/>
      <w:color w:val="000000"/>
    </w:rPr>
    <w:tblPr>
      <w:tblBorders>
        <w:top w:val="single" w:color="000000" w:sz="8" w:space="0"/>
        <w:bottom w:val="single" w:color="000000" w:sz="8" w:space="0"/>
      </w:tblBorders>
    </w:tblPr>
    <w:tblStylePr w:type="fir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3288">
    <w:name w:val="浅色网格 - 强调文字颜色 11122"/>
    <w:basedOn w:val="88"/>
    <w:semiHidden/>
    <w:qFormat/>
    <w:uiPriority w:val="0"/>
    <w:rPr>
      <w:rFonts w:ascii="Calibri" w:hAnsi="Calibri" w:eastAsia="微软雅黑"/>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ascii="Helv" w:hAnsi="Helv" w:eastAsia="Arial Unicode MS" w:cs="Times New Roman"/>
        <w:b/>
        <w:bCs/>
      </w:rPr>
      <w:tcPr>
        <w:tcBorders>
          <w:top w:val="single" w:color="4F81BD" w:sz="8" w:space="0"/>
          <w:left w:val="single" w:color="4F81BD" w:sz="8" w:space="0"/>
          <w:bottom w:val="single" w:color="4F81BD" w:sz="18" w:space="0"/>
          <w:right w:val="single" w:color="4F81BD" w:sz="8" w:space="0"/>
          <w:insideH w:val="nil"/>
          <w:insideV w:val="single" w:sz="8" w:space="0"/>
        </w:tcBorders>
      </w:tcPr>
    </w:tblStylePr>
    <w:tblStylePr w:type="lastRow">
      <w:pPr>
        <w:spacing w:before="0" w:after="0" w:line="240" w:lineRule="auto"/>
      </w:pPr>
      <w:rPr>
        <w:rFonts w:ascii="Helv" w:hAnsi="Helv" w:eastAsia="Arial Unicode MS" w:cs="Times New Roman"/>
        <w:b/>
        <w:bCs/>
      </w:r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ascii="Helv" w:hAnsi="Helv" w:eastAsia="Arial Unicode MS" w:cs="Times New Roman"/>
        <w:b/>
        <w:bCs/>
      </w:rPr>
    </w:tblStylePr>
    <w:tblStylePr w:type="lastCol">
      <w:rPr>
        <w:rFonts w:ascii="Helv" w:hAnsi="Helv" w:eastAsia="Arial Unicode MS" w:cs="Times New Roman"/>
        <w:b/>
        <w:bCs/>
      </w:rPr>
      <w:tcPr>
        <w:tcBorders>
          <w:top w:val="single" w:color="4F81BD" w:sz="8" w:space="0"/>
          <w:left w:val="single" w:color="4F81BD" w:sz="8" w:space="0"/>
          <w:bottom w:val="single" w:color="4F81BD" w:sz="8" w:space="0"/>
          <w:right w:val="single" w:color="4F81BD" w:sz="8" w:space="0"/>
        </w:tcBorders>
      </w:tcPr>
    </w:tblStylePr>
    <w:tblStylePr w:type="band1Vert">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customStyle="1" w:styleId="3289">
    <w:name w:val="网格型1422"/>
    <w:basedOn w:val="88"/>
    <w:qFormat/>
    <w:uiPriority w:val="59"/>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290">
    <w:name w:val="网格型11122"/>
    <w:basedOn w:val="88"/>
    <w:qFormat/>
    <w:uiPriority w:val="59"/>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291">
    <w:name w:val="网格型1022"/>
    <w:basedOn w:val="88"/>
    <w:unhideWhenUsed/>
    <w:qFormat/>
    <w:uiPriority w:val="5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292">
    <w:name w:val="简明型 1222"/>
    <w:basedOn w:val="88"/>
    <w:qFormat/>
    <w:uiPriority w:val="0"/>
    <w:pPr>
      <w:widowControl w:val="0"/>
      <w:adjustRightInd w:val="0"/>
      <w:snapToGrid w:val="0"/>
      <w:spacing w:line="300" w:lineRule="auto"/>
      <w:ind w:firstLine="200" w:firstLineChars="200"/>
      <w:jc w:val="both"/>
    </w:pPr>
    <w:rPr>
      <w:rFonts w:ascii="Cambria" w:hAnsi="Cambria"/>
    </w:rPr>
    <w:tblPr>
      <w:jc w:val="center"/>
      <w:tblBorders>
        <w:top w:val="single" w:color="008000" w:sz="12" w:space="0"/>
        <w:bottom w:val="single" w:color="008000" w:sz="12" w:space="0"/>
      </w:tblBorders>
    </w:tblPr>
    <w:trPr>
      <w:cantSplit/>
      <w:jc w:val="center"/>
    </w:tr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3293">
    <w:name w:val="网格型 5222"/>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3294">
    <w:name w:val="网格型 8222"/>
    <w:basedOn w:val="88"/>
    <w:qFormat/>
    <w:uiPriority w:val="0"/>
    <w:pPr>
      <w:widowControl w:val="0"/>
      <w:ind w:firstLine="200" w:firstLineChars="200"/>
      <w:jc w:val="both"/>
    </w:pPr>
    <w:rPr>
      <w:rFonts w:ascii="Cambria" w:hAnsi="Cambria"/>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3295">
    <w:name w:val="网格型1522"/>
    <w:basedOn w:val="88"/>
    <w:qFormat/>
    <w:uiPriority w:val="0"/>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296">
    <w:name w:val="网格型11222"/>
    <w:basedOn w:val="88"/>
    <w:qFormat/>
    <w:uiPriority w:val="0"/>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297">
    <w:name w:val="表三维效果 1122"/>
    <w:basedOn w:val="88"/>
    <w:qFormat/>
    <w:uiPriority w:val="0"/>
    <w:pPr>
      <w:widowControl w:val="0"/>
      <w:jc w:val="both"/>
    </w:p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3298">
    <w:name w:val="表三维效果 2122"/>
    <w:basedOn w:val="88"/>
    <w:qFormat/>
    <w:uiPriority w:val="0"/>
    <w:pPr>
      <w:widowControl w:val="0"/>
      <w:jc w:val="both"/>
    </w:p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3299">
    <w:name w:val="表三维效果 3122"/>
    <w:basedOn w:val="88"/>
    <w:qFormat/>
    <w:uiPriority w:val="0"/>
    <w:pPr>
      <w:widowControl w:val="0"/>
      <w:jc w:val="both"/>
    </w:p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3300">
    <w:name w:val="网格表 1 浅色222"/>
    <w:basedOn w:val="88"/>
    <w:qFormat/>
    <w:uiPriority w:val="46"/>
    <w:rPr>
      <w:rFonts w:ascii="Calibri" w:hAnsi="Calibri"/>
    </w:rPr>
    <w:tblPr>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Pr>
    <w:tblStylePr w:type="firstRow">
      <w:rPr>
        <w:b/>
        <w:bCs/>
      </w:rPr>
      <w:tcPr>
        <w:tcBorders>
          <w:bottom w:val="single" w:color="666666" w:sz="12" w:space="0"/>
        </w:tcBorders>
      </w:tcPr>
    </w:tblStylePr>
    <w:tblStylePr w:type="lastRow">
      <w:rPr>
        <w:b/>
        <w:bCs/>
      </w:rPr>
      <w:tcPr>
        <w:tcBorders>
          <w:top w:val="double" w:color="666666" w:sz="2" w:space="0"/>
        </w:tcBorders>
      </w:tcPr>
    </w:tblStylePr>
    <w:tblStylePr w:type="firstCol">
      <w:rPr>
        <w:b/>
        <w:bCs/>
      </w:rPr>
    </w:tblStylePr>
    <w:tblStylePr w:type="lastCol">
      <w:rPr>
        <w:b/>
        <w:bCs/>
      </w:rPr>
    </w:tblStylePr>
  </w:style>
  <w:style w:type="table" w:customStyle="1" w:styleId="3301">
    <w:name w:val="无格式表格 2322"/>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3302">
    <w:name w:val="网格表 5 深色 - 着色 3322"/>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DEDE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A5A5A5"/>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A5A5A5"/>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A5A5A5"/>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A5A5A5"/>
      </w:tcPr>
    </w:tblStylePr>
    <w:tblStylePr w:type="band1Vert">
      <w:tcPr>
        <w:shd w:val="clear" w:color="auto" w:fill="DBDBDB"/>
      </w:tcPr>
    </w:tblStylePr>
    <w:tblStylePr w:type="band1Horz">
      <w:tcPr>
        <w:shd w:val="clear" w:color="auto" w:fill="DBDBDB"/>
      </w:tcPr>
    </w:tblStylePr>
  </w:style>
  <w:style w:type="table" w:customStyle="1" w:styleId="3303">
    <w:name w:val="清单表 4 - 着色 3322"/>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tcBorders>
        <w:shd w:val="clear" w:color="auto" w:fill="A5A5A5"/>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3304">
    <w:name w:val="网格表 6 彩色 - 着色 3322"/>
    <w:basedOn w:val="88"/>
    <w:qFormat/>
    <w:uiPriority w:val="51"/>
    <w:rPr>
      <w:color w:val="7B7B7B"/>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rPr>
      <w:tcPr>
        <w:tcBorders>
          <w:bottom w:val="single" w:color="C9C9C9" w:sz="12" w:space="0"/>
        </w:tcBorders>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3305">
    <w:name w:val="网格型浅色322"/>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3306">
    <w:name w:val="网格型1622"/>
    <w:basedOn w:val="8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307">
    <w:name w:val="无格式表格 2422"/>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3308">
    <w:name w:val="网格型1722"/>
    <w:basedOn w:val="88"/>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309">
    <w:name w:val="网格型2222"/>
    <w:basedOn w:val="88"/>
    <w:qFormat/>
    <w:uiPriority w:val="39"/>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310">
    <w:name w:val="网格型3222"/>
    <w:basedOn w:val="88"/>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311">
    <w:name w:val="网格型4122"/>
    <w:basedOn w:val="88"/>
    <w:qFormat/>
    <w:uiPriority w:val="5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312">
    <w:name w:val="简明型 1322"/>
    <w:basedOn w:val="88"/>
    <w:qFormat/>
    <w:uiPriority w:val="0"/>
    <w:pPr>
      <w:widowControl w:val="0"/>
      <w:spacing w:line="300" w:lineRule="auto"/>
      <w:jc w:val="both"/>
    </w:pPr>
    <w:tblPr>
      <w:tblBorders>
        <w:top w:val="single" w:color="008000" w:sz="12" w:space="0"/>
        <w:bottom w:val="single" w:color="008000" w:sz="12" w:space="0"/>
      </w:tblBorders>
    </w:tbl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3313">
    <w:name w:val="网格表 4 - 着色 6222"/>
    <w:basedOn w:val="88"/>
    <w:qFormat/>
    <w:uiPriority w:val="49"/>
    <w:tblPr>
      <w:tblBorders>
        <w:top w:val="single" w:color="A8D08D" w:sz="4" w:space="0"/>
        <w:left w:val="single" w:color="A8D08D" w:sz="4" w:space="0"/>
        <w:bottom w:val="single" w:color="A8D08D" w:sz="4" w:space="0"/>
        <w:right w:val="single" w:color="A8D08D" w:sz="4" w:space="0"/>
        <w:insideH w:val="single" w:color="A8D08D" w:sz="4" w:space="0"/>
        <w:insideV w:val="single" w:color="A8D08D" w:sz="4" w:space="0"/>
      </w:tblBorders>
    </w:tblPr>
    <w:tblStylePr w:type="firstRow">
      <w:rPr>
        <w:b/>
        <w:bCs/>
        <w:color w:val="FFFFFF"/>
      </w:rPr>
      <w:tcPr>
        <w:tcBorders>
          <w:top w:val="single" w:color="70AD47" w:sz="4" w:space="0"/>
          <w:left w:val="single" w:color="70AD47" w:sz="4" w:space="0"/>
          <w:bottom w:val="single" w:color="70AD47" w:sz="4" w:space="0"/>
          <w:right w:val="single" w:color="70AD47" w:sz="4" w:space="0"/>
          <w:insideH w:val="nil"/>
          <w:insideV w:val="nil"/>
        </w:tcBorders>
        <w:shd w:val="clear" w:color="auto" w:fill="70AD47"/>
      </w:tcPr>
    </w:tblStylePr>
    <w:tblStylePr w:type="lastRow">
      <w:rPr>
        <w:b/>
        <w:bCs/>
      </w:rPr>
      <w:tcPr>
        <w:tcBorders>
          <w:top w:val="double" w:color="70AD47" w:sz="4" w:space="0"/>
        </w:tcBorders>
      </w:tcPr>
    </w:tblStylePr>
    <w:tblStylePr w:type="firstCol">
      <w:rPr>
        <w:b/>
        <w:bCs/>
      </w:rPr>
    </w:tblStylePr>
    <w:tblStylePr w:type="lastCol">
      <w:rPr>
        <w:b/>
        <w:bCs/>
      </w:rPr>
    </w:tblStylePr>
    <w:tblStylePr w:type="band1Vert">
      <w:tcPr>
        <w:shd w:val="clear" w:color="auto" w:fill="E2EFD9"/>
      </w:tcPr>
    </w:tblStylePr>
    <w:tblStylePr w:type="band1Horz">
      <w:tcPr>
        <w:shd w:val="clear" w:color="auto" w:fill="E2EFD9"/>
      </w:tcPr>
    </w:tblStylePr>
  </w:style>
  <w:style w:type="table" w:customStyle="1" w:styleId="3314">
    <w:name w:val="网格型 8322"/>
    <w:basedOn w:val="88"/>
    <w:qFormat/>
    <w:uiPriority w:val="0"/>
    <w:pPr>
      <w:widowControl w:val="0"/>
      <w:spacing w:line="300" w:lineRule="auto"/>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3315">
    <w:name w:val="网格表 4 - 着色 3222"/>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insideV w:val="nil"/>
        </w:tcBorders>
        <w:shd w:val="clear" w:color="auto" w:fill="A5A5A5"/>
      </w:tcPr>
    </w:tblStylePr>
    <w:tblStylePr w:type="lastRow">
      <w:rPr>
        <w:b/>
        <w:bCs/>
      </w:rPr>
      <w:tcPr>
        <w:tcBorders>
          <w:top w:val="double" w:color="A5A5A5"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3316">
    <w:name w:val="网格型 5322"/>
    <w:basedOn w:val="88"/>
    <w:qFormat/>
    <w:uiPriority w:val="0"/>
    <w:pPr>
      <w:widowControl w:val="0"/>
      <w:spacing w:line="400" w:lineRule="exact"/>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3317">
    <w:name w:val="网格表 5 深色 - 着色 3422"/>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DEDE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A5A5A5"/>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A5A5A5"/>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A5A5A5"/>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A5A5A5"/>
      </w:tcPr>
    </w:tblStylePr>
    <w:tblStylePr w:type="band1Vert">
      <w:tcPr>
        <w:shd w:val="clear" w:color="auto" w:fill="DBDBDB"/>
      </w:tcPr>
    </w:tblStylePr>
    <w:tblStylePr w:type="band1Horz">
      <w:tcPr>
        <w:shd w:val="clear" w:color="auto" w:fill="DBDBDB"/>
      </w:tcPr>
    </w:tblStylePr>
  </w:style>
  <w:style w:type="table" w:customStyle="1" w:styleId="3318">
    <w:name w:val="清单表 4 - 着色 3422"/>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tcBorders>
        <w:shd w:val="clear" w:color="auto" w:fill="A5A5A5"/>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3319">
    <w:name w:val="网格表 6 彩色 - 着色 3422"/>
    <w:basedOn w:val="88"/>
    <w:qFormat/>
    <w:uiPriority w:val="51"/>
    <w:rPr>
      <w:color w:val="7B7B7B"/>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rPr>
      <w:tcPr>
        <w:tcBorders>
          <w:bottom w:val="single" w:color="C9C9C9" w:sz="12" w:space="0"/>
        </w:tcBorders>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3320">
    <w:name w:val="网格型浅色422"/>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3321">
    <w:name w:val="网格型11322"/>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322">
    <w:name w:val="网格型12122"/>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323">
    <w:name w:val="MTEBNumberedEquation22"/>
    <w:basedOn w:val="88"/>
    <w:qFormat/>
    <w:uiPriority w:val="0"/>
    <w:tblPr>
      <w:tblCellSpacing w:w="0" w:type="dxa"/>
    </w:tblPr>
    <w:trPr>
      <w:cantSplit/>
      <w:tblCellSpacing w:w="0" w:type="dxa"/>
    </w:trPr>
    <w:tcPr>
      <w:shd w:val="clear" w:color="auto" w:fill="auto"/>
    </w:tcPr>
  </w:style>
  <w:style w:type="table" w:customStyle="1" w:styleId="3324">
    <w:name w:val="通信表22"/>
    <w:basedOn w:val="88"/>
    <w:qFormat/>
    <w:uiPriority w:val="0"/>
    <w:tblPr>
      <w:tblBorders>
        <w:top w:val="single" w:color="auto" w:sz="6" w:space="0"/>
        <w:bottom w:val="single" w:color="auto" w:sz="6" w:space="0"/>
      </w:tblBorders>
    </w:tblPr>
    <w:tblStylePr w:type="firstRow">
      <w:tcPr>
        <w:tcBorders>
          <w:bottom w:val="single" w:color="auto" w:sz="4" w:space="0"/>
        </w:tcBorders>
      </w:tcPr>
    </w:tblStylePr>
  </w:style>
  <w:style w:type="table" w:customStyle="1" w:styleId="3325">
    <w:name w:val="浅色底纹 - 着色 232"/>
    <w:basedOn w:val="88"/>
    <w:unhideWhenUsed/>
    <w:qFormat/>
    <w:uiPriority w:val="30"/>
    <w:rPr>
      <w:color w:val="BF4E14"/>
      <w:kern w:val="2"/>
      <w:sz w:val="21"/>
      <w:szCs w:val="22"/>
    </w:rPr>
    <w:tblPr>
      <w:tblBorders>
        <w:top w:val="single" w:color="E97132" w:sz="8" w:space="0"/>
        <w:bottom w:val="single" w:color="E97132" w:sz="8" w:space="0"/>
      </w:tblBorders>
    </w:tblPr>
    <w:tblStylePr w:type="firstRow">
      <w:pPr>
        <w:spacing w:before="0" w:after="0" w:line="240" w:lineRule="auto"/>
      </w:pPr>
      <w:rPr>
        <w:b/>
        <w:bCs/>
      </w:rPr>
      <w:tcPr>
        <w:tcBorders>
          <w:top w:val="single" w:color="E97132" w:sz="8" w:space="0"/>
          <w:left w:val="nil"/>
          <w:bottom w:val="single" w:color="E97132" w:sz="8" w:space="0"/>
          <w:right w:val="nil"/>
          <w:insideH w:val="nil"/>
          <w:insideV w:val="nil"/>
        </w:tcBorders>
      </w:tcPr>
    </w:tblStylePr>
    <w:tblStylePr w:type="lastRow">
      <w:pPr>
        <w:spacing w:before="0" w:after="0" w:line="240" w:lineRule="auto"/>
      </w:pPr>
      <w:rPr>
        <w:b/>
        <w:bCs/>
      </w:rPr>
      <w:tcPr>
        <w:tcBorders>
          <w:top w:val="single" w:color="E97132" w:sz="8" w:space="0"/>
          <w:left w:val="nil"/>
          <w:bottom w:val="single" w:color="E97132"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F9DBCC"/>
      </w:tcPr>
    </w:tblStylePr>
    <w:tblStylePr w:type="band1Horz">
      <w:tcPr>
        <w:tcBorders>
          <w:left w:val="nil"/>
          <w:right w:val="nil"/>
          <w:insideH w:val="nil"/>
          <w:insideV w:val="nil"/>
        </w:tcBorders>
        <w:shd w:val="clear" w:color="auto" w:fill="F9DBCC"/>
      </w:tcPr>
    </w:tblStylePr>
  </w:style>
  <w:style w:type="table" w:customStyle="1" w:styleId="3326">
    <w:name w:val="彩色列表 - 着色 142"/>
    <w:basedOn w:val="88"/>
    <w:semiHidden/>
    <w:unhideWhenUsed/>
    <w:qFormat/>
    <w:uiPriority w:val="72"/>
    <w:rPr>
      <w:color w:val="000000"/>
      <w:kern w:val="2"/>
      <w:sz w:val="21"/>
      <w:szCs w:val="22"/>
    </w:rPr>
    <w:tcPr>
      <w:shd w:val="clear" w:color="auto" w:fill="E0F2FA"/>
    </w:tcPr>
    <w:tblStylePr w:type="firstRow">
      <w:rPr>
        <w:b/>
        <w:bCs/>
        <w:color w:val="FFFFFF"/>
      </w:rPr>
      <w:tcPr>
        <w:tcBorders>
          <w:bottom w:val="single" w:color="FFFFFF" w:sz="12" w:space="0"/>
        </w:tcBorders>
        <w:shd w:val="clear" w:color="auto" w:fill="CC5416"/>
      </w:tcPr>
    </w:tblStylePr>
    <w:tblStylePr w:type="lastRow">
      <w:rPr>
        <w:b/>
        <w:bCs/>
        <w:color w:val="CC5416"/>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B2DEF2"/>
      </w:tcPr>
    </w:tblStylePr>
    <w:tblStylePr w:type="band1Horz">
      <w:tcPr>
        <w:shd w:val="clear" w:color="auto" w:fill="C1E4F5"/>
      </w:tcPr>
    </w:tblStylePr>
  </w:style>
  <w:style w:type="table" w:customStyle="1" w:styleId="3327">
    <w:name w:val="彩色网格 - 着色 132"/>
    <w:basedOn w:val="88"/>
    <w:unhideWhenUsed/>
    <w:qFormat/>
    <w:uiPriority w:val="29"/>
    <w:rPr>
      <w:color w:val="000000"/>
      <w:kern w:val="2"/>
      <w:sz w:val="21"/>
      <w:szCs w:val="22"/>
    </w:rPr>
    <w:tblPr>
      <w:tblBorders>
        <w:insideH w:val="single" w:color="FFFFFF" w:sz="4" w:space="0"/>
      </w:tblBorders>
    </w:tblPr>
    <w:tcPr>
      <w:shd w:val="clear" w:color="auto" w:fill="C1E4F5"/>
    </w:tcPr>
    <w:tblStylePr w:type="firstRow">
      <w:rPr>
        <w:b/>
        <w:bCs/>
      </w:rPr>
      <w:tcPr>
        <w:shd w:val="clear" w:color="auto" w:fill="83CAEB"/>
      </w:tcPr>
    </w:tblStylePr>
    <w:tblStylePr w:type="lastRow">
      <w:rPr>
        <w:b/>
        <w:bCs/>
        <w:color w:val="000000"/>
      </w:rPr>
      <w:tcPr>
        <w:shd w:val="clear" w:color="auto" w:fill="83CAEB"/>
      </w:tcPr>
    </w:tblStylePr>
    <w:tblStylePr w:type="firstCol">
      <w:rPr>
        <w:color w:val="FFFFFF"/>
      </w:rPr>
      <w:tcPr>
        <w:shd w:val="clear" w:color="auto" w:fill="0F4761"/>
      </w:tcPr>
    </w:tblStylePr>
    <w:tblStylePr w:type="lastCol">
      <w:rPr>
        <w:color w:val="FFFFFF"/>
      </w:rPr>
      <w:tcPr>
        <w:shd w:val="clear" w:color="auto" w:fill="0F4761"/>
      </w:tcPr>
    </w:tblStylePr>
    <w:tblStylePr w:type="band1Vert">
      <w:tcPr>
        <w:shd w:val="clear" w:color="auto" w:fill="64BDE6"/>
      </w:tcPr>
    </w:tblStylePr>
    <w:tblStylePr w:type="band1Horz">
      <w:tcPr>
        <w:shd w:val="clear" w:color="auto" w:fill="64BDE6"/>
      </w:tcPr>
    </w:tblStylePr>
  </w:style>
  <w:style w:type="table" w:customStyle="1" w:styleId="3328">
    <w:name w:val="网格型252"/>
    <w:basedOn w:val="8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329">
    <w:name w:val="彩色型 132"/>
    <w:basedOn w:val="88"/>
    <w:qFormat/>
    <w:uiPriority w:val="0"/>
    <w:pPr>
      <w:widowControl w:val="0"/>
      <w:ind w:firstLine="200" w:firstLineChars="200"/>
      <w:jc w:val="both"/>
    </w:pPr>
    <w:rPr>
      <w:rFonts w:ascii="Cambria" w:hAnsi="Cambria"/>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3330">
    <w:name w:val="彩色型 232"/>
    <w:basedOn w:val="88"/>
    <w:qFormat/>
    <w:uiPriority w:val="0"/>
    <w:pPr>
      <w:widowControl w:val="0"/>
      <w:ind w:firstLine="200" w:firstLineChars="200"/>
      <w:jc w:val="both"/>
    </w:pPr>
    <w:rPr>
      <w:rFonts w:ascii="Cambria" w:hAnsi="Cambria"/>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3331">
    <w:name w:val="彩色型 332"/>
    <w:basedOn w:val="88"/>
    <w:qFormat/>
    <w:uiPriority w:val="0"/>
    <w:pPr>
      <w:widowControl w:val="0"/>
      <w:ind w:firstLine="200" w:firstLineChars="200"/>
      <w:jc w:val="both"/>
    </w:pPr>
    <w:rPr>
      <w:rFonts w:ascii="Cambria" w:hAnsi="Cambria"/>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table" w:customStyle="1" w:styleId="3332">
    <w:name w:val="典雅型32"/>
    <w:basedOn w:val="88"/>
    <w:qFormat/>
    <w:uiPriority w:val="0"/>
    <w:pPr>
      <w:widowControl w:val="0"/>
      <w:ind w:firstLine="200" w:firstLineChars="200"/>
      <w:jc w:val="both"/>
    </w:pPr>
    <w:rPr>
      <w:rFonts w:ascii="Cambria" w:hAnsi="Cambria"/>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cPr>
        <w:tcBorders>
          <w:tl2br w:val="nil"/>
          <w:tr2bl w:val="nil"/>
        </w:tcBorders>
      </w:tcPr>
    </w:tblStylePr>
  </w:style>
  <w:style w:type="table" w:customStyle="1" w:styleId="3333">
    <w:name w:val="古典型 132"/>
    <w:basedOn w:val="88"/>
    <w:qFormat/>
    <w:uiPriority w:val="0"/>
    <w:pPr>
      <w:widowControl w:val="0"/>
      <w:spacing w:line="300" w:lineRule="auto"/>
      <w:jc w:val="both"/>
    </w:pPr>
    <w:tblPr>
      <w:tblBorders>
        <w:top w:val="single" w:color="000000" w:sz="12" w:space="0"/>
        <w:bottom w:val="single" w:color="000000" w:sz="12" w:space="0"/>
      </w:tblBorders>
    </w:tblPr>
    <w:tcPr>
      <w:shd w:val="clear" w:color="auto" w:fill="auto"/>
    </w:tc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3334">
    <w:name w:val="古典型 232"/>
    <w:basedOn w:val="88"/>
    <w:qFormat/>
    <w:uiPriority w:val="0"/>
    <w:pPr>
      <w:widowControl w:val="0"/>
      <w:ind w:firstLine="200" w:firstLineChars="200"/>
      <w:jc w:val="both"/>
    </w:pPr>
    <w:rPr>
      <w:rFonts w:ascii="Cambria" w:hAnsi="Cambria"/>
    </w:rPr>
    <w:tblPr>
      <w:tblBorders>
        <w:top w:val="single" w:color="000000" w:sz="12" w:space="0"/>
        <w:bottom w:val="single" w:color="000000" w:sz="12" w:space="0"/>
      </w:tblBorders>
    </w:tblPr>
    <w:tcPr>
      <w:shd w:val="clear" w:color="auto" w:fill="auto"/>
    </w:tc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3335">
    <w:name w:val="古典型 332"/>
    <w:basedOn w:val="88"/>
    <w:qFormat/>
    <w:uiPriority w:val="0"/>
    <w:pPr>
      <w:widowControl w:val="0"/>
      <w:ind w:firstLine="200" w:firstLineChars="200"/>
      <w:jc w:val="both"/>
    </w:pPr>
    <w:rPr>
      <w:rFonts w:ascii="Cambria" w:hAnsi="Cambria"/>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3336">
    <w:name w:val="古典型 432"/>
    <w:basedOn w:val="88"/>
    <w:qFormat/>
    <w:uiPriority w:val="0"/>
    <w:pPr>
      <w:widowControl w:val="0"/>
      <w:ind w:firstLine="200" w:firstLineChars="200"/>
      <w:jc w:val="both"/>
    </w:pPr>
    <w:rPr>
      <w:rFonts w:ascii="Cambria" w:hAnsi="Cambria"/>
    </w:r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table" w:customStyle="1" w:styleId="3337">
    <w:name w:val="简明型 162"/>
    <w:basedOn w:val="88"/>
    <w:qFormat/>
    <w:uiPriority w:val="0"/>
    <w:pPr>
      <w:widowControl w:val="0"/>
      <w:spacing w:line="300" w:lineRule="auto"/>
      <w:jc w:val="both"/>
    </w:pPr>
    <w:tblPr>
      <w:tblBorders>
        <w:top w:val="single" w:color="008000" w:sz="12" w:space="0"/>
        <w:bottom w:val="single" w:color="008000" w:sz="12" w:space="0"/>
      </w:tblBorders>
    </w:tbl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3338">
    <w:name w:val="简明型 232"/>
    <w:basedOn w:val="88"/>
    <w:qFormat/>
    <w:uiPriority w:val="0"/>
    <w:pPr>
      <w:widowControl w:val="0"/>
      <w:spacing w:line="300" w:lineRule="auto"/>
      <w:jc w:val="both"/>
    </w:p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3339">
    <w:name w:val="简明型 332"/>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cPr>
        <w:tcBorders>
          <w:tl2br w:val="nil"/>
          <w:tr2bl w:val="nil"/>
        </w:tcBorders>
        <w:shd w:val="solid" w:color="000000" w:fill="FFFFFF"/>
      </w:tcPr>
    </w:tblStylePr>
  </w:style>
  <w:style w:type="table" w:customStyle="1" w:styleId="3340">
    <w:name w:val="精巧型 132"/>
    <w:basedOn w:val="88"/>
    <w:qFormat/>
    <w:uiPriority w:val="0"/>
    <w:pPr>
      <w:widowControl w:val="0"/>
      <w:ind w:firstLine="200" w:firstLineChars="200"/>
      <w:jc w:val="both"/>
    </w:pPr>
    <w:rPr>
      <w:rFonts w:ascii="Cambria" w:hAnsi="Cambria"/>
    </w:r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3341">
    <w:name w:val="精巧型 232"/>
    <w:basedOn w:val="88"/>
    <w:qFormat/>
    <w:uiPriority w:val="0"/>
    <w:pPr>
      <w:widowControl w:val="0"/>
      <w:ind w:firstLine="200" w:firstLineChars="200"/>
      <w:jc w:val="both"/>
    </w:pPr>
    <w:rPr>
      <w:rFonts w:ascii="Cambria" w:hAnsi="Cambria"/>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3342">
    <w:name w:val="立体型 132"/>
    <w:basedOn w:val="88"/>
    <w:qFormat/>
    <w:uiPriority w:val="0"/>
    <w:pPr>
      <w:widowControl w:val="0"/>
      <w:ind w:firstLine="200" w:firstLineChars="200"/>
      <w:jc w:val="both"/>
    </w:pPr>
    <w:rPr>
      <w:rFonts w:ascii="Cambria" w:hAnsi="Cambria"/>
    </w:r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3343">
    <w:name w:val="立体型 232"/>
    <w:basedOn w:val="88"/>
    <w:qFormat/>
    <w:uiPriority w:val="0"/>
    <w:pPr>
      <w:widowControl w:val="0"/>
      <w:ind w:firstLine="200" w:firstLineChars="200"/>
      <w:jc w:val="both"/>
    </w:pPr>
    <w:rPr>
      <w:rFonts w:ascii="Cambria" w:hAnsi="Cambria"/>
    </w:r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3344">
    <w:name w:val="立体型 332"/>
    <w:basedOn w:val="88"/>
    <w:qFormat/>
    <w:uiPriority w:val="0"/>
    <w:pPr>
      <w:widowControl w:val="0"/>
      <w:ind w:firstLine="200" w:firstLineChars="200"/>
      <w:jc w:val="both"/>
    </w:pPr>
    <w:rPr>
      <w:rFonts w:ascii="Cambria" w:hAnsi="Cambria"/>
    </w:r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3345">
    <w:name w:val="列表型 132"/>
    <w:basedOn w:val="88"/>
    <w:qFormat/>
    <w:uiPriority w:val="0"/>
    <w:pPr>
      <w:widowControl w:val="0"/>
      <w:ind w:firstLine="200" w:firstLineChars="200"/>
      <w:jc w:val="both"/>
    </w:pPr>
    <w:rPr>
      <w:rFonts w:ascii="Cambria" w:hAnsi="Cambria"/>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3346">
    <w:name w:val="列表型 232"/>
    <w:basedOn w:val="88"/>
    <w:qFormat/>
    <w:uiPriority w:val="0"/>
    <w:pPr>
      <w:widowControl w:val="0"/>
      <w:ind w:firstLine="200" w:firstLineChars="200"/>
      <w:jc w:val="both"/>
    </w:pPr>
    <w:rPr>
      <w:rFonts w:ascii="Cambria" w:hAnsi="Cambria"/>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3347">
    <w:name w:val="列表型 332"/>
    <w:basedOn w:val="88"/>
    <w:qFormat/>
    <w:uiPriority w:val="0"/>
    <w:pPr>
      <w:widowControl w:val="0"/>
      <w:ind w:firstLine="200" w:firstLineChars="200"/>
      <w:jc w:val="both"/>
    </w:pPr>
    <w:rPr>
      <w:rFonts w:ascii="Cambria" w:hAnsi="Cambria"/>
    </w:r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3348">
    <w:name w:val="列表型 432"/>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cPr>
        <w:tcBorders>
          <w:bottom w:val="single" w:color="000000" w:sz="12" w:space="0"/>
          <w:tl2br w:val="nil"/>
          <w:tr2bl w:val="nil"/>
        </w:tcBorders>
        <w:shd w:val="solid" w:color="808080" w:fill="FFFFFF"/>
      </w:tcPr>
    </w:tblStylePr>
  </w:style>
  <w:style w:type="table" w:customStyle="1" w:styleId="3349">
    <w:name w:val="列表型 532"/>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3350">
    <w:name w:val="列表型 632"/>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tblStylePr w:type="nwCell">
      <w:tcPr>
        <w:tcBorders>
          <w:tl2br w:val="single" w:color="000000" w:sz="6" w:space="0"/>
          <w:tr2bl w:val="nil"/>
        </w:tcBorders>
      </w:tcPr>
    </w:tblStylePr>
  </w:style>
  <w:style w:type="table" w:customStyle="1" w:styleId="3351">
    <w:name w:val="列表型 732"/>
    <w:basedOn w:val="88"/>
    <w:qFormat/>
    <w:uiPriority w:val="0"/>
    <w:pPr>
      <w:widowControl w:val="0"/>
      <w:ind w:firstLine="200" w:firstLineChars="200"/>
      <w:jc w:val="both"/>
    </w:pPr>
    <w:rPr>
      <w:rFonts w:ascii="Cambria" w:hAnsi="Cambria"/>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3352">
    <w:name w:val="列表型 832"/>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tblStylePr w:type="nwCell">
      <w:tcPr>
        <w:tcBorders>
          <w:tl2br w:val="single" w:color="auto" w:sz="6" w:space="0"/>
          <w:tr2bl w:val="nil"/>
        </w:tcBorders>
      </w:tcPr>
    </w:tblStylePr>
  </w:style>
  <w:style w:type="table" w:customStyle="1" w:styleId="3353">
    <w:name w:val="流行型32"/>
    <w:basedOn w:val="88"/>
    <w:qFormat/>
    <w:uiPriority w:val="0"/>
    <w:pPr>
      <w:widowControl w:val="0"/>
      <w:ind w:firstLine="200" w:firstLineChars="200"/>
      <w:jc w:val="both"/>
    </w:pPr>
    <w:rPr>
      <w:rFonts w:ascii="Cambria" w:hAnsi="Cambria"/>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3354">
    <w:name w:val="竖列型 132"/>
    <w:basedOn w:val="88"/>
    <w:qFormat/>
    <w:uiPriority w:val="0"/>
    <w:pPr>
      <w:widowControl w:val="0"/>
      <w:ind w:firstLine="200" w:firstLineChars="200"/>
      <w:jc w:val="both"/>
    </w:pPr>
    <w:rPr>
      <w:rFonts w:ascii="Cambria" w:hAnsi="Cambria"/>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3355">
    <w:name w:val="竖列型 232"/>
    <w:basedOn w:val="88"/>
    <w:qFormat/>
    <w:uiPriority w:val="0"/>
    <w:pPr>
      <w:widowControl w:val="0"/>
      <w:ind w:firstLine="200" w:firstLineChars="200"/>
      <w:jc w:val="both"/>
    </w:pPr>
    <w:rPr>
      <w:rFonts w:ascii="Cambria" w:hAnsi="Cambria"/>
      <w:b/>
      <w:bCs/>
    </w:r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3356">
    <w:name w:val="竖列型 332"/>
    <w:basedOn w:val="88"/>
    <w:qFormat/>
    <w:uiPriority w:val="0"/>
    <w:pPr>
      <w:widowControl w:val="0"/>
      <w:ind w:firstLine="200" w:firstLineChars="200"/>
      <w:jc w:val="both"/>
    </w:pPr>
    <w:rPr>
      <w:rFonts w:ascii="Cambria" w:hAnsi="Cambria"/>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3357">
    <w:name w:val="竖列型 432"/>
    <w:basedOn w:val="88"/>
    <w:qFormat/>
    <w:uiPriority w:val="0"/>
    <w:pPr>
      <w:widowControl w:val="0"/>
      <w:ind w:firstLine="200" w:firstLineChars="200"/>
      <w:jc w:val="both"/>
    </w:pPr>
    <w:rPr>
      <w:rFonts w:ascii="Cambria" w:hAnsi="Cambria"/>
    </w:r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3358">
    <w:name w:val="竖列型 532"/>
    <w:basedOn w:val="88"/>
    <w:qFormat/>
    <w:uiPriority w:val="0"/>
    <w:pPr>
      <w:widowControl w:val="0"/>
      <w:ind w:firstLine="200" w:firstLineChars="200"/>
      <w:jc w:val="both"/>
    </w:pPr>
    <w:rPr>
      <w:rFonts w:ascii="Cambria" w:hAnsi="Cambria"/>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3359">
    <w:name w:val="网格型 132"/>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cPr>
        <w:tcBorders>
          <w:tl2br w:val="nil"/>
          <w:tr2bl w:val="nil"/>
        </w:tcBorders>
      </w:tcPr>
    </w:tblStylePr>
    <w:tblStylePr w:type="lastCol">
      <w:rPr>
        <w:i/>
        <w:iCs/>
      </w:rPr>
      <w:tcPr>
        <w:tcBorders>
          <w:tl2br w:val="nil"/>
          <w:tr2bl w:val="nil"/>
        </w:tcBorders>
      </w:tcPr>
    </w:tblStylePr>
    <w:tblStylePr w:type="nwCell">
      <w:tcPr>
        <w:tcBorders>
          <w:tl2br w:val="single" w:color="000000" w:sz="6" w:space="0"/>
          <w:tr2bl w:val="nil"/>
        </w:tcBorders>
      </w:tcPr>
    </w:tblStylePr>
  </w:style>
  <w:style w:type="table" w:customStyle="1" w:styleId="3360">
    <w:name w:val="网格型 232"/>
    <w:basedOn w:val="88"/>
    <w:qFormat/>
    <w:uiPriority w:val="0"/>
    <w:pPr>
      <w:widowControl w:val="0"/>
      <w:ind w:firstLine="200" w:firstLineChars="200"/>
      <w:jc w:val="both"/>
    </w:pPr>
    <w:rPr>
      <w:rFonts w:ascii="Cambria" w:hAnsi="Cambria"/>
    </w:rPr>
    <w:tblPr>
      <w:tblBorders>
        <w:insideH w:val="single" w:color="000000" w:sz="6" w:space="0"/>
        <w:insideV w:val="single" w:color="000000" w:sz="6" w:space="0"/>
      </w:tblBorders>
    </w:tblPr>
    <w:tcPr>
      <w:shd w:val="clear" w:color="auto" w:fill="auto"/>
    </w:tc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3361">
    <w:name w:val="网格型 332"/>
    <w:basedOn w:val="88"/>
    <w:qFormat/>
    <w:uiPriority w:val="0"/>
    <w:pPr>
      <w:widowControl w:val="0"/>
      <w:ind w:firstLine="200" w:firstLineChars="200"/>
      <w:jc w:val="both"/>
    </w:pPr>
    <w:rPr>
      <w:rFonts w:ascii="Cambria" w:hAnsi="Cambria"/>
    </w:r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3362">
    <w:name w:val="网格型 432"/>
    <w:basedOn w:val="88"/>
    <w:qFormat/>
    <w:uiPriority w:val="0"/>
    <w:pPr>
      <w:widowControl w:val="0"/>
      <w:ind w:firstLine="200" w:firstLineChars="200"/>
      <w:jc w:val="both"/>
    </w:pPr>
    <w:rPr>
      <w:rFonts w:ascii="Cambria" w:hAnsi="Cambria"/>
    </w:r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3363">
    <w:name w:val="网格型 562"/>
    <w:basedOn w:val="88"/>
    <w:qFormat/>
    <w:uiPriority w:val="0"/>
    <w:pPr>
      <w:widowControl w:val="0"/>
      <w:spacing w:line="400" w:lineRule="exact"/>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3364">
    <w:name w:val="网格型 632"/>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3365">
    <w:name w:val="网格型 732"/>
    <w:basedOn w:val="88"/>
    <w:qFormat/>
    <w:uiPriority w:val="0"/>
    <w:pPr>
      <w:widowControl w:val="0"/>
      <w:ind w:firstLine="200" w:firstLineChars="200"/>
      <w:jc w:val="both"/>
    </w:pPr>
    <w:rPr>
      <w:rFonts w:ascii="Cambria" w:hAnsi="Cambria"/>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3366">
    <w:name w:val="网格型 862"/>
    <w:basedOn w:val="88"/>
    <w:qFormat/>
    <w:uiPriority w:val="0"/>
    <w:pPr>
      <w:widowControl w:val="0"/>
      <w:spacing w:line="300" w:lineRule="auto"/>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3367">
    <w:name w:val="网页型 132"/>
    <w:basedOn w:val="88"/>
    <w:qFormat/>
    <w:uiPriority w:val="0"/>
    <w:pPr>
      <w:widowControl w:val="0"/>
      <w:ind w:firstLine="200" w:firstLineChars="200"/>
      <w:jc w:val="both"/>
    </w:pPr>
    <w:rPr>
      <w:rFonts w:ascii="Cambria" w:hAnsi="Cambria"/>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3368">
    <w:name w:val="网页型 232"/>
    <w:basedOn w:val="88"/>
    <w:qFormat/>
    <w:uiPriority w:val="0"/>
    <w:pPr>
      <w:widowControl w:val="0"/>
      <w:ind w:firstLine="200" w:firstLineChars="200"/>
      <w:jc w:val="both"/>
    </w:pPr>
    <w:rPr>
      <w:rFonts w:ascii="Cambria" w:hAnsi="Cambria"/>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3369">
    <w:name w:val="网页型 332"/>
    <w:basedOn w:val="88"/>
    <w:qFormat/>
    <w:uiPriority w:val="0"/>
    <w:pPr>
      <w:widowControl w:val="0"/>
      <w:ind w:firstLine="200" w:firstLineChars="200"/>
      <w:jc w:val="both"/>
    </w:pPr>
    <w:rPr>
      <w:rFonts w:ascii="Cambria" w:hAnsi="Cambria"/>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3370">
    <w:name w:val="专业型32"/>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cPr>
        <w:tcBorders>
          <w:tl2br w:val="nil"/>
          <w:tr2bl w:val="nil"/>
        </w:tcBorders>
        <w:shd w:val="solid" w:color="000000" w:fill="FFFFFF"/>
      </w:tcPr>
    </w:tblStylePr>
  </w:style>
  <w:style w:type="table" w:customStyle="1" w:styleId="3371">
    <w:name w:val="浅色底纹 - 着色 242"/>
    <w:basedOn w:val="88"/>
    <w:qFormat/>
    <w:uiPriority w:val="30"/>
    <w:rPr>
      <w:b/>
      <w:bCs/>
      <w:i/>
      <w:iCs/>
      <w:sz w:val="24"/>
    </w:rPr>
    <w:tblPr>
      <w:tblBorders>
        <w:top w:val="single" w:color="C0504D" w:sz="8" w:space="0"/>
        <w:bottom w:val="single" w:color="C0504D" w:sz="8" w:space="0"/>
      </w:tblBorders>
    </w:tblPr>
    <w:tblStylePr w:type="firstRow">
      <w:pPr>
        <w:spacing w:before="0" w:after="0" w:line="240" w:lineRule="auto"/>
      </w:pPr>
      <w:rPr>
        <w:b/>
        <w:bCs/>
      </w:rPr>
      <w:tcPr>
        <w:tcBorders>
          <w:top w:val="single" w:color="C0504D" w:sz="8" w:space="0"/>
          <w:left w:val="nil"/>
          <w:bottom w:val="single" w:color="C0504D" w:sz="8" w:space="0"/>
          <w:right w:val="nil"/>
          <w:insideH w:val="nil"/>
          <w:insideV w:val="nil"/>
        </w:tcBorders>
      </w:tcPr>
    </w:tblStylePr>
    <w:tblStylePr w:type="lastRow">
      <w:pPr>
        <w:spacing w:before="0" w:after="0" w:line="240" w:lineRule="auto"/>
      </w:pPr>
      <w:rPr>
        <w:b/>
        <w:bCs/>
      </w:rPr>
      <w:tcPr>
        <w:tcBorders>
          <w:top w:val="single" w:color="C0504D" w:sz="8" w:space="0"/>
          <w:left w:val="nil"/>
          <w:bottom w:val="single" w:color="C0504D"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FD3D2"/>
      </w:tcPr>
    </w:tblStylePr>
    <w:tblStylePr w:type="band1Horz">
      <w:tcPr>
        <w:tcBorders>
          <w:left w:val="nil"/>
          <w:right w:val="nil"/>
          <w:insideH w:val="nil"/>
          <w:insideV w:val="nil"/>
        </w:tcBorders>
        <w:shd w:val="clear" w:color="auto" w:fill="EFD3D2"/>
      </w:tcPr>
    </w:tblStylePr>
  </w:style>
  <w:style w:type="table" w:customStyle="1" w:styleId="3372">
    <w:name w:val="浅色列表 - 着色 332"/>
    <w:basedOn w:val="88"/>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cPr>
        <w:shd w:val="clear" w:color="auto" w:fill="9BBB59"/>
      </w:tcPr>
    </w:tblStylePr>
    <w:tblStylePr w:type="lastRow">
      <w:pPr>
        <w:spacing w:before="0" w:after="0" w:line="240" w:lineRule="auto"/>
      </w:pPr>
      <w:rPr>
        <w:b/>
        <w:bCs/>
      </w:r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cPr>
        <w:tcBorders>
          <w:top w:val="single" w:color="9BBB59" w:sz="8" w:space="0"/>
          <w:left w:val="single" w:color="9BBB59" w:sz="8" w:space="0"/>
          <w:bottom w:val="single" w:color="9BBB59" w:sz="8" w:space="0"/>
          <w:right w:val="single" w:color="9BBB59" w:sz="8" w:space="0"/>
        </w:tcBorders>
      </w:tcPr>
    </w:tblStylePr>
    <w:tblStylePr w:type="band1Horz">
      <w:tcPr>
        <w:tcBorders>
          <w:top w:val="single" w:color="9BBB59" w:sz="8" w:space="0"/>
          <w:left w:val="single" w:color="9BBB59" w:sz="8" w:space="0"/>
          <w:bottom w:val="single" w:color="9BBB59" w:sz="8" w:space="0"/>
          <w:right w:val="single" w:color="9BBB59" w:sz="8" w:space="0"/>
        </w:tcBorders>
      </w:tcPr>
    </w:tblStylePr>
  </w:style>
  <w:style w:type="table" w:customStyle="1" w:styleId="3373">
    <w:name w:val="浅色网格 - 着色 332"/>
    <w:basedOn w:val="88"/>
    <w:qFormat/>
    <w:uiPriority w:val="72"/>
    <w:rPr>
      <w:rFonts w:ascii="Calibri" w:hAnsi="Calibri"/>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DF2F8"/>
    </w:tcPr>
    <w:tblStylePr w:type="firstRow">
      <w:rPr>
        <w:b/>
        <w:bCs/>
        <w:color w:val="FFFFFF"/>
      </w:rPr>
      <w:tcPr>
        <w:tcBorders>
          <w:bottom w:val="single" w:color="FFFFFF" w:sz="12" w:space="0"/>
        </w:tcBorders>
        <w:shd w:val="clear" w:color="auto" w:fill="9E3A38"/>
      </w:tcPr>
    </w:tblStylePr>
    <w:tblStylePr w:type="lastRow">
      <w:rPr>
        <w:b/>
        <w:bCs/>
        <w:color w:val="9E3A38"/>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D3DFEE"/>
      </w:tcPr>
    </w:tblStylePr>
    <w:tblStylePr w:type="band1Horz">
      <w:tcPr>
        <w:shd w:val="clear" w:color="auto" w:fill="DBE5F1"/>
      </w:tcPr>
    </w:tblStylePr>
    <w:tblStylePr w:type="band2Horz">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customStyle="1" w:styleId="3374">
    <w:name w:val="中等深浅底纹 1 - 着色 332"/>
    <w:basedOn w:val="88"/>
    <w:qFormat/>
    <w:uiPriority w:val="29"/>
    <w:rPr>
      <w:i/>
      <w:iCs/>
      <w:sz w:val="24"/>
    </w:rPr>
    <w:tblPr>
      <w:tblBorders>
        <w:insideH w:val="single" w:color="FFFFFF" w:sz="4" w:space="0"/>
      </w:tblBorders>
    </w:tblPr>
    <w:tcPr>
      <w:shd w:val="clear" w:color="auto" w:fill="DBE5F1"/>
    </w:tcPr>
    <w:tblStylePr w:type="firstRow">
      <w:rPr>
        <w:b/>
        <w:bCs/>
        <w:color w:val="FFFFFF"/>
      </w:rPr>
      <w:tcPr>
        <w:shd w:val="clear" w:color="auto" w:fill="B8CCE4"/>
      </w:tcPr>
    </w:tblStylePr>
    <w:tblStylePr w:type="lastRow">
      <w:rPr>
        <w:b/>
        <w:bCs/>
      </w:rPr>
      <w:tcPr>
        <w:shd w:val="clear" w:color="auto" w:fill="B8CCE4"/>
      </w:tcPr>
    </w:tblStylePr>
    <w:tblStylePr w:type="firstCol">
      <w:rPr>
        <w:b/>
        <w:bCs/>
      </w:rPr>
      <w:tcPr>
        <w:shd w:val="clear" w:color="auto" w:fill="365F91"/>
      </w:tcPr>
    </w:tblStylePr>
    <w:tblStylePr w:type="lastCol">
      <w:rPr>
        <w:b/>
        <w:bCs/>
      </w:rPr>
      <w:tcPr>
        <w:shd w:val="clear" w:color="auto" w:fill="365F91"/>
      </w:tcPr>
    </w:tblStylePr>
    <w:tblStylePr w:type="band1Vert">
      <w:tcPr>
        <w:shd w:val="clear" w:color="auto" w:fill="A7BFDE"/>
      </w:tcPr>
    </w:tblStylePr>
    <w:tblStylePr w:type="band1Horz">
      <w:tcPr>
        <w:shd w:val="clear" w:color="auto" w:fill="A7BFDE"/>
      </w:tcPr>
    </w:tblStylePr>
    <w:tblStylePr w:type="band2Horz">
      <w:tcPr>
        <w:tcBorders>
          <w:insideH w:val="nil"/>
          <w:insideV w:val="nil"/>
        </w:tcBorders>
      </w:tcPr>
    </w:tblStylePr>
  </w:style>
  <w:style w:type="table" w:customStyle="1" w:styleId="3375">
    <w:name w:val="中等深浅底纹 2 - 着色 332"/>
    <w:basedOn w:val="88"/>
    <w:qFormat/>
    <w:uiPriority w:val="30"/>
    <w:rPr>
      <w:b/>
      <w:bCs/>
      <w:i/>
      <w:iCs/>
      <w:sz w:val="24"/>
    </w:rPr>
    <w:tblPr>
      <w:tblBorders>
        <w:top w:val="single" w:color="C0504D" w:sz="8" w:space="0"/>
        <w:bottom w:val="single" w:color="C0504D" w:sz="8" w:space="0"/>
      </w:tblBorders>
    </w:tblPr>
    <w:tblStylePr w:type="firstRow">
      <w:pPr>
        <w:spacing w:before="0" w:after="0" w:line="240" w:lineRule="auto"/>
      </w:pPr>
      <w:rPr>
        <w:b/>
        <w:bCs/>
        <w:color w:val="FFFFFF"/>
      </w:rPr>
      <w:tcPr>
        <w:tcBorders>
          <w:top w:val="single" w:color="C0504D" w:sz="8" w:space="0"/>
          <w:left w:val="nil"/>
          <w:bottom w:val="single" w:color="C0504D" w:sz="8" w:space="0"/>
          <w:right w:val="nil"/>
          <w:insideH w:val="nil"/>
          <w:insideV w:val="nil"/>
        </w:tcBorders>
      </w:tcPr>
    </w:tblStylePr>
    <w:tblStylePr w:type="lastRow">
      <w:pPr>
        <w:spacing w:before="0" w:after="0" w:line="240" w:lineRule="auto"/>
      </w:pPr>
      <w:rPr>
        <w:color w:val="auto"/>
      </w:rPr>
      <w:tcPr>
        <w:tcBorders>
          <w:top w:val="single" w:color="C0504D" w:sz="8" w:space="0"/>
          <w:left w:val="nil"/>
          <w:bottom w:val="single" w:color="C0504D" w:sz="8" w:space="0"/>
          <w:right w:val="nil"/>
          <w:insideH w:val="nil"/>
          <w:insideV w:val="nil"/>
        </w:tcBorders>
      </w:tcPr>
    </w:tblStylePr>
    <w:tblStylePr w:type="firstCol">
      <w:rPr>
        <w:b/>
        <w:bCs/>
        <w:color w:val="FFFFFF"/>
      </w:rPr>
      <w:tcPr>
        <w:tcBorders>
          <w:top w:val="nil"/>
          <w:left w:val="single" w:color="auto" w:sz="18" w:space="0"/>
          <w:bottom w:val="nil"/>
          <w:right w:val="nil"/>
          <w:insideH w:val="nil"/>
          <w:insideV w:val="nil"/>
        </w:tcBorders>
        <w:shd w:val="clear" w:color="auto" w:fill="9BBB59"/>
      </w:tcPr>
    </w:tblStylePr>
    <w:tblStylePr w:type="lastCol">
      <w:rPr>
        <w:b/>
        <w:bCs/>
        <w:color w:val="FFFFFF"/>
      </w:rPr>
      <w:tcPr>
        <w:tcBorders>
          <w:bottom w:val="nil"/>
          <w:right w:val="nil"/>
          <w:insideH w:val="nil"/>
          <w:insideV w:val="nil"/>
        </w:tcBorders>
        <w:shd w:val="clear" w:color="auto" w:fill="9BBB59"/>
      </w:tcPr>
    </w:tblStylePr>
    <w:tblStylePr w:type="band1Vert">
      <w:tcPr>
        <w:tcBorders>
          <w:left w:val="nil"/>
          <w:right w:val="nil"/>
          <w:insideH w:val="nil"/>
          <w:insideV w:val="nil"/>
        </w:tcBorders>
        <w:shd w:val="clear" w:color="auto" w:fill="EFD3D2"/>
      </w:tcPr>
    </w:tblStylePr>
    <w:tblStylePr w:type="band1Horz">
      <w:tcPr>
        <w:tcBorders>
          <w:left w:val="nil"/>
          <w:right w:val="nil"/>
          <w:insideH w:val="nil"/>
          <w:insideV w:val="nil"/>
        </w:tcBorders>
        <w:shd w:val="clear" w:color="auto" w:fill="EFD3D2"/>
      </w:tcPr>
    </w:tblStylePr>
    <w:tblStylePr w:type="neCell">
      <w:tcPr>
        <w:tcBorders>
          <w:top w:val="single" w:color="auto" w:sz="18" w:space="0"/>
          <w:left w:val="single" w:color="auto" w:sz="18" w:space="0"/>
          <w:bottom w:val="nil"/>
          <w:right w:val="nil"/>
          <w:insideH w:val="nil"/>
          <w:insideV w:val="nil"/>
        </w:tcBorders>
      </w:tcPr>
    </w:tblStylePr>
    <w:tblStylePr w:type="nwCell">
      <w:rPr>
        <w:color w:val="FFFFFF"/>
      </w:rPr>
      <w:tcPr>
        <w:tcBorders>
          <w:top w:val="single" w:color="auto" w:sz="18" w:space="0"/>
          <w:left w:val="single" w:color="auto" w:sz="18" w:space="0"/>
          <w:bottom w:val="nil"/>
          <w:right w:val="nil"/>
          <w:insideH w:val="nil"/>
          <w:insideV w:val="nil"/>
        </w:tcBorders>
      </w:tcPr>
    </w:tblStylePr>
  </w:style>
  <w:style w:type="table" w:customStyle="1" w:styleId="3376">
    <w:name w:val="中等深浅列表 1 - 着色 632"/>
    <w:basedOn w:val="88"/>
    <w:qFormat/>
    <w:uiPriority w:val="65"/>
    <w:rPr>
      <w:color w:val="000000"/>
    </w:rPr>
    <w:tblPr>
      <w:tblBorders>
        <w:top w:val="single" w:color="F79646" w:sz="8" w:space="0"/>
        <w:bottom w:val="single" w:color="F79646" w:sz="8" w:space="0"/>
      </w:tblBorders>
    </w:tblPr>
    <w:tblStylePr w:type="firstRow">
      <w:rPr>
        <w:rFonts w:ascii="Helv" w:hAnsi="Helv" w:eastAsia="Arial" w:cs="Times New Roman"/>
      </w:rPr>
      <w:tcPr>
        <w:tcBorders>
          <w:top w:val="nil"/>
          <w:left w:val="single" w:color="F79646" w:sz="8" w:space="0"/>
          <w:bottom w:val="nil"/>
          <w:right w:val="nil"/>
          <w:insideH w:val="nil"/>
          <w:insideV w:val="nil"/>
          <w:tl2br w:val="nil"/>
          <w:tr2bl w:val="nil"/>
        </w:tcBorders>
      </w:tcPr>
    </w:tblStylePr>
    <w:tblStylePr w:type="lastRow">
      <w:rPr>
        <w:b/>
        <w:bCs/>
        <w:color w:val="1F497D"/>
      </w:rPr>
      <w:tcPr>
        <w:tcBorders>
          <w:top w:val="single" w:color="F79646" w:sz="8" w:space="0"/>
          <w:left w:val="single" w:color="F79646" w:sz="8" w:space="0"/>
          <w:bottom w:val="nil"/>
          <w:right w:val="nil"/>
          <w:insideH w:val="nil"/>
          <w:insideV w:val="nil"/>
          <w:tl2br w:val="nil"/>
          <w:tr2bl w:val="nil"/>
        </w:tcBorders>
      </w:tcPr>
    </w:tblStylePr>
    <w:tblStylePr w:type="firstCol">
      <w:rPr>
        <w:b/>
        <w:bCs/>
      </w:rPr>
    </w:tblStylePr>
    <w:tblStylePr w:type="lastCol">
      <w:rPr>
        <w:b/>
        <w:bCs/>
      </w:rPr>
      <w:tcPr>
        <w:tcBorders>
          <w:top w:val="single" w:color="F79646" w:sz="8" w:space="0"/>
          <w:left w:val="single" w:color="F79646" w:sz="8" w:space="0"/>
          <w:bottom w:val="nil"/>
          <w:right w:val="nil"/>
          <w:insideH w:val="nil"/>
          <w:insideV w:val="nil"/>
          <w:tl2br w:val="nil"/>
          <w:tr2bl w:val="nil"/>
        </w:tcBorders>
      </w:tcPr>
    </w:tblStylePr>
    <w:tblStylePr w:type="band1Vert">
      <w:tcPr>
        <w:shd w:val="clear" w:color="auto" w:fill="FDE5D1"/>
      </w:tcPr>
    </w:tblStylePr>
    <w:tblStylePr w:type="band1Horz">
      <w:tcPr>
        <w:shd w:val="clear" w:color="auto" w:fill="FDE5D1"/>
      </w:tcPr>
    </w:tblStylePr>
  </w:style>
  <w:style w:type="table" w:customStyle="1" w:styleId="3377">
    <w:name w:val="彩色列表 - 着色 152"/>
    <w:basedOn w:val="88"/>
    <w:qFormat/>
    <w:uiPriority w:val="34"/>
    <w:rPr>
      <w:szCs w:val="24"/>
    </w:rPr>
    <w:tcPr>
      <w:shd w:val="clear" w:color="auto" w:fill="E0F2FA"/>
    </w:tcPr>
    <w:tblStylePr w:type="firstRow">
      <w:rPr>
        <w:b/>
        <w:bCs/>
        <w:color w:val="FFFFFF"/>
      </w:rPr>
      <w:tcPr>
        <w:tcBorders>
          <w:bottom w:val="single" w:color="FFFFFF" w:sz="12" w:space="0"/>
        </w:tcBorders>
        <w:shd w:val="clear" w:color="auto" w:fill="CC5416"/>
      </w:tcPr>
    </w:tblStylePr>
    <w:tblStylePr w:type="lastRow">
      <w:rPr>
        <w:b/>
        <w:bCs/>
        <w:color w:val="9E3A38"/>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B2DEF2"/>
      </w:tcPr>
    </w:tblStylePr>
    <w:tblStylePr w:type="band1Horz">
      <w:tcPr>
        <w:shd w:val="clear" w:color="auto" w:fill="C1E4F5"/>
      </w:tcPr>
    </w:tblStylePr>
  </w:style>
  <w:style w:type="table" w:customStyle="1" w:styleId="3378">
    <w:name w:val="彩色网格 - 着色 142"/>
    <w:basedOn w:val="88"/>
    <w:qFormat/>
    <w:uiPriority w:val="29"/>
    <w:rPr>
      <w:i/>
      <w:iCs/>
      <w:sz w:val="24"/>
    </w:rPr>
    <w:tblPr>
      <w:tblBorders>
        <w:insideH w:val="single" w:color="FFFFFF" w:sz="4" w:space="0"/>
      </w:tblBorders>
    </w:tblPr>
    <w:tcPr>
      <w:shd w:val="clear" w:color="auto" w:fill="DBE5F1"/>
    </w:tcPr>
    <w:tblStylePr w:type="firstRow">
      <w:rPr>
        <w:b/>
        <w:bCs/>
      </w:rPr>
      <w:tcPr>
        <w:shd w:val="clear" w:color="auto" w:fill="B8CCE4"/>
      </w:tcPr>
    </w:tblStylePr>
    <w:tblStylePr w:type="lastRow">
      <w:rPr>
        <w:b/>
        <w:bCs/>
        <w:color w:val="000000"/>
      </w:rPr>
      <w:tcPr>
        <w:shd w:val="clear" w:color="auto" w:fill="B8CCE4"/>
      </w:tcPr>
    </w:tblStylePr>
    <w:tblStylePr w:type="firstCol">
      <w:rPr>
        <w:color w:val="FFFFFF"/>
      </w:rPr>
      <w:tcPr>
        <w:shd w:val="clear" w:color="auto" w:fill="365F91"/>
      </w:tcPr>
    </w:tblStylePr>
    <w:tblStylePr w:type="lastCol">
      <w:rPr>
        <w:color w:val="FFFFFF"/>
      </w:rPr>
      <w:tcPr>
        <w:shd w:val="clear" w:color="auto" w:fill="365F91"/>
      </w:tcPr>
    </w:tblStylePr>
    <w:tblStylePr w:type="band1Vert">
      <w:tcPr>
        <w:shd w:val="clear" w:color="auto" w:fill="A7BFDE"/>
      </w:tcPr>
    </w:tblStylePr>
    <w:tblStylePr w:type="band1Horz">
      <w:tcPr>
        <w:shd w:val="clear" w:color="auto" w:fill="A7BFDE"/>
      </w:tcPr>
    </w:tblStylePr>
  </w:style>
  <w:style w:type="character" w:customStyle="1" w:styleId="3379">
    <w:name w:val="标题 1 字符1"/>
    <w:basedOn w:val="140"/>
    <w:qFormat/>
    <w:uiPriority w:val="0"/>
    <w:rPr>
      <w:rFonts w:ascii="Times New Roman" w:hAnsi="Times New Roman" w:eastAsia="宋体" w:cs="Times New Roman"/>
      <w:b/>
      <w:bCs/>
      <w:kern w:val="44"/>
      <w:sz w:val="44"/>
      <w:szCs w:val="44"/>
    </w:rPr>
  </w:style>
  <w:style w:type="table" w:customStyle="1" w:styleId="3380">
    <w:name w:val="无格式表格 2132"/>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3381">
    <w:name w:val="网格型1162"/>
    <w:basedOn w:val="88"/>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382">
    <w:name w:val="网格型262"/>
    <w:basedOn w:val="88"/>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383">
    <w:name w:val="网格型352"/>
    <w:basedOn w:val="88"/>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384">
    <w:name w:val="网格型442"/>
    <w:basedOn w:val="88"/>
    <w:qFormat/>
    <w:uiPriority w:val="5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385">
    <w:name w:val="网格表 4 - 着色 6132"/>
    <w:basedOn w:val="88"/>
    <w:qFormat/>
    <w:uiPriority w:val="49"/>
    <w:tblPr>
      <w:tblBorders>
        <w:top w:val="single" w:color="A8D08D" w:sz="4" w:space="0"/>
        <w:left w:val="single" w:color="A8D08D" w:sz="4" w:space="0"/>
        <w:bottom w:val="single" w:color="A8D08D" w:sz="4" w:space="0"/>
        <w:right w:val="single" w:color="A8D08D" w:sz="4" w:space="0"/>
        <w:insideH w:val="single" w:color="A8D08D" w:sz="4" w:space="0"/>
        <w:insideV w:val="single" w:color="A8D08D" w:sz="4" w:space="0"/>
      </w:tblBorders>
    </w:tblPr>
    <w:tblStylePr w:type="firstRow">
      <w:rPr>
        <w:b/>
        <w:bCs/>
        <w:color w:val="FFFFFF"/>
      </w:rPr>
      <w:tcPr>
        <w:tcBorders>
          <w:top w:val="single" w:color="70AD47" w:sz="4" w:space="0"/>
          <w:left w:val="single" w:color="70AD47" w:sz="4" w:space="0"/>
          <w:bottom w:val="single" w:color="70AD47" w:sz="4" w:space="0"/>
          <w:right w:val="single" w:color="70AD47" w:sz="4" w:space="0"/>
          <w:insideH w:val="nil"/>
          <w:insideV w:val="nil"/>
        </w:tcBorders>
        <w:shd w:val="clear" w:color="auto" w:fill="70AD47"/>
      </w:tcPr>
    </w:tblStylePr>
    <w:tblStylePr w:type="lastRow">
      <w:rPr>
        <w:b/>
        <w:bCs/>
      </w:rPr>
      <w:tcPr>
        <w:tcBorders>
          <w:top w:val="double" w:color="70AD47" w:sz="4" w:space="0"/>
        </w:tcBorders>
      </w:tcPr>
    </w:tblStylePr>
    <w:tblStylePr w:type="firstCol">
      <w:rPr>
        <w:b/>
        <w:bCs/>
      </w:rPr>
    </w:tblStylePr>
    <w:tblStylePr w:type="lastCol">
      <w:rPr>
        <w:b/>
        <w:bCs/>
      </w:rPr>
    </w:tblStylePr>
    <w:tblStylePr w:type="band1Vert">
      <w:tcPr>
        <w:shd w:val="clear" w:color="auto" w:fill="E2EFD9"/>
      </w:tcPr>
    </w:tblStylePr>
    <w:tblStylePr w:type="band1Horz">
      <w:tcPr>
        <w:shd w:val="clear" w:color="auto" w:fill="E2EFD9"/>
      </w:tcPr>
    </w:tblStylePr>
  </w:style>
  <w:style w:type="table" w:customStyle="1" w:styleId="3386">
    <w:name w:val="网格表 4 - 着色 3132"/>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insideV w:val="nil"/>
        </w:tcBorders>
        <w:shd w:val="clear" w:color="auto" w:fill="A5A5A5"/>
      </w:tcPr>
    </w:tblStylePr>
    <w:tblStylePr w:type="lastRow">
      <w:rPr>
        <w:b/>
        <w:bCs/>
      </w:rPr>
      <w:tcPr>
        <w:tcBorders>
          <w:top w:val="double" w:color="A5A5A5"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3387">
    <w:name w:val="网格表 5 深色 - 着色 3132"/>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DEDE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A5A5A5"/>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A5A5A5"/>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A5A5A5"/>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A5A5A5"/>
      </w:tcPr>
    </w:tblStylePr>
    <w:tblStylePr w:type="band1Vert">
      <w:tcPr>
        <w:shd w:val="clear" w:color="auto" w:fill="DBDBDB"/>
      </w:tcPr>
    </w:tblStylePr>
    <w:tblStylePr w:type="band1Horz">
      <w:tcPr>
        <w:shd w:val="clear" w:color="auto" w:fill="DBDBDB"/>
      </w:tcPr>
    </w:tblStylePr>
  </w:style>
  <w:style w:type="table" w:customStyle="1" w:styleId="3388">
    <w:name w:val="清单表 4 - 着色 3132"/>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tcBorders>
        <w:shd w:val="clear" w:color="auto" w:fill="A5A5A5"/>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3389">
    <w:name w:val="网格表 6 彩色 - 着色 3132"/>
    <w:basedOn w:val="88"/>
    <w:qFormat/>
    <w:uiPriority w:val="51"/>
    <w:rPr>
      <w:color w:val="7B7B7B"/>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rPr>
      <w:tcPr>
        <w:tcBorders>
          <w:bottom w:val="single" w:color="C9C9C9" w:sz="12" w:space="0"/>
        </w:tcBorders>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3390">
    <w:name w:val="网格型浅色132"/>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3391">
    <w:name w:val="网格型1172"/>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392">
    <w:name w:val="网格型532"/>
    <w:basedOn w:val="88"/>
    <w:qFormat/>
    <w:uiPriority w:val="0"/>
    <w:pPr>
      <w:widowControl w:val="0"/>
      <w:spacing w:before="50" w:beforeLines="50" w:after="50" w:afterLines="50" w:line="30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393">
    <w:name w:val="网格型1242"/>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394">
    <w:name w:val="网格型632"/>
    <w:basedOn w:val="88"/>
    <w:qFormat/>
    <w:uiPriority w:val="0"/>
    <w:pPr>
      <w:widowControl w:val="0"/>
      <w:spacing w:before="50" w:beforeLines="50" w:after="50" w:afterLines="50" w:line="30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395">
    <w:name w:val="网格型732"/>
    <w:basedOn w:val="88"/>
    <w:qFormat/>
    <w:uiPriority w:val="59"/>
    <w:pPr>
      <w:widowControl w:val="0"/>
      <w:spacing w:before="50" w:beforeLines="50" w:after="50" w:afterLines="50" w:line="30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396">
    <w:name w:val="无格式表格 2232"/>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3397">
    <w:name w:val="网格表 5 深色 - 着色 3232"/>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C1F0C7"/>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196B24"/>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196B24"/>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196B24"/>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196B24"/>
      </w:tcPr>
    </w:tblStylePr>
    <w:tblStylePr w:type="band1Vert">
      <w:tcPr>
        <w:shd w:val="clear" w:color="auto" w:fill="84E290"/>
      </w:tcPr>
    </w:tblStylePr>
    <w:tblStylePr w:type="band1Horz">
      <w:tcPr>
        <w:shd w:val="clear" w:color="auto" w:fill="84E290"/>
      </w:tcPr>
    </w:tblStylePr>
  </w:style>
  <w:style w:type="table" w:customStyle="1" w:styleId="3398">
    <w:name w:val="清单表 4 - 着色 3232"/>
    <w:basedOn w:val="88"/>
    <w:qFormat/>
    <w:uiPriority w:val="49"/>
    <w:tblPr>
      <w:tblBorders>
        <w:top w:val="single" w:color="47D459" w:sz="4" w:space="0"/>
        <w:left w:val="single" w:color="47D459" w:sz="4" w:space="0"/>
        <w:bottom w:val="single" w:color="47D459" w:sz="4" w:space="0"/>
        <w:right w:val="single" w:color="47D459" w:sz="4" w:space="0"/>
        <w:insideH w:val="single" w:color="47D459" w:sz="4" w:space="0"/>
      </w:tblBorders>
    </w:tblPr>
    <w:tblStylePr w:type="firstRow">
      <w:rPr>
        <w:b/>
        <w:bCs/>
        <w:color w:val="FFFFFF"/>
      </w:rPr>
      <w:tcPr>
        <w:tcBorders>
          <w:top w:val="single" w:color="196B24" w:sz="4" w:space="0"/>
          <w:left w:val="single" w:color="196B24" w:sz="4" w:space="0"/>
          <w:bottom w:val="single" w:color="196B24" w:sz="4" w:space="0"/>
          <w:right w:val="single" w:color="196B24" w:sz="4" w:space="0"/>
          <w:insideH w:val="nil"/>
        </w:tcBorders>
        <w:shd w:val="clear" w:color="auto" w:fill="196B24"/>
      </w:tcPr>
    </w:tblStylePr>
    <w:tblStylePr w:type="lastRow">
      <w:rPr>
        <w:b/>
        <w:bCs/>
      </w:rPr>
      <w:tcPr>
        <w:tcBorders>
          <w:top w:val="double" w:color="47D459" w:sz="4" w:space="0"/>
        </w:tcBorders>
      </w:tcPr>
    </w:tblStylePr>
    <w:tblStylePr w:type="firstCol">
      <w:rPr>
        <w:b/>
        <w:bCs/>
      </w:rPr>
    </w:tblStylePr>
    <w:tblStylePr w:type="lastCol">
      <w:rPr>
        <w:b/>
        <w:bCs/>
      </w:rPr>
    </w:tblStylePr>
    <w:tblStylePr w:type="band1Vert">
      <w:tcPr>
        <w:shd w:val="clear" w:color="auto" w:fill="C1F0C7"/>
      </w:tcPr>
    </w:tblStylePr>
    <w:tblStylePr w:type="band1Horz">
      <w:tcPr>
        <w:shd w:val="clear" w:color="auto" w:fill="C1F0C7"/>
      </w:tcPr>
    </w:tblStylePr>
  </w:style>
  <w:style w:type="table" w:customStyle="1" w:styleId="3399">
    <w:name w:val="网格表 6 彩色 - 着色 3232"/>
    <w:basedOn w:val="88"/>
    <w:qFormat/>
    <w:uiPriority w:val="51"/>
    <w:rPr>
      <w:color w:val="124F1A"/>
    </w:rPr>
    <w:tblPr>
      <w:tblBorders>
        <w:top w:val="single" w:color="47D459" w:sz="4" w:space="0"/>
        <w:left w:val="single" w:color="47D459" w:sz="4" w:space="0"/>
        <w:bottom w:val="single" w:color="47D459" w:sz="4" w:space="0"/>
        <w:right w:val="single" w:color="47D459" w:sz="4" w:space="0"/>
        <w:insideH w:val="single" w:color="47D459" w:sz="4" w:space="0"/>
        <w:insideV w:val="single" w:color="47D459" w:sz="4" w:space="0"/>
      </w:tblBorders>
    </w:tblPr>
    <w:tblStylePr w:type="firstRow">
      <w:rPr>
        <w:b/>
        <w:bCs/>
      </w:rPr>
      <w:tcPr>
        <w:tcBorders>
          <w:bottom w:val="single" w:color="47D459" w:sz="12" w:space="0"/>
        </w:tcBorders>
      </w:tcPr>
    </w:tblStylePr>
    <w:tblStylePr w:type="lastRow">
      <w:rPr>
        <w:b/>
        <w:bCs/>
      </w:rPr>
      <w:tcPr>
        <w:tcBorders>
          <w:top w:val="double" w:color="47D459" w:sz="4" w:space="0"/>
        </w:tcBorders>
      </w:tcPr>
    </w:tblStylePr>
    <w:tblStylePr w:type="firstCol">
      <w:rPr>
        <w:b/>
        <w:bCs/>
      </w:rPr>
    </w:tblStylePr>
    <w:tblStylePr w:type="lastCol">
      <w:rPr>
        <w:b/>
        <w:bCs/>
      </w:rPr>
    </w:tblStylePr>
    <w:tblStylePr w:type="band1Vert">
      <w:tcPr>
        <w:shd w:val="clear" w:color="auto" w:fill="C1F0C7"/>
      </w:tcPr>
    </w:tblStylePr>
    <w:tblStylePr w:type="band1Horz">
      <w:tcPr>
        <w:shd w:val="clear" w:color="auto" w:fill="C1F0C7"/>
      </w:tcPr>
    </w:tblStylePr>
  </w:style>
  <w:style w:type="table" w:customStyle="1" w:styleId="3400">
    <w:name w:val="网格型浅色232"/>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3401">
    <w:name w:val="网格型832"/>
    <w:basedOn w:val="8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402">
    <w:name w:val="网格型1332"/>
    <w:basedOn w:val="8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403">
    <w:name w:val="网格型2132"/>
    <w:basedOn w:val="8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404">
    <w:name w:val="网格型3132"/>
    <w:basedOn w:val="8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3405">
    <w:name w:val="标题 7 字符1"/>
    <w:basedOn w:val="140"/>
    <w:qFormat/>
    <w:uiPriority w:val="9"/>
    <w:rPr>
      <w:rFonts w:ascii="Cambria" w:hAnsi="Cambria" w:eastAsia="宋体" w:cs="Times New Roman"/>
      <w:b/>
      <w:bCs/>
      <w:sz w:val="24"/>
      <w:szCs w:val="24"/>
    </w:rPr>
  </w:style>
  <w:style w:type="character" w:customStyle="1" w:styleId="3406">
    <w:name w:val="标题 8 字符1"/>
    <w:basedOn w:val="140"/>
    <w:qFormat/>
    <w:uiPriority w:val="0"/>
    <w:rPr>
      <w:rFonts w:ascii="Arial" w:hAnsi="Arial" w:eastAsia="黑体" w:cs="Times New Roman"/>
      <w:sz w:val="24"/>
      <w:szCs w:val="24"/>
    </w:rPr>
  </w:style>
  <w:style w:type="character" w:customStyle="1" w:styleId="3407">
    <w:name w:val="标题 9 字符1"/>
    <w:basedOn w:val="140"/>
    <w:qFormat/>
    <w:uiPriority w:val="0"/>
    <w:rPr>
      <w:rFonts w:ascii="Arial" w:hAnsi="Arial" w:eastAsia="黑体" w:cs="Times New Roman"/>
      <w:szCs w:val="24"/>
    </w:rPr>
  </w:style>
  <w:style w:type="table" w:customStyle="1" w:styleId="3408">
    <w:name w:val="网格型932"/>
    <w:basedOn w:val="88"/>
    <w:unhideWhenUsed/>
    <w:qFormat/>
    <w:uiPriority w:val="0"/>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3409">
    <w:name w:val="副标题 字符1"/>
    <w:basedOn w:val="140"/>
    <w:qFormat/>
    <w:uiPriority w:val="0"/>
    <w:rPr>
      <w:rFonts w:ascii="Times New Roman" w:hAnsi="Times New Roman" w:eastAsia="宋体" w:cs="Times New Roman"/>
      <w:b/>
      <w:bCs/>
      <w:kern w:val="28"/>
      <w:sz w:val="24"/>
      <w:szCs w:val="32"/>
    </w:rPr>
  </w:style>
  <w:style w:type="table" w:customStyle="1" w:styleId="3410">
    <w:name w:val="网格表 1 浅色132"/>
    <w:basedOn w:val="88"/>
    <w:qFormat/>
    <w:uiPriority w:val="46"/>
    <w:rPr>
      <w:rFonts w:ascii="Calibri" w:hAnsi="Calibri"/>
    </w:rPr>
    <w:tblPr>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Pr>
    <w:tblStylePr w:type="firstRow">
      <w:rPr>
        <w:b/>
        <w:bCs/>
      </w:rPr>
      <w:tcPr>
        <w:tcBorders>
          <w:bottom w:val="single" w:color="666666" w:sz="12" w:space="0"/>
        </w:tcBorders>
      </w:tcPr>
    </w:tblStylePr>
    <w:tblStylePr w:type="lastRow">
      <w:rPr>
        <w:b/>
        <w:bCs/>
      </w:rPr>
      <w:tcPr>
        <w:tcBorders>
          <w:top w:val="double" w:color="666666" w:sz="2" w:space="0"/>
        </w:tcBorders>
      </w:tcPr>
    </w:tblStylePr>
    <w:tblStylePr w:type="firstCol">
      <w:rPr>
        <w:b/>
        <w:bCs/>
      </w:rPr>
    </w:tblStylePr>
    <w:tblStylePr w:type="lastCol">
      <w:rPr>
        <w:b/>
        <w:bCs/>
      </w:rPr>
    </w:tblStylePr>
  </w:style>
  <w:style w:type="table" w:customStyle="1" w:styleId="3411">
    <w:name w:val="简明型 1132"/>
    <w:basedOn w:val="88"/>
    <w:qFormat/>
    <w:uiPriority w:val="0"/>
    <w:pPr>
      <w:widowControl w:val="0"/>
      <w:adjustRightInd w:val="0"/>
      <w:snapToGrid w:val="0"/>
      <w:spacing w:line="300" w:lineRule="auto"/>
      <w:ind w:firstLine="200" w:firstLineChars="200"/>
      <w:jc w:val="both"/>
    </w:pPr>
    <w:rPr>
      <w:rFonts w:ascii="Cambria" w:hAnsi="Cambria"/>
    </w:rPr>
    <w:tblPr>
      <w:jc w:val="center"/>
      <w:tblBorders>
        <w:top w:val="single" w:color="008000" w:sz="12" w:space="0"/>
        <w:bottom w:val="single" w:color="008000" w:sz="12" w:space="0"/>
      </w:tblBorders>
    </w:tblPr>
    <w:trPr>
      <w:cantSplit/>
      <w:jc w:val="center"/>
    </w:tr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3412">
    <w:name w:val="网格型 5132"/>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3413">
    <w:name w:val="网格型 8132"/>
    <w:basedOn w:val="88"/>
    <w:qFormat/>
    <w:uiPriority w:val="0"/>
    <w:pPr>
      <w:widowControl w:val="0"/>
      <w:ind w:firstLine="200" w:firstLineChars="200"/>
      <w:jc w:val="both"/>
    </w:pPr>
    <w:rPr>
      <w:rFonts w:ascii="Cambria" w:hAnsi="Cambria"/>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3414">
    <w:name w:val="三线表32"/>
    <w:basedOn w:val="88"/>
    <w:qFormat/>
    <w:uiPriority w:val="0"/>
    <w:rPr>
      <w:rFonts w:ascii="Calibri" w:hAnsi="Calibri"/>
    </w:rPr>
    <w:tblStylePr w:type="firstRow">
      <w:tcPr>
        <w:tcBorders>
          <w:top w:val="single" w:color="auto" w:sz="4" w:space="0"/>
          <w:left w:val="nil"/>
          <w:bottom w:val="single" w:color="auto" w:sz="4" w:space="0"/>
          <w:right w:val="nil"/>
          <w:insideH w:val="nil"/>
          <w:insideV w:val="nil"/>
          <w:tl2br w:val="nil"/>
          <w:tr2bl w:val="nil"/>
        </w:tcBorders>
      </w:tcPr>
    </w:tblStylePr>
    <w:tblStylePr w:type="lastRow">
      <w:tcPr>
        <w:tcBorders>
          <w:top w:val="nil"/>
          <w:bottom w:val="single" w:color="auto" w:sz="4" w:space="0"/>
        </w:tcBorders>
      </w:tcPr>
    </w:tblStylePr>
  </w:style>
  <w:style w:type="table" w:customStyle="1" w:styleId="3415">
    <w:name w:val="浅色列表 - 强调文字颜色 1132"/>
    <w:basedOn w:val="114"/>
    <w:semiHidden/>
    <w:qFormat/>
    <w:uiPriority w:val="0"/>
    <w:pPr>
      <w:ind w:firstLine="0" w:firstLineChars="0"/>
    </w:pPr>
    <w:rPr>
      <w:rFonts w:ascii="Calibri" w:hAnsi="Calibri" w:eastAsia="微软雅黑"/>
    </w:rPr>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cPr>
        <w:tcBorders>
          <w:tl2br w:val="nil"/>
          <w:tr2bl w:val="nil"/>
        </w:tcBorders>
        <w:shd w:val="clear" w:color="auto" w:fill="4F81BD"/>
      </w:tcPr>
    </w:tblStylePr>
    <w:tblStylePr w:type="lastRow">
      <w:pPr>
        <w:spacing w:before="0" w:after="0" w:line="240" w:lineRule="auto"/>
      </w:pPr>
      <w:rPr>
        <w:b/>
        <w:bCs/>
      </w:r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cPr>
        <w:tcBorders>
          <w:top w:val="single" w:color="4F81BD" w:sz="8" w:space="0"/>
          <w:left w:val="single" w:color="4F81BD" w:sz="8" w:space="0"/>
          <w:bottom w:val="single" w:color="4F81BD" w:sz="8" w:space="0"/>
          <w:right w:val="single" w:color="4F81BD" w:sz="8" w:space="0"/>
        </w:tcBorders>
      </w:tcPr>
    </w:tblStylePr>
    <w:tblStylePr w:type="band1Horz">
      <w:rPr>
        <w:color w:val="auto"/>
      </w:rPr>
      <w:tcPr>
        <w:tcBorders>
          <w:top w:val="single" w:color="4F81BD" w:sz="8" w:space="0"/>
          <w:left w:val="single" w:color="4F81BD" w:sz="8" w:space="0"/>
          <w:bottom w:val="single" w:color="4F81BD" w:sz="8" w:space="0"/>
          <w:right w:val="single" w:color="4F81BD" w:sz="8" w:space="0"/>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3416">
    <w:name w:val="中等深浅底纹 2 - 强调文字颜色 1132"/>
    <w:basedOn w:val="88"/>
    <w:semiHidden/>
    <w:qFormat/>
    <w:uiPriority w:val="0"/>
    <w:rPr>
      <w:rFonts w:ascii="Calibri" w:hAnsi="Calibri" w:eastAsia="微软雅黑"/>
    </w:rPr>
    <w:tblPr>
      <w:tblBorders>
        <w:top w:val="single" w:color="auto" w:sz="18" w:space="0"/>
        <w:bottom w:val="single" w:color="auto" w:sz="18" w:space="0"/>
      </w:tblBorders>
    </w:tblPr>
    <w:tblStylePr w:type="firstRow">
      <w:pPr>
        <w:spacing w:before="0" w:after="0" w:line="240" w:lineRule="auto"/>
      </w:pPr>
      <w:rPr>
        <w:b/>
        <w:bCs/>
        <w:color w:val="FFFFFF"/>
      </w:rPr>
      <w:tcPr>
        <w:tcBorders>
          <w:top w:val="single" w:color="auto" w:sz="18" w:space="0"/>
          <w:left w:val="nil"/>
          <w:bottom w:val="single" w:color="auto" w:sz="18" w:space="0"/>
          <w:right w:val="nil"/>
          <w:insideH w:val="nil"/>
          <w:insideV w:val="nil"/>
        </w:tcBorders>
        <w:shd w:val="clear" w:color="auto" w:fill="4F81BD"/>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cPr>
        <w:tcBorders>
          <w:top w:val="nil"/>
          <w:left w:val="nil"/>
          <w:bottom w:val="single" w:color="auto" w:sz="18" w:space="0"/>
          <w:right w:val="nil"/>
          <w:insideH w:val="nil"/>
          <w:insideV w:val="nil"/>
        </w:tcBorders>
        <w:shd w:val="clear" w:color="auto" w:fill="4F81BD"/>
      </w:tcPr>
    </w:tblStylePr>
    <w:tblStylePr w:type="lastCol">
      <w:rPr>
        <w:b/>
        <w:bCs/>
        <w:color w:val="FFFFFF"/>
      </w:rPr>
      <w:tcPr>
        <w:tcBorders>
          <w:left w:val="nil"/>
          <w:right w:val="nil"/>
          <w:insideH w:val="nil"/>
          <w:insideV w:val="nil"/>
        </w:tcBorders>
        <w:shd w:val="clear" w:color="auto" w:fill="4F81BD"/>
      </w:tcPr>
    </w:tblStylePr>
    <w:tblStylePr w:type="band1Vert">
      <w:tcPr>
        <w:tcBorders>
          <w:left w:val="nil"/>
          <w:right w:val="nil"/>
          <w:insideH w:val="nil"/>
          <w:insideV w:val="nil"/>
        </w:tcBorders>
        <w:shd w:val="clear" w:color="auto" w:fill="D8D8D8"/>
      </w:tcPr>
    </w:tblStylePr>
    <w:tblStylePr w:type="band1Horz">
      <w:tcPr>
        <w:shd w:val="clear" w:color="auto" w:fill="D8D8D8"/>
      </w:tcPr>
    </w:tblStylePr>
    <w:tblStylePr w:type="neCell">
      <w:tcPr>
        <w:tcBorders>
          <w:top w:val="single" w:color="auto" w:sz="18" w:space="0"/>
          <w:left w:val="nil"/>
          <w:bottom w:val="single" w:color="auto" w:sz="18" w:space="0"/>
          <w:right w:val="nil"/>
          <w:insideH w:val="nil"/>
          <w:insideV w:val="nil"/>
        </w:tcBorders>
      </w:tcPr>
    </w:tblStylePr>
    <w:tblStylePr w:type="nwCell">
      <w:rPr>
        <w:color w:val="FFFFFF"/>
      </w:rPr>
      <w:tcPr>
        <w:tcBorders>
          <w:top w:val="single" w:color="auto" w:sz="18" w:space="0"/>
          <w:left w:val="nil"/>
          <w:bottom w:val="single" w:color="auto" w:sz="18" w:space="0"/>
          <w:right w:val="nil"/>
          <w:insideH w:val="nil"/>
          <w:insideV w:val="nil"/>
        </w:tcBorders>
      </w:tcPr>
    </w:tblStylePr>
  </w:style>
  <w:style w:type="table" w:customStyle="1" w:styleId="3417">
    <w:name w:val="浅色网格 - 强调文字颜色 1142"/>
    <w:basedOn w:val="88"/>
    <w:semiHidden/>
    <w:qFormat/>
    <w:uiPriority w:val="0"/>
    <w:rPr>
      <w:rFonts w:ascii="Calibri" w:hAnsi="Calibri" w:eastAsia="微软雅黑"/>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ascii="Helv" w:hAnsi="Helv" w:eastAsia="Arial Unicode MS" w:cs="Times New Roman"/>
        <w:b/>
        <w:bCs/>
      </w:rPr>
      <w:tcPr>
        <w:tcBorders>
          <w:top w:val="single" w:color="4F81BD" w:sz="8" w:space="0"/>
          <w:left w:val="single" w:color="4F81BD" w:sz="8" w:space="0"/>
          <w:bottom w:val="single" w:color="4F81BD" w:sz="18" w:space="0"/>
          <w:right w:val="single" w:color="4F81BD" w:sz="8" w:space="0"/>
          <w:insideH w:val="nil"/>
          <w:insideV w:val="single" w:sz="8" w:space="0"/>
        </w:tcBorders>
      </w:tcPr>
    </w:tblStylePr>
    <w:tblStylePr w:type="lastRow">
      <w:pPr>
        <w:spacing w:before="0" w:after="0" w:line="240" w:lineRule="auto"/>
      </w:pPr>
      <w:rPr>
        <w:rFonts w:ascii="Helv" w:hAnsi="Helv" w:eastAsia="Arial Unicode MS" w:cs="Times New Roman"/>
        <w:b/>
        <w:bCs/>
      </w:r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ascii="Helv" w:hAnsi="Helv" w:eastAsia="Arial Unicode MS" w:cs="Times New Roman"/>
        <w:b/>
        <w:bCs/>
      </w:rPr>
    </w:tblStylePr>
    <w:tblStylePr w:type="lastCol">
      <w:rPr>
        <w:rFonts w:ascii="Helv" w:hAnsi="Helv" w:eastAsia="Arial Unicode MS" w:cs="Times New Roman"/>
        <w:b/>
        <w:bCs/>
      </w:rPr>
      <w:tcPr>
        <w:tcBorders>
          <w:top w:val="single" w:color="4F81BD" w:sz="8" w:space="0"/>
          <w:left w:val="single" w:color="4F81BD" w:sz="8" w:space="0"/>
          <w:bottom w:val="single" w:color="4F81BD" w:sz="8" w:space="0"/>
          <w:right w:val="single" w:color="4F81BD" w:sz="8" w:space="0"/>
        </w:tcBorders>
      </w:tcPr>
    </w:tblStylePr>
    <w:tblStylePr w:type="band1Vert">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customStyle="1" w:styleId="3418">
    <w:name w:val="浅色底纹132"/>
    <w:basedOn w:val="88"/>
    <w:semiHidden/>
    <w:qFormat/>
    <w:uiPriority w:val="0"/>
    <w:rPr>
      <w:rFonts w:ascii="Calibri" w:hAnsi="Calibri" w:eastAsia="微软雅黑"/>
      <w:color w:val="000000"/>
    </w:rPr>
    <w:tblPr>
      <w:tblBorders>
        <w:top w:val="single" w:color="000000" w:sz="8" w:space="0"/>
        <w:bottom w:val="single" w:color="000000" w:sz="8" w:space="0"/>
      </w:tblBorders>
    </w:tblPr>
    <w:tblStylePr w:type="fir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3419">
    <w:name w:val="浅色网格 - 强调文字颜色 11132"/>
    <w:basedOn w:val="88"/>
    <w:semiHidden/>
    <w:qFormat/>
    <w:uiPriority w:val="0"/>
    <w:rPr>
      <w:rFonts w:ascii="Calibri" w:hAnsi="Calibri" w:eastAsia="微软雅黑"/>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ascii="Helv" w:hAnsi="Helv" w:eastAsia="Arial Unicode MS" w:cs="Times New Roman"/>
        <w:b/>
        <w:bCs/>
      </w:rPr>
      <w:tcPr>
        <w:tcBorders>
          <w:top w:val="single" w:color="4F81BD" w:sz="8" w:space="0"/>
          <w:left w:val="single" w:color="4F81BD" w:sz="8" w:space="0"/>
          <w:bottom w:val="single" w:color="4F81BD" w:sz="18" w:space="0"/>
          <w:right w:val="single" w:color="4F81BD" w:sz="8" w:space="0"/>
          <w:insideH w:val="nil"/>
          <w:insideV w:val="single" w:sz="8" w:space="0"/>
        </w:tcBorders>
      </w:tcPr>
    </w:tblStylePr>
    <w:tblStylePr w:type="lastRow">
      <w:pPr>
        <w:spacing w:before="0" w:after="0" w:line="240" w:lineRule="auto"/>
      </w:pPr>
      <w:rPr>
        <w:rFonts w:ascii="Helv" w:hAnsi="Helv" w:eastAsia="Arial Unicode MS" w:cs="Times New Roman"/>
        <w:b/>
        <w:bCs/>
      </w:r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ascii="Helv" w:hAnsi="Helv" w:eastAsia="Arial Unicode MS" w:cs="Times New Roman"/>
        <w:b/>
        <w:bCs/>
      </w:rPr>
    </w:tblStylePr>
    <w:tblStylePr w:type="lastCol">
      <w:rPr>
        <w:rFonts w:ascii="Helv" w:hAnsi="Helv" w:eastAsia="Arial Unicode MS" w:cs="Times New Roman"/>
        <w:b/>
        <w:bCs/>
      </w:rPr>
      <w:tcPr>
        <w:tcBorders>
          <w:top w:val="single" w:color="4F81BD" w:sz="8" w:space="0"/>
          <w:left w:val="single" w:color="4F81BD" w:sz="8" w:space="0"/>
          <w:bottom w:val="single" w:color="4F81BD" w:sz="8" w:space="0"/>
          <w:right w:val="single" w:color="4F81BD" w:sz="8" w:space="0"/>
        </w:tcBorders>
      </w:tcPr>
    </w:tblStylePr>
    <w:tblStylePr w:type="band1Vert">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customStyle="1" w:styleId="3420">
    <w:name w:val="网格型1432"/>
    <w:basedOn w:val="88"/>
    <w:qFormat/>
    <w:uiPriority w:val="59"/>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421">
    <w:name w:val="网格型11132"/>
    <w:basedOn w:val="88"/>
    <w:qFormat/>
    <w:uiPriority w:val="59"/>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422">
    <w:name w:val="网格型1032"/>
    <w:basedOn w:val="88"/>
    <w:unhideWhenUsed/>
    <w:qFormat/>
    <w:uiPriority w:val="5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423">
    <w:name w:val="简明型 1232"/>
    <w:basedOn w:val="88"/>
    <w:qFormat/>
    <w:uiPriority w:val="0"/>
    <w:pPr>
      <w:widowControl w:val="0"/>
      <w:adjustRightInd w:val="0"/>
      <w:snapToGrid w:val="0"/>
      <w:spacing w:line="300" w:lineRule="auto"/>
      <w:ind w:firstLine="200" w:firstLineChars="200"/>
      <w:jc w:val="both"/>
    </w:pPr>
    <w:rPr>
      <w:rFonts w:ascii="Cambria" w:hAnsi="Cambria"/>
    </w:rPr>
    <w:tblPr>
      <w:jc w:val="center"/>
      <w:tblBorders>
        <w:top w:val="single" w:color="008000" w:sz="12" w:space="0"/>
        <w:bottom w:val="single" w:color="008000" w:sz="12" w:space="0"/>
      </w:tblBorders>
    </w:tblPr>
    <w:trPr>
      <w:cantSplit/>
      <w:jc w:val="center"/>
    </w:tr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3424">
    <w:name w:val="网格型 5232"/>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3425">
    <w:name w:val="网格型 8232"/>
    <w:basedOn w:val="88"/>
    <w:qFormat/>
    <w:uiPriority w:val="0"/>
    <w:pPr>
      <w:widowControl w:val="0"/>
      <w:ind w:firstLine="200" w:firstLineChars="200"/>
      <w:jc w:val="both"/>
    </w:pPr>
    <w:rPr>
      <w:rFonts w:ascii="Cambria" w:hAnsi="Cambria"/>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3426">
    <w:name w:val="网格型1532"/>
    <w:basedOn w:val="88"/>
    <w:qFormat/>
    <w:uiPriority w:val="0"/>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427">
    <w:name w:val="网格型11232"/>
    <w:basedOn w:val="88"/>
    <w:qFormat/>
    <w:uiPriority w:val="0"/>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428">
    <w:name w:val="表三维效果 1132"/>
    <w:basedOn w:val="88"/>
    <w:qFormat/>
    <w:uiPriority w:val="0"/>
    <w:pPr>
      <w:widowControl w:val="0"/>
      <w:jc w:val="both"/>
    </w:p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3429">
    <w:name w:val="表三维效果 2132"/>
    <w:basedOn w:val="88"/>
    <w:qFormat/>
    <w:uiPriority w:val="0"/>
    <w:pPr>
      <w:widowControl w:val="0"/>
      <w:jc w:val="both"/>
    </w:p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3430">
    <w:name w:val="表三维效果 3132"/>
    <w:basedOn w:val="88"/>
    <w:qFormat/>
    <w:uiPriority w:val="0"/>
    <w:pPr>
      <w:widowControl w:val="0"/>
      <w:jc w:val="both"/>
    </w:p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3431">
    <w:name w:val="网格表 1 浅色232"/>
    <w:basedOn w:val="88"/>
    <w:qFormat/>
    <w:uiPriority w:val="46"/>
    <w:rPr>
      <w:rFonts w:ascii="Calibri" w:hAnsi="Calibri"/>
    </w:rPr>
    <w:tblPr>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Pr>
    <w:tblStylePr w:type="firstRow">
      <w:rPr>
        <w:b/>
        <w:bCs/>
      </w:rPr>
      <w:tcPr>
        <w:tcBorders>
          <w:bottom w:val="single" w:color="666666" w:sz="12" w:space="0"/>
        </w:tcBorders>
      </w:tcPr>
    </w:tblStylePr>
    <w:tblStylePr w:type="lastRow">
      <w:rPr>
        <w:b/>
        <w:bCs/>
      </w:rPr>
      <w:tcPr>
        <w:tcBorders>
          <w:top w:val="double" w:color="666666" w:sz="2" w:space="0"/>
        </w:tcBorders>
      </w:tcPr>
    </w:tblStylePr>
    <w:tblStylePr w:type="firstCol">
      <w:rPr>
        <w:b/>
        <w:bCs/>
      </w:rPr>
    </w:tblStylePr>
    <w:tblStylePr w:type="lastCol">
      <w:rPr>
        <w:b/>
        <w:bCs/>
      </w:rPr>
    </w:tblStylePr>
  </w:style>
  <w:style w:type="table" w:customStyle="1" w:styleId="3432">
    <w:name w:val="无格式表格 2332"/>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3433">
    <w:name w:val="网格表 5 深色 - 着色 3332"/>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DEDE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A5A5A5"/>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A5A5A5"/>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A5A5A5"/>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A5A5A5"/>
      </w:tcPr>
    </w:tblStylePr>
    <w:tblStylePr w:type="band1Vert">
      <w:tcPr>
        <w:shd w:val="clear" w:color="auto" w:fill="DBDBDB"/>
      </w:tcPr>
    </w:tblStylePr>
    <w:tblStylePr w:type="band1Horz">
      <w:tcPr>
        <w:shd w:val="clear" w:color="auto" w:fill="DBDBDB"/>
      </w:tcPr>
    </w:tblStylePr>
  </w:style>
  <w:style w:type="table" w:customStyle="1" w:styleId="3434">
    <w:name w:val="清单表 4 - 着色 3332"/>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tcBorders>
        <w:shd w:val="clear" w:color="auto" w:fill="A5A5A5"/>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3435">
    <w:name w:val="网格表 6 彩色 - 着色 3332"/>
    <w:basedOn w:val="88"/>
    <w:qFormat/>
    <w:uiPriority w:val="51"/>
    <w:rPr>
      <w:color w:val="7B7B7B"/>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rPr>
      <w:tcPr>
        <w:tcBorders>
          <w:bottom w:val="single" w:color="C9C9C9" w:sz="12" w:space="0"/>
        </w:tcBorders>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3436">
    <w:name w:val="网格型浅色332"/>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3437">
    <w:name w:val="网格型1632"/>
    <w:basedOn w:val="8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438">
    <w:name w:val="无格式表格 2432"/>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3439">
    <w:name w:val="网格型1732"/>
    <w:basedOn w:val="88"/>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440">
    <w:name w:val="网格型2232"/>
    <w:basedOn w:val="88"/>
    <w:qFormat/>
    <w:uiPriority w:val="39"/>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441">
    <w:name w:val="网格型3232"/>
    <w:basedOn w:val="88"/>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442">
    <w:name w:val="网格型4132"/>
    <w:basedOn w:val="88"/>
    <w:qFormat/>
    <w:uiPriority w:val="5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443">
    <w:name w:val="简明型 1332"/>
    <w:basedOn w:val="88"/>
    <w:qFormat/>
    <w:uiPriority w:val="0"/>
    <w:pPr>
      <w:widowControl w:val="0"/>
      <w:spacing w:line="300" w:lineRule="auto"/>
      <w:jc w:val="both"/>
    </w:pPr>
    <w:tblPr>
      <w:tblBorders>
        <w:top w:val="single" w:color="008000" w:sz="12" w:space="0"/>
        <w:bottom w:val="single" w:color="008000" w:sz="12" w:space="0"/>
      </w:tblBorders>
    </w:tbl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3444">
    <w:name w:val="网格表 4 - 着色 6232"/>
    <w:basedOn w:val="88"/>
    <w:qFormat/>
    <w:uiPriority w:val="49"/>
    <w:tblPr>
      <w:tblBorders>
        <w:top w:val="single" w:color="A8D08D" w:sz="4" w:space="0"/>
        <w:left w:val="single" w:color="A8D08D" w:sz="4" w:space="0"/>
        <w:bottom w:val="single" w:color="A8D08D" w:sz="4" w:space="0"/>
        <w:right w:val="single" w:color="A8D08D" w:sz="4" w:space="0"/>
        <w:insideH w:val="single" w:color="A8D08D" w:sz="4" w:space="0"/>
        <w:insideV w:val="single" w:color="A8D08D" w:sz="4" w:space="0"/>
      </w:tblBorders>
    </w:tblPr>
    <w:tblStylePr w:type="firstRow">
      <w:rPr>
        <w:b/>
        <w:bCs/>
        <w:color w:val="FFFFFF"/>
      </w:rPr>
      <w:tcPr>
        <w:tcBorders>
          <w:top w:val="single" w:color="70AD47" w:sz="4" w:space="0"/>
          <w:left w:val="single" w:color="70AD47" w:sz="4" w:space="0"/>
          <w:bottom w:val="single" w:color="70AD47" w:sz="4" w:space="0"/>
          <w:right w:val="single" w:color="70AD47" w:sz="4" w:space="0"/>
          <w:insideH w:val="nil"/>
          <w:insideV w:val="nil"/>
        </w:tcBorders>
        <w:shd w:val="clear" w:color="auto" w:fill="70AD47"/>
      </w:tcPr>
    </w:tblStylePr>
    <w:tblStylePr w:type="lastRow">
      <w:rPr>
        <w:b/>
        <w:bCs/>
      </w:rPr>
      <w:tcPr>
        <w:tcBorders>
          <w:top w:val="double" w:color="70AD47" w:sz="4" w:space="0"/>
        </w:tcBorders>
      </w:tcPr>
    </w:tblStylePr>
    <w:tblStylePr w:type="firstCol">
      <w:rPr>
        <w:b/>
        <w:bCs/>
      </w:rPr>
    </w:tblStylePr>
    <w:tblStylePr w:type="lastCol">
      <w:rPr>
        <w:b/>
        <w:bCs/>
      </w:rPr>
    </w:tblStylePr>
    <w:tblStylePr w:type="band1Vert">
      <w:tcPr>
        <w:shd w:val="clear" w:color="auto" w:fill="E2EFD9"/>
      </w:tcPr>
    </w:tblStylePr>
    <w:tblStylePr w:type="band1Horz">
      <w:tcPr>
        <w:shd w:val="clear" w:color="auto" w:fill="E2EFD9"/>
      </w:tcPr>
    </w:tblStylePr>
  </w:style>
  <w:style w:type="table" w:customStyle="1" w:styleId="3445">
    <w:name w:val="网格型 8332"/>
    <w:basedOn w:val="88"/>
    <w:qFormat/>
    <w:uiPriority w:val="0"/>
    <w:pPr>
      <w:widowControl w:val="0"/>
      <w:spacing w:line="300" w:lineRule="auto"/>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3446">
    <w:name w:val="网格表 4 - 着色 3232"/>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insideV w:val="nil"/>
        </w:tcBorders>
        <w:shd w:val="clear" w:color="auto" w:fill="A5A5A5"/>
      </w:tcPr>
    </w:tblStylePr>
    <w:tblStylePr w:type="lastRow">
      <w:rPr>
        <w:b/>
        <w:bCs/>
      </w:rPr>
      <w:tcPr>
        <w:tcBorders>
          <w:top w:val="double" w:color="A5A5A5"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3447">
    <w:name w:val="网格型 5332"/>
    <w:basedOn w:val="88"/>
    <w:qFormat/>
    <w:uiPriority w:val="0"/>
    <w:pPr>
      <w:widowControl w:val="0"/>
      <w:spacing w:line="400" w:lineRule="exact"/>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3448">
    <w:name w:val="网格表 5 深色 - 着色 3432"/>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DEDE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A5A5A5"/>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A5A5A5"/>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A5A5A5"/>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A5A5A5"/>
      </w:tcPr>
    </w:tblStylePr>
    <w:tblStylePr w:type="band1Vert">
      <w:tcPr>
        <w:shd w:val="clear" w:color="auto" w:fill="DBDBDB"/>
      </w:tcPr>
    </w:tblStylePr>
    <w:tblStylePr w:type="band1Horz">
      <w:tcPr>
        <w:shd w:val="clear" w:color="auto" w:fill="DBDBDB"/>
      </w:tcPr>
    </w:tblStylePr>
  </w:style>
  <w:style w:type="table" w:customStyle="1" w:styleId="3449">
    <w:name w:val="清单表 4 - 着色 3432"/>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tcBorders>
        <w:shd w:val="clear" w:color="auto" w:fill="A5A5A5"/>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3450">
    <w:name w:val="网格表 6 彩色 - 着色 3432"/>
    <w:basedOn w:val="88"/>
    <w:qFormat/>
    <w:uiPriority w:val="51"/>
    <w:rPr>
      <w:color w:val="7B7B7B"/>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rPr>
      <w:tcPr>
        <w:tcBorders>
          <w:bottom w:val="single" w:color="C9C9C9" w:sz="12" w:space="0"/>
        </w:tcBorders>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3451">
    <w:name w:val="网格型浅色432"/>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3452">
    <w:name w:val="网格型11332"/>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453">
    <w:name w:val="网格型12132"/>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3454">
    <w:name w:val="引用 字符2"/>
    <w:qFormat/>
    <w:uiPriority w:val="29"/>
    <w:rPr>
      <w:rFonts w:ascii="Times New Roman" w:hAnsi="Times New Roman" w:eastAsia="宋体" w:cs="Times New Roman"/>
      <w:i/>
      <w:iCs/>
      <w:kern w:val="0"/>
      <w:sz w:val="24"/>
    </w:rPr>
  </w:style>
  <w:style w:type="character" w:customStyle="1" w:styleId="3455">
    <w:name w:val="明显引用 字符2"/>
    <w:qFormat/>
    <w:uiPriority w:val="30"/>
    <w:rPr>
      <w:rFonts w:ascii="Times New Roman" w:hAnsi="Times New Roman" w:eastAsia="宋体" w:cs="Times New Roman"/>
      <w:b/>
      <w:bCs/>
      <w:i/>
      <w:iCs/>
      <w:kern w:val="0"/>
      <w:sz w:val="24"/>
    </w:rPr>
  </w:style>
  <w:style w:type="table" w:customStyle="1" w:styleId="3456">
    <w:name w:val="MTEBNumberedEquation32"/>
    <w:basedOn w:val="88"/>
    <w:qFormat/>
    <w:uiPriority w:val="0"/>
    <w:tblPr>
      <w:tblCellSpacing w:w="0" w:type="dxa"/>
    </w:tblPr>
    <w:trPr>
      <w:cantSplit/>
      <w:tblCellSpacing w:w="0" w:type="dxa"/>
    </w:trPr>
    <w:tcPr>
      <w:shd w:val="clear" w:color="auto" w:fill="auto"/>
    </w:tcPr>
  </w:style>
  <w:style w:type="table" w:customStyle="1" w:styleId="3457">
    <w:name w:val="通信表32"/>
    <w:basedOn w:val="88"/>
    <w:qFormat/>
    <w:uiPriority w:val="0"/>
    <w:tblPr>
      <w:tblBorders>
        <w:top w:val="single" w:color="auto" w:sz="6" w:space="0"/>
        <w:bottom w:val="single" w:color="auto" w:sz="6" w:space="0"/>
      </w:tblBorders>
    </w:tblPr>
    <w:tblStylePr w:type="firstRow">
      <w:tcPr>
        <w:tcBorders>
          <w:bottom w:val="single" w:color="auto" w:sz="4" w:space="0"/>
        </w:tcBorders>
      </w:tcPr>
    </w:tblStylePr>
  </w:style>
  <w:style w:type="table" w:customStyle="1" w:styleId="3458">
    <w:name w:val="简明型 172"/>
    <w:basedOn w:val="88"/>
    <w:semiHidden/>
    <w:unhideWhenUsed/>
    <w:qFormat/>
    <w:uiPriority w:val="0"/>
    <w:pPr>
      <w:widowControl w:val="0"/>
      <w:spacing w:line="300" w:lineRule="auto"/>
      <w:jc w:val="both"/>
    </w:pPr>
    <w:tblPr>
      <w:tblBorders>
        <w:top w:val="single" w:color="008000" w:sz="12" w:space="0"/>
        <w:bottom w:val="single" w:color="008000" w:sz="12" w:space="0"/>
      </w:tblBorders>
    </w:tbl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3459">
    <w:name w:val="简明型 242"/>
    <w:basedOn w:val="88"/>
    <w:semiHidden/>
    <w:unhideWhenUsed/>
    <w:qFormat/>
    <w:uiPriority w:val="0"/>
    <w:pPr>
      <w:widowControl w:val="0"/>
      <w:spacing w:line="300" w:lineRule="auto"/>
      <w:jc w:val="both"/>
    </w:p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3460">
    <w:name w:val="简明型 342"/>
    <w:basedOn w:val="88"/>
    <w:semiHidden/>
    <w:unhideWhenUsed/>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tblBorders>
    </w:tblPr>
    <w:tblStylePr w:type="firstRow">
      <w:rPr>
        <w:b/>
        <w:bCs/>
        <w:color w:val="FFFFFF"/>
      </w:rPr>
      <w:tcPr>
        <w:tcBorders>
          <w:tl2br w:val="nil"/>
          <w:tr2bl w:val="nil"/>
        </w:tcBorders>
        <w:shd w:val="solid" w:color="000000" w:fill="FFFFFF"/>
      </w:tcPr>
    </w:tblStylePr>
  </w:style>
  <w:style w:type="table" w:customStyle="1" w:styleId="3461">
    <w:name w:val="古典型 142"/>
    <w:basedOn w:val="88"/>
    <w:semiHidden/>
    <w:unhideWhenUsed/>
    <w:qFormat/>
    <w:uiPriority w:val="0"/>
    <w:pPr>
      <w:widowControl w:val="0"/>
      <w:spacing w:line="300" w:lineRule="auto"/>
      <w:jc w:val="both"/>
    </w:pPr>
    <w:tblPr>
      <w:tblBorders>
        <w:top w:val="single" w:color="000000" w:sz="12" w:space="0"/>
        <w:bottom w:val="single" w:color="000000" w:sz="12" w:space="0"/>
      </w:tblBorders>
    </w:tbl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3462">
    <w:name w:val="古典型 242"/>
    <w:basedOn w:val="88"/>
    <w:semiHidden/>
    <w:unhideWhenUsed/>
    <w:qFormat/>
    <w:uiPriority w:val="0"/>
    <w:pPr>
      <w:widowControl w:val="0"/>
      <w:ind w:firstLine="200" w:firstLineChars="200"/>
      <w:jc w:val="both"/>
    </w:pPr>
    <w:rPr>
      <w:rFonts w:ascii="Cambria" w:hAnsi="Cambria"/>
    </w:rPr>
    <w:tblPr>
      <w:tblBorders>
        <w:top w:val="single" w:color="000000" w:sz="12" w:space="0"/>
        <w:bottom w:val="single" w:color="000000" w:sz="12" w:space="0"/>
      </w:tblBorders>
    </w:tbl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3463">
    <w:name w:val="古典型 342"/>
    <w:basedOn w:val="88"/>
    <w:semiHidden/>
    <w:unhideWhenUsed/>
    <w:qFormat/>
    <w:uiPriority w:val="0"/>
    <w:pPr>
      <w:widowControl w:val="0"/>
      <w:ind w:firstLine="200" w:firstLineChars="200"/>
      <w:jc w:val="both"/>
    </w:pPr>
    <w:rPr>
      <w:rFonts w:ascii="Cambria" w:hAnsi="Cambria"/>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3464">
    <w:name w:val="古典型 442"/>
    <w:basedOn w:val="88"/>
    <w:semiHidden/>
    <w:unhideWhenUsed/>
    <w:qFormat/>
    <w:uiPriority w:val="0"/>
    <w:pPr>
      <w:widowControl w:val="0"/>
      <w:ind w:firstLine="200" w:firstLineChars="200"/>
      <w:jc w:val="both"/>
    </w:pPr>
    <w:rPr>
      <w:rFonts w:ascii="Cambria" w:hAnsi="Cambria"/>
    </w:rPr>
    <w:tblPr>
      <w:tblBorders>
        <w:top w:val="single" w:color="000000" w:sz="12" w:space="0"/>
        <w:left w:val="single" w:color="000000" w:sz="6" w:space="0"/>
        <w:bottom w:val="single" w:color="000000" w:sz="12" w:space="0"/>
        <w:right w:val="single" w:color="000000" w:sz="6" w:space="0"/>
      </w:tblBorders>
    </w:tbl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table" w:customStyle="1" w:styleId="3465">
    <w:name w:val="彩色型 142"/>
    <w:basedOn w:val="88"/>
    <w:semiHidden/>
    <w:unhideWhenUsed/>
    <w:qFormat/>
    <w:uiPriority w:val="0"/>
    <w:pPr>
      <w:widowControl w:val="0"/>
      <w:ind w:firstLine="200" w:firstLineChars="200"/>
      <w:jc w:val="both"/>
    </w:pPr>
    <w:rPr>
      <w:rFonts w:ascii="Cambria" w:hAnsi="Cambria"/>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3466">
    <w:name w:val="彩色型 242"/>
    <w:basedOn w:val="88"/>
    <w:semiHidden/>
    <w:unhideWhenUsed/>
    <w:qFormat/>
    <w:uiPriority w:val="0"/>
    <w:pPr>
      <w:widowControl w:val="0"/>
      <w:ind w:firstLine="200" w:firstLineChars="200"/>
      <w:jc w:val="both"/>
    </w:pPr>
    <w:rPr>
      <w:rFonts w:ascii="Cambria" w:hAnsi="Cambria"/>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3467">
    <w:name w:val="彩色型 342"/>
    <w:basedOn w:val="88"/>
    <w:semiHidden/>
    <w:unhideWhenUsed/>
    <w:qFormat/>
    <w:uiPriority w:val="0"/>
    <w:pPr>
      <w:widowControl w:val="0"/>
      <w:ind w:firstLine="200" w:firstLineChars="200"/>
      <w:jc w:val="both"/>
    </w:pPr>
    <w:rPr>
      <w:rFonts w:ascii="Cambria" w:hAnsi="Cambria"/>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table" w:customStyle="1" w:styleId="3468">
    <w:name w:val="竖列型 142"/>
    <w:basedOn w:val="88"/>
    <w:semiHidden/>
    <w:unhideWhenUsed/>
    <w:qFormat/>
    <w:uiPriority w:val="0"/>
    <w:pPr>
      <w:widowControl w:val="0"/>
      <w:ind w:firstLine="200" w:firstLineChars="200"/>
      <w:jc w:val="both"/>
    </w:pPr>
    <w:rPr>
      <w:rFonts w:ascii="Cambria" w:hAnsi="Cambria"/>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3469">
    <w:name w:val="竖列型 242"/>
    <w:basedOn w:val="88"/>
    <w:semiHidden/>
    <w:unhideWhenUsed/>
    <w:qFormat/>
    <w:uiPriority w:val="0"/>
    <w:pPr>
      <w:widowControl w:val="0"/>
      <w:ind w:firstLine="200" w:firstLineChars="200"/>
      <w:jc w:val="both"/>
    </w:pPr>
    <w:rPr>
      <w:rFonts w:ascii="Cambria" w:hAnsi="Cambria"/>
      <w:b/>
      <w:bCs/>
    </w:r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3470">
    <w:name w:val="竖列型 342"/>
    <w:basedOn w:val="88"/>
    <w:semiHidden/>
    <w:unhideWhenUsed/>
    <w:qFormat/>
    <w:uiPriority w:val="0"/>
    <w:pPr>
      <w:widowControl w:val="0"/>
      <w:ind w:firstLine="200" w:firstLineChars="200"/>
      <w:jc w:val="both"/>
    </w:pPr>
    <w:rPr>
      <w:rFonts w:ascii="Cambria" w:hAnsi="Cambria"/>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3471">
    <w:name w:val="竖列型 442"/>
    <w:basedOn w:val="88"/>
    <w:semiHidden/>
    <w:unhideWhenUsed/>
    <w:qFormat/>
    <w:uiPriority w:val="0"/>
    <w:pPr>
      <w:widowControl w:val="0"/>
      <w:ind w:firstLine="200" w:firstLineChars="200"/>
      <w:jc w:val="both"/>
    </w:pPr>
    <w:rPr>
      <w:rFonts w:ascii="Cambria" w:hAnsi="Cambria"/>
    </w:r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3472">
    <w:name w:val="竖列型 542"/>
    <w:basedOn w:val="88"/>
    <w:semiHidden/>
    <w:unhideWhenUsed/>
    <w:qFormat/>
    <w:uiPriority w:val="0"/>
    <w:pPr>
      <w:widowControl w:val="0"/>
      <w:ind w:firstLine="200" w:firstLineChars="200"/>
      <w:jc w:val="both"/>
    </w:pPr>
    <w:rPr>
      <w:rFonts w:ascii="Cambria" w:hAnsi="Cambria"/>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3473">
    <w:name w:val="网格型 142"/>
    <w:basedOn w:val="88"/>
    <w:semiHidden/>
    <w:unhideWhenUsed/>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blStylePr w:type="lastRow">
      <w:rPr>
        <w:i/>
        <w:iCs/>
      </w:rPr>
      <w:tcPr>
        <w:tcBorders>
          <w:tl2br w:val="nil"/>
          <w:tr2bl w:val="nil"/>
        </w:tcBorders>
      </w:tcPr>
    </w:tblStylePr>
    <w:tblStylePr w:type="lastCol">
      <w:rPr>
        <w:i/>
        <w:iCs/>
      </w:rPr>
      <w:tcPr>
        <w:tcBorders>
          <w:tl2br w:val="nil"/>
          <w:tr2bl w:val="nil"/>
        </w:tcBorders>
      </w:tcPr>
    </w:tblStylePr>
    <w:tblStylePr w:type="nwCell">
      <w:tcPr>
        <w:tcBorders>
          <w:tl2br w:val="single" w:color="000000" w:sz="6" w:space="0"/>
          <w:tr2bl w:val="nil"/>
        </w:tcBorders>
      </w:tcPr>
    </w:tblStylePr>
  </w:style>
  <w:style w:type="table" w:customStyle="1" w:styleId="3474">
    <w:name w:val="网格型 242"/>
    <w:basedOn w:val="88"/>
    <w:semiHidden/>
    <w:unhideWhenUsed/>
    <w:qFormat/>
    <w:uiPriority w:val="0"/>
    <w:pPr>
      <w:widowControl w:val="0"/>
      <w:ind w:firstLine="200" w:firstLineChars="200"/>
      <w:jc w:val="both"/>
    </w:pPr>
    <w:rPr>
      <w:rFonts w:ascii="Cambria" w:hAnsi="Cambria"/>
    </w:rPr>
    <w:tblPr>
      <w:tblBorders>
        <w:insideH w:val="single" w:color="000000" w:sz="6" w:space="0"/>
        <w:insideV w:val="single" w:color="000000" w:sz="6" w:space="0"/>
      </w:tblBorders>
    </w:tbl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3475">
    <w:name w:val="网格型 342"/>
    <w:basedOn w:val="88"/>
    <w:semiHidden/>
    <w:unhideWhenUsed/>
    <w:qFormat/>
    <w:uiPriority w:val="0"/>
    <w:pPr>
      <w:widowControl w:val="0"/>
      <w:ind w:firstLine="200" w:firstLineChars="200"/>
      <w:jc w:val="both"/>
    </w:pPr>
    <w:rPr>
      <w:rFonts w:ascii="Cambria" w:hAnsi="Cambria"/>
    </w:rPr>
    <w:tblPr>
      <w:tblBorders>
        <w:top w:val="single" w:color="000000" w:sz="6" w:space="0"/>
        <w:left w:val="single" w:color="000000" w:sz="12" w:space="0"/>
        <w:bottom w:val="single" w:color="000000" w:sz="6" w:space="0"/>
        <w:right w:val="single" w:color="000000" w:sz="12" w:space="0"/>
        <w:insideV w:val="single" w:color="000000" w:sz="6" w:space="0"/>
      </w:tblBorders>
    </w:tbl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3476">
    <w:name w:val="网格型 442"/>
    <w:basedOn w:val="88"/>
    <w:semiHidden/>
    <w:unhideWhenUsed/>
    <w:qFormat/>
    <w:uiPriority w:val="0"/>
    <w:pPr>
      <w:widowControl w:val="0"/>
      <w:ind w:firstLine="200" w:firstLineChars="200"/>
      <w:jc w:val="both"/>
    </w:pPr>
    <w:rPr>
      <w:rFonts w:ascii="Cambria" w:hAnsi="Cambria"/>
    </w:rPr>
    <w:tblPr>
      <w:tblBorders>
        <w:left w:val="single" w:color="000000" w:sz="12" w:space="0"/>
        <w:right w:val="single" w:color="000000" w:sz="12" w:space="0"/>
        <w:insideH w:val="single" w:color="000000" w:sz="6" w:space="0"/>
        <w:insideV w:val="single" w:color="000000" w:sz="6" w:space="0"/>
      </w:tblBorders>
    </w:tbl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3477">
    <w:name w:val="网格型 572"/>
    <w:basedOn w:val="88"/>
    <w:semiHidden/>
    <w:unhideWhenUsed/>
    <w:qFormat/>
    <w:uiPriority w:val="0"/>
    <w:pPr>
      <w:widowControl w:val="0"/>
      <w:spacing w:line="400" w:lineRule="exact"/>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3478">
    <w:name w:val="网格型 642"/>
    <w:basedOn w:val="88"/>
    <w:semiHidden/>
    <w:unhideWhenUsed/>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V w:val="single" w:color="000000" w:sz="6" w:space="0"/>
      </w:tblBorders>
    </w:tbl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3479">
    <w:name w:val="网格型 742"/>
    <w:basedOn w:val="88"/>
    <w:semiHidden/>
    <w:unhideWhenUsed/>
    <w:qFormat/>
    <w:uiPriority w:val="0"/>
    <w:pPr>
      <w:widowControl w:val="0"/>
      <w:ind w:firstLine="200" w:firstLineChars="200"/>
      <w:jc w:val="both"/>
    </w:pPr>
    <w:rPr>
      <w:rFonts w:ascii="Cambria" w:hAnsi="Cambria"/>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3480">
    <w:name w:val="网格型 872"/>
    <w:basedOn w:val="88"/>
    <w:semiHidden/>
    <w:unhideWhenUsed/>
    <w:qFormat/>
    <w:uiPriority w:val="0"/>
    <w:pPr>
      <w:widowControl w:val="0"/>
      <w:spacing w:line="300" w:lineRule="auto"/>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3481">
    <w:name w:val="列表型 142"/>
    <w:basedOn w:val="88"/>
    <w:semiHidden/>
    <w:unhideWhenUsed/>
    <w:qFormat/>
    <w:uiPriority w:val="0"/>
    <w:pPr>
      <w:widowControl w:val="0"/>
      <w:ind w:firstLine="200" w:firstLineChars="200"/>
      <w:jc w:val="both"/>
    </w:pPr>
    <w:rPr>
      <w:rFonts w:ascii="Cambria" w:hAnsi="Cambria"/>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3482">
    <w:name w:val="列表型 242"/>
    <w:basedOn w:val="88"/>
    <w:semiHidden/>
    <w:unhideWhenUsed/>
    <w:qFormat/>
    <w:uiPriority w:val="0"/>
    <w:pPr>
      <w:widowControl w:val="0"/>
      <w:ind w:firstLine="200" w:firstLineChars="200"/>
      <w:jc w:val="both"/>
    </w:pPr>
    <w:rPr>
      <w:rFonts w:ascii="Cambria" w:hAnsi="Cambria"/>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3483">
    <w:name w:val="列表型 342"/>
    <w:basedOn w:val="88"/>
    <w:semiHidden/>
    <w:unhideWhenUsed/>
    <w:qFormat/>
    <w:uiPriority w:val="0"/>
    <w:pPr>
      <w:widowControl w:val="0"/>
      <w:ind w:firstLine="200" w:firstLineChars="200"/>
      <w:jc w:val="both"/>
    </w:pPr>
    <w:rPr>
      <w:rFonts w:ascii="Cambria" w:hAnsi="Cambria"/>
    </w:rPr>
    <w:tblPr>
      <w:tblBorders>
        <w:top w:val="single" w:color="000000" w:sz="12" w:space="0"/>
        <w:bottom w:val="single" w:color="000000" w:sz="12" w:space="0"/>
        <w:insideH w:val="single" w:color="000000" w:sz="6" w:space="0"/>
      </w:tblBorders>
    </w:tbl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3484">
    <w:name w:val="列表型 442"/>
    <w:basedOn w:val="88"/>
    <w:semiHidden/>
    <w:unhideWhenUsed/>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H w:val="single" w:color="000000" w:sz="6" w:space="0"/>
      </w:tblBorders>
    </w:tblPr>
    <w:tblStylePr w:type="firstRow">
      <w:rPr>
        <w:b/>
        <w:bCs/>
        <w:color w:val="FFFFFF"/>
      </w:rPr>
      <w:tcPr>
        <w:tcBorders>
          <w:bottom w:val="single" w:color="000000" w:sz="12" w:space="0"/>
          <w:tl2br w:val="nil"/>
          <w:tr2bl w:val="nil"/>
        </w:tcBorders>
        <w:shd w:val="solid" w:color="808080" w:fill="FFFFFF"/>
      </w:tcPr>
    </w:tblStylePr>
  </w:style>
  <w:style w:type="table" w:customStyle="1" w:styleId="3485">
    <w:name w:val="列表型 542"/>
    <w:basedOn w:val="88"/>
    <w:semiHidden/>
    <w:unhideWhenUsed/>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H w:val="single" w:color="000000" w:sz="6" w:space="0"/>
      </w:tblBorders>
    </w:tbl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3486">
    <w:name w:val="列表型 642"/>
    <w:basedOn w:val="88"/>
    <w:semiHidden/>
    <w:unhideWhenUsed/>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tblStylePr w:type="nwCell">
      <w:tcPr>
        <w:tcBorders>
          <w:tl2br w:val="single" w:color="000000" w:sz="6" w:space="0"/>
          <w:tr2bl w:val="nil"/>
        </w:tcBorders>
      </w:tcPr>
    </w:tblStylePr>
  </w:style>
  <w:style w:type="table" w:customStyle="1" w:styleId="3487">
    <w:name w:val="列表型 742"/>
    <w:basedOn w:val="88"/>
    <w:semiHidden/>
    <w:unhideWhenUsed/>
    <w:qFormat/>
    <w:uiPriority w:val="0"/>
    <w:pPr>
      <w:widowControl w:val="0"/>
      <w:ind w:firstLine="200" w:firstLineChars="200"/>
      <w:jc w:val="both"/>
    </w:pPr>
    <w:rPr>
      <w:rFonts w:ascii="Cambria" w:hAnsi="Cambria"/>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3488">
    <w:name w:val="列表型 842"/>
    <w:basedOn w:val="88"/>
    <w:semiHidden/>
    <w:unhideWhenUsed/>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tblStylePr w:type="nwCell">
      <w:tcPr>
        <w:tcBorders>
          <w:tl2br w:val="single" w:color="auto" w:sz="6" w:space="0"/>
          <w:tr2bl w:val="nil"/>
        </w:tcBorders>
      </w:tcPr>
    </w:tblStylePr>
  </w:style>
  <w:style w:type="table" w:customStyle="1" w:styleId="3489">
    <w:name w:val="立体型 142"/>
    <w:basedOn w:val="88"/>
    <w:semiHidden/>
    <w:unhideWhenUsed/>
    <w:qFormat/>
    <w:uiPriority w:val="0"/>
    <w:pPr>
      <w:widowControl w:val="0"/>
      <w:ind w:firstLine="200" w:firstLineChars="200"/>
      <w:jc w:val="both"/>
    </w:pPr>
    <w:rPr>
      <w:rFonts w:ascii="Cambria" w:hAnsi="Cambria"/>
    </w:r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3490">
    <w:name w:val="立体型 242"/>
    <w:basedOn w:val="88"/>
    <w:semiHidden/>
    <w:unhideWhenUsed/>
    <w:qFormat/>
    <w:uiPriority w:val="0"/>
    <w:pPr>
      <w:widowControl w:val="0"/>
      <w:ind w:firstLine="200" w:firstLineChars="200"/>
      <w:jc w:val="both"/>
    </w:pPr>
    <w:rPr>
      <w:rFonts w:ascii="Cambria" w:hAnsi="Cambria"/>
    </w:r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3491">
    <w:name w:val="立体型 342"/>
    <w:basedOn w:val="88"/>
    <w:semiHidden/>
    <w:unhideWhenUsed/>
    <w:qFormat/>
    <w:uiPriority w:val="0"/>
    <w:pPr>
      <w:widowControl w:val="0"/>
      <w:ind w:firstLine="200" w:firstLineChars="200"/>
      <w:jc w:val="both"/>
    </w:pPr>
    <w:rPr>
      <w:rFonts w:ascii="Cambria" w:hAnsi="Cambria"/>
    </w:r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3492">
    <w:name w:val="流行型42"/>
    <w:basedOn w:val="88"/>
    <w:semiHidden/>
    <w:unhideWhenUsed/>
    <w:qFormat/>
    <w:uiPriority w:val="0"/>
    <w:pPr>
      <w:widowControl w:val="0"/>
      <w:ind w:firstLine="200" w:firstLineChars="200"/>
      <w:jc w:val="both"/>
    </w:pPr>
    <w:rPr>
      <w:rFonts w:ascii="Cambria" w:hAnsi="Cambria"/>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3493">
    <w:name w:val="典雅型42"/>
    <w:basedOn w:val="88"/>
    <w:semiHidden/>
    <w:unhideWhenUsed/>
    <w:qFormat/>
    <w:uiPriority w:val="0"/>
    <w:pPr>
      <w:widowControl w:val="0"/>
      <w:ind w:firstLine="200" w:firstLineChars="200"/>
      <w:jc w:val="both"/>
    </w:pPr>
    <w:rPr>
      <w:rFonts w:ascii="Cambria" w:hAnsi="Cambria"/>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blStylePr w:type="firstRow">
      <w:rPr>
        <w:caps/>
        <w:color w:val="auto"/>
      </w:rPr>
      <w:tcPr>
        <w:tcBorders>
          <w:tl2br w:val="nil"/>
          <w:tr2bl w:val="nil"/>
        </w:tcBorders>
      </w:tcPr>
    </w:tblStylePr>
  </w:style>
  <w:style w:type="table" w:customStyle="1" w:styleId="3494">
    <w:name w:val="专业型42"/>
    <w:basedOn w:val="88"/>
    <w:semiHidden/>
    <w:unhideWhenUsed/>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blStylePr w:type="firstRow">
      <w:rPr>
        <w:b/>
        <w:bCs/>
        <w:color w:val="auto"/>
      </w:rPr>
      <w:tcPr>
        <w:tcBorders>
          <w:tl2br w:val="nil"/>
          <w:tr2bl w:val="nil"/>
        </w:tcBorders>
        <w:shd w:val="solid" w:color="000000" w:fill="FFFFFF"/>
      </w:tcPr>
    </w:tblStylePr>
  </w:style>
  <w:style w:type="table" w:customStyle="1" w:styleId="3495">
    <w:name w:val="精巧型 142"/>
    <w:basedOn w:val="88"/>
    <w:semiHidden/>
    <w:unhideWhenUsed/>
    <w:qFormat/>
    <w:uiPriority w:val="0"/>
    <w:pPr>
      <w:widowControl w:val="0"/>
      <w:ind w:firstLine="200" w:firstLineChars="200"/>
      <w:jc w:val="both"/>
    </w:pPr>
    <w:rPr>
      <w:rFonts w:ascii="Cambria" w:hAnsi="Cambria"/>
    </w:r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3496">
    <w:name w:val="精巧型 242"/>
    <w:basedOn w:val="88"/>
    <w:semiHidden/>
    <w:unhideWhenUsed/>
    <w:qFormat/>
    <w:uiPriority w:val="0"/>
    <w:pPr>
      <w:widowControl w:val="0"/>
      <w:ind w:firstLine="200" w:firstLineChars="200"/>
      <w:jc w:val="both"/>
    </w:pPr>
    <w:rPr>
      <w:rFonts w:ascii="Cambria" w:hAnsi="Cambria"/>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3497">
    <w:name w:val="网页型 142"/>
    <w:basedOn w:val="88"/>
    <w:semiHidden/>
    <w:unhideWhenUsed/>
    <w:qFormat/>
    <w:uiPriority w:val="0"/>
    <w:pPr>
      <w:widowControl w:val="0"/>
      <w:ind w:firstLine="200" w:firstLineChars="200"/>
      <w:jc w:val="both"/>
    </w:pPr>
    <w:rPr>
      <w:rFonts w:ascii="Cambria" w:hAnsi="Cambria"/>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blStylePr w:type="firstRow">
      <w:rPr>
        <w:color w:val="auto"/>
      </w:rPr>
      <w:tcPr>
        <w:tcBorders>
          <w:tl2br w:val="nil"/>
          <w:tr2bl w:val="nil"/>
        </w:tcBorders>
      </w:tcPr>
    </w:tblStylePr>
  </w:style>
  <w:style w:type="table" w:customStyle="1" w:styleId="3498">
    <w:name w:val="网页型 242"/>
    <w:basedOn w:val="88"/>
    <w:semiHidden/>
    <w:unhideWhenUsed/>
    <w:qFormat/>
    <w:uiPriority w:val="0"/>
    <w:pPr>
      <w:widowControl w:val="0"/>
      <w:ind w:firstLine="200" w:firstLineChars="200"/>
      <w:jc w:val="both"/>
    </w:pPr>
    <w:rPr>
      <w:rFonts w:ascii="Cambria" w:hAnsi="Cambria"/>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blStylePr w:type="firstRow">
      <w:rPr>
        <w:color w:val="auto"/>
      </w:rPr>
      <w:tcPr>
        <w:tcBorders>
          <w:tl2br w:val="nil"/>
          <w:tr2bl w:val="nil"/>
        </w:tcBorders>
      </w:tcPr>
    </w:tblStylePr>
  </w:style>
  <w:style w:type="table" w:customStyle="1" w:styleId="3499">
    <w:name w:val="网页型 342"/>
    <w:basedOn w:val="88"/>
    <w:semiHidden/>
    <w:unhideWhenUsed/>
    <w:qFormat/>
    <w:uiPriority w:val="0"/>
    <w:pPr>
      <w:widowControl w:val="0"/>
      <w:ind w:firstLine="200" w:firstLineChars="200"/>
      <w:jc w:val="both"/>
    </w:pPr>
    <w:rPr>
      <w:rFonts w:ascii="Cambria" w:hAnsi="Cambria"/>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blStylePr w:type="firstRow">
      <w:rPr>
        <w:color w:val="auto"/>
      </w:rPr>
      <w:tcPr>
        <w:tcBorders>
          <w:tl2br w:val="nil"/>
          <w:tr2bl w:val="nil"/>
        </w:tcBorders>
      </w:tcPr>
    </w:tblStylePr>
  </w:style>
  <w:style w:type="table" w:customStyle="1" w:styleId="3500">
    <w:name w:val="网格型272"/>
    <w:basedOn w:val="8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501">
    <w:name w:val="彩色列表 - 着色 162"/>
    <w:basedOn w:val="88"/>
    <w:semiHidden/>
    <w:unhideWhenUsed/>
    <w:qFormat/>
    <w:uiPriority w:val="72"/>
    <w:rPr>
      <w:rFonts w:eastAsia="Times New Roman"/>
      <w:szCs w:val="24"/>
    </w:rPr>
    <w:tcPr>
      <w:shd w:val="clear" w:color="auto" w:fill="EDF2F8"/>
    </w:tcPr>
    <w:tblStylePr w:type="firstRow">
      <w:rPr>
        <w:b/>
        <w:bCs/>
        <w:color w:val="FFFFFF"/>
      </w:rPr>
      <w:tcPr>
        <w:tcBorders>
          <w:bottom w:val="single" w:color="FFFFFF" w:sz="12" w:space="0"/>
        </w:tcBorders>
        <w:shd w:val="clear" w:color="auto" w:fill="9E3A38"/>
      </w:tcPr>
    </w:tblStylePr>
    <w:tblStylePr w:type="lastRow">
      <w:rPr>
        <w:b/>
        <w:bCs/>
        <w:color w:val="9E3A38"/>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D3DFEE"/>
      </w:tcPr>
    </w:tblStylePr>
    <w:tblStylePr w:type="band1Horz">
      <w:tcPr>
        <w:shd w:val="clear" w:color="auto" w:fill="DBE5F1"/>
      </w:tcPr>
    </w:tblStylePr>
  </w:style>
  <w:style w:type="table" w:customStyle="1" w:styleId="3502">
    <w:name w:val="彩色网格 - 着色 152"/>
    <w:basedOn w:val="88"/>
    <w:semiHidden/>
    <w:unhideWhenUsed/>
    <w:qFormat/>
    <w:uiPriority w:val="29"/>
    <w:rPr>
      <w:rFonts w:eastAsia="Times New Roman"/>
      <w:i/>
      <w:iCs/>
      <w:sz w:val="24"/>
    </w:rPr>
    <w:tblPr>
      <w:tblBorders>
        <w:insideH w:val="single" w:color="FFFFFF" w:sz="4" w:space="0"/>
      </w:tblBorders>
    </w:tblPr>
    <w:tcPr>
      <w:shd w:val="clear" w:color="auto" w:fill="DBE5F1"/>
    </w:tcPr>
    <w:tblStylePr w:type="firstRow">
      <w:rPr>
        <w:b/>
        <w:bCs/>
      </w:rPr>
      <w:tcPr>
        <w:shd w:val="clear" w:color="auto" w:fill="B8CCE4"/>
      </w:tcPr>
    </w:tblStylePr>
    <w:tblStylePr w:type="lastRow">
      <w:rPr>
        <w:b/>
        <w:bCs/>
        <w:color w:val="000000"/>
      </w:rPr>
      <w:tcPr>
        <w:shd w:val="clear" w:color="auto" w:fill="B8CCE4"/>
      </w:tcPr>
    </w:tblStylePr>
    <w:tblStylePr w:type="firstCol">
      <w:rPr>
        <w:color w:val="FFFFFF"/>
      </w:rPr>
      <w:tcPr>
        <w:shd w:val="clear" w:color="auto" w:fill="365F91"/>
      </w:tcPr>
    </w:tblStylePr>
    <w:tblStylePr w:type="lastCol">
      <w:rPr>
        <w:color w:val="FFFFFF"/>
      </w:rPr>
      <w:tcPr>
        <w:shd w:val="clear" w:color="auto" w:fill="365F91"/>
      </w:tcPr>
    </w:tblStylePr>
    <w:tblStylePr w:type="band1Vert">
      <w:tcPr>
        <w:shd w:val="clear" w:color="auto" w:fill="A7BFDE"/>
      </w:tcPr>
    </w:tblStylePr>
    <w:tblStylePr w:type="band1Horz">
      <w:tcPr>
        <w:shd w:val="clear" w:color="auto" w:fill="A7BFDE"/>
      </w:tcPr>
    </w:tblStylePr>
  </w:style>
  <w:style w:type="table" w:customStyle="1" w:styleId="3503">
    <w:name w:val="浅色底纹 - 着色 252"/>
    <w:basedOn w:val="88"/>
    <w:semiHidden/>
    <w:unhideWhenUsed/>
    <w:qFormat/>
    <w:uiPriority w:val="30"/>
    <w:rPr>
      <w:rFonts w:eastAsia="Times New Roman"/>
      <w:b/>
      <w:bCs/>
      <w:i/>
      <w:iCs/>
      <w:sz w:val="24"/>
    </w:rPr>
    <w:tblPr>
      <w:tblBorders>
        <w:top w:val="single" w:color="C0504D" w:sz="8" w:space="0"/>
        <w:bottom w:val="single" w:color="C0504D" w:sz="8" w:space="0"/>
      </w:tblBorders>
    </w:tblPr>
    <w:tblStylePr w:type="firstRow">
      <w:pPr>
        <w:spacing w:before="0" w:beforeLines="0" w:beforeAutospacing="0" w:after="0" w:afterLines="0" w:afterAutospacing="0" w:line="240" w:lineRule="auto"/>
      </w:pPr>
      <w:rPr>
        <w:b/>
        <w:bCs/>
      </w:rPr>
      <w:tcPr>
        <w:tcBorders>
          <w:top w:val="single" w:color="C0504D" w:sz="8" w:space="0"/>
          <w:left w:val="nil"/>
          <w:bottom w:val="single" w:color="C0504D" w:sz="8" w:space="0"/>
          <w:right w:val="nil"/>
          <w:insideH w:val="nil"/>
          <w:insideV w:val="nil"/>
        </w:tcBorders>
      </w:tcPr>
    </w:tblStylePr>
    <w:tblStylePr w:type="lastRow">
      <w:pPr>
        <w:spacing w:before="0" w:beforeLines="0" w:beforeAutospacing="0" w:after="0" w:afterLines="0" w:afterAutospacing="0" w:line="240" w:lineRule="auto"/>
      </w:pPr>
      <w:rPr>
        <w:b/>
        <w:bCs/>
      </w:rPr>
      <w:tcPr>
        <w:tcBorders>
          <w:top w:val="single" w:color="C0504D" w:sz="8" w:space="0"/>
          <w:left w:val="nil"/>
          <w:bottom w:val="single" w:color="C0504D"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FD3D2"/>
      </w:tcPr>
    </w:tblStylePr>
    <w:tblStylePr w:type="band1Horz">
      <w:tcPr>
        <w:tcBorders>
          <w:left w:val="nil"/>
          <w:right w:val="nil"/>
          <w:insideH w:val="nil"/>
          <w:insideV w:val="nil"/>
        </w:tcBorders>
        <w:shd w:val="clear" w:color="auto" w:fill="EFD3D2"/>
      </w:tcPr>
    </w:tblStylePr>
  </w:style>
  <w:style w:type="table" w:customStyle="1" w:styleId="3504">
    <w:name w:val="浅色列表 - 着色 342"/>
    <w:basedOn w:val="88"/>
    <w:semiHidden/>
    <w:unhideWhenUsed/>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beforeLines="0" w:beforeAutospacing="0" w:after="0" w:afterLines="0" w:afterAutospacing="0" w:line="240" w:lineRule="auto"/>
      </w:pPr>
      <w:rPr>
        <w:b/>
        <w:bCs/>
        <w:color w:val="FFFFFF"/>
      </w:rPr>
      <w:tcPr>
        <w:shd w:val="clear" w:color="auto" w:fill="9BBB59"/>
      </w:tcPr>
    </w:tblStylePr>
    <w:tblStylePr w:type="lastRow">
      <w:pPr>
        <w:spacing w:before="0" w:beforeLines="0" w:beforeAutospacing="0" w:after="0" w:afterLines="0" w:afterAutospacing="0" w:line="240" w:lineRule="auto"/>
      </w:pPr>
      <w:rPr>
        <w:b/>
        <w:bCs/>
      </w:r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cPr>
        <w:tcBorders>
          <w:top w:val="single" w:color="9BBB59" w:sz="8" w:space="0"/>
          <w:left w:val="single" w:color="9BBB59" w:sz="8" w:space="0"/>
          <w:bottom w:val="single" w:color="9BBB59" w:sz="8" w:space="0"/>
          <w:right w:val="single" w:color="9BBB59" w:sz="8" w:space="0"/>
        </w:tcBorders>
      </w:tcPr>
    </w:tblStylePr>
    <w:tblStylePr w:type="band1Horz">
      <w:tcPr>
        <w:tcBorders>
          <w:top w:val="single" w:color="9BBB59" w:sz="8" w:space="0"/>
          <w:left w:val="single" w:color="9BBB59" w:sz="8" w:space="0"/>
          <w:bottom w:val="single" w:color="9BBB59" w:sz="8" w:space="0"/>
          <w:right w:val="single" w:color="9BBB59" w:sz="8" w:space="0"/>
        </w:tcBorders>
      </w:tcPr>
    </w:tblStylePr>
  </w:style>
  <w:style w:type="table" w:customStyle="1" w:styleId="3505">
    <w:name w:val="浅色网格 - 着色 342"/>
    <w:basedOn w:val="88"/>
    <w:semiHidden/>
    <w:unhideWhenUsed/>
    <w:qFormat/>
    <w:uiPriority w:val="72"/>
    <w:rPr>
      <w:rFonts w:ascii="Calibri" w:hAnsi="Calibri"/>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DF2F8"/>
    </w:tcPr>
    <w:tblStylePr w:type="firstRow">
      <w:rPr>
        <w:b/>
        <w:bCs/>
        <w:color w:val="FFFFFF"/>
      </w:rPr>
      <w:tcPr>
        <w:tcBorders>
          <w:bottom w:val="single" w:color="FFFFFF" w:sz="12" w:space="0"/>
        </w:tcBorders>
        <w:shd w:val="clear" w:color="auto" w:fill="9E3A38"/>
      </w:tcPr>
    </w:tblStylePr>
    <w:tblStylePr w:type="lastRow">
      <w:rPr>
        <w:b/>
        <w:bCs/>
        <w:color w:val="9E3A38"/>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D3DFEE"/>
      </w:tcPr>
    </w:tblStylePr>
    <w:tblStylePr w:type="band1Horz">
      <w:tcPr>
        <w:shd w:val="clear" w:color="auto" w:fill="DBE5F1"/>
      </w:tcPr>
    </w:tblStylePr>
    <w:tblStylePr w:type="band2Horz">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customStyle="1" w:styleId="3506">
    <w:name w:val="中等深浅底纹 1 - 着色 342"/>
    <w:basedOn w:val="88"/>
    <w:semiHidden/>
    <w:unhideWhenUsed/>
    <w:qFormat/>
    <w:uiPriority w:val="29"/>
    <w:rPr>
      <w:i/>
      <w:iCs/>
      <w:sz w:val="24"/>
    </w:rPr>
    <w:tblPr>
      <w:tblBorders>
        <w:insideH w:val="single" w:color="FFFFFF" w:sz="4" w:space="0"/>
      </w:tblBorders>
    </w:tblPr>
    <w:tcPr>
      <w:shd w:val="clear" w:color="auto" w:fill="DBE5F1"/>
    </w:tcPr>
    <w:tblStylePr w:type="firstRow">
      <w:rPr>
        <w:b/>
        <w:bCs/>
        <w:color w:val="FFFFFF"/>
      </w:rPr>
      <w:tcPr>
        <w:shd w:val="clear" w:color="auto" w:fill="B8CCE4"/>
      </w:tcPr>
    </w:tblStylePr>
    <w:tblStylePr w:type="lastRow">
      <w:rPr>
        <w:b/>
        <w:bCs/>
      </w:rPr>
      <w:tcPr>
        <w:shd w:val="clear" w:color="auto" w:fill="B8CCE4"/>
      </w:tcPr>
    </w:tblStylePr>
    <w:tblStylePr w:type="firstCol">
      <w:rPr>
        <w:b/>
        <w:bCs/>
      </w:rPr>
      <w:tcPr>
        <w:shd w:val="clear" w:color="auto" w:fill="365F91"/>
      </w:tcPr>
    </w:tblStylePr>
    <w:tblStylePr w:type="lastCol">
      <w:rPr>
        <w:b/>
        <w:bCs/>
      </w:rPr>
      <w:tcPr>
        <w:shd w:val="clear" w:color="auto" w:fill="365F91"/>
      </w:tcPr>
    </w:tblStylePr>
    <w:tblStylePr w:type="band1Vert">
      <w:tcPr>
        <w:shd w:val="clear" w:color="auto" w:fill="A7BFDE"/>
      </w:tcPr>
    </w:tblStylePr>
    <w:tblStylePr w:type="band1Horz">
      <w:tcPr>
        <w:shd w:val="clear" w:color="auto" w:fill="A7BFDE"/>
      </w:tcPr>
    </w:tblStylePr>
    <w:tblStylePr w:type="band2Horz">
      <w:tcPr>
        <w:tcBorders>
          <w:insideH w:val="nil"/>
          <w:insideV w:val="nil"/>
        </w:tcBorders>
      </w:tcPr>
    </w:tblStylePr>
  </w:style>
  <w:style w:type="table" w:customStyle="1" w:styleId="3507">
    <w:name w:val="中等深浅底纹 2 - 着色 342"/>
    <w:basedOn w:val="88"/>
    <w:semiHidden/>
    <w:unhideWhenUsed/>
    <w:qFormat/>
    <w:uiPriority w:val="30"/>
    <w:rPr>
      <w:b/>
      <w:bCs/>
      <w:i/>
      <w:iCs/>
      <w:sz w:val="24"/>
    </w:rPr>
    <w:tblPr>
      <w:tblBorders>
        <w:top w:val="single" w:color="C0504D" w:sz="8" w:space="0"/>
        <w:bottom w:val="single" w:color="C0504D" w:sz="8" w:space="0"/>
      </w:tblBorders>
    </w:tblPr>
    <w:tblStylePr w:type="firstRow">
      <w:pPr>
        <w:spacing w:before="0" w:beforeLines="0" w:beforeAutospacing="0" w:after="0" w:afterLines="0" w:afterAutospacing="0" w:line="240" w:lineRule="auto"/>
      </w:pPr>
      <w:rPr>
        <w:b/>
        <w:bCs/>
        <w:color w:val="FFFFFF"/>
      </w:rPr>
      <w:tcPr>
        <w:tcBorders>
          <w:top w:val="single" w:color="C0504D" w:sz="8" w:space="0"/>
          <w:left w:val="nil"/>
          <w:bottom w:val="single" w:color="C0504D" w:sz="8" w:space="0"/>
          <w:right w:val="nil"/>
          <w:insideH w:val="nil"/>
          <w:insideV w:val="nil"/>
        </w:tcBorders>
      </w:tcPr>
    </w:tblStylePr>
    <w:tblStylePr w:type="lastRow">
      <w:pPr>
        <w:spacing w:before="0" w:beforeLines="0" w:beforeAutospacing="0" w:after="0" w:afterLines="0" w:afterAutospacing="0" w:line="240" w:lineRule="auto"/>
      </w:pPr>
      <w:rPr>
        <w:color w:val="auto"/>
      </w:rPr>
      <w:tcPr>
        <w:tcBorders>
          <w:top w:val="single" w:color="C0504D" w:sz="8" w:space="0"/>
          <w:left w:val="nil"/>
          <w:bottom w:val="single" w:color="C0504D" w:sz="8" w:space="0"/>
          <w:right w:val="nil"/>
          <w:insideH w:val="nil"/>
          <w:insideV w:val="nil"/>
        </w:tcBorders>
      </w:tcPr>
    </w:tblStylePr>
    <w:tblStylePr w:type="firstCol">
      <w:rPr>
        <w:b/>
        <w:bCs/>
        <w:color w:val="FFFFFF"/>
      </w:rPr>
      <w:tcPr>
        <w:tcBorders>
          <w:top w:val="nil"/>
          <w:left w:val="single" w:color="auto" w:sz="18" w:space="0"/>
          <w:bottom w:val="nil"/>
          <w:right w:val="nil"/>
          <w:insideH w:val="nil"/>
          <w:insideV w:val="nil"/>
        </w:tcBorders>
        <w:shd w:val="clear" w:color="auto" w:fill="9BBB59"/>
      </w:tcPr>
    </w:tblStylePr>
    <w:tblStylePr w:type="lastCol">
      <w:rPr>
        <w:b/>
        <w:bCs/>
        <w:color w:val="FFFFFF"/>
      </w:rPr>
      <w:tcPr>
        <w:tcBorders>
          <w:bottom w:val="nil"/>
          <w:right w:val="nil"/>
          <w:insideH w:val="nil"/>
          <w:insideV w:val="nil"/>
        </w:tcBorders>
        <w:shd w:val="clear" w:color="auto" w:fill="9BBB59"/>
      </w:tcPr>
    </w:tblStylePr>
    <w:tblStylePr w:type="band1Vert">
      <w:tcPr>
        <w:tcBorders>
          <w:left w:val="nil"/>
          <w:right w:val="nil"/>
          <w:insideH w:val="nil"/>
          <w:insideV w:val="nil"/>
        </w:tcBorders>
        <w:shd w:val="clear" w:color="auto" w:fill="EFD3D2"/>
      </w:tcPr>
    </w:tblStylePr>
    <w:tblStylePr w:type="band1Horz">
      <w:tcPr>
        <w:tcBorders>
          <w:left w:val="nil"/>
          <w:right w:val="nil"/>
          <w:insideH w:val="nil"/>
          <w:insideV w:val="nil"/>
        </w:tcBorders>
        <w:shd w:val="clear" w:color="auto" w:fill="EFD3D2"/>
      </w:tcPr>
    </w:tblStylePr>
    <w:tblStylePr w:type="neCell">
      <w:tcPr>
        <w:tcBorders>
          <w:top w:val="single" w:color="auto" w:sz="18" w:space="0"/>
          <w:left w:val="single" w:color="auto" w:sz="18" w:space="0"/>
          <w:bottom w:val="nil"/>
          <w:right w:val="nil"/>
          <w:insideH w:val="nil"/>
          <w:insideV w:val="nil"/>
        </w:tcBorders>
      </w:tcPr>
    </w:tblStylePr>
    <w:tblStylePr w:type="nwCell">
      <w:rPr>
        <w:color w:val="FFFFFF"/>
      </w:rPr>
      <w:tcPr>
        <w:tcBorders>
          <w:top w:val="single" w:color="auto" w:sz="18" w:space="0"/>
          <w:left w:val="single" w:color="auto" w:sz="18" w:space="0"/>
          <w:bottom w:val="nil"/>
          <w:right w:val="nil"/>
          <w:insideH w:val="nil"/>
          <w:insideV w:val="nil"/>
        </w:tcBorders>
      </w:tcPr>
    </w:tblStylePr>
  </w:style>
  <w:style w:type="table" w:customStyle="1" w:styleId="3508">
    <w:name w:val="中等深浅列表 1 - 着色 642"/>
    <w:basedOn w:val="88"/>
    <w:semiHidden/>
    <w:unhideWhenUsed/>
    <w:qFormat/>
    <w:uiPriority w:val="65"/>
    <w:rPr>
      <w:color w:val="000000"/>
    </w:rPr>
    <w:tblPr>
      <w:tblBorders>
        <w:top w:val="single" w:color="F79646" w:sz="8" w:space="0"/>
        <w:bottom w:val="single" w:color="F79646" w:sz="8" w:space="0"/>
      </w:tblBorders>
    </w:tblPr>
    <w:tblStylePr w:type="firstRow">
      <w:rPr>
        <w:rFonts w:hint="default" w:ascii="Helv" w:hAnsi="Helv" w:eastAsia="Arial" w:cs="Times New Roman"/>
      </w:rPr>
      <w:tcPr>
        <w:tcBorders>
          <w:top w:val="nil"/>
          <w:left w:val="single" w:color="F79646" w:sz="8" w:space="0"/>
          <w:bottom w:val="nil"/>
          <w:right w:val="nil"/>
          <w:insideH w:val="nil"/>
          <w:insideV w:val="nil"/>
          <w:tl2br w:val="nil"/>
          <w:tr2bl w:val="nil"/>
        </w:tcBorders>
      </w:tcPr>
    </w:tblStylePr>
    <w:tblStylePr w:type="lastRow">
      <w:rPr>
        <w:b/>
        <w:bCs/>
        <w:color w:val="1F497D"/>
      </w:rPr>
      <w:tcPr>
        <w:tcBorders>
          <w:top w:val="single" w:color="F79646" w:sz="8" w:space="0"/>
          <w:left w:val="single" w:color="F79646" w:sz="8" w:space="0"/>
          <w:bottom w:val="nil"/>
          <w:right w:val="nil"/>
          <w:insideH w:val="nil"/>
          <w:insideV w:val="nil"/>
          <w:tl2br w:val="nil"/>
          <w:tr2bl w:val="nil"/>
        </w:tcBorders>
      </w:tcPr>
    </w:tblStylePr>
    <w:tblStylePr w:type="firstCol">
      <w:rPr>
        <w:b/>
        <w:bCs/>
      </w:rPr>
    </w:tblStylePr>
    <w:tblStylePr w:type="lastCol">
      <w:rPr>
        <w:b/>
        <w:bCs/>
      </w:rPr>
      <w:tcPr>
        <w:tcBorders>
          <w:top w:val="single" w:color="F79646" w:sz="8" w:space="0"/>
          <w:left w:val="single" w:color="F79646" w:sz="8" w:space="0"/>
          <w:bottom w:val="nil"/>
          <w:right w:val="nil"/>
          <w:insideH w:val="nil"/>
          <w:insideV w:val="nil"/>
          <w:tl2br w:val="nil"/>
          <w:tr2bl w:val="nil"/>
        </w:tcBorders>
      </w:tcPr>
    </w:tblStylePr>
    <w:tblStylePr w:type="band1Vert">
      <w:tcPr>
        <w:shd w:val="clear" w:color="auto" w:fill="FDE5D1"/>
      </w:tcPr>
    </w:tblStylePr>
    <w:tblStylePr w:type="band1Horz">
      <w:tcPr>
        <w:shd w:val="clear" w:color="auto" w:fill="FDE5D1"/>
      </w:tcPr>
    </w:tblStylePr>
  </w:style>
  <w:style w:type="table" w:customStyle="1" w:styleId="3509">
    <w:name w:val="无格式表格 2142"/>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3510">
    <w:name w:val="网格型1182"/>
    <w:basedOn w:val="88"/>
    <w:qFormat/>
    <w:uiPriority w:val="0"/>
    <w:rPr>
      <w:rFonts w:eastAsia="Times New Roman"/>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511">
    <w:name w:val="网格型282"/>
    <w:basedOn w:val="88"/>
    <w:qFormat/>
    <w:uiPriority w:val="0"/>
    <w:rPr>
      <w:rFonts w:eastAsia="Times New Roman"/>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512">
    <w:name w:val="网格型362"/>
    <w:basedOn w:val="88"/>
    <w:qFormat/>
    <w:uiPriority w:val="0"/>
    <w:rPr>
      <w:rFonts w:eastAsia="Times New Roman"/>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513">
    <w:name w:val="网格型452"/>
    <w:basedOn w:val="88"/>
    <w:qFormat/>
    <w:uiPriority w:val="5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514">
    <w:name w:val="网格表 4 - 着色 6142"/>
    <w:basedOn w:val="88"/>
    <w:qFormat/>
    <w:uiPriority w:val="49"/>
    <w:tblPr>
      <w:tblBorders>
        <w:top w:val="single" w:color="A8D08D" w:sz="4" w:space="0"/>
        <w:left w:val="single" w:color="A8D08D" w:sz="4" w:space="0"/>
        <w:bottom w:val="single" w:color="A8D08D" w:sz="4" w:space="0"/>
        <w:right w:val="single" w:color="A8D08D" w:sz="4" w:space="0"/>
        <w:insideH w:val="single" w:color="A8D08D" w:sz="4" w:space="0"/>
        <w:insideV w:val="single" w:color="A8D08D" w:sz="4" w:space="0"/>
      </w:tblBorders>
    </w:tblPr>
    <w:tblStylePr w:type="firstRow">
      <w:rPr>
        <w:b/>
        <w:bCs/>
        <w:color w:val="FFFFFF"/>
      </w:rPr>
      <w:tcPr>
        <w:tcBorders>
          <w:top w:val="single" w:color="70AD47" w:sz="4" w:space="0"/>
          <w:left w:val="single" w:color="70AD47" w:sz="4" w:space="0"/>
          <w:bottom w:val="single" w:color="70AD47" w:sz="4" w:space="0"/>
          <w:right w:val="single" w:color="70AD47" w:sz="4" w:space="0"/>
          <w:insideH w:val="nil"/>
          <w:insideV w:val="nil"/>
        </w:tcBorders>
        <w:shd w:val="clear" w:color="auto" w:fill="70AD47"/>
      </w:tcPr>
    </w:tblStylePr>
    <w:tblStylePr w:type="lastRow">
      <w:rPr>
        <w:b/>
        <w:bCs/>
      </w:rPr>
      <w:tcPr>
        <w:tcBorders>
          <w:top w:val="double" w:color="70AD47" w:sz="4" w:space="0"/>
        </w:tcBorders>
      </w:tcPr>
    </w:tblStylePr>
    <w:tblStylePr w:type="firstCol">
      <w:rPr>
        <w:b/>
        <w:bCs/>
      </w:rPr>
    </w:tblStylePr>
    <w:tblStylePr w:type="lastCol">
      <w:rPr>
        <w:b/>
        <w:bCs/>
      </w:rPr>
    </w:tblStylePr>
    <w:tblStylePr w:type="band1Vert">
      <w:tcPr>
        <w:shd w:val="clear" w:color="auto" w:fill="E2EFD9"/>
      </w:tcPr>
    </w:tblStylePr>
    <w:tblStylePr w:type="band1Horz">
      <w:tcPr>
        <w:shd w:val="clear" w:color="auto" w:fill="E2EFD9"/>
      </w:tcPr>
    </w:tblStylePr>
  </w:style>
  <w:style w:type="table" w:customStyle="1" w:styleId="3515">
    <w:name w:val="网格表 4 - 着色 3142"/>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insideV w:val="nil"/>
        </w:tcBorders>
        <w:shd w:val="clear" w:color="auto" w:fill="A5A5A5"/>
      </w:tcPr>
    </w:tblStylePr>
    <w:tblStylePr w:type="lastRow">
      <w:rPr>
        <w:b/>
        <w:bCs/>
      </w:rPr>
      <w:tcPr>
        <w:tcBorders>
          <w:top w:val="double" w:color="A5A5A5"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3516">
    <w:name w:val="网格表 5 深色 - 着色 3142"/>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DEDE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A5A5A5"/>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A5A5A5"/>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A5A5A5"/>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A5A5A5"/>
      </w:tcPr>
    </w:tblStylePr>
    <w:tblStylePr w:type="band1Vert">
      <w:tcPr>
        <w:shd w:val="clear" w:color="auto" w:fill="DBDBDB"/>
      </w:tcPr>
    </w:tblStylePr>
    <w:tblStylePr w:type="band1Horz">
      <w:tcPr>
        <w:shd w:val="clear" w:color="auto" w:fill="DBDBDB"/>
      </w:tcPr>
    </w:tblStylePr>
  </w:style>
  <w:style w:type="table" w:customStyle="1" w:styleId="3517">
    <w:name w:val="清单表 4 - 着色 3142"/>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tcBorders>
        <w:shd w:val="clear" w:color="auto" w:fill="A5A5A5"/>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3518">
    <w:name w:val="网格表 6 彩色 - 着色 3142"/>
    <w:basedOn w:val="88"/>
    <w:qFormat/>
    <w:uiPriority w:val="51"/>
    <w:rPr>
      <w:color w:val="7B7B7B"/>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rPr>
      <w:tcPr>
        <w:tcBorders>
          <w:bottom w:val="single" w:color="C9C9C9" w:sz="12" w:space="0"/>
        </w:tcBorders>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3519">
    <w:name w:val="网格型浅色142"/>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3520">
    <w:name w:val="网格型1192"/>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521">
    <w:name w:val="网格型542"/>
    <w:basedOn w:val="88"/>
    <w:qFormat/>
    <w:uiPriority w:val="0"/>
    <w:pPr>
      <w:widowControl w:val="0"/>
      <w:spacing w:beforeLines="50" w:afterLines="50" w:line="30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522">
    <w:name w:val="网格型1252"/>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523">
    <w:name w:val="网格型642"/>
    <w:basedOn w:val="88"/>
    <w:qFormat/>
    <w:uiPriority w:val="0"/>
    <w:pPr>
      <w:widowControl w:val="0"/>
      <w:spacing w:beforeLines="50" w:afterLines="50" w:line="30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524">
    <w:name w:val="网格型742"/>
    <w:basedOn w:val="88"/>
    <w:qFormat/>
    <w:uiPriority w:val="59"/>
    <w:pPr>
      <w:widowControl w:val="0"/>
      <w:spacing w:beforeLines="50" w:afterLines="50" w:line="30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525">
    <w:name w:val="无格式表格 2242"/>
    <w:basedOn w:val="88"/>
    <w:qFormat/>
    <w:uiPriority w:val="42"/>
    <w:rPr>
      <w:rFonts w:ascii="Calibri" w:hAnsi="Calibri" w:eastAsia="Times New Roman"/>
    </w:rPr>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3526">
    <w:name w:val="网格表 5 深色 - 着色 3242"/>
    <w:basedOn w:val="88"/>
    <w:qFormat/>
    <w:uiPriority w:val="50"/>
    <w:rPr>
      <w:rFonts w:ascii="Calibri" w:hAnsi="Calibri" w:eastAsia="Times New Roman"/>
    </w:rPr>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AF1D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9BBB59"/>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9BBB59"/>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9BBB59"/>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9BBB59"/>
      </w:tcPr>
    </w:tblStylePr>
    <w:tblStylePr w:type="band1Vert">
      <w:tcPr>
        <w:shd w:val="clear" w:color="auto" w:fill="D6E3BC"/>
      </w:tcPr>
    </w:tblStylePr>
    <w:tblStylePr w:type="band1Horz">
      <w:tcPr>
        <w:shd w:val="clear" w:color="auto" w:fill="D6E3BC"/>
      </w:tcPr>
    </w:tblStylePr>
  </w:style>
  <w:style w:type="table" w:customStyle="1" w:styleId="3527">
    <w:name w:val="清单表 4 - 着色 3242"/>
    <w:basedOn w:val="88"/>
    <w:qFormat/>
    <w:uiPriority w:val="49"/>
    <w:rPr>
      <w:rFonts w:ascii="Calibri" w:hAnsi="Calibri" w:eastAsia="Times New Roman"/>
    </w:rPr>
    <w:tblPr>
      <w:tblBorders>
        <w:top w:val="single" w:color="C2D69B" w:sz="4" w:space="0"/>
        <w:left w:val="single" w:color="C2D69B" w:sz="4" w:space="0"/>
        <w:bottom w:val="single" w:color="C2D69B" w:sz="4" w:space="0"/>
        <w:right w:val="single" w:color="C2D69B" w:sz="4" w:space="0"/>
        <w:insideH w:val="single" w:color="C2D69B" w:sz="4" w:space="0"/>
      </w:tblBorders>
    </w:tblPr>
    <w:tblStylePr w:type="firstRow">
      <w:rPr>
        <w:b/>
        <w:bCs/>
        <w:color w:val="FFFFFF"/>
      </w:rPr>
      <w:tcPr>
        <w:tcBorders>
          <w:top w:val="single" w:color="9BBB59" w:sz="4" w:space="0"/>
          <w:left w:val="single" w:color="9BBB59" w:sz="4" w:space="0"/>
          <w:bottom w:val="single" w:color="9BBB59" w:sz="4" w:space="0"/>
          <w:right w:val="single" w:color="9BBB59" w:sz="4" w:space="0"/>
          <w:insideH w:val="nil"/>
        </w:tcBorders>
        <w:shd w:val="clear" w:color="auto" w:fill="9BBB59"/>
      </w:tcPr>
    </w:tblStylePr>
    <w:tblStylePr w:type="lastRow">
      <w:rPr>
        <w:b/>
        <w:bCs/>
      </w:rPr>
      <w:tcPr>
        <w:tcBorders>
          <w:top w:val="double" w:color="C2D69B" w:sz="4" w:space="0"/>
        </w:tcBorders>
      </w:tcPr>
    </w:tblStylePr>
    <w:tblStylePr w:type="firstCol">
      <w:rPr>
        <w:b/>
        <w:bCs/>
      </w:rPr>
    </w:tblStylePr>
    <w:tblStylePr w:type="lastCol">
      <w:rPr>
        <w:b/>
        <w:bCs/>
      </w:rPr>
    </w:tblStylePr>
    <w:tblStylePr w:type="band1Vert">
      <w:tcPr>
        <w:shd w:val="clear" w:color="auto" w:fill="EAF1DD"/>
      </w:tcPr>
    </w:tblStylePr>
    <w:tblStylePr w:type="band1Horz">
      <w:tcPr>
        <w:shd w:val="clear" w:color="auto" w:fill="EAF1DD"/>
      </w:tcPr>
    </w:tblStylePr>
  </w:style>
  <w:style w:type="table" w:customStyle="1" w:styleId="3528">
    <w:name w:val="网格表 6 彩色 - 着色 3242"/>
    <w:basedOn w:val="88"/>
    <w:qFormat/>
    <w:uiPriority w:val="51"/>
    <w:rPr>
      <w:rFonts w:ascii="Calibri" w:hAnsi="Calibri" w:eastAsia="Times New Roman"/>
      <w:color w:val="76923C"/>
    </w:rPr>
    <w:tblPr>
      <w:tblBorders>
        <w:top w:val="single" w:color="C2D69B" w:sz="4" w:space="0"/>
        <w:left w:val="single" w:color="C2D69B" w:sz="4" w:space="0"/>
        <w:bottom w:val="single" w:color="C2D69B" w:sz="4" w:space="0"/>
        <w:right w:val="single" w:color="C2D69B" w:sz="4" w:space="0"/>
        <w:insideH w:val="single" w:color="C2D69B" w:sz="4" w:space="0"/>
        <w:insideV w:val="single" w:color="C2D69B" w:sz="4" w:space="0"/>
      </w:tblBorders>
    </w:tblPr>
    <w:tblStylePr w:type="firstRow">
      <w:rPr>
        <w:b/>
        <w:bCs/>
      </w:rPr>
      <w:tcPr>
        <w:tcBorders>
          <w:bottom w:val="single" w:color="C2D69B" w:sz="12" w:space="0"/>
        </w:tcBorders>
      </w:tcPr>
    </w:tblStylePr>
    <w:tblStylePr w:type="lastRow">
      <w:rPr>
        <w:b/>
        <w:bCs/>
      </w:rPr>
      <w:tcPr>
        <w:tcBorders>
          <w:top w:val="double" w:color="C2D69B" w:sz="4" w:space="0"/>
        </w:tcBorders>
      </w:tcPr>
    </w:tblStylePr>
    <w:tblStylePr w:type="firstCol">
      <w:rPr>
        <w:b/>
        <w:bCs/>
      </w:rPr>
    </w:tblStylePr>
    <w:tblStylePr w:type="lastCol">
      <w:rPr>
        <w:b/>
        <w:bCs/>
      </w:rPr>
    </w:tblStylePr>
    <w:tblStylePr w:type="band1Vert">
      <w:tcPr>
        <w:shd w:val="clear" w:color="auto" w:fill="EAF1DD"/>
      </w:tcPr>
    </w:tblStylePr>
    <w:tblStylePr w:type="band1Horz">
      <w:tcPr>
        <w:shd w:val="clear" w:color="auto" w:fill="EAF1DD"/>
      </w:tcPr>
    </w:tblStylePr>
  </w:style>
  <w:style w:type="table" w:customStyle="1" w:styleId="3529">
    <w:name w:val="网格型浅色242"/>
    <w:basedOn w:val="88"/>
    <w:qFormat/>
    <w:uiPriority w:val="40"/>
    <w:rPr>
      <w:rFonts w:ascii="Calibri" w:hAnsi="Calibri" w:eastAsia="Times New Roman"/>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3530">
    <w:name w:val="网格型842"/>
    <w:basedOn w:val="88"/>
    <w:qFormat/>
    <w:uiPriority w:val="39"/>
    <w:rPr>
      <w:rFonts w:ascii="Calibri" w:hAnsi="Calibri"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531">
    <w:name w:val="网格型1342"/>
    <w:basedOn w:val="88"/>
    <w:qFormat/>
    <w:uiPriority w:val="39"/>
    <w:rPr>
      <w:rFonts w:ascii="Calibri" w:hAnsi="Calibri"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532">
    <w:name w:val="网格型2142"/>
    <w:basedOn w:val="88"/>
    <w:qFormat/>
    <w:uiPriority w:val="39"/>
    <w:rPr>
      <w:rFonts w:ascii="Calibri" w:hAnsi="Calibri"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533">
    <w:name w:val="网格型3142"/>
    <w:basedOn w:val="88"/>
    <w:qFormat/>
    <w:uiPriority w:val="39"/>
    <w:rPr>
      <w:rFonts w:ascii="Calibri" w:hAnsi="Calibri"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534">
    <w:name w:val="网格型942"/>
    <w:basedOn w:val="88"/>
    <w:qFormat/>
    <w:uiPriority w:val="0"/>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535">
    <w:name w:val="网格表 1 浅色142"/>
    <w:basedOn w:val="88"/>
    <w:qFormat/>
    <w:uiPriority w:val="46"/>
    <w:rPr>
      <w:rFonts w:ascii="Calibri" w:hAnsi="Calibri"/>
    </w:rPr>
    <w:tblPr>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Pr>
    <w:tblStylePr w:type="firstRow">
      <w:rPr>
        <w:b/>
        <w:bCs/>
      </w:rPr>
      <w:tcPr>
        <w:tcBorders>
          <w:bottom w:val="single" w:color="666666" w:sz="12" w:space="0"/>
        </w:tcBorders>
      </w:tcPr>
    </w:tblStylePr>
    <w:tblStylePr w:type="lastRow">
      <w:rPr>
        <w:b/>
        <w:bCs/>
      </w:rPr>
      <w:tcPr>
        <w:tcBorders>
          <w:top w:val="double" w:color="666666" w:sz="2" w:space="0"/>
        </w:tcBorders>
      </w:tcPr>
    </w:tblStylePr>
    <w:tblStylePr w:type="firstCol">
      <w:rPr>
        <w:b/>
        <w:bCs/>
      </w:rPr>
    </w:tblStylePr>
    <w:tblStylePr w:type="lastCol">
      <w:rPr>
        <w:b/>
        <w:bCs/>
      </w:rPr>
    </w:tblStylePr>
  </w:style>
  <w:style w:type="table" w:customStyle="1" w:styleId="3536">
    <w:name w:val="简明型 1142"/>
    <w:basedOn w:val="88"/>
    <w:qFormat/>
    <w:uiPriority w:val="0"/>
    <w:pPr>
      <w:widowControl w:val="0"/>
      <w:adjustRightInd w:val="0"/>
      <w:snapToGrid w:val="0"/>
      <w:spacing w:line="300" w:lineRule="auto"/>
      <w:ind w:firstLine="200" w:firstLineChars="200"/>
      <w:jc w:val="both"/>
    </w:pPr>
    <w:rPr>
      <w:rFonts w:ascii="Cambria" w:hAnsi="Cambria"/>
    </w:rPr>
    <w:tblPr>
      <w:tblBorders>
        <w:top w:val="single" w:color="008000" w:sz="12" w:space="0"/>
        <w:bottom w:val="single" w:color="008000" w:sz="12" w:space="0"/>
      </w:tblBorders>
    </w:tbl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3537">
    <w:name w:val="网格型 5142"/>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3538">
    <w:name w:val="网格型 8142"/>
    <w:basedOn w:val="88"/>
    <w:qFormat/>
    <w:uiPriority w:val="0"/>
    <w:pPr>
      <w:widowControl w:val="0"/>
      <w:ind w:firstLine="200" w:firstLineChars="200"/>
      <w:jc w:val="both"/>
    </w:pPr>
    <w:rPr>
      <w:rFonts w:ascii="Cambria" w:hAnsi="Cambria"/>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3539">
    <w:name w:val="三线表42"/>
    <w:basedOn w:val="88"/>
    <w:qFormat/>
    <w:uiPriority w:val="0"/>
    <w:rPr>
      <w:rFonts w:ascii="Calibri" w:hAnsi="Calibri"/>
    </w:rPr>
    <w:tblStylePr w:type="firstRow">
      <w:tcPr>
        <w:tcBorders>
          <w:top w:val="single" w:color="auto" w:sz="4" w:space="0"/>
          <w:left w:val="nil"/>
          <w:bottom w:val="single" w:color="auto" w:sz="4" w:space="0"/>
          <w:right w:val="nil"/>
          <w:insideH w:val="nil"/>
          <w:insideV w:val="nil"/>
          <w:tl2br w:val="nil"/>
          <w:tr2bl w:val="nil"/>
        </w:tcBorders>
      </w:tcPr>
    </w:tblStylePr>
    <w:tblStylePr w:type="lastRow">
      <w:tcPr>
        <w:tcBorders>
          <w:top w:val="nil"/>
          <w:bottom w:val="single" w:color="auto" w:sz="4" w:space="0"/>
        </w:tcBorders>
      </w:tcPr>
    </w:tblStylePr>
  </w:style>
  <w:style w:type="table" w:customStyle="1" w:styleId="3540">
    <w:name w:val="浅色列表 - 强调文字颜色 1142"/>
    <w:basedOn w:val="114"/>
    <w:semiHidden/>
    <w:qFormat/>
    <w:uiPriority w:val="0"/>
    <w:pPr>
      <w:ind w:firstLine="0" w:firstLineChars="0"/>
    </w:pPr>
    <w:rPr>
      <w:rFonts w:ascii="Calibri" w:hAnsi="Calibri" w:eastAsia="微软雅黑"/>
    </w:rPr>
    <w:tblPr>
      <w:tblBorders>
        <w:top w:val="single" w:color="4F81BD" w:sz="8" w:space="0"/>
        <w:left w:val="single" w:color="4F81BD" w:sz="8" w:space="0"/>
        <w:bottom w:val="single" w:color="4F81BD" w:sz="8" w:space="0"/>
        <w:right w:val="single" w:color="4F81BD" w:sz="8" w:space="0"/>
      </w:tblBorders>
    </w:tblPr>
    <w:tblStylePr w:type="firstRow">
      <w:pPr>
        <w:spacing w:before="0" w:beforeLines="0" w:beforeAutospacing="0" w:after="0" w:afterLines="0" w:afterAutospacing="0" w:line="240" w:lineRule="auto"/>
      </w:pPr>
      <w:rPr>
        <w:b/>
        <w:bCs/>
        <w:color w:val="FFFFFF"/>
      </w:rPr>
      <w:tcPr>
        <w:tcBorders>
          <w:tl2br w:val="nil"/>
          <w:tr2bl w:val="nil"/>
        </w:tcBorders>
        <w:shd w:val="clear" w:color="auto" w:fill="4F81BD"/>
      </w:tcPr>
    </w:tblStylePr>
    <w:tblStylePr w:type="lastRow">
      <w:pPr>
        <w:spacing w:before="0" w:beforeLines="0" w:beforeAutospacing="0" w:after="0" w:afterLines="0" w:afterAutospacing="0" w:line="240" w:lineRule="auto"/>
      </w:pPr>
      <w:rPr>
        <w:b/>
        <w:bCs/>
      </w:r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cPr>
        <w:tcBorders>
          <w:top w:val="single" w:color="4F81BD" w:sz="8" w:space="0"/>
          <w:left w:val="single" w:color="4F81BD" w:sz="8" w:space="0"/>
          <w:bottom w:val="single" w:color="4F81BD" w:sz="8" w:space="0"/>
          <w:right w:val="single" w:color="4F81BD" w:sz="8" w:space="0"/>
        </w:tcBorders>
      </w:tcPr>
    </w:tblStylePr>
    <w:tblStylePr w:type="band1Horz">
      <w:rPr>
        <w:color w:val="auto"/>
      </w:rPr>
      <w:tcPr>
        <w:tcBorders>
          <w:top w:val="single" w:color="4F81BD" w:sz="8" w:space="0"/>
          <w:left w:val="single" w:color="4F81BD" w:sz="8" w:space="0"/>
          <w:bottom w:val="single" w:color="4F81BD" w:sz="8" w:space="0"/>
          <w:right w:val="single" w:color="4F81BD" w:sz="8" w:space="0"/>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3541">
    <w:name w:val="中等深浅底纹 2 - 强调文字颜色 1142"/>
    <w:basedOn w:val="88"/>
    <w:semiHidden/>
    <w:qFormat/>
    <w:uiPriority w:val="0"/>
    <w:rPr>
      <w:rFonts w:ascii="Calibri" w:hAnsi="Calibri" w:eastAsia="微软雅黑"/>
    </w:rPr>
    <w:tblPr>
      <w:tblBorders>
        <w:top w:val="single" w:color="auto" w:sz="18" w:space="0"/>
        <w:bottom w:val="single" w:color="auto" w:sz="18" w:space="0"/>
      </w:tblBorders>
    </w:tblPr>
    <w:tblStylePr w:type="firstRow">
      <w:pPr>
        <w:spacing w:before="0" w:beforeLines="0" w:beforeAutospacing="0" w:after="0" w:afterLines="0" w:afterAutospacing="0" w:line="240" w:lineRule="auto"/>
      </w:pPr>
      <w:rPr>
        <w:b/>
        <w:bCs/>
        <w:color w:val="FFFFFF"/>
      </w:rPr>
      <w:tcPr>
        <w:tcBorders>
          <w:top w:val="single" w:color="auto" w:sz="18" w:space="0"/>
          <w:left w:val="nil"/>
          <w:bottom w:val="single" w:color="auto" w:sz="18" w:space="0"/>
          <w:right w:val="nil"/>
          <w:insideH w:val="nil"/>
          <w:insideV w:val="nil"/>
        </w:tcBorders>
        <w:shd w:val="clear" w:color="auto" w:fill="4F81BD"/>
      </w:tcPr>
    </w:tblStylePr>
    <w:tblStylePr w:type="lastRow">
      <w:pPr>
        <w:spacing w:before="0" w:beforeLines="0" w:beforeAutospacing="0" w:after="0" w:afterLines="0" w:afterAutospacing="0" w:line="240" w:lineRule="auto"/>
      </w:pPr>
      <w:rPr>
        <w:color w:val="auto"/>
      </w:r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cPr>
        <w:tcBorders>
          <w:top w:val="nil"/>
          <w:left w:val="nil"/>
          <w:bottom w:val="single" w:color="auto" w:sz="18" w:space="0"/>
          <w:right w:val="nil"/>
          <w:insideH w:val="nil"/>
          <w:insideV w:val="nil"/>
        </w:tcBorders>
        <w:shd w:val="clear" w:color="auto" w:fill="4F81BD"/>
      </w:tcPr>
    </w:tblStylePr>
    <w:tblStylePr w:type="lastCol">
      <w:rPr>
        <w:b/>
        <w:bCs/>
        <w:color w:val="FFFFFF"/>
      </w:rPr>
      <w:tcPr>
        <w:tcBorders>
          <w:left w:val="nil"/>
          <w:right w:val="nil"/>
          <w:insideH w:val="nil"/>
          <w:insideV w:val="nil"/>
        </w:tcBorders>
        <w:shd w:val="clear" w:color="auto" w:fill="4F81BD"/>
      </w:tcPr>
    </w:tblStylePr>
    <w:tblStylePr w:type="band1Vert">
      <w:tcPr>
        <w:tcBorders>
          <w:left w:val="nil"/>
          <w:right w:val="nil"/>
          <w:insideH w:val="nil"/>
          <w:insideV w:val="nil"/>
        </w:tcBorders>
        <w:shd w:val="clear" w:color="auto" w:fill="D8D8D8"/>
      </w:tcPr>
    </w:tblStylePr>
    <w:tblStylePr w:type="band1Horz">
      <w:tcPr>
        <w:shd w:val="clear" w:color="auto" w:fill="D8D8D8"/>
      </w:tcPr>
    </w:tblStylePr>
    <w:tblStylePr w:type="neCell">
      <w:tcPr>
        <w:tcBorders>
          <w:top w:val="single" w:color="auto" w:sz="18" w:space="0"/>
          <w:left w:val="nil"/>
          <w:bottom w:val="single" w:color="auto" w:sz="18" w:space="0"/>
          <w:right w:val="nil"/>
          <w:insideH w:val="nil"/>
          <w:insideV w:val="nil"/>
        </w:tcBorders>
      </w:tcPr>
    </w:tblStylePr>
    <w:tblStylePr w:type="nwCell">
      <w:rPr>
        <w:color w:val="FFFFFF"/>
      </w:rPr>
      <w:tcPr>
        <w:tcBorders>
          <w:top w:val="single" w:color="auto" w:sz="18" w:space="0"/>
          <w:left w:val="nil"/>
          <w:bottom w:val="single" w:color="auto" w:sz="18" w:space="0"/>
          <w:right w:val="nil"/>
          <w:insideH w:val="nil"/>
          <w:insideV w:val="nil"/>
        </w:tcBorders>
      </w:tcPr>
    </w:tblStylePr>
  </w:style>
  <w:style w:type="table" w:customStyle="1" w:styleId="3542">
    <w:name w:val="浅色网格 - 强调文字颜色 1152"/>
    <w:basedOn w:val="88"/>
    <w:semiHidden/>
    <w:qFormat/>
    <w:uiPriority w:val="0"/>
    <w:rPr>
      <w:rFonts w:ascii="Calibri" w:hAnsi="Calibri" w:eastAsia="微软雅黑"/>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beforeLines="0" w:beforeAutospacing="0" w:after="0" w:afterLines="0" w:afterAutospacing="0" w:line="240" w:lineRule="auto"/>
      </w:pPr>
      <w:rPr>
        <w:rFonts w:hint="default" w:ascii="Helv" w:hAnsi="Helv" w:eastAsia="Arial Unicode MS" w:cs="Times New Roman"/>
        <w:b/>
        <w:bCs/>
      </w:rPr>
      <w:tcPr>
        <w:tcBorders>
          <w:top w:val="single" w:color="4F81BD" w:sz="8" w:space="0"/>
          <w:left w:val="single" w:color="4F81BD" w:sz="8" w:space="0"/>
          <w:bottom w:val="single" w:color="4F81BD" w:sz="18" w:space="0"/>
          <w:right w:val="single" w:color="4F81BD" w:sz="8" w:space="0"/>
          <w:insideH w:val="nil"/>
          <w:insideV w:val="single" w:sz="8" w:space="0"/>
        </w:tcBorders>
      </w:tcPr>
    </w:tblStylePr>
    <w:tblStylePr w:type="lastRow">
      <w:pPr>
        <w:spacing w:before="0" w:beforeLines="0" w:beforeAutospacing="0" w:after="0" w:afterLines="0" w:afterAutospacing="0" w:line="240" w:lineRule="auto"/>
      </w:pPr>
      <w:rPr>
        <w:rFonts w:hint="default" w:ascii="Helv" w:hAnsi="Helv" w:eastAsia="Arial Unicode MS" w:cs="Times New Roman"/>
        <w:b/>
        <w:bCs/>
      </w:r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hint="default" w:ascii="Helv" w:hAnsi="Helv" w:eastAsia="Arial Unicode MS" w:cs="Times New Roman"/>
        <w:b/>
        <w:bCs/>
      </w:rPr>
    </w:tblStylePr>
    <w:tblStylePr w:type="lastCol">
      <w:rPr>
        <w:rFonts w:hint="default" w:ascii="Helv" w:hAnsi="Helv" w:eastAsia="Arial Unicode MS" w:cs="Times New Roman"/>
        <w:b/>
        <w:bCs/>
      </w:rPr>
      <w:tcPr>
        <w:tcBorders>
          <w:top w:val="single" w:color="4F81BD" w:sz="8" w:space="0"/>
          <w:left w:val="single" w:color="4F81BD" w:sz="8" w:space="0"/>
          <w:bottom w:val="single" w:color="4F81BD" w:sz="8" w:space="0"/>
          <w:right w:val="single" w:color="4F81BD" w:sz="8" w:space="0"/>
        </w:tcBorders>
      </w:tcPr>
    </w:tblStylePr>
    <w:tblStylePr w:type="band1Vert">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customStyle="1" w:styleId="3543">
    <w:name w:val="浅色底纹142"/>
    <w:basedOn w:val="88"/>
    <w:semiHidden/>
    <w:qFormat/>
    <w:uiPriority w:val="0"/>
    <w:rPr>
      <w:rFonts w:ascii="Calibri" w:hAnsi="Calibri" w:eastAsia="微软雅黑"/>
      <w:color w:val="000000"/>
    </w:rPr>
    <w:tblPr>
      <w:tblBorders>
        <w:top w:val="single" w:color="000000" w:sz="8" w:space="0"/>
        <w:bottom w:val="single" w:color="000000" w:sz="8" w:space="0"/>
      </w:tblBorders>
    </w:tblPr>
    <w:tblStylePr w:type="firstRow">
      <w:pPr>
        <w:spacing w:before="0" w:beforeLines="0" w:beforeAutospacing="0" w:after="0" w:afterLines="0" w:afterAutospacing="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beforeLines="0" w:beforeAutospacing="0" w:after="0" w:afterLines="0" w:afterAutospacing="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3544">
    <w:name w:val="浅色网格 - 强调文字颜色 11142"/>
    <w:basedOn w:val="88"/>
    <w:semiHidden/>
    <w:qFormat/>
    <w:uiPriority w:val="0"/>
    <w:rPr>
      <w:rFonts w:ascii="Calibri" w:hAnsi="Calibri" w:eastAsia="微软雅黑"/>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beforeLines="0" w:beforeAutospacing="0" w:after="0" w:afterLines="0" w:afterAutospacing="0" w:line="240" w:lineRule="auto"/>
      </w:pPr>
      <w:rPr>
        <w:rFonts w:hint="default" w:ascii="Helv" w:hAnsi="Helv" w:eastAsia="Arial Unicode MS" w:cs="Times New Roman"/>
        <w:b/>
        <w:bCs/>
      </w:rPr>
      <w:tcPr>
        <w:tcBorders>
          <w:top w:val="single" w:color="4F81BD" w:sz="8" w:space="0"/>
          <w:left w:val="single" w:color="4F81BD" w:sz="8" w:space="0"/>
          <w:bottom w:val="single" w:color="4F81BD" w:sz="18" w:space="0"/>
          <w:right w:val="single" w:color="4F81BD" w:sz="8" w:space="0"/>
          <w:insideH w:val="nil"/>
          <w:insideV w:val="single" w:sz="8" w:space="0"/>
        </w:tcBorders>
      </w:tcPr>
    </w:tblStylePr>
    <w:tblStylePr w:type="lastRow">
      <w:pPr>
        <w:spacing w:before="0" w:beforeLines="0" w:beforeAutospacing="0" w:after="0" w:afterLines="0" w:afterAutospacing="0" w:line="240" w:lineRule="auto"/>
      </w:pPr>
      <w:rPr>
        <w:rFonts w:hint="default" w:ascii="Helv" w:hAnsi="Helv" w:eastAsia="Arial Unicode MS" w:cs="Times New Roman"/>
        <w:b/>
        <w:bCs/>
      </w:r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hint="default" w:ascii="Helv" w:hAnsi="Helv" w:eastAsia="Arial Unicode MS" w:cs="Times New Roman"/>
        <w:b/>
        <w:bCs/>
      </w:rPr>
    </w:tblStylePr>
    <w:tblStylePr w:type="lastCol">
      <w:rPr>
        <w:rFonts w:hint="default" w:ascii="Helv" w:hAnsi="Helv" w:eastAsia="Arial Unicode MS" w:cs="Times New Roman"/>
        <w:b/>
        <w:bCs/>
      </w:rPr>
      <w:tcPr>
        <w:tcBorders>
          <w:top w:val="single" w:color="4F81BD" w:sz="8" w:space="0"/>
          <w:left w:val="single" w:color="4F81BD" w:sz="8" w:space="0"/>
          <w:bottom w:val="single" w:color="4F81BD" w:sz="8" w:space="0"/>
          <w:right w:val="single" w:color="4F81BD" w:sz="8" w:space="0"/>
        </w:tcBorders>
      </w:tcPr>
    </w:tblStylePr>
    <w:tblStylePr w:type="band1Vert">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customStyle="1" w:styleId="3545">
    <w:name w:val="网格型1442"/>
    <w:basedOn w:val="88"/>
    <w:qFormat/>
    <w:uiPriority w:val="59"/>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546">
    <w:name w:val="网格型11142"/>
    <w:basedOn w:val="88"/>
    <w:qFormat/>
    <w:uiPriority w:val="59"/>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547">
    <w:name w:val="网格型1042"/>
    <w:basedOn w:val="88"/>
    <w:qFormat/>
    <w:uiPriority w:val="5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548">
    <w:name w:val="简明型 1242"/>
    <w:basedOn w:val="88"/>
    <w:qFormat/>
    <w:uiPriority w:val="0"/>
    <w:pPr>
      <w:widowControl w:val="0"/>
      <w:adjustRightInd w:val="0"/>
      <w:snapToGrid w:val="0"/>
      <w:spacing w:line="300" w:lineRule="auto"/>
      <w:ind w:firstLine="200" w:firstLineChars="200"/>
      <w:jc w:val="both"/>
    </w:pPr>
    <w:rPr>
      <w:rFonts w:ascii="Cambria" w:hAnsi="Cambria"/>
    </w:rPr>
    <w:tblPr>
      <w:tblBorders>
        <w:top w:val="single" w:color="008000" w:sz="12" w:space="0"/>
        <w:bottom w:val="single" w:color="008000" w:sz="12" w:space="0"/>
      </w:tblBorders>
    </w:tbl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3549">
    <w:name w:val="网格型 5242"/>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3550">
    <w:name w:val="网格型 8242"/>
    <w:basedOn w:val="88"/>
    <w:qFormat/>
    <w:uiPriority w:val="0"/>
    <w:pPr>
      <w:widowControl w:val="0"/>
      <w:ind w:firstLine="200" w:firstLineChars="200"/>
      <w:jc w:val="both"/>
    </w:pPr>
    <w:rPr>
      <w:rFonts w:ascii="Cambria" w:hAnsi="Cambria"/>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3551">
    <w:name w:val="网格型1542"/>
    <w:basedOn w:val="88"/>
    <w:qFormat/>
    <w:uiPriority w:val="0"/>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552">
    <w:name w:val="网格型11242"/>
    <w:basedOn w:val="88"/>
    <w:qFormat/>
    <w:uiPriority w:val="0"/>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553">
    <w:name w:val="表三维效果 1142"/>
    <w:basedOn w:val="88"/>
    <w:qFormat/>
    <w:uiPriority w:val="0"/>
    <w:pPr>
      <w:widowControl w:val="0"/>
      <w:jc w:val="both"/>
    </w:p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3554">
    <w:name w:val="表三维效果 2142"/>
    <w:basedOn w:val="88"/>
    <w:qFormat/>
    <w:uiPriority w:val="0"/>
    <w:pPr>
      <w:widowControl w:val="0"/>
      <w:jc w:val="both"/>
    </w:p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3555">
    <w:name w:val="表三维效果 3142"/>
    <w:basedOn w:val="88"/>
    <w:qFormat/>
    <w:uiPriority w:val="0"/>
    <w:pPr>
      <w:widowControl w:val="0"/>
      <w:jc w:val="both"/>
    </w:p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3556">
    <w:name w:val="网格表 1 浅色242"/>
    <w:basedOn w:val="88"/>
    <w:qFormat/>
    <w:uiPriority w:val="46"/>
    <w:rPr>
      <w:rFonts w:ascii="Calibri" w:hAnsi="Calibri"/>
    </w:rPr>
    <w:tblPr>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Pr>
    <w:tblStylePr w:type="firstRow">
      <w:rPr>
        <w:b/>
        <w:bCs/>
      </w:rPr>
      <w:tcPr>
        <w:tcBorders>
          <w:bottom w:val="single" w:color="666666" w:sz="12" w:space="0"/>
        </w:tcBorders>
      </w:tcPr>
    </w:tblStylePr>
    <w:tblStylePr w:type="lastRow">
      <w:rPr>
        <w:b/>
        <w:bCs/>
      </w:rPr>
      <w:tcPr>
        <w:tcBorders>
          <w:top w:val="double" w:color="666666" w:sz="2" w:space="0"/>
        </w:tcBorders>
      </w:tcPr>
    </w:tblStylePr>
    <w:tblStylePr w:type="firstCol">
      <w:rPr>
        <w:b/>
        <w:bCs/>
      </w:rPr>
    </w:tblStylePr>
    <w:tblStylePr w:type="lastCol">
      <w:rPr>
        <w:b/>
        <w:bCs/>
      </w:rPr>
    </w:tblStylePr>
  </w:style>
  <w:style w:type="table" w:customStyle="1" w:styleId="3557">
    <w:name w:val="无格式表格 2342"/>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3558">
    <w:name w:val="网格表 5 深色 - 着色 3342"/>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DEDE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A5A5A5"/>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A5A5A5"/>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A5A5A5"/>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A5A5A5"/>
      </w:tcPr>
    </w:tblStylePr>
    <w:tblStylePr w:type="band1Vert">
      <w:tcPr>
        <w:shd w:val="clear" w:color="auto" w:fill="DBDBDB"/>
      </w:tcPr>
    </w:tblStylePr>
    <w:tblStylePr w:type="band1Horz">
      <w:tcPr>
        <w:shd w:val="clear" w:color="auto" w:fill="DBDBDB"/>
      </w:tcPr>
    </w:tblStylePr>
  </w:style>
  <w:style w:type="table" w:customStyle="1" w:styleId="3559">
    <w:name w:val="清单表 4 - 着色 3342"/>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tcBorders>
        <w:shd w:val="clear" w:color="auto" w:fill="A5A5A5"/>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3560">
    <w:name w:val="网格表 6 彩色 - 着色 3342"/>
    <w:basedOn w:val="88"/>
    <w:qFormat/>
    <w:uiPriority w:val="51"/>
    <w:rPr>
      <w:color w:val="7B7B7B"/>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rPr>
      <w:tcPr>
        <w:tcBorders>
          <w:bottom w:val="single" w:color="C9C9C9" w:sz="12" w:space="0"/>
        </w:tcBorders>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3561">
    <w:name w:val="网格型浅色342"/>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3562">
    <w:name w:val="网格型1642"/>
    <w:basedOn w:val="8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563">
    <w:name w:val="无格式表格 2442"/>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3564">
    <w:name w:val="网格型1742"/>
    <w:basedOn w:val="88"/>
    <w:qFormat/>
    <w:uiPriority w:val="0"/>
    <w:rPr>
      <w:rFonts w:eastAsia="Times New Roman"/>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565">
    <w:name w:val="网格型2242"/>
    <w:basedOn w:val="88"/>
    <w:qFormat/>
    <w:uiPriority w:val="39"/>
    <w:rPr>
      <w:rFonts w:eastAsia="Times New Roman"/>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566">
    <w:name w:val="网格型3242"/>
    <w:basedOn w:val="88"/>
    <w:qFormat/>
    <w:uiPriority w:val="0"/>
    <w:rPr>
      <w:rFonts w:eastAsia="Times New Roman"/>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567">
    <w:name w:val="网格型4142"/>
    <w:basedOn w:val="88"/>
    <w:qFormat/>
    <w:uiPriority w:val="5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568">
    <w:name w:val="简明型 1342"/>
    <w:basedOn w:val="88"/>
    <w:qFormat/>
    <w:uiPriority w:val="0"/>
    <w:pPr>
      <w:widowControl w:val="0"/>
      <w:spacing w:line="300" w:lineRule="auto"/>
      <w:jc w:val="both"/>
    </w:pPr>
    <w:tblPr>
      <w:tblBorders>
        <w:top w:val="single" w:color="008000" w:sz="12" w:space="0"/>
        <w:bottom w:val="single" w:color="008000" w:sz="12" w:space="0"/>
      </w:tblBorders>
    </w:tbl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3569">
    <w:name w:val="网格表 4 - 着色 6242"/>
    <w:basedOn w:val="88"/>
    <w:qFormat/>
    <w:uiPriority w:val="49"/>
    <w:tblPr>
      <w:tblBorders>
        <w:top w:val="single" w:color="A8D08D" w:sz="4" w:space="0"/>
        <w:left w:val="single" w:color="A8D08D" w:sz="4" w:space="0"/>
        <w:bottom w:val="single" w:color="A8D08D" w:sz="4" w:space="0"/>
        <w:right w:val="single" w:color="A8D08D" w:sz="4" w:space="0"/>
        <w:insideH w:val="single" w:color="A8D08D" w:sz="4" w:space="0"/>
        <w:insideV w:val="single" w:color="A8D08D" w:sz="4" w:space="0"/>
      </w:tblBorders>
    </w:tblPr>
    <w:tblStylePr w:type="firstRow">
      <w:rPr>
        <w:b/>
        <w:bCs/>
        <w:color w:val="FFFFFF"/>
      </w:rPr>
      <w:tcPr>
        <w:tcBorders>
          <w:top w:val="single" w:color="70AD47" w:sz="4" w:space="0"/>
          <w:left w:val="single" w:color="70AD47" w:sz="4" w:space="0"/>
          <w:bottom w:val="single" w:color="70AD47" w:sz="4" w:space="0"/>
          <w:right w:val="single" w:color="70AD47" w:sz="4" w:space="0"/>
          <w:insideH w:val="nil"/>
          <w:insideV w:val="nil"/>
        </w:tcBorders>
        <w:shd w:val="clear" w:color="auto" w:fill="70AD47"/>
      </w:tcPr>
    </w:tblStylePr>
    <w:tblStylePr w:type="lastRow">
      <w:rPr>
        <w:b/>
        <w:bCs/>
      </w:rPr>
      <w:tcPr>
        <w:tcBorders>
          <w:top w:val="double" w:color="70AD47" w:sz="4" w:space="0"/>
        </w:tcBorders>
      </w:tcPr>
    </w:tblStylePr>
    <w:tblStylePr w:type="firstCol">
      <w:rPr>
        <w:b/>
        <w:bCs/>
      </w:rPr>
    </w:tblStylePr>
    <w:tblStylePr w:type="lastCol">
      <w:rPr>
        <w:b/>
        <w:bCs/>
      </w:rPr>
    </w:tblStylePr>
    <w:tblStylePr w:type="band1Vert">
      <w:tcPr>
        <w:shd w:val="clear" w:color="auto" w:fill="E2EFD9"/>
      </w:tcPr>
    </w:tblStylePr>
    <w:tblStylePr w:type="band1Horz">
      <w:tcPr>
        <w:shd w:val="clear" w:color="auto" w:fill="E2EFD9"/>
      </w:tcPr>
    </w:tblStylePr>
  </w:style>
  <w:style w:type="table" w:customStyle="1" w:styleId="3570">
    <w:name w:val="网格型 8342"/>
    <w:basedOn w:val="88"/>
    <w:qFormat/>
    <w:uiPriority w:val="0"/>
    <w:pPr>
      <w:widowControl w:val="0"/>
      <w:spacing w:line="300" w:lineRule="auto"/>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3571">
    <w:name w:val="网格表 4 - 着色 3242"/>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insideV w:val="nil"/>
        </w:tcBorders>
        <w:shd w:val="clear" w:color="auto" w:fill="A5A5A5"/>
      </w:tcPr>
    </w:tblStylePr>
    <w:tblStylePr w:type="lastRow">
      <w:rPr>
        <w:b/>
        <w:bCs/>
      </w:rPr>
      <w:tcPr>
        <w:tcBorders>
          <w:top w:val="double" w:color="A5A5A5"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3572">
    <w:name w:val="网格型 5342"/>
    <w:basedOn w:val="88"/>
    <w:qFormat/>
    <w:uiPriority w:val="0"/>
    <w:pPr>
      <w:widowControl w:val="0"/>
      <w:spacing w:line="400" w:lineRule="exact"/>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3573">
    <w:name w:val="网格表 5 深色 - 着色 3442"/>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DEDE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A5A5A5"/>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A5A5A5"/>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A5A5A5"/>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A5A5A5"/>
      </w:tcPr>
    </w:tblStylePr>
    <w:tblStylePr w:type="band1Vert">
      <w:tcPr>
        <w:shd w:val="clear" w:color="auto" w:fill="DBDBDB"/>
      </w:tcPr>
    </w:tblStylePr>
    <w:tblStylePr w:type="band1Horz">
      <w:tcPr>
        <w:shd w:val="clear" w:color="auto" w:fill="DBDBDB"/>
      </w:tcPr>
    </w:tblStylePr>
  </w:style>
  <w:style w:type="table" w:customStyle="1" w:styleId="3574">
    <w:name w:val="清单表 4 - 着色 3442"/>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tcBorders>
        <w:shd w:val="clear" w:color="auto" w:fill="A5A5A5"/>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3575">
    <w:name w:val="网格表 6 彩色 - 着色 3442"/>
    <w:basedOn w:val="88"/>
    <w:qFormat/>
    <w:uiPriority w:val="51"/>
    <w:rPr>
      <w:color w:val="7B7B7B"/>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rPr>
      <w:tcPr>
        <w:tcBorders>
          <w:bottom w:val="single" w:color="C9C9C9" w:sz="12" w:space="0"/>
        </w:tcBorders>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3576">
    <w:name w:val="网格型浅色442"/>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3577">
    <w:name w:val="网格型11342"/>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578">
    <w:name w:val="网格型12142"/>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579">
    <w:name w:val="MTEBNumberedEquation42"/>
    <w:basedOn w:val="88"/>
    <w:qFormat/>
    <w:uiPriority w:val="0"/>
  </w:style>
  <w:style w:type="table" w:customStyle="1" w:styleId="3580">
    <w:name w:val="通信表42"/>
    <w:basedOn w:val="88"/>
    <w:qFormat/>
    <w:uiPriority w:val="0"/>
    <w:tblPr>
      <w:tblBorders>
        <w:top w:val="single" w:color="auto" w:sz="6" w:space="0"/>
        <w:bottom w:val="single" w:color="auto" w:sz="6" w:space="0"/>
      </w:tblBorders>
    </w:tblPr>
    <w:tblStylePr w:type="firstRow">
      <w:tcPr>
        <w:tcBorders>
          <w:bottom w:val="single" w:color="auto" w:sz="4" w:space="0"/>
        </w:tcBorders>
      </w:tcPr>
    </w:tblStylePr>
  </w:style>
  <w:style w:type="character" w:customStyle="1" w:styleId="3581">
    <w:name w:val="未处理的提及3"/>
    <w:basedOn w:val="140"/>
    <w:semiHidden/>
    <w:unhideWhenUsed/>
    <w:qFormat/>
    <w:uiPriority w:val="99"/>
    <w:rPr>
      <w:color w:val="605E5C"/>
      <w:shd w:val="clear" w:color="auto" w:fill="E1DFDD"/>
    </w:rPr>
  </w:style>
  <w:style w:type="table" w:customStyle="1" w:styleId="3582">
    <w:name w:val="网格型291"/>
    <w:basedOn w:val="8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583">
    <w:name w:val="彩色型 151"/>
    <w:basedOn w:val="88"/>
    <w:qFormat/>
    <w:uiPriority w:val="0"/>
    <w:pPr>
      <w:widowControl w:val="0"/>
      <w:ind w:firstLine="200" w:firstLineChars="200"/>
      <w:jc w:val="both"/>
    </w:pPr>
    <w:rPr>
      <w:rFonts w:ascii="Cambria" w:hAnsi="Cambria"/>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3584">
    <w:name w:val="彩色型 251"/>
    <w:basedOn w:val="88"/>
    <w:qFormat/>
    <w:uiPriority w:val="0"/>
    <w:pPr>
      <w:widowControl w:val="0"/>
      <w:ind w:firstLine="200" w:firstLineChars="200"/>
      <w:jc w:val="both"/>
    </w:pPr>
    <w:rPr>
      <w:rFonts w:ascii="Cambria" w:hAnsi="Cambria"/>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3585">
    <w:name w:val="彩色型 351"/>
    <w:basedOn w:val="88"/>
    <w:qFormat/>
    <w:uiPriority w:val="0"/>
    <w:pPr>
      <w:widowControl w:val="0"/>
      <w:ind w:firstLine="200" w:firstLineChars="200"/>
      <w:jc w:val="both"/>
    </w:pPr>
    <w:rPr>
      <w:rFonts w:ascii="Cambria" w:hAnsi="Cambria"/>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table" w:customStyle="1" w:styleId="3586">
    <w:name w:val="典雅型51"/>
    <w:basedOn w:val="88"/>
    <w:qFormat/>
    <w:uiPriority w:val="0"/>
    <w:pPr>
      <w:widowControl w:val="0"/>
      <w:ind w:firstLine="200" w:firstLineChars="200"/>
      <w:jc w:val="both"/>
    </w:pPr>
    <w:rPr>
      <w:rFonts w:ascii="Cambria" w:hAnsi="Cambria"/>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cPr>
        <w:tcBorders>
          <w:tl2br w:val="nil"/>
          <w:tr2bl w:val="nil"/>
        </w:tcBorders>
      </w:tcPr>
    </w:tblStylePr>
  </w:style>
  <w:style w:type="table" w:customStyle="1" w:styleId="3587">
    <w:name w:val="古典型 151"/>
    <w:basedOn w:val="88"/>
    <w:qFormat/>
    <w:uiPriority w:val="0"/>
    <w:pPr>
      <w:widowControl w:val="0"/>
      <w:spacing w:line="300" w:lineRule="auto"/>
      <w:jc w:val="both"/>
    </w:pPr>
    <w:tblPr>
      <w:tblBorders>
        <w:top w:val="single" w:color="000000" w:sz="12" w:space="0"/>
        <w:bottom w:val="single" w:color="000000" w:sz="12" w:space="0"/>
      </w:tblBorders>
    </w:tblPr>
    <w:tcPr>
      <w:shd w:val="clear" w:color="auto" w:fill="auto"/>
    </w:tc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3588">
    <w:name w:val="古典型 251"/>
    <w:basedOn w:val="88"/>
    <w:qFormat/>
    <w:uiPriority w:val="0"/>
    <w:pPr>
      <w:widowControl w:val="0"/>
      <w:ind w:firstLine="200" w:firstLineChars="200"/>
      <w:jc w:val="both"/>
    </w:pPr>
    <w:rPr>
      <w:rFonts w:ascii="Cambria" w:hAnsi="Cambria"/>
    </w:rPr>
    <w:tblPr>
      <w:tblBorders>
        <w:top w:val="single" w:color="000000" w:sz="12" w:space="0"/>
        <w:bottom w:val="single" w:color="000000" w:sz="12" w:space="0"/>
      </w:tblBorders>
    </w:tblPr>
    <w:tcPr>
      <w:shd w:val="clear" w:color="auto" w:fill="auto"/>
    </w:tc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3589">
    <w:name w:val="古典型 351"/>
    <w:basedOn w:val="88"/>
    <w:qFormat/>
    <w:uiPriority w:val="0"/>
    <w:pPr>
      <w:widowControl w:val="0"/>
      <w:ind w:firstLine="200" w:firstLineChars="200"/>
      <w:jc w:val="both"/>
    </w:pPr>
    <w:rPr>
      <w:rFonts w:ascii="Cambria" w:hAnsi="Cambria"/>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3590">
    <w:name w:val="古典型 451"/>
    <w:basedOn w:val="88"/>
    <w:qFormat/>
    <w:uiPriority w:val="0"/>
    <w:pPr>
      <w:widowControl w:val="0"/>
      <w:ind w:firstLine="200" w:firstLineChars="200"/>
      <w:jc w:val="both"/>
    </w:pPr>
    <w:rPr>
      <w:rFonts w:ascii="Cambria" w:hAnsi="Cambria"/>
    </w:r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table" w:customStyle="1" w:styleId="3591">
    <w:name w:val="简明型 181"/>
    <w:basedOn w:val="88"/>
    <w:qFormat/>
    <w:uiPriority w:val="0"/>
    <w:pPr>
      <w:widowControl w:val="0"/>
      <w:spacing w:line="300" w:lineRule="auto"/>
      <w:jc w:val="both"/>
    </w:pPr>
    <w:tblPr>
      <w:tblBorders>
        <w:top w:val="single" w:color="008000" w:sz="12" w:space="0"/>
        <w:bottom w:val="single" w:color="008000" w:sz="12" w:space="0"/>
      </w:tblBorders>
    </w:tbl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3592">
    <w:name w:val="简明型 251"/>
    <w:basedOn w:val="88"/>
    <w:qFormat/>
    <w:uiPriority w:val="0"/>
    <w:pPr>
      <w:widowControl w:val="0"/>
      <w:spacing w:line="300" w:lineRule="auto"/>
      <w:jc w:val="both"/>
    </w:p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3593">
    <w:name w:val="简明型 351"/>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cPr>
        <w:tcBorders>
          <w:tl2br w:val="nil"/>
          <w:tr2bl w:val="nil"/>
        </w:tcBorders>
        <w:shd w:val="solid" w:color="000000" w:fill="FFFFFF"/>
      </w:tcPr>
    </w:tblStylePr>
  </w:style>
  <w:style w:type="table" w:customStyle="1" w:styleId="3594">
    <w:name w:val="精巧型 151"/>
    <w:basedOn w:val="88"/>
    <w:qFormat/>
    <w:uiPriority w:val="0"/>
    <w:pPr>
      <w:widowControl w:val="0"/>
      <w:ind w:firstLine="200" w:firstLineChars="200"/>
      <w:jc w:val="both"/>
    </w:pPr>
    <w:rPr>
      <w:rFonts w:ascii="Cambria" w:hAnsi="Cambria"/>
    </w:r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3595">
    <w:name w:val="精巧型 251"/>
    <w:basedOn w:val="88"/>
    <w:qFormat/>
    <w:uiPriority w:val="0"/>
    <w:pPr>
      <w:widowControl w:val="0"/>
      <w:ind w:firstLine="200" w:firstLineChars="200"/>
      <w:jc w:val="both"/>
    </w:pPr>
    <w:rPr>
      <w:rFonts w:ascii="Cambria" w:hAnsi="Cambria"/>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3596">
    <w:name w:val="立体型 151"/>
    <w:basedOn w:val="88"/>
    <w:qFormat/>
    <w:uiPriority w:val="0"/>
    <w:pPr>
      <w:widowControl w:val="0"/>
      <w:ind w:firstLine="200" w:firstLineChars="200"/>
      <w:jc w:val="both"/>
    </w:pPr>
    <w:rPr>
      <w:rFonts w:ascii="Cambria" w:hAnsi="Cambria"/>
    </w:r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3597">
    <w:name w:val="立体型 251"/>
    <w:basedOn w:val="88"/>
    <w:qFormat/>
    <w:uiPriority w:val="0"/>
    <w:pPr>
      <w:widowControl w:val="0"/>
      <w:ind w:firstLine="200" w:firstLineChars="200"/>
      <w:jc w:val="both"/>
    </w:pPr>
    <w:rPr>
      <w:rFonts w:ascii="Cambria" w:hAnsi="Cambria"/>
    </w:r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3598">
    <w:name w:val="立体型 351"/>
    <w:basedOn w:val="88"/>
    <w:qFormat/>
    <w:uiPriority w:val="0"/>
    <w:pPr>
      <w:widowControl w:val="0"/>
      <w:ind w:firstLine="200" w:firstLineChars="200"/>
      <w:jc w:val="both"/>
    </w:pPr>
    <w:rPr>
      <w:rFonts w:ascii="Cambria" w:hAnsi="Cambria"/>
    </w:r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3599">
    <w:name w:val="列表型 151"/>
    <w:basedOn w:val="88"/>
    <w:qFormat/>
    <w:uiPriority w:val="0"/>
    <w:pPr>
      <w:widowControl w:val="0"/>
      <w:ind w:firstLine="200" w:firstLineChars="200"/>
      <w:jc w:val="both"/>
    </w:pPr>
    <w:rPr>
      <w:rFonts w:ascii="Cambria" w:hAnsi="Cambria"/>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3600">
    <w:name w:val="列表型 251"/>
    <w:basedOn w:val="88"/>
    <w:qFormat/>
    <w:uiPriority w:val="0"/>
    <w:pPr>
      <w:widowControl w:val="0"/>
      <w:ind w:firstLine="200" w:firstLineChars="200"/>
      <w:jc w:val="both"/>
    </w:pPr>
    <w:rPr>
      <w:rFonts w:ascii="Cambria" w:hAnsi="Cambria"/>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3601">
    <w:name w:val="列表型 351"/>
    <w:basedOn w:val="88"/>
    <w:qFormat/>
    <w:uiPriority w:val="0"/>
    <w:pPr>
      <w:widowControl w:val="0"/>
      <w:ind w:firstLine="200" w:firstLineChars="200"/>
      <w:jc w:val="both"/>
    </w:pPr>
    <w:rPr>
      <w:rFonts w:ascii="Cambria" w:hAnsi="Cambria"/>
    </w:r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3602">
    <w:name w:val="列表型 451"/>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cPr>
        <w:tcBorders>
          <w:bottom w:val="single" w:color="000000" w:sz="12" w:space="0"/>
          <w:tl2br w:val="nil"/>
          <w:tr2bl w:val="nil"/>
        </w:tcBorders>
        <w:shd w:val="solid" w:color="808080" w:fill="FFFFFF"/>
      </w:tcPr>
    </w:tblStylePr>
  </w:style>
  <w:style w:type="table" w:customStyle="1" w:styleId="3603">
    <w:name w:val="列表型 551"/>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3604">
    <w:name w:val="列表型 651"/>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tblStylePr w:type="nwCell">
      <w:tcPr>
        <w:tcBorders>
          <w:tl2br w:val="single" w:color="000000" w:sz="6" w:space="0"/>
          <w:tr2bl w:val="nil"/>
        </w:tcBorders>
      </w:tcPr>
    </w:tblStylePr>
  </w:style>
  <w:style w:type="table" w:customStyle="1" w:styleId="3605">
    <w:name w:val="列表型 751"/>
    <w:basedOn w:val="88"/>
    <w:qFormat/>
    <w:uiPriority w:val="0"/>
    <w:pPr>
      <w:widowControl w:val="0"/>
      <w:ind w:firstLine="200" w:firstLineChars="200"/>
      <w:jc w:val="both"/>
    </w:pPr>
    <w:rPr>
      <w:rFonts w:ascii="Cambria" w:hAnsi="Cambria"/>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3606">
    <w:name w:val="列表型 851"/>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tblStylePr w:type="nwCell">
      <w:tcPr>
        <w:tcBorders>
          <w:tl2br w:val="single" w:color="auto" w:sz="6" w:space="0"/>
          <w:tr2bl w:val="nil"/>
        </w:tcBorders>
      </w:tcPr>
    </w:tblStylePr>
  </w:style>
  <w:style w:type="table" w:customStyle="1" w:styleId="3607">
    <w:name w:val="流行型51"/>
    <w:basedOn w:val="88"/>
    <w:qFormat/>
    <w:uiPriority w:val="0"/>
    <w:pPr>
      <w:widowControl w:val="0"/>
      <w:ind w:firstLine="200" w:firstLineChars="200"/>
      <w:jc w:val="both"/>
    </w:pPr>
    <w:rPr>
      <w:rFonts w:ascii="Cambria" w:hAnsi="Cambria"/>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3608">
    <w:name w:val="竖列型 151"/>
    <w:basedOn w:val="88"/>
    <w:qFormat/>
    <w:uiPriority w:val="0"/>
    <w:pPr>
      <w:widowControl w:val="0"/>
      <w:ind w:firstLine="200" w:firstLineChars="200"/>
      <w:jc w:val="both"/>
    </w:pPr>
    <w:rPr>
      <w:rFonts w:ascii="Cambria" w:hAnsi="Cambria"/>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3609">
    <w:name w:val="竖列型 251"/>
    <w:basedOn w:val="88"/>
    <w:qFormat/>
    <w:uiPriority w:val="0"/>
    <w:pPr>
      <w:widowControl w:val="0"/>
      <w:ind w:firstLine="200" w:firstLineChars="200"/>
      <w:jc w:val="both"/>
    </w:pPr>
    <w:rPr>
      <w:rFonts w:ascii="Cambria" w:hAnsi="Cambria"/>
      <w:b/>
      <w:bCs/>
    </w:r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3610">
    <w:name w:val="竖列型 351"/>
    <w:basedOn w:val="88"/>
    <w:qFormat/>
    <w:uiPriority w:val="0"/>
    <w:pPr>
      <w:widowControl w:val="0"/>
      <w:ind w:firstLine="200" w:firstLineChars="200"/>
      <w:jc w:val="both"/>
    </w:pPr>
    <w:rPr>
      <w:rFonts w:ascii="Cambria" w:hAnsi="Cambria"/>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3611">
    <w:name w:val="竖列型 451"/>
    <w:basedOn w:val="88"/>
    <w:qFormat/>
    <w:uiPriority w:val="0"/>
    <w:pPr>
      <w:widowControl w:val="0"/>
      <w:ind w:firstLine="200" w:firstLineChars="200"/>
      <w:jc w:val="both"/>
    </w:pPr>
    <w:rPr>
      <w:rFonts w:ascii="Cambria" w:hAnsi="Cambria"/>
    </w:r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3612">
    <w:name w:val="竖列型 551"/>
    <w:basedOn w:val="88"/>
    <w:qFormat/>
    <w:uiPriority w:val="0"/>
    <w:pPr>
      <w:widowControl w:val="0"/>
      <w:ind w:firstLine="200" w:firstLineChars="200"/>
      <w:jc w:val="both"/>
    </w:pPr>
    <w:rPr>
      <w:rFonts w:ascii="Cambria" w:hAnsi="Cambria"/>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3613">
    <w:name w:val="网格型 151"/>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cPr>
        <w:tcBorders>
          <w:tl2br w:val="nil"/>
          <w:tr2bl w:val="nil"/>
        </w:tcBorders>
      </w:tcPr>
    </w:tblStylePr>
    <w:tblStylePr w:type="lastCol">
      <w:rPr>
        <w:i/>
        <w:iCs/>
      </w:rPr>
      <w:tcPr>
        <w:tcBorders>
          <w:tl2br w:val="nil"/>
          <w:tr2bl w:val="nil"/>
        </w:tcBorders>
      </w:tcPr>
    </w:tblStylePr>
    <w:tblStylePr w:type="nwCell">
      <w:tcPr>
        <w:tcBorders>
          <w:tl2br w:val="single" w:color="000000" w:sz="6" w:space="0"/>
          <w:tr2bl w:val="nil"/>
        </w:tcBorders>
      </w:tcPr>
    </w:tblStylePr>
  </w:style>
  <w:style w:type="table" w:customStyle="1" w:styleId="3614">
    <w:name w:val="网格型 251"/>
    <w:basedOn w:val="88"/>
    <w:qFormat/>
    <w:uiPriority w:val="0"/>
    <w:pPr>
      <w:widowControl w:val="0"/>
      <w:ind w:firstLine="200" w:firstLineChars="200"/>
      <w:jc w:val="both"/>
    </w:pPr>
    <w:rPr>
      <w:rFonts w:ascii="Cambria" w:hAnsi="Cambria"/>
    </w:rPr>
    <w:tblPr>
      <w:tblBorders>
        <w:insideH w:val="single" w:color="000000" w:sz="6" w:space="0"/>
        <w:insideV w:val="single" w:color="000000" w:sz="6" w:space="0"/>
      </w:tblBorders>
    </w:tblPr>
    <w:tcPr>
      <w:shd w:val="clear" w:color="auto" w:fill="auto"/>
    </w:tc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3615">
    <w:name w:val="网格型 351"/>
    <w:basedOn w:val="88"/>
    <w:qFormat/>
    <w:uiPriority w:val="0"/>
    <w:pPr>
      <w:widowControl w:val="0"/>
      <w:ind w:firstLine="200" w:firstLineChars="200"/>
      <w:jc w:val="both"/>
    </w:pPr>
    <w:rPr>
      <w:rFonts w:ascii="Cambria" w:hAnsi="Cambria"/>
    </w:r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3616">
    <w:name w:val="网格型 451"/>
    <w:basedOn w:val="88"/>
    <w:qFormat/>
    <w:uiPriority w:val="0"/>
    <w:pPr>
      <w:widowControl w:val="0"/>
      <w:ind w:firstLine="200" w:firstLineChars="200"/>
      <w:jc w:val="both"/>
    </w:pPr>
    <w:rPr>
      <w:rFonts w:ascii="Cambria" w:hAnsi="Cambria"/>
    </w:r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3617">
    <w:name w:val="网格型 581"/>
    <w:basedOn w:val="88"/>
    <w:qFormat/>
    <w:uiPriority w:val="0"/>
    <w:pPr>
      <w:widowControl w:val="0"/>
      <w:spacing w:line="400" w:lineRule="exact"/>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3618">
    <w:name w:val="网格型 651"/>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3619">
    <w:name w:val="网格型 751"/>
    <w:basedOn w:val="88"/>
    <w:qFormat/>
    <w:uiPriority w:val="0"/>
    <w:pPr>
      <w:widowControl w:val="0"/>
      <w:ind w:firstLine="200" w:firstLineChars="200"/>
      <w:jc w:val="both"/>
    </w:pPr>
    <w:rPr>
      <w:rFonts w:ascii="Cambria" w:hAnsi="Cambria"/>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3620">
    <w:name w:val="网格型 881"/>
    <w:basedOn w:val="88"/>
    <w:qFormat/>
    <w:uiPriority w:val="0"/>
    <w:pPr>
      <w:widowControl w:val="0"/>
      <w:spacing w:line="300" w:lineRule="auto"/>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3621">
    <w:name w:val="网页型 151"/>
    <w:basedOn w:val="88"/>
    <w:qFormat/>
    <w:uiPriority w:val="0"/>
    <w:pPr>
      <w:widowControl w:val="0"/>
      <w:ind w:firstLine="200" w:firstLineChars="200"/>
      <w:jc w:val="both"/>
    </w:pPr>
    <w:rPr>
      <w:rFonts w:ascii="Cambria" w:hAnsi="Cambria"/>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3622">
    <w:name w:val="网页型 251"/>
    <w:basedOn w:val="88"/>
    <w:qFormat/>
    <w:uiPriority w:val="0"/>
    <w:pPr>
      <w:widowControl w:val="0"/>
      <w:ind w:firstLine="200" w:firstLineChars="200"/>
      <w:jc w:val="both"/>
    </w:pPr>
    <w:rPr>
      <w:rFonts w:ascii="Cambria" w:hAnsi="Cambria"/>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3623">
    <w:name w:val="网页型 351"/>
    <w:basedOn w:val="88"/>
    <w:qFormat/>
    <w:uiPriority w:val="0"/>
    <w:pPr>
      <w:widowControl w:val="0"/>
      <w:ind w:firstLine="200" w:firstLineChars="200"/>
      <w:jc w:val="both"/>
    </w:pPr>
    <w:rPr>
      <w:rFonts w:ascii="Cambria" w:hAnsi="Cambria"/>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3624">
    <w:name w:val="专业型51"/>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cPr>
        <w:tcBorders>
          <w:tl2br w:val="nil"/>
          <w:tr2bl w:val="nil"/>
        </w:tcBorders>
        <w:shd w:val="solid" w:color="000000" w:fill="FFFFFF"/>
      </w:tcPr>
    </w:tblStylePr>
  </w:style>
  <w:style w:type="table" w:customStyle="1" w:styleId="3625">
    <w:name w:val="浅色列表 - 着色 351"/>
    <w:basedOn w:val="88"/>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cPr>
        <w:shd w:val="clear" w:color="auto" w:fill="9BBB59"/>
      </w:tcPr>
    </w:tblStylePr>
    <w:tblStylePr w:type="lastRow">
      <w:pPr>
        <w:spacing w:before="0" w:after="0" w:line="240" w:lineRule="auto"/>
      </w:pPr>
      <w:rPr>
        <w:b/>
        <w:bCs/>
      </w:r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cPr>
        <w:tcBorders>
          <w:top w:val="single" w:color="9BBB59" w:sz="8" w:space="0"/>
          <w:left w:val="single" w:color="9BBB59" w:sz="8" w:space="0"/>
          <w:bottom w:val="single" w:color="9BBB59" w:sz="8" w:space="0"/>
          <w:right w:val="single" w:color="9BBB59" w:sz="8" w:space="0"/>
        </w:tcBorders>
      </w:tcPr>
    </w:tblStylePr>
    <w:tblStylePr w:type="band1Horz">
      <w:tcPr>
        <w:tcBorders>
          <w:top w:val="single" w:color="9BBB59" w:sz="8" w:space="0"/>
          <w:left w:val="single" w:color="9BBB59" w:sz="8" w:space="0"/>
          <w:bottom w:val="single" w:color="9BBB59" w:sz="8" w:space="0"/>
          <w:right w:val="single" w:color="9BBB59" w:sz="8" w:space="0"/>
        </w:tcBorders>
      </w:tcPr>
    </w:tblStylePr>
  </w:style>
  <w:style w:type="table" w:customStyle="1" w:styleId="3626">
    <w:name w:val="浅色网格 - 着色 351"/>
    <w:basedOn w:val="88"/>
    <w:qFormat/>
    <w:uiPriority w:val="72"/>
    <w:rPr>
      <w:rFonts w:ascii="Calibri" w:hAnsi="Calibri"/>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DF2F8"/>
    </w:tcPr>
    <w:tblStylePr w:type="firstRow">
      <w:rPr>
        <w:b/>
        <w:bCs/>
        <w:color w:val="FFFFFF"/>
      </w:rPr>
      <w:tcPr>
        <w:tcBorders>
          <w:bottom w:val="single" w:color="FFFFFF" w:sz="12" w:space="0"/>
        </w:tcBorders>
        <w:shd w:val="clear" w:color="auto" w:fill="9E3A38"/>
      </w:tcPr>
    </w:tblStylePr>
    <w:tblStylePr w:type="lastRow">
      <w:rPr>
        <w:b/>
        <w:bCs/>
        <w:color w:val="9E3A38"/>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D3DFEE"/>
      </w:tcPr>
    </w:tblStylePr>
    <w:tblStylePr w:type="band1Horz">
      <w:tcPr>
        <w:shd w:val="clear" w:color="auto" w:fill="DBE5F1"/>
      </w:tcPr>
    </w:tblStylePr>
    <w:tblStylePr w:type="band2Horz">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customStyle="1" w:styleId="3627">
    <w:name w:val="中等深浅底纹 1 - 着色 351"/>
    <w:basedOn w:val="88"/>
    <w:qFormat/>
    <w:uiPriority w:val="29"/>
    <w:rPr>
      <w:i/>
      <w:iCs/>
      <w:sz w:val="24"/>
    </w:rPr>
    <w:tblPr>
      <w:tblBorders>
        <w:insideH w:val="single" w:color="FFFFFF" w:sz="4" w:space="0"/>
      </w:tblBorders>
    </w:tblPr>
    <w:tcPr>
      <w:shd w:val="clear" w:color="auto" w:fill="DBE5F1"/>
    </w:tcPr>
    <w:tblStylePr w:type="firstRow">
      <w:rPr>
        <w:b/>
        <w:bCs/>
        <w:color w:val="FFFFFF"/>
      </w:rPr>
      <w:tcPr>
        <w:shd w:val="clear" w:color="auto" w:fill="B8CCE4"/>
      </w:tcPr>
    </w:tblStylePr>
    <w:tblStylePr w:type="lastRow">
      <w:rPr>
        <w:b/>
        <w:bCs/>
      </w:rPr>
      <w:tcPr>
        <w:shd w:val="clear" w:color="auto" w:fill="B8CCE4"/>
      </w:tcPr>
    </w:tblStylePr>
    <w:tblStylePr w:type="firstCol">
      <w:rPr>
        <w:b/>
        <w:bCs/>
      </w:rPr>
      <w:tcPr>
        <w:shd w:val="clear" w:color="auto" w:fill="365F91"/>
      </w:tcPr>
    </w:tblStylePr>
    <w:tblStylePr w:type="lastCol">
      <w:rPr>
        <w:b/>
        <w:bCs/>
      </w:rPr>
      <w:tcPr>
        <w:shd w:val="clear" w:color="auto" w:fill="365F91"/>
      </w:tcPr>
    </w:tblStylePr>
    <w:tblStylePr w:type="band1Vert">
      <w:tcPr>
        <w:shd w:val="clear" w:color="auto" w:fill="A7BFDE"/>
      </w:tcPr>
    </w:tblStylePr>
    <w:tblStylePr w:type="band1Horz">
      <w:tcPr>
        <w:shd w:val="clear" w:color="auto" w:fill="A7BFDE"/>
      </w:tcPr>
    </w:tblStylePr>
    <w:tblStylePr w:type="band2Horz">
      <w:tcPr>
        <w:tcBorders>
          <w:insideH w:val="nil"/>
          <w:insideV w:val="nil"/>
        </w:tcBorders>
      </w:tcPr>
    </w:tblStylePr>
  </w:style>
  <w:style w:type="table" w:customStyle="1" w:styleId="3628">
    <w:name w:val="中等深浅底纹 2 - 着色 351"/>
    <w:basedOn w:val="88"/>
    <w:qFormat/>
    <w:uiPriority w:val="30"/>
    <w:rPr>
      <w:b/>
      <w:bCs/>
      <w:i/>
      <w:iCs/>
      <w:sz w:val="24"/>
    </w:rPr>
    <w:tblPr>
      <w:tblBorders>
        <w:top w:val="single" w:color="C0504D" w:sz="8" w:space="0"/>
        <w:bottom w:val="single" w:color="C0504D" w:sz="8" w:space="0"/>
      </w:tblBorders>
    </w:tblPr>
    <w:tblStylePr w:type="firstRow">
      <w:pPr>
        <w:spacing w:before="0" w:after="0" w:line="240" w:lineRule="auto"/>
      </w:pPr>
      <w:rPr>
        <w:b/>
        <w:bCs/>
        <w:color w:val="FFFFFF"/>
      </w:rPr>
      <w:tcPr>
        <w:tcBorders>
          <w:top w:val="single" w:color="C0504D" w:sz="8" w:space="0"/>
          <w:left w:val="nil"/>
          <w:bottom w:val="single" w:color="C0504D" w:sz="8" w:space="0"/>
          <w:right w:val="nil"/>
          <w:insideH w:val="nil"/>
          <w:insideV w:val="nil"/>
        </w:tcBorders>
      </w:tcPr>
    </w:tblStylePr>
    <w:tblStylePr w:type="lastRow">
      <w:pPr>
        <w:spacing w:before="0" w:after="0" w:line="240" w:lineRule="auto"/>
      </w:pPr>
      <w:rPr>
        <w:color w:val="auto"/>
      </w:rPr>
      <w:tcPr>
        <w:tcBorders>
          <w:top w:val="single" w:color="C0504D" w:sz="8" w:space="0"/>
          <w:left w:val="nil"/>
          <w:bottom w:val="single" w:color="C0504D" w:sz="8" w:space="0"/>
          <w:right w:val="nil"/>
          <w:insideH w:val="nil"/>
          <w:insideV w:val="nil"/>
        </w:tcBorders>
      </w:tcPr>
    </w:tblStylePr>
    <w:tblStylePr w:type="firstCol">
      <w:rPr>
        <w:b/>
        <w:bCs/>
        <w:color w:val="FFFFFF"/>
      </w:rPr>
      <w:tcPr>
        <w:tcBorders>
          <w:top w:val="nil"/>
          <w:left w:val="single" w:color="auto" w:sz="18" w:space="0"/>
          <w:bottom w:val="nil"/>
          <w:right w:val="nil"/>
          <w:insideH w:val="nil"/>
          <w:insideV w:val="nil"/>
        </w:tcBorders>
        <w:shd w:val="clear" w:color="auto" w:fill="9BBB59"/>
      </w:tcPr>
    </w:tblStylePr>
    <w:tblStylePr w:type="lastCol">
      <w:rPr>
        <w:b/>
        <w:bCs/>
        <w:color w:val="FFFFFF"/>
      </w:rPr>
      <w:tcPr>
        <w:tcBorders>
          <w:bottom w:val="nil"/>
          <w:right w:val="nil"/>
          <w:insideH w:val="nil"/>
          <w:insideV w:val="nil"/>
        </w:tcBorders>
        <w:shd w:val="clear" w:color="auto" w:fill="9BBB59"/>
      </w:tcPr>
    </w:tblStylePr>
    <w:tblStylePr w:type="band1Vert">
      <w:tcPr>
        <w:tcBorders>
          <w:left w:val="nil"/>
          <w:right w:val="nil"/>
          <w:insideH w:val="nil"/>
          <w:insideV w:val="nil"/>
        </w:tcBorders>
        <w:shd w:val="clear" w:color="auto" w:fill="EFD3D2"/>
      </w:tcPr>
    </w:tblStylePr>
    <w:tblStylePr w:type="band1Horz">
      <w:tcPr>
        <w:tcBorders>
          <w:left w:val="nil"/>
          <w:right w:val="nil"/>
          <w:insideH w:val="nil"/>
          <w:insideV w:val="nil"/>
        </w:tcBorders>
        <w:shd w:val="clear" w:color="auto" w:fill="EFD3D2"/>
      </w:tcPr>
    </w:tblStylePr>
    <w:tblStylePr w:type="neCell">
      <w:tcPr>
        <w:tcBorders>
          <w:top w:val="single" w:color="auto" w:sz="18" w:space="0"/>
          <w:left w:val="single" w:color="auto" w:sz="18" w:space="0"/>
          <w:bottom w:val="nil"/>
          <w:right w:val="nil"/>
          <w:insideH w:val="nil"/>
          <w:insideV w:val="nil"/>
        </w:tcBorders>
      </w:tcPr>
    </w:tblStylePr>
    <w:tblStylePr w:type="nwCell">
      <w:rPr>
        <w:color w:val="FFFFFF"/>
      </w:rPr>
      <w:tcPr>
        <w:tcBorders>
          <w:top w:val="single" w:color="auto" w:sz="18" w:space="0"/>
          <w:left w:val="single" w:color="auto" w:sz="18" w:space="0"/>
          <w:bottom w:val="nil"/>
          <w:right w:val="nil"/>
          <w:insideH w:val="nil"/>
          <w:insideV w:val="nil"/>
        </w:tcBorders>
      </w:tcPr>
    </w:tblStylePr>
  </w:style>
  <w:style w:type="table" w:customStyle="1" w:styleId="3629">
    <w:name w:val="中等深浅列表 1 - 着色 651"/>
    <w:basedOn w:val="88"/>
    <w:qFormat/>
    <w:uiPriority w:val="65"/>
    <w:rPr>
      <w:color w:val="000000"/>
    </w:rPr>
    <w:tblPr>
      <w:tblBorders>
        <w:top w:val="single" w:color="F79646" w:sz="8" w:space="0"/>
        <w:bottom w:val="single" w:color="F79646" w:sz="8" w:space="0"/>
      </w:tblBorders>
    </w:tblPr>
    <w:tblStylePr w:type="firstRow">
      <w:rPr>
        <w:rFonts w:ascii="Helv" w:hAnsi="Helv" w:eastAsia="Arial" w:cs="Times New Roman"/>
      </w:rPr>
      <w:tcPr>
        <w:tcBorders>
          <w:top w:val="nil"/>
          <w:left w:val="single" w:color="F79646" w:sz="8" w:space="0"/>
          <w:bottom w:val="nil"/>
          <w:right w:val="nil"/>
          <w:insideH w:val="nil"/>
          <w:insideV w:val="nil"/>
          <w:tl2br w:val="nil"/>
          <w:tr2bl w:val="nil"/>
        </w:tcBorders>
      </w:tcPr>
    </w:tblStylePr>
    <w:tblStylePr w:type="lastRow">
      <w:rPr>
        <w:b/>
        <w:bCs/>
        <w:color w:val="1F497D"/>
      </w:rPr>
      <w:tcPr>
        <w:tcBorders>
          <w:top w:val="single" w:color="F79646" w:sz="8" w:space="0"/>
          <w:left w:val="single" w:color="F79646" w:sz="8" w:space="0"/>
          <w:bottom w:val="nil"/>
          <w:right w:val="nil"/>
          <w:insideH w:val="nil"/>
          <w:insideV w:val="nil"/>
          <w:tl2br w:val="nil"/>
          <w:tr2bl w:val="nil"/>
        </w:tcBorders>
      </w:tcPr>
    </w:tblStylePr>
    <w:tblStylePr w:type="firstCol">
      <w:rPr>
        <w:b/>
        <w:bCs/>
      </w:rPr>
    </w:tblStylePr>
    <w:tblStylePr w:type="lastCol">
      <w:rPr>
        <w:b/>
        <w:bCs/>
      </w:rPr>
      <w:tcPr>
        <w:tcBorders>
          <w:top w:val="single" w:color="F79646" w:sz="8" w:space="0"/>
          <w:left w:val="single" w:color="F79646" w:sz="8" w:space="0"/>
          <w:bottom w:val="nil"/>
          <w:right w:val="nil"/>
          <w:insideH w:val="nil"/>
          <w:insideV w:val="nil"/>
          <w:tl2br w:val="nil"/>
          <w:tr2bl w:val="nil"/>
        </w:tcBorders>
      </w:tcPr>
    </w:tblStylePr>
    <w:tblStylePr w:type="band1Vert">
      <w:tcPr>
        <w:shd w:val="clear" w:color="auto" w:fill="FDE5D1"/>
      </w:tcPr>
    </w:tblStylePr>
    <w:tblStylePr w:type="band1Horz">
      <w:tcPr>
        <w:shd w:val="clear" w:color="auto" w:fill="FDE5D1"/>
      </w:tcPr>
    </w:tblStylePr>
  </w:style>
  <w:style w:type="table" w:customStyle="1" w:styleId="3630">
    <w:name w:val="彩色列表 - 着色 1121"/>
    <w:basedOn w:val="88"/>
    <w:qFormat/>
    <w:uiPriority w:val="34"/>
    <w:rPr>
      <w:szCs w:val="24"/>
    </w:rPr>
    <w:tcPr>
      <w:shd w:val="clear" w:color="auto" w:fill="EDF2F8"/>
    </w:tcPr>
    <w:tblStylePr w:type="firstRow">
      <w:rPr>
        <w:b/>
        <w:bCs/>
        <w:color w:val="FFFFFF"/>
      </w:rPr>
      <w:tcPr>
        <w:tcBorders>
          <w:bottom w:val="single" w:color="FFFFFF" w:sz="12" w:space="0"/>
        </w:tcBorders>
        <w:shd w:val="clear" w:color="auto" w:fill="9E3A38"/>
      </w:tcPr>
    </w:tblStylePr>
    <w:tblStylePr w:type="lastRow">
      <w:rPr>
        <w:b/>
        <w:bCs/>
        <w:color w:val="9E3A38"/>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D3DFEE"/>
      </w:tcPr>
    </w:tblStylePr>
    <w:tblStylePr w:type="band1Horz">
      <w:tcPr>
        <w:shd w:val="clear" w:color="auto" w:fill="DBE5F1"/>
      </w:tcPr>
    </w:tblStylePr>
  </w:style>
  <w:style w:type="table" w:customStyle="1" w:styleId="3631">
    <w:name w:val="无格式表格 2151"/>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3632">
    <w:name w:val="网格型1201"/>
    <w:basedOn w:val="88"/>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633">
    <w:name w:val="网格型2101"/>
    <w:basedOn w:val="88"/>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634">
    <w:name w:val="网格型371"/>
    <w:basedOn w:val="88"/>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635">
    <w:name w:val="网格型461"/>
    <w:basedOn w:val="88"/>
    <w:qFormat/>
    <w:uiPriority w:val="5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636">
    <w:name w:val="网格表 4 - 着色 6151"/>
    <w:basedOn w:val="88"/>
    <w:qFormat/>
    <w:uiPriority w:val="49"/>
    <w:tblPr>
      <w:tblBorders>
        <w:top w:val="single" w:color="A8D08D" w:sz="4" w:space="0"/>
        <w:left w:val="single" w:color="A8D08D" w:sz="4" w:space="0"/>
        <w:bottom w:val="single" w:color="A8D08D" w:sz="4" w:space="0"/>
        <w:right w:val="single" w:color="A8D08D" w:sz="4" w:space="0"/>
        <w:insideH w:val="single" w:color="A8D08D" w:sz="4" w:space="0"/>
        <w:insideV w:val="single" w:color="A8D08D" w:sz="4" w:space="0"/>
      </w:tblBorders>
    </w:tblPr>
    <w:tblStylePr w:type="firstRow">
      <w:rPr>
        <w:b/>
        <w:bCs/>
        <w:color w:val="FFFFFF"/>
      </w:rPr>
      <w:tcPr>
        <w:tcBorders>
          <w:top w:val="single" w:color="70AD47" w:sz="4" w:space="0"/>
          <w:left w:val="single" w:color="70AD47" w:sz="4" w:space="0"/>
          <w:bottom w:val="single" w:color="70AD47" w:sz="4" w:space="0"/>
          <w:right w:val="single" w:color="70AD47" w:sz="4" w:space="0"/>
          <w:insideH w:val="nil"/>
          <w:insideV w:val="nil"/>
        </w:tcBorders>
        <w:shd w:val="clear" w:color="auto" w:fill="70AD47"/>
      </w:tcPr>
    </w:tblStylePr>
    <w:tblStylePr w:type="lastRow">
      <w:rPr>
        <w:b/>
        <w:bCs/>
      </w:rPr>
      <w:tcPr>
        <w:tcBorders>
          <w:top w:val="double" w:color="70AD47" w:sz="4" w:space="0"/>
        </w:tcBorders>
      </w:tcPr>
    </w:tblStylePr>
    <w:tblStylePr w:type="firstCol">
      <w:rPr>
        <w:b/>
        <w:bCs/>
      </w:rPr>
    </w:tblStylePr>
    <w:tblStylePr w:type="lastCol">
      <w:rPr>
        <w:b/>
        <w:bCs/>
      </w:rPr>
    </w:tblStylePr>
    <w:tblStylePr w:type="band1Vert">
      <w:tcPr>
        <w:shd w:val="clear" w:color="auto" w:fill="E2EFD9"/>
      </w:tcPr>
    </w:tblStylePr>
    <w:tblStylePr w:type="band1Horz">
      <w:tcPr>
        <w:shd w:val="clear" w:color="auto" w:fill="E2EFD9"/>
      </w:tcPr>
    </w:tblStylePr>
  </w:style>
  <w:style w:type="table" w:customStyle="1" w:styleId="3637">
    <w:name w:val="网格表 4 - 着色 3151"/>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insideV w:val="nil"/>
        </w:tcBorders>
        <w:shd w:val="clear" w:color="auto" w:fill="A5A5A5"/>
      </w:tcPr>
    </w:tblStylePr>
    <w:tblStylePr w:type="lastRow">
      <w:rPr>
        <w:b/>
        <w:bCs/>
      </w:rPr>
      <w:tcPr>
        <w:tcBorders>
          <w:top w:val="double" w:color="A5A5A5"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3638">
    <w:name w:val="网格表 5 深色 - 着色 3151"/>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DEDE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A5A5A5"/>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A5A5A5"/>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A5A5A5"/>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A5A5A5"/>
      </w:tcPr>
    </w:tblStylePr>
    <w:tblStylePr w:type="band1Vert">
      <w:tcPr>
        <w:shd w:val="clear" w:color="auto" w:fill="DBDBDB"/>
      </w:tcPr>
    </w:tblStylePr>
    <w:tblStylePr w:type="band1Horz">
      <w:tcPr>
        <w:shd w:val="clear" w:color="auto" w:fill="DBDBDB"/>
      </w:tcPr>
    </w:tblStylePr>
  </w:style>
  <w:style w:type="table" w:customStyle="1" w:styleId="3639">
    <w:name w:val="清单表 4 - 着色 3151"/>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tcBorders>
        <w:shd w:val="clear" w:color="auto" w:fill="A5A5A5"/>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3640">
    <w:name w:val="网格表 6 彩色 - 着色 3151"/>
    <w:basedOn w:val="88"/>
    <w:qFormat/>
    <w:uiPriority w:val="51"/>
    <w:rPr>
      <w:color w:val="7B7B7B"/>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rPr>
      <w:tcPr>
        <w:tcBorders>
          <w:bottom w:val="single" w:color="C9C9C9" w:sz="12" w:space="0"/>
        </w:tcBorders>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3641">
    <w:name w:val="网格型浅色151"/>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3642">
    <w:name w:val="网格型11101"/>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643">
    <w:name w:val="网格型551"/>
    <w:basedOn w:val="88"/>
    <w:qFormat/>
    <w:uiPriority w:val="0"/>
    <w:pPr>
      <w:widowControl w:val="0"/>
      <w:spacing w:before="50" w:beforeLines="50" w:after="50" w:afterLines="50" w:line="30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644">
    <w:name w:val="网格型1261"/>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645">
    <w:name w:val="网格型651"/>
    <w:basedOn w:val="88"/>
    <w:qFormat/>
    <w:uiPriority w:val="0"/>
    <w:pPr>
      <w:widowControl w:val="0"/>
      <w:spacing w:before="50" w:beforeLines="50" w:after="50" w:afterLines="50" w:line="30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646">
    <w:name w:val="网格型751"/>
    <w:basedOn w:val="88"/>
    <w:qFormat/>
    <w:uiPriority w:val="59"/>
    <w:pPr>
      <w:widowControl w:val="0"/>
      <w:spacing w:before="50" w:beforeLines="50" w:after="50" w:afterLines="50" w:line="30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647">
    <w:name w:val="无格式表格 2251"/>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3648">
    <w:name w:val="网格表 5 深色 - 着色 3251"/>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AF1D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9BBB59"/>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9BBB59"/>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9BBB59"/>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9BBB59"/>
      </w:tcPr>
    </w:tblStylePr>
    <w:tblStylePr w:type="band1Vert">
      <w:tcPr>
        <w:shd w:val="clear" w:color="auto" w:fill="D6E3BC"/>
      </w:tcPr>
    </w:tblStylePr>
    <w:tblStylePr w:type="band1Horz">
      <w:tcPr>
        <w:shd w:val="clear" w:color="auto" w:fill="D6E3BC"/>
      </w:tcPr>
    </w:tblStylePr>
  </w:style>
  <w:style w:type="table" w:customStyle="1" w:styleId="3649">
    <w:name w:val="清单表 4 - 着色 3251"/>
    <w:basedOn w:val="88"/>
    <w:qFormat/>
    <w:uiPriority w:val="49"/>
    <w:tblPr>
      <w:tblBorders>
        <w:top w:val="single" w:color="C2D69B" w:sz="4" w:space="0"/>
        <w:left w:val="single" w:color="C2D69B" w:sz="4" w:space="0"/>
        <w:bottom w:val="single" w:color="C2D69B" w:sz="4" w:space="0"/>
        <w:right w:val="single" w:color="C2D69B" w:sz="4" w:space="0"/>
        <w:insideH w:val="single" w:color="C2D69B" w:sz="4" w:space="0"/>
      </w:tblBorders>
    </w:tblPr>
    <w:tblStylePr w:type="firstRow">
      <w:rPr>
        <w:b/>
        <w:bCs/>
        <w:color w:val="FFFFFF"/>
      </w:rPr>
      <w:tcPr>
        <w:tcBorders>
          <w:top w:val="single" w:color="9BBB59" w:sz="4" w:space="0"/>
          <w:left w:val="single" w:color="9BBB59" w:sz="4" w:space="0"/>
          <w:bottom w:val="single" w:color="9BBB59" w:sz="4" w:space="0"/>
          <w:right w:val="single" w:color="9BBB59" w:sz="4" w:space="0"/>
          <w:insideH w:val="nil"/>
        </w:tcBorders>
        <w:shd w:val="clear" w:color="auto" w:fill="9BBB59"/>
      </w:tcPr>
    </w:tblStylePr>
    <w:tblStylePr w:type="lastRow">
      <w:rPr>
        <w:b/>
        <w:bCs/>
      </w:rPr>
      <w:tcPr>
        <w:tcBorders>
          <w:top w:val="double" w:color="C2D69B" w:sz="4" w:space="0"/>
        </w:tcBorders>
      </w:tcPr>
    </w:tblStylePr>
    <w:tblStylePr w:type="firstCol">
      <w:rPr>
        <w:b/>
        <w:bCs/>
      </w:rPr>
    </w:tblStylePr>
    <w:tblStylePr w:type="lastCol">
      <w:rPr>
        <w:b/>
        <w:bCs/>
      </w:rPr>
    </w:tblStylePr>
    <w:tblStylePr w:type="band1Vert">
      <w:tcPr>
        <w:shd w:val="clear" w:color="auto" w:fill="EAF1DD"/>
      </w:tcPr>
    </w:tblStylePr>
    <w:tblStylePr w:type="band1Horz">
      <w:tcPr>
        <w:shd w:val="clear" w:color="auto" w:fill="EAF1DD"/>
      </w:tcPr>
    </w:tblStylePr>
  </w:style>
  <w:style w:type="table" w:customStyle="1" w:styleId="3650">
    <w:name w:val="网格表 6 彩色 - 着色 3251"/>
    <w:basedOn w:val="88"/>
    <w:qFormat/>
    <w:uiPriority w:val="51"/>
    <w:rPr>
      <w:color w:val="76923C"/>
    </w:rPr>
    <w:tblPr>
      <w:tblBorders>
        <w:top w:val="single" w:color="C2D69B" w:sz="4" w:space="0"/>
        <w:left w:val="single" w:color="C2D69B" w:sz="4" w:space="0"/>
        <w:bottom w:val="single" w:color="C2D69B" w:sz="4" w:space="0"/>
        <w:right w:val="single" w:color="C2D69B" w:sz="4" w:space="0"/>
        <w:insideH w:val="single" w:color="C2D69B" w:sz="4" w:space="0"/>
        <w:insideV w:val="single" w:color="C2D69B" w:sz="4" w:space="0"/>
      </w:tblBorders>
    </w:tblPr>
    <w:tblStylePr w:type="firstRow">
      <w:rPr>
        <w:b/>
        <w:bCs/>
      </w:rPr>
      <w:tcPr>
        <w:tcBorders>
          <w:bottom w:val="single" w:color="C2D69B" w:sz="12" w:space="0"/>
        </w:tcBorders>
      </w:tcPr>
    </w:tblStylePr>
    <w:tblStylePr w:type="lastRow">
      <w:rPr>
        <w:b/>
        <w:bCs/>
      </w:rPr>
      <w:tcPr>
        <w:tcBorders>
          <w:top w:val="double" w:color="C2D69B" w:sz="4" w:space="0"/>
        </w:tcBorders>
      </w:tcPr>
    </w:tblStylePr>
    <w:tblStylePr w:type="firstCol">
      <w:rPr>
        <w:b/>
        <w:bCs/>
      </w:rPr>
    </w:tblStylePr>
    <w:tblStylePr w:type="lastCol">
      <w:rPr>
        <w:b/>
        <w:bCs/>
      </w:rPr>
    </w:tblStylePr>
    <w:tblStylePr w:type="band1Vert">
      <w:tcPr>
        <w:shd w:val="clear" w:color="auto" w:fill="EAF1DD"/>
      </w:tcPr>
    </w:tblStylePr>
    <w:tblStylePr w:type="band1Horz">
      <w:tcPr>
        <w:shd w:val="clear" w:color="auto" w:fill="EAF1DD"/>
      </w:tcPr>
    </w:tblStylePr>
  </w:style>
  <w:style w:type="table" w:customStyle="1" w:styleId="3651">
    <w:name w:val="网格型浅色251"/>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3652">
    <w:name w:val="网格型851"/>
    <w:basedOn w:val="8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653">
    <w:name w:val="网格型1351"/>
    <w:basedOn w:val="8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654">
    <w:name w:val="网格型2151"/>
    <w:basedOn w:val="8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655">
    <w:name w:val="网格型3151"/>
    <w:basedOn w:val="8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656">
    <w:name w:val="网格型951"/>
    <w:basedOn w:val="88"/>
    <w:unhideWhenUsed/>
    <w:qFormat/>
    <w:uiPriority w:val="0"/>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657">
    <w:name w:val="网格表 1 浅色151"/>
    <w:basedOn w:val="88"/>
    <w:qFormat/>
    <w:uiPriority w:val="46"/>
    <w:rPr>
      <w:rFonts w:ascii="Calibri" w:hAnsi="Calibri"/>
    </w:rPr>
    <w:tblPr>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Pr>
    <w:tblStylePr w:type="firstRow">
      <w:rPr>
        <w:b/>
        <w:bCs/>
      </w:rPr>
      <w:tcPr>
        <w:tcBorders>
          <w:bottom w:val="single" w:color="666666" w:sz="12" w:space="0"/>
        </w:tcBorders>
      </w:tcPr>
    </w:tblStylePr>
    <w:tblStylePr w:type="lastRow">
      <w:rPr>
        <w:b/>
        <w:bCs/>
      </w:rPr>
      <w:tcPr>
        <w:tcBorders>
          <w:top w:val="double" w:color="666666" w:sz="2" w:space="0"/>
        </w:tcBorders>
      </w:tcPr>
    </w:tblStylePr>
    <w:tblStylePr w:type="firstCol">
      <w:rPr>
        <w:b/>
        <w:bCs/>
      </w:rPr>
    </w:tblStylePr>
    <w:tblStylePr w:type="lastCol">
      <w:rPr>
        <w:b/>
        <w:bCs/>
      </w:rPr>
    </w:tblStylePr>
  </w:style>
  <w:style w:type="table" w:customStyle="1" w:styleId="3658">
    <w:name w:val="简明型 1151"/>
    <w:basedOn w:val="88"/>
    <w:qFormat/>
    <w:uiPriority w:val="0"/>
    <w:pPr>
      <w:widowControl w:val="0"/>
      <w:adjustRightInd w:val="0"/>
      <w:snapToGrid w:val="0"/>
      <w:spacing w:line="300" w:lineRule="auto"/>
      <w:ind w:firstLine="200" w:firstLineChars="200"/>
      <w:jc w:val="both"/>
    </w:pPr>
    <w:rPr>
      <w:rFonts w:ascii="Cambria" w:hAnsi="Cambria"/>
    </w:rPr>
    <w:tblPr>
      <w:jc w:val="center"/>
      <w:tblBorders>
        <w:top w:val="single" w:color="008000" w:sz="12" w:space="0"/>
        <w:bottom w:val="single" w:color="008000" w:sz="12" w:space="0"/>
      </w:tblBorders>
    </w:tblPr>
    <w:trPr>
      <w:cantSplit/>
      <w:jc w:val="center"/>
    </w:tr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3659">
    <w:name w:val="网格型 5151"/>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3660">
    <w:name w:val="网格型 8151"/>
    <w:basedOn w:val="88"/>
    <w:qFormat/>
    <w:uiPriority w:val="0"/>
    <w:pPr>
      <w:widowControl w:val="0"/>
      <w:ind w:firstLine="200" w:firstLineChars="200"/>
      <w:jc w:val="both"/>
    </w:pPr>
    <w:rPr>
      <w:rFonts w:ascii="Cambria" w:hAnsi="Cambria"/>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3661">
    <w:name w:val="三线表51"/>
    <w:basedOn w:val="88"/>
    <w:qFormat/>
    <w:uiPriority w:val="0"/>
    <w:rPr>
      <w:rFonts w:ascii="Calibri" w:hAnsi="Calibri"/>
    </w:rPr>
    <w:tblStylePr w:type="firstRow">
      <w:tcPr>
        <w:tcBorders>
          <w:top w:val="single" w:color="auto" w:sz="4" w:space="0"/>
          <w:left w:val="nil"/>
          <w:bottom w:val="single" w:color="auto" w:sz="4" w:space="0"/>
          <w:right w:val="nil"/>
          <w:insideH w:val="nil"/>
          <w:insideV w:val="nil"/>
          <w:tl2br w:val="nil"/>
          <w:tr2bl w:val="nil"/>
        </w:tcBorders>
      </w:tcPr>
    </w:tblStylePr>
    <w:tblStylePr w:type="lastRow">
      <w:tcPr>
        <w:tcBorders>
          <w:top w:val="nil"/>
          <w:bottom w:val="single" w:color="auto" w:sz="4" w:space="0"/>
        </w:tcBorders>
      </w:tcPr>
    </w:tblStylePr>
  </w:style>
  <w:style w:type="table" w:customStyle="1" w:styleId="3662">
    <w:name w:val="浅色列表 - 强调文字颜色 1151"/>
    <w:basedOn w:val="114"/>
    <w:semiHidden/>
    <w:qFormat/>
    <w:uiPriority w:val="0"/>
    <w:pPr>
      <w:ind w:firstLine="0" w:firstLineChars="0"/>
    </w:pPr>
    <w:rPr>
      <w:rFonts w:ascii="Calibri" w:hAnsi="Calibri" w:eastAsia="微软雅黑"/>
    </w:rPr>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cPr>
        <w:tcBorders>
          <w:tl2br w:val="nil"/>
          <w:tr2bl w:val="nil"/>
        </w:tcBorders>
        <w:shd w:val="clear" w:color="auto" w:fill="4F81BD"/>
      </w:tcPr>
    </w:tblStylePr>
    <w:tblStylePr w:type="lastRow">
      <w:pPr>
        <w:spacing w:before="0" w:after="0" w:line="240" w:lineRule="auto"/>
      </w:pPr>
      <w:rPr>
        <w:b/>
        <w:bCs/>
      </w:r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cPr>
        <w:tcBorders>
          <w:top w:val="single" w:color="4F81BD" w:sz="8" w:space="0"/>
          <w:left w:val="single" w:color="4F81BD" w:sz="8" w:space="0"/>
          <w:bottom w:val="single" w:color="4F81BD" w:sz="8" w:space="0"/>
          <w:right w:val="single" w:color="4F81BD" w:sz="8" w:space="0"/>
        </w:tcBorders>
      </w:tcPr>
    </w:tblStylePr>
    <w:tblStylePr w:type="band1Horz">
      <w:rPr>
        <w:color w:val="auto"/>
      </w:rPr>
      <w:tcPr>
        <w:tcBorders>
          <w:top w:val="single" w:color="4F81BD" w:sz="8" w:space="0"/>
          <w:left w:val="single" w:color="4F81BD" w:sz="8" w:space="0"/>
          <w:bottom w:val="single" w:color="4F81BD" w:sz="8" w:space="0"/>
          <w:right w:val="single" w:color="4F81BD" w:sz="8" w:space="0"/>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3663">
    <w:name w:val="中等深浅底纹 2 - 强调文字颜色 1151"/>
    <w:basedOn w:val="88"/>
    <w:semiHidden/>
    <w:qFormat/>
    <w:uiPriority w:val="0"/>
    <w:rPr>
      <w:rFonts w:ascii="Calibri" w:hAnsi="Calibri" w:eastAsia="微软雅黑"/>
    </w:rPr>
    <w:tblPr>
      <w:tblBorders>
        <w:top w:val="single" w:color="auto" w:sz="18" w:space="0"/>
        <w:bottom w:val="single" w:color="auto" w:sz="18" w:space="0"/>
      </w:tblBorders>
    </w:tblPr>
    <w:tblStylePr w:type="firstRow">
      <w:pPr>
        <w:spacing w:before="0" w:after="0" w:line="240" w:lineRule="auto"/>
      </w:pPr>
      <w:rPr>
        <w:b/>
        <w:bCs/>
        <w:color w:val="FFFFFF"/>
      </w:rPr>
      <w:tcPr>
        <w:tcBorders>
          <w:top w:val="single" w:color="auto" w:sz="18" w:space="0"/>
          <w:left w:val="nil"/>
          <w:bottom w:val="single" w:color="auto" w:sz="18" w:space="0"/>
          <w:right w:val="nil"/>
          <w:insideH w:val="nil"/>
          <w:insideV w:val="nil"/>
        </w:tcBorders>
        <w:shd w:val="clear" w:color="auto" w:fill="4F81BD"/>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cPr>
        <w:tcBorders>
          <w:top w:val="nil"/>
          <w:left w:val="nil"/>
          <w:bottom w:val="single" w:color="auto" w:sz="18" w:space="0"/>
          <w:right w:val="nil"/>
          <w:insideH w:val="nil"/>
          <w:insideV w:val="nil"/>
        </w:tcBorders>
        <w:shd w:val="clear" w:color="auto" w:fill="4F81BD"/>
      </w:tcPr>
    </w:tblStylePr>
    <w:tblStylePr w:type="lastCol">
      <w:rPr>
        <w:b/>
        <w:bCs/>
        <w:color w:val="FFFFFF"/>
      </w:rPr>
      <w:tcPr>
        <w:tcBorders>
          <w:left w:val="nil"/>
          <w:right w:val="nil"/>
          <w:insideH w:val="nil"/>
          <w:insideV w:val="nil"/>
        </w:tcBorders>
        <w:shd w:val="clear" w:color="auto" w:fill="4F81BD"/>
      </w:tcPr>
    </w:tblStylePr>
    <w:tblStylePr w:type="band1Vert">
      <w:tcPr>
        <w:tcBorders>
          <w:left w:val="nil"/>
          <w:right w:val="nil"/>
          <w:insideH w:val="nil"/>
          <w:insideV w:val="nil"/>
        </w:tcBorders>
        <w:shd w:val="clear" w:color="auto" w:fill="D8D8D8"/>
      </w:tcPr>
    </w:tblStylePr>
    <w:tblStylePr w:type="band1Horz">
      <w:tcPr>
        <w:shd w:val="clear" w:color="auto" w:fill="D8D8D8"/>
      </w:tcPr>
    </w:tblStylePr>
    <w:tblStylePr w:type="neCell">
      <w:tcPr>
        <w:tcBorders>
          <w:top w:val="single" w:color="auto" w:sz="18" w:space="0"/>
          <w:left w:val="nil"/>
          <w:bottom w:val="single" w:color="auto" w:sz="18" w:space="0"/>
          <w:right w:val="nil"/>
          <w:insideH w:val="nil"/>
          <w:insideV w:val="nil"/>
        </w:tcBorders>
      </w:tcPr>
    </w:tblStylePr>
    <w:tblStylePr w:type="nwCell">
      <w:rPr>
        <w:color w:val="FFFFFF"/>
      </w:rPr>
      <w:tcPr>
        <w:tcBorders>
          <w:top w:val="single" w:color="auto" w:sz="18" w:space="0"/>
          <w:left w:val="nil"/>
          <w:bottom w:val="single" w:color="auto" w:sz="18" w:space="0"/>
          <w:right w:val="nil"/>
          <w:insideH w:val="nil"/>
          <w:insideV w:val="nil"/>
        </w:tcBorders>
      </w:tcPr>
    </w:tblStylePr>
  </w:style>
  <w:style w:type="table" w:customStyle="1" w:styleId="3664">
    <w:name w:val="浅色网格 - 强调文字颜色 1161"/>
    <w:basedOn w:val="88"/>
    <w:semiHidden/>
    <w:qFormat/>
    <w:uiPriority w:val="0"/>
    <w:rPr>
      <w:rFonts w:ascii="Calibri" w:hAnsi="Calibri" w:eastAsia="微软雅黑"/>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ascii="Helv" w:hAnsi="Helv" w:eastAsia="Arial Unicode MS" w:cs="Times New Roman"/>
        <w:b/>
        <w:bCs/>
      </w:rPr>
      <w:tcPr>
        <w:tcBorders>
          <w:top w:val="single" w:color="4F81BD" w:sz="8" w:space="0"/>
          <w:left w:val="single" w:color="4F81BD" w:sz="8" w:space="0"/>
          <w:bottom w:val="single" w:color="4F81BD" w:sz="18" w:space="0"/>
          <w:right w:val="single" w:color="4F81BD" w:sz="8" w:space="0"/>
          <w:insideH w:val="nil"/>
          <w:insideV w:val="single" w:sz="8" w:space="0"/>
        </w:tcBorders>
      </w:tcPr>
    </w:tblStylePr>
    <w:tblStylePr w:type="lastRow">
      <w:pPr>
        <w:spacing w:before="0" w:after="0" w:line="240" w:lineRule="auto"/>
      </w:pPr>
      <w:rPr>
        <w:rFonts w:ascii="Helv" w:hAnsi="Helv" w:eastAsia="Arial Unicode MS" w:cs="Times New Roman"/>
        <w:b/>
        <w:bCs/>
      </w:r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ascii="Helv" w:hAnsi="Helv" w:eastAsia="Arial Unicode MS" w:cs="Times New Roman"/>
        <w:b/>
        <w:bCs/>
      </w:rPr>
    </w:tblStylePr>
    <w:tblStylePr w:type="lastCol">
      <w:rPr>
        <w:rFonts w:ascii="Helv" w:hAnsi="Helv" w:eastAsia="Arial Unicode MS" w:cs="Times New Roman"/>
        <w:b/>
        <w:bCs/>
      </w:rPr>
      <w:tcPr>
        <w:tcBorders>
          <w:top w:val="single" w:color="4F81BD" w:sz="8" w:space="0"/>
          <w:left w:val="single" w:color="4F81BD" w:sz="8" w:space="0"/>
          <w:bottom w:val="single" w:color="4F81BD" w:sz="8" w:space="0"/>
          <w:right w:val="single" w:color="4F81BD" w:sz="8" w:space="0"/>
        </w:tcBorders>
      </w:tcPr>
    </w:tblStylePr>
    <w:tblStylePr w:type="band1Vert">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customStyle="1" w:styleId="3665">
    <w:name w:val="浅色底纹151"/>
    <w:basedOn w:val="88"/>
    <w:semiHidden/>
    <w:qFormat/>
    <w:uiPriority w:val="0"/>
    <w:rPr>
      <w:rFonts w:ascii="Calibri" w:hAnsi="Calibri" w:eastAsia="微软雅黑"/>
      <w:color w:val="000000"/>
    </w:rPr>
    <w:tblPr>
      <w:tblBorders>
        <w:top w:val="single" w:color="000000" w:sz="8" w:space="0"/>
        <w:bottom w:val="single" w:color="000000" w:sz="8" w:space="0"/>
      </w:tblBorders>
    </w:tblPr>
    <w:tblStylePr w:type="fir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3666">
    <w:name w:val="浅色网格 - 强调文字颜色 11151"/>
    <w:basedOn w:val="88"/>
    <w:semiHidden/>
    <w:qFormat/>
    <w:uiPriority w:val="0"/>
    <w:rPr>
      <w:rFonts w:ascii="Calibri" w:hAnsi="Calibri" w:eastAsia="微软雅黑"/>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ascii="Helv" w:hAnsi="Helv" w:eastAsia="Arial Unicode MS" w:cs="Times New Roman"/>
        <w:b/>
        <w:bCs/>
      </w:rPr>
      <w:tcPr>
        <w:tcBorders>
          <w:top w:val="single" w:color="4F81BD" w:sz="8" w:space="0"/>
          <w:left w:val="single" w:color="4F81BD" w:sz="8" w:space="0"/>
          <w:bottom w:val="single" w:color="4F81BD" w:sz="18" w:space="0"/>
          <w:right w:val="single" w:color="4F81BD" w:sz="8" w:space="0"/>
          <w:insideH w:val="nil"/>
          <w:insideV w:val="single" w:sz="8" w:space="0"/>
        </w:tcBorders>
      </w:tcPr>
    </w:tblStylePr>
    <w:tblStylePr w:type="lastRow">
      <w:pPr>
        <w:spacing w:before="0" w:after="0" w:line="240" w:lineRule="auto"/>
      </w:pPr>
      <w:rPr>
        <w:rFonts w:ascii="Helv" w:hAnsi="Helv" w:eastAsia="Arial Unicode MS" w:cs="Times New Roman"/>
        <w:b/>
        <w:bCs/>
      </w:r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ascii="Helv" w:hAnsi="Helv" w:eastAsia="Arial Unicode MS" w:cs="Times New Roman"/>
        <w:b/>
        <w:bCs/>
      </w:rPr>
    </w:tblStylePr>
    <w:tblStylePr w:type="lastCol">
      <w:rPr>
        <w:rFonts w:ascii="Helv" w:hAnsi="Helv" w:eastAsia="Arial Unicode MS" w:cs="Times New Roman"/>
        <w:b/>
        <w:bCs/>
      </w:rPr>
      <w:tcPr>
        <w:tcBorders>
          <w:top w:val="single" w:color="4F81BD" w:sz="8" w:space="0"/>
          <w:left w:val="single" w:color="4F81BD" w:sz="8" w:space="0"/>
          <w:bottom w:val="single" w:color="4F81BD" w:sz="8" w:space="0"/>
          <w:right w:val="single" w:color="4F81BD" w:sz="8" w:space="0"/>
        </w:tcBorders>
      </w:tcPr>
    </w:tblStylePr>
    <w:tblStylePr w:type="band1Vert">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customStyle="1" w:styleId="3667">
    <w:name w:val="网格型1451"/>
    <w:basedOn w:val="88"/>
    <w:qFormat/>
    <w:uiPriority w:val="59"/>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668">
    <w:name w:val="网格型11151"/>
    <w:basedOn w:val="88"/>
    <w:qFormat/>
    <w:uiPriority w:val="59"/>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669">
    <w:name w:val="网格型1051"/>
    <w:basedOn w:val="88"/>
    <w:unhideWhenUsed/>
    <w:qFormat/>
    <w:uiPriority w:val="5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670">
    <w:name w:val="简明型 1251"/>
    <w:basedOn w:val="88"/>
    <w:qFormat/>
    <w:uiPriority w:val="0"/>
    <w:pPr>
      <w:widowControl w:val="0"/>
      <w:adjustRightInd w:val="0"/>
      <w:snapToGrid w:val="0"/>
      <w:spacing w:line="300" w:lineRule="auto"/>
      <w:ind w:firstLine="200" w:firstLineChars="200"/>
      <w:jc w:val="both"/>
    </w:pPr>
    <w:rPr>
      <w:rFonts w:ascii="Cambria" w:hAnsi="Cambria"/>
    </w:rPr>
    <w:tblPr>
      <w:jc w:val="center"/>
      <w:tblBorders>
        <w:top w:val="single" w:color="008000" w:sz="12" w:space="0"/>
        <w:bottom w:val="single" w:color="008000" w:sz="12" w:space="0"/>
      </w:tblBorders>
    </w:tblPr>
    <w:trPr>
      <w:cantSplit/>
      <w:jc w:val="center"/>
    </w:tr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3671">
    <w:name w:val="网格型 5251"/>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3672">
    <w:name w:val="网格型 8251"/>
    <w:basedOn w:val="88"/>
    <w:qFormat/>
    <w:uiPriority w:val="0"/>
    <w:pPr>
      <w:widowControl w:val="0"/>
      <w:ind w:firstLine="200" w:firstLineChars="200"/>
      <w:jc w:val="both"/>
    </w:pPr>
    <w:rPr>
      <w:rFonts w:ascii="Cambria" w:hAnsi="Cambria"/>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3673">
    <w:name w:val="网格型1551"/>
    <w:basedOn w:val="88"/>
    <w:qFormat/>
    <w:uiPriority w:val="0"/>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674">
    <w:name w:val="网格型11251"/>
    <w:basedOn w:val="88"/>
    <w:qFormat/>
    <w:uiPriority w:val="0"/>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675">
    <w:name w:val="表三维效果 1151"/>
    <w:basedOn w:val="88"/>
    <w:qFormat/>
    <w:uiPriority w:val="0"/>
    <w:pPr>
      <w:widowControl w:val="0"/>
      <w:jc w:val="both"/>
    </w:p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3676">
    <w:name w:val="表三维效果 2151"/>
    <w:basedOn w:val="88"/>
    <w:qFormat/>
    <w:uiPriority w:val="0"/>
    <w:pPr>
      <w:widowControl w:val="0"/>
      <w:jc w:val="both"/>
    </w:p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3677">
    <w:name w:val="表三维效果 3151"/>
    <w:basedOn w:val="88"/>
    <w:qFormat/>
    <w:uiPriority w:val="0"/>
    <w:pPr>
      <w:widowControl w:val="0"/>
      <w:jc w:val="both"/>
    </w:p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3678">
    <w:name w:val="网格表 1 浅色251"/>
    <w:basedOn w:val="88"/>
    <w:qFormat/>
    <w:uiPriority w:val="46"/>
    <w:rPr>
      <w:rFonts w:ascii="Calibri" w:hAnsi="Calibri"/>
    </w:rPr>
    <w:tblPr>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Pr>
    <w:tblStylePr w:type="firstRow">
      <w:rPr>
        <w:b/>
        <w:bCs/>
      </w:rPr>
      <w:tcPr>
        <w:tcBorders>
          <w:bottom w:val="single" w:color="666666" w:sz="12" w:space="0"/>
        </w:tcBorders>
      </w:tcPr>
    </w:tblStylePr>
    <w:tblStylePr w:type="lastRow">
      <w:rPr>
        <w:b/>
        <w:bCs/>
      </w:rPr>
      <w:tcPr>
        <w:tcBorders>
          <w:top w:val="double" w:color="666666" w:sz="2" w:space="0"/>
        </w:tcBorders>
      </w:tcPr>
    </w:tblStylePr>
    <w:tblStylePr w:type="firstCol">
      <w:rPr>
        <w:b/>
        <w:bCs/>
      </w:rPr>
    </w:tblStylePr>
    <w:tblStylePr w:type="lastCol">
      <w:rPr>
        <w:b/>
        <w:bCs/>
      </w:rPr>
    </w:tblStylePr>
  </w:style>
  <w:style w:type="table" w:customStyle="1" w:styleId="3679">
    <w:name w:val="无格式表格 2351"/>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3680">
    <w:name w:val="网格表 5 深色 - 着色 3351"/>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DEDE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A5A5A5"/>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A5A5A5"/>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A5A5A5"/>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A5A5A5"/>
      </w:tcPr>
    </w:tblStylePr>
    <w:tblStylePr w:type="band1Vert">
      <w:tcPr>
        <w:shd w:val="clear" w:color="auto" w:fill="DBDBDB"/>
      </w:tcPr>
    </w:tblStylePr>
    <w:tblStylePr w:type="band1Horz">
      <w:tcPr>
        <w:shd w:val="clear" w:color="auto" w:fill="DBDBDB"/>
      </w:tcPr>
    </w:tblStylePr>
  </w:style>
  <w:style w:type="table" w:customStyle="1" w:styleId="3681">
    <w:name w:val="清单表 4 - 着色 3351"/>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tcBorders>
        <w:shd w:val="clear" w:color="auto" w:fill="A5A5A5"/>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3682">
    <w:name w:val="网格表 6 彩色 - 着色 3351"/>
    <w:basedOn w:val="88"/>
    <w:qFormat/>
    <w:uiPriority w:val="51"/>
    <w:rPr>
      <w:color w:val="7B7B7B"/>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rPr>
      <w:tcPr>
        <w:tcBorders>
          <w:bottom w:val="single" w:color="C9C9C9" w:sz="12" w:space="0"/>
        </w:tcBorders>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3683">
    <w:name w:val="网格型浅色351"/>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3684">
    <w:name w:val="网格型1651"/>
    <w:basedOn w:val="8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685">
    <w:name w:val="无格式表格 2451"/>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3686">
    <w:name w:val="网格型1751"/>
    <w:basedOn w:val="88"/>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687">
    <w:name w:val="网格型2251"/>
    <w:basedOn w:val="88"/>
    <w:qFormat/>
    <w:uiPriority w:val="39"/>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688">
    <w:name w:val="网格型3251"/>
    <w:basedOn w:val="88"/>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689">
    <w:name w:val="网格型4151"/>
    <w:basedOn w:val="88"/>
    <w:qFormat/>
    <w:uiPriority w:val="5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690">
    <w:name w:val="简明型 1351"/>
    <w:basedOn w:val="88"/>
    <w:qFormat/>
    <w:uiPriority w:val="0"/>
    <w:pPr>
      <w:widowControl w:val="0"/>
      <w:spacing w:line="300" w:lineRule="auto"/>
      <w:jc w:val="both"/>
    </w:pPr>
    <w:tblPr>
      <w:tblBorders>
        <w:top w:val="single" w:color="008000" w:sz="12" w:space="0"/>
        <w:bottom w:val="single" w:color="008000" w:sz="12" w:space="0"/>
      </w:tblBorders>
    </w:tbl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3691">
    <w:name w:val="网格表 4 - 着色 6251"/>
    <w:basedOn w:val="88"/>
    <w:qFormat/>
    <w:uiPriority w:val="49"/>
    <w:tblPr>
      <w:tblBorders>
        <w:top w:val="single" w:color="A8D08D" w:sz="4" w:space="0"/>
        <w:left w:val="single" w:color="A8D08D" w:sz="4" w:space="0"/>
        <w:bottom w:val="single" w:color="A8D08D" w:sz="4" w:space="0"/>
        <w:right w:val="single" w:color="A8D08D" w:sz="4" w:space="0"/>
        <w:insideH w:val="single" w:color="A8D08D" w:sz="4" w:space="0"/>
        <w:insideV w:val="single" w:color="A8D08D" w:sz="4" w:space="0"/>
      </w:tblBorders>
    </w:tblPr>
    <w:tblStylePr w:type="firstRow">
      <w:rPr>
        <w:b/>
        <w:bCs/>
        <w:color w:val="FFFFFF"/>
      </w:rPr>
      <w:tcPr>
        <w:tcBorders>
          <w:top w:val="single" w:color="70AD47" w:sz="4" w:space="0"/>
          <w:left w:val="single" w:color="70AD47" w:sz="4" w:space="0"/>
          <w:bottom w:val="single" w:color="70AD47" w:sz="4" w:space="0"/>
          <w:right w:val="single" w:color="70AD47" w:sz="4" w:space="0"/>
          <w:insideH w:val="nil"/>
          <w:insideV w:val="nil"/>
        </w:tcBorders>
        <w:shd w:val="clear" w:color="auto" w:fill="70AD47"/>
      </w:tcPr>
    </w:tblStylePr>
    <w:tblStylePr w:type="lastRow">
      <w:rPr>
        <w:b/>
        <w:bCs/>
      </w:rPr>
      <w:tcPr>
        <w:tcBorders>
          <w:top w:val="double" w:color="70AD47" w:sz="4" w:space="0"/>
        </w:tcBorders>
      </w:tcPr>
    </w:tblStylePr>
    <w:tblStylePr w:type="firstCol">
      <w:rPr>
        <w:b/>
        <w:bCs/>
      </w:rPr>
    </w:tblStylePr>
    <w:tblStylePr w:type="lastCol">
      <w:rPr>
        <w:b/>
        <w:bCs/>
      </w:rPr>
    </w:tblStylePr>
    <w:tblStylePr w:type="band1Vert">
      <w:tcPr>
        <w:shd w:val="clear" w:color="auto" w:fill="E2EFD9"/>
      </w:tcPr>
    </w:tblStylePr>
    <w:tblStylePr w:type="band1Horz">
      <w:tcPr>
        <w:shd w:val="clear" w:color="auto" w:fill="E2EFD9"/>
      </w:tcPr>
    </w:tblStylePr>
  </w:style>
  <w:style w:type="table" w:customStyle="1" w:styleId="3692">
    <w:name w:val="网格型 8351"/>
    <w:basedOn w:val="88"/>
    <w:qFormat/>
    <w:uiPriority w:val="0"/>
    <w:pPr>
      <w:widowControl w:val="0"/>
      <w:spacing w:line="300" w:lineRule="auto"/>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3693">
    <w:name w:val="网格表 4 - 着色 3251"/>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insideV w:val="nil"/>
        </w:tcBorders>
        <w:shd w:val="clear" w:color="auto" w:fill="A5A5A5"/>
      </w:tcPr>
    </w:tblStylePr>
    <w:tblStylePr w:type="lastRow">
      <w:rPr>
        <w:b/>
        <w:bCs/>
      </w:rPr>
      <w:tcPr>
        <w:tcBorders>
          <w:top w:val="double" w:color="A5A5A5"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3694">
    <w:name w:val="网格型 5351"/>
    <w:basedOn w:val="88"/>
    <w:qFormat/>
    <w:uiPriority w:val="0"/>
    <w:pPr>
      <w:widowControl w:val="0"/>
      <w:spacing w:line="400" w:lineRule="exact"/>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3695">
    <w:name w:val="网格表 5 深色 - 着色 3451"/>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DEDE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A5A5A5"/>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A5A5A5"/>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A5A5A5"/>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A5A5A5"/>
      </w:tcPr>
    </w:tblStylePr>
    <w:tblStylePr w:type="band1Vert">
      <w:tcPr>
        <w:shd w:val="clear" w:color="auto" w:fill="DBDBDB"/>
      </w:tcPr>
    </w:tblStylePr>
    <w:tblStylePr w:type="band1Horz">
      <w:tcPr>
        <w:shd w:val="clear" w:color="auto" w:fill="DBDBDB"/>
      </w:tcPr>
    </w:tblStylePr>
  </w:style>
  <w:style w:type="table" w:customStyle="1" w:styleId="3696">
    <w:name w:val="清单表 4 - 着色 3451"/>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tcBorders>
        <w:shd w:val="clear" w:color="auto" w:fill="A5A5A5"/>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3697">
    <w:name w:val="网格表 6 彩色 - 着色 3451"/>
    <w:basedOn w:val="88"/>
    <w:qFormat/>
    <w:uiPriority w:val="51"/>
    <w:rPr>
      <w:color w:val="7B7B7B"/>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rPr>
      <w:tcPr>
        <w:tcBorders>
          <w:bottom w:val="single" w:color="C9C9C9" w:sz="12" w:space="0"/>
        </w:tcBorders>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3698">
    <w:name w:val="网格型浅色451"/>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3699">
    <w:name w:val="网格型11351"/>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700">
    <w:name w:val="网格型12151"/>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701">
    <w:name w:val="MTEBNumberedEquation51"/>
    <w:basedOn w:val="88"/>
    <w:qFormat/>
    <w:uiPriority w:val="0"/>
    <w:tblPr>
      <w:tblCellSpacing w:w="0" w:type="dxa"/>
    </w:tblPr>
    <w:trPr>
      <w:cantSplit/>
      <w:tblCellSpacing w:w="0" w:type="dxa"/>
    </w:trPr>
    <w:tcPr>
      <w:shd w:val="clear" w:color="auto" w:fill="auto"/>
    </w:tcPr>
  </w:style>
  <w:style w:type="table" w:customStyle="1" w:styleId="3702">
    <w:name w:val="通信表51"/>
    <w:basedOn w:val="88"/>
    <w:qFormat/>
    <w:uiPriority w:val="0"/>
    <w:tblPr>
      <w:tblBorders>
        <w:top w:val="single" w:color="auto" w:sz="6" w:space="0"/>
        <w:bottom w:val="single" w:color="auto" w:sz="6" w:space="0"/>
      </w:tblBorders>
    </w:tblPr>
    <w:tblStylePr w:type="firstRow">
      <w:tcPr>
        <w:tcBorders>
          <w:bottom w:val="single" w:color="auto" w:sz="4" w:space="0"/>
        </w:tcBorders>
      </w:tcPr>
    </w:tblStylePr>
  </w:style>
  <w:style w:type="table" w:customStyle="1" w:styleId="3703">
    <w:name w:val="浅色底纹 - 着色 261"/>
    <w:basedOn w:val="88"/>
    <w:semiHidden/>
    <w:unhideWhenUsed/>
    <w:qFormat/>
    <w:uiPriority w:val="60"/>
    <w:rPr>
      <w:color w:val="BF4E14"/>
      <w:kern w:val="2"/>
      <w:sz w:val="21"/>
      <w:szCs w:val="22"/>
    </w:rPr>
    <w:tblPr>
      <w:tblBorders>
        <w:top w:val="single" w:color="E97132" w:sz="8" w:space="0"/>
        <w:bottom w:val="single" w:color="E97132" w:sz="8" w:space="0"/>
      </w:tblBorders>
    </w:tblPr>
    <w:tblStylePr w:type="firstRow">
      <w:pPr>
        <w:spacing w:before="0" w:after="0" w:line="240" w:lineRule="auto"/>
      </w:pPr>
      <w:rPr>
        <w:b/>
        <w:bCs/>
      </w:rPr>
      <w:tcPr>
        <w:tcBorders>
          <w:top w:val="single" w:color="E97132" w:sz="8" w:space="0"/>
          <w:left w:val="nil"/>
          <w:bottom w:val="single" w:color="E97132" w:sz="8" w:space="0"/>
          <w:right w:val="nil"/>
          <w:insideH w:val="nil"/>
          <w:insideV w:val="nil"/>
        </w:tcBorders>
      </w:tcPr>
    </w:tblStylePr>
    <w:tblStylePr w:type="lastRow">
      <w:pPr>
        <w:spacing w:before="0" w:after="0" w:line="240" w:lineRule="auto"/>
      </w:pPr>
      <w:rPr>
        <w:b/>
        <w:bCs/>
      </w:rPr>
      <w:tcPr>
        <w:tcBorders>
          <w:top w:val="single" w:color="E97132" w:sz="8" w:space="0"/>
          <w:left w:val="nil"/>
          <w:bottom w:val="single" w:color="E97132"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F9DBCC"/>
      </w:tcPr>
    </w:tblStylePr>
    <w:tblStylePr w:type="band1Horz">
      <w:tcPr>
        <w:tcBorders>
          <w:left w:val="nil"/>
          <w:right w:val="nil"/>
          <w:insideH w:val="nil"/>
          <w:insideV w:val="nil"/>
        </w:tcBorders>
        <w:shd w:val="clear" w:color="auto" w:fill="F9DBCC"/>
      </w:tcPr>
    </w:tblStylePr>
  </w:style>
  <w:style w:type="table" w:customStyle="1" w:styleId="3704">
    <w:name w:val="彩色列表 - 着色 171"/>
    <w:basedOn w:val="88"/>
    <w:semiHidden/>
    <w:unhideWhenUsed/>
    <w:qFormat/>
    <w:uiPriority w:val="72"/>
    <w:rPr>
      <w:color w:val="000000"/>
      <w:kern w:val="2"/>
      <w:sz w:val="21"/>
      <w:szCs w:val="22"/>
    </w:rPr>
    <w:tcPr>
      <w:shd w:val="clear" w:color="auto" w:fill="E0F2FA"/>
    </w:tcPr>
    <w:tblStylePr w:type="firstRow">
      <w:rPr>
        <w:b/>
        <w:bCs/>
        <w:color w:val="FFFFFF"/>
      </w:rPr>
      <w:tcPr>
        <w:tcBorders>
          <w:bottom w:val="single" w:color="FFFFFF" w:sz="12" w:space="0"/>
        </w:tcBorders>
        <w:shd w:val="clear" w:color="auto" w:fill="CC5416"/>
      </w:tcPr>
    </w:tblStylePr>
    <w:tblStylePr w:type="lastRow">
      <w:rPr>
        <w:b/>
        <w:bCs/>
        <w:color w:val="CC5416"/>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B2DEF2"/>
      </w:tcPr>
    </w:tblStylePr>
    <w:tblStylePr w:type="band1Horz">
      <w:tcPr>
        <w:shd w:val="clear" w:color="auto" w:fill="C1E4F5"/>
      </w:tcPr>
    </w:tblStylePr>
  </w:style>
  <w:style w:type="table" w:customStyle="1" w:styleId="3705">
    <w:name w:val="彩色网格 - 着色 161"/>
    <w:basedOn w:val="88"/>
    <w:semiHidden/>
    <w:unhideWhenUsed/>
    <w:qFormat/>
    <w:uiPriority w:val="73"/>
    <w:rPr>
      <w:color w:val="000000"/>
      <w:kern w:val="2"/>
      <w:sz w:val="21"/>
      <w:szCs w:val="22"/>
    </w:rPr>
    <w:tblPr>
      <w:tblBorders>
        <w:insideH w:val="single" w:color="FFFFFF" w:sz="4" w:space="0"/>
      </w:tblBorders>
    </w:tblPr>
    <w:tcPr>
      <w:shd w:val="clear" w:color="auto" w:fill="C1E4F5"/>
    </w:tcPr>
    <w:tblStylePr w:type="firstRow">
      <w:rPr>
        <w:b/>
        <w:bCs/>
      </w:rPr>
      <w:tcPr>
        <w:shd w:val="clear" w:color="auto" w:fill="83CAEB"/>
      </w:tcPr>
    </w:tblStylePr>
    <w:tblStylePr w:type="lastRow">
      <w:rPr>
        <w:b/>
        <w:bCs/>
        <w:color w:val="000000"/>
      </w:rPr>
      <w:tcPr>
        <w:shd w:val="clear" w:color="auto" w:fill="83CAEB"/>
      </w:tcPr>
    </w:tblStylePr>
    <w:tblStylePr w:type="firstCol">
      <w:rPr>
        <w:color w:val="FFFFFF"/>
      </w:rPr>
      <w:tcPr>
        <w:shd w:val="clear" w:color="auto" w:fill="0F4761"/>
      </w:tcPr>
    </w:tblStylePr>
    <w:tblStylePr w:type="lastCol">
      <w:rPr>
        <w:color w:val="FFFFFF"/>
      </w:rPr>
      <w:tcPr>
        <w:shd w:val="clear" w:color="auto" w:fill="0F4761"/>
      </w:tcPr>
    </w:tblStylePr>
    <w:tblStylePr w:type="band1Vert">
      <w:tcPr>
        <w:shd w:val="clear" w:color="auto" w:fill="64BDE6"/>
      </w:tcPr>
    </w:tblStylePr>
    <w:tblStylePr w:type="band1Horz">
      <w:tcPr>
        <w:shd w:val="clear" w:color="auto" w:fill="64BDE6"/>
      </w:tcPr>
    </w:tblStylePr>
  </w:style>
  <w:style w:type="table" w:customStyle="1" w:styleId="3706">
    <w:name w:val="网格型301"/>
    <w:basedOn w:val="8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707">
    <w:name w:val="彩色型 161"/>
    <w:basedOn w:val="88"/>
    <w:qFormat/>
    <w:uiPriority w:val="0"/>
    <w:pPr>
      <w:widowControl w:val="0"/>
      <w:ind w:firstLine="200" w:firstLineChars="200"/>
      <w:jc w:val="both"/>
    </w:pPr>
    <w:rPr>
      <w:rFonts w:ascii="Cambria" w:hAnsi="Cambria"/>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3708">
    <w:name w:val="彩色型 261"/>
    <w:basedOn w:val="88"/>
    <w:qFormat/>
    <w:uiPriority w:val="0"/>
    <w:pPr>
      <w:widowControl w:val="0"/>
      <w:ind w:firstLine="200" w:firstLineChars="200"/>
      <w:jc w:val="both"/>
    </w:pPr>
    <w:rPr>
      <w:rFonts w:ascii="Cambria" w:hAnsi="Cambria"/>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3709">
    <w:name w:val="彩色型 361"/>
    <w:basedOn w:val="88"/>
    <w:qFormat/>
    <w:uiPriority w:val="0"/>
    <w:pPr>
      <w:widowControl w:val="0"/>
      <w:ind w:firstLine="200" w:firstLineChars="200"/>
      <w:jc w:val="both"/>
    </w:pPr>
    <w:rPr>
      <w:rFonts w:ascii="Cambria" w:hAnsi="Cambria"/>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table" w:customStyle="1" w:styleId="3710">
    <w:name w:val="典雅型61"/>
    <w:basedOn w:val="88"/>
    <w:qFormat/>
    <w:uiPriority w:val="0"/>
    <w:pPr>
      <w:widowControl w:val="0"/>
      <w:ind w:firstLine="200" w:firstLineChars="200"/>
      <w:jc w:val="both"/>
    </w:pPr>
    <w:rPr>
      <w:rFonts w:ascii="Cambria" w:hAnsi="Cambria"/>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cPr>
        <w:tcBorders>
          <w:tl2br w:val="nil"/>
          <w:tr2bl w:val="nil"/>
        </w:tcBorders>
      </w:tcPr>
    </w:tblStylePr>
  </w:style>
  <w:style w:type="table" w:customStyle="1" w:styleId="3711">
    <w:name w:val="古典型 161"/>
    <w:basedOn w:val="88"/>
    <w:qFormat/>
    <w:uiPriority w:val="0"/>
    <w:pPr>
      <w:widowControl w:val="0"/>
      <w:spacing w:line="300" w:lineRule="auto"/>
      <w:jc w:val="both"/>
    </w:pPr>
    <w:tblPr>
      <w:tblBorders>
        <w:top w:val="single" w:color="000000" w:sz="12" w:space="0"/>
        <w:bottom w:val="single" w:color="000000" w:sz="12" w:space="0"/>
      </w:tblBorders>
    </w:tblPr>
    <w:tcPr>
      <w:shd w:val="clear" w:color="auto" w:fill="auto"/>
    </w:tc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3712">
    <w:name w:val="古典型 261"/>
    <w:basedOn w:val="88"/>
    <w:qFormat/>
    <w:uiPriority w:val="0"/>
    <w:pPr>
      <w:widowControl w:val="0"/>
      <w:ind w:firstLine="200" w:firstLineChars="200"/>
      <w:jc w:val="both"/>
    </w:pPr>
    <w:rPr>
      <w:rFonts w:ascii="Cambria" w:hAnsi="Cambria"/>
    </w:rPr>
    <w:tblPr>
      <w:tblBorders>
        <w:top w:val="single" w:color="000000" w:sz="12" w:space="0"/>
        <w:bottom w:val="single" w:color="000000" w:sz="12" w:space="0"/>
      </w:tblBorders>
    </w:tblPr>
    <w:tcPr>
      <w:shd w:val="clear" w:color="auto" w:fill="auto"/>
    </w:tc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3713">
    <w:name w:val="古典型 361"/>
    <w:basedOn w:val="88"/>
    <w:qFormat/>
    <w:uiPriority w:val="0"/>
    <w:pPr>
      <w:widowControl w:val="0"/>
      <w:ind w:firstLine="200" w:firstLineChars="200"/>
      <w:jc w:val="both"/>
    </w:pPr>
    <w:rPr>
      <w:rFonts w:ascii="Cambria" w:hAnsi="Cambria"/>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3714">
    <w:name w:val="古典型 461"/>
    <w:basedOn w:val="88"/>
    <w:qFormat/>
    <w:uiPriority w:val="0"/>
    <w:pPr>
      <w:widowControl w:val="0"/>
      <w:ind w:firstLine="200" w:firstLineChars="200"/>
      <w:jc w:val="both"/>
    </w:pPr>
    <w:rPr>
      <w:rFonts w:ascii="Cambria" w:hAnsi="Cambria"/>
    </w:r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table" w:customStyle="1" w:styleId="3715">
    <w:name w:val="简明型 191"/>
    <w:basedOn w:val="88"/>
    <w:qFormat/>
    <w:uiPriority w:val="0"/>
    <w:pPr>
      <w:widowControl w:val="0"/>
      <w:spacing w:line="300" w:lineRule="auto"/>
      <w:jc w:val="both"/>
    </w:pPr>
    <w:tblPr>
      <w:tblBorders>
        <w:top w:val="single" w:color="008000" w:sz="12" w:space="0"/>
        <w:bottom w:val="single" w:color="008000" w:sz="12" w:space="0"/>
      </w:tblBorders>
    </w:tbl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3716">
    <w:name w:val="简明型 261"/>
    <w:basedOn w:val="88"/>
    <w:qFormat/>
    <w:uiPriority w:val="0"/>
    <w:pPr>
      <w:widowControl w:val="0"/>
      <w:spacing w:line="300" w:lineRule="auto"/>
      <w:jc w:val="both"/>
    </w:p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3717">
    <w:name w:val="简明型 361"/>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cPr>
        <w:tcBorders>
          <w:tl2br w:val="nil"/>
          <w:tr2bl w:val="nil"/>
        </w:tcBorders>
        <w:shd w:val="solid" w:color="000000" w:fill="FFFFFF"/>
      </w:tcPr>
    </w:tblStylePr>
  </w:style>
  <w:style w:type="table" w:customStyle="1" w:styleId="3718">
    <w:name w:val="精巧型 161"/>
    <w:basedOn w:val="88"/>
    <w:qFormat/>
    <w:uiPriority w:val="0"/>
    <w:pPr>
      <w:widowControl w:val="0"/>
      <w:ind w:firstLine="200" w:firstLineChars="200"/>
      <w:jc w:val="both"/>
    </w:pPr>
    <w:rPr>
      <w:rFonts w:ascii="Cambria" w:hAnsi="Cambria"/>
    </w:r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3719">
    <w:name w:val="精巧型 261"/>
    <w:basedOn w:val="88"/>
    <w:qFormat/>
    <w:uiPriority w:val="0"/>
    <w:pPr>
      <w:widowControl w:val="0"/>
      <w:ind w:firstLine="200" w:firstLineChars="200"/>
      <w:jc w:val="both"/>
    </w:pPr>
    <w:rPr>
      <w:rFonts w:ascii="Cambria" w:hAnsi="Cambria"/>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3720">
    <w:name w:val="立体型 161"/>
    <w:basedOn w:val="88"/>
    <w:qFormat/>
    <w:uiPriority w:val="0"/>
    <w:pPr>
      <w:widowControl w:val="0"/>
      <w:ind w:firstLine="200" w:firstLineChars="200"/>
      <w:jc w:val="both"/>
    </w:pPr>
    <w:rPr>
      <w:rFonts w:ascii="Cambria" w:hAnsi="Cambria"/>
    </w:r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3721">
    <w:name w:val="立体型 261"/>
    <w:basedOn w:val="88"/>
    <w:qFormat/>
    <w:uiPriority w:val="0"/>
    <w:pPr>
      <w:widowControl w:val="0"/>
      <w:ind w:firstLine="200" w:firstLineChars="200"/>
      <w:jc w:val="both"/>
    </w:pPr>
    <w:rPr>
      <w:rFonts w:ascii="Cambria" w:hAnsi="Cambria"/>
    </w:r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3722">
    <w:name w:val="立体型 361"/>
    <w:basedOn w:val="88"/>
    <w:qFormat/>
    <w:uiPriority w:val="0"/>
    <w:pPr>
      <w:widowControl w:val="0"/>
      <w:ind w:firstLine="200" w:firstLineChars="200"/>
      <w:jc w:val="both"/>
    </w:pPr>
    <w:rPr>
      <w:rFonts w:ascii="Cambria" w:hAnsi="Cambria"/>
    </w:r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3723">
    <w:name w:val="列表型 161"/>
    <w:basedOn w:val="88"/>
    <w:qFormat/>
    <w:uiPriority w:val="0"/>
    <w:pPr>
      <w:widowControl w:val="0"/>
      <w:ind w:firstLine="200" w:firstLineChars="200"/>
      <w:jc w:val="both"/>
    </w:pPr>
    <w:rPr>
      <w:rFonts w:ascii="Cambria" w:hAnsi="Cambria"/>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3724">
    <w:name w:val="列表型 261"/>
    <w:basedOn w:val="88"/>
    <w:qFormat/>
    <w:uiPriority w:val="0"/>
    <w:pPr>
      <w:widowControl w:val="0"/>
      <w:ind w:firstLine="200" w:firstLineChars="200"/>
      <w:jc w:val="both"/>
    </w:pPr>
    <w:rPr>
      <w:rFonts w:ascii="Cambria" w:hAnsi="Cambria"/>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3725">
    <w:name w:val="列表型 361"/>
    <w:basedOn w:val="88"/>
    <w:qFormat/>
    <w:uiPriority w:val="0"/>
    <w:pPr>
      <w:widowControl w:val="0"/>
      <w:ind w:firstLine="200" w:firstLineChars="200"/>
      <w:jc w:val="both"/>
    </w:pPr>
    <w:rPr>
      <w:rFonts w:ascii="Cambria" w:hAnsi="Cambria"/>
    </w:r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3726">
    <w:name w:val="列表型 461"/>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cPr>
        <w:tcBorders>
          <w:bottom w:val="single" w:color="000000" w:sz="12" w:space="0"/>
          <w:tl2br w:val="nil"/>
          <w:tr2bl w:val="nil"/>
        </w:tcBorders>
        <w:shd w:val="solid" w:color="808080" w:fill="FFFFFF"/>
      </w:tcPr>
    </w:tblStylePr>
  </w:style>
  <w:style w:type="table" w:customStyle="1" w:styleId="3727">
    <w:name w:val="列表型 561"/>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3728">
    <w:name w:val="列表型 661"/>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tblStylePr w:type="nwCell">
      <w:tcPr>
        <w:tcBorders>
          <w:tl2br w:val="single" w:color="000000" w:sz="6" w:space="0"/>
          <w:tr2bl w:val="nil"/>
        </w:tcBorders>
      </w:tcPr>
    </w:tblStylePr>
  </w:style>
  <w:style w:type="table" w:customStyle="1" w:styleId="3729">
    <w:name w:val="列表型 761"/>
    <w:basedOn w:val="88"/>
    <w:qFormat/>
    <w:uiPriority w:val="0"/>
    <w:pPr>
      <w:widowControl w:val="0"/>
      <w:ind w:firstLine="200" w:firstLineChars="200"/>
      <w:jc w:val="both"/>
    </w:pPr>
    <w:rPr>
      <w:rFonts w:ascii="Cambria" w:hAnsi="Cambria"/>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3730">
    <w:name w:val="列表型 861"/>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tblStylePr w:type="nwCell">
      <w:tcPr>
        <w:tcBorders>
          <w:tl2br w:val="single" w:color="auto" w:sz="6" w:space="0"/>
          <w:tr2bl w:val="nil"/>
        </w:tcBorders>
      </w:tcPr>
    </w:tblStylePr>
  </w:style>
  <w:style w:type="table" w:customStyle="1" w:styleId="3731">
    <w:name w:val="流行型61"/>
    <w:basedOn w:val="88"/>
    <w:qFormat/>
    <w:uiPriority w:val="0"/>
    <w:pPr>
      <w:widowControl w:val="0"/>
      <w:ind w:firstLine="200" w:firstLineChars="200"/>
      <w:jc w:val="both"/>
    </w:pPr>
    <w:rPr>
      <w:rFonts w:ascii="Cambria" w:hAnsi="Cambria"/>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3732">
    <w:name w:val="竖列型 161"/>
    <w:basedOn w:val="88"/>
    <w:qFormat/>
    <w:uiPriority w:val="0"/>
    <w:pPr>
      <w:widowControl w:val="0"/>
      <w:ind w:firstLine="200" w:firstLineChars="200"/>
      <w:jc w:val="both"/>
    </w:pPr>
    <w:rPr>
      <w:rFonts w:ascii="Cambria" w:hAnsi="Cambria"/>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3733">
    <w:name w:val="竖列型 261"/>
    <w:basedOn w:val="88"/>
    <w:qFormat/>
    <w:uiPriority w:val="0"/>
    <w:pPr>
      <w:widowControl w:val="0"/>
      <w:ind w:firstLine="200" w:firstLineChars="200"/>
      <w:jc w:val="both"/>
    </w:pPr>
    <w:rPr>
      <w:rFonts w:ascii="Cambria" w:hAnsi="Cambria"/>
      <w:b/>
      <w:bCs/>
    </w:r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3734">
    <w:name w:val="竖列型 361"/>
    <w:basedOn w:val="88"/>
    <w:qFormat/>
    <w:uiPriority w:val="0"/>
    <w:pPr>
      <w:widowControl w:val="0"/>
      <w:ind w:firstLine="200" w:firstLineChars="200"/>
      <w:jc w:val="both"/>
    </w:pPr>
    <w:rPr>
      <w:rFonts w:ascii="Cambria" w:hAnsi="Cambria"/>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3735">
    <w:name w:val="竖列型 461"/>
    <w:basedOn w:val="88"/>
    <w:qFormat/>
    <w:uiPriority w:val="0"/>
    <w:pPr>
      <w:widowControl w:val="0"/>
      <w:ind w:firstLine="200" w:firstLineChars="200"/>
      <w:jc w:val="both"/>
    </w:pPr>
    <w:rPr>
      <w:rFonts w:ascii="Cambria" w:hAnsi="Cambria"/>
    </w:r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3736">
    <w:name w:val="竖列型 561"/>
    <w:basedOn w:val="88"/>
    <w:qFormat/>
    <w:uiPriority w:val="0"/>
    <w:pPr>
      <w:widowControl w:val="0"/>
      <w:ind w:firstLine="200" w:firstLineChars="200"/>
      <w:jc w:val="both"/>
    </w:pPr>
    <w:rPr>
      <w:rFonts w:ascii="Cambria" w:hAnsi="Cambria"/>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3737">
    <w:name w:val="网格型 161"/>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cPr>
        <w:tcBorders>
          <w:tl2br w:val="nil"/>
          <w:tr2bl w:val="nil"/>
        </w:tcBorders>
      </w:tcPr>
    </w:tblStylePr>
    <w:tblStylePr w:type="lastCol">
      <w:rPr>
        <w:i/>
        <w:iCs/>
      </w:rPr>
      <w:tcPr>
        <w:tcBorders>
          <w:tl2br w:val="nil"/>
          <w:tr2bl w:val="nil"/>
        </w:tcBorders>
      </w:tcPr>
    </w:tblStylePr>
    <w:tblStylePr w:type="nwCell">
      <w:tcPr>
        <w:tcBorders>
          <w:tl2br w:val="single" w:color="000000" w:sz="6" w:space="0"/>
          <w:tr2bl w:val="nil"/>
        </w:tcBorders>
      </w:tcPr>
    </w:tblStylePr>
  </w:style>
  <w:style w:type="table" w:customStyle="1" w:styleId="3738">
    <w:name w:val="网格型 261"/>
    <w:basedOn w:val="88"/>
    <w:qFormat/>
    <w:uiPriority w:val="0"/>
    <w:pPr>
      <w:widowControl w:val="0"/>
      <w:ind w:firstLine="200" w:firstLineChars="200"/>
      <w:jc w:val="both"/>
    </w:pPr>
    <w:rPr>
      <w:rFonts w:ascii="Cambria" w:hAnsi="Cambria"/>
    </w:rPr>
    <w:tblPr>
      <w:tblBorders>
        <w:insideH w:val="single" w:color="000000" w:sz="6" w:space="0"/>
        <w:insideV w:val="single" w:color="000000" w:sz="6" w:space="0"/>
      </w:tblBorders>
    </w:tblPr>
    <w:tcPr>
      <w:shd w:val="clear" w:color="auto" w:fill="auto"/>
    </w:tc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3739">
    <w:name w:val="网格型 361"/>
    <w:basedOn w:val="88"/>
    <w:qFormat/>
    <w:uiPriority w:val="0"/>
    <w:pPr>
      <w:widowControl w:val="0"/>
      <w:ind w:firstLine="200" w:firstLineChars="200"/>
      <w:jc w:val="both"/>
    </w:pPr>
    <w:rPr>
      <w:rFonts w:ascii="Cambria" w:hAnsi="Cambria"/>
    </w:r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3740">
    <w:name w:val="网格型 461"/>
    <w:basedOn w:val="88"/>
    <w:qFormat/>
    <w:uiPriority w:val="0"/>
    <w:pPr>
      <w:widowControl w:val="0"/>
      <w:ind w:firstLine="200" w:firstLineChars="200"/>
      <w:jc w:val="both"/>
    </w:pPr>
    <w:rPr>
      <w:rFonts w:ascii="Cambria" w:hAnsi="Cambria"/>
    </w:r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3741">
    <w:name w:val="网格型 591"/>
    <w:basedOn w:val="88"/>
    <w:qFormat/>
    <w:uiPriority w:val="0"/>
    <w:pPr>
      <w:widowControl w:val="0"/>
      <w:spacing w:line="400" w:lineRule="exact"/>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3742">
    <w:name w:val="网格型 661"/>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3743">
    <w:name w:val="网格型 761"/>
    <w:basedOn w:val="88"/>
    <w:qFormat/>
    <w:uiPriority w:val="0"/>
    <w:pPr>
      <w:widowControl w:val="0"/>
      <w:ind w:firstLine="200" w:firstLineChars="200"/>
      <w:jc w:val="both"/>
    </w:pPr>
    <w:rPr>
      <w:rFonts w:ascii="Cambria" w:hAnsi="Cambria"/>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3744">
    <w:name w:val="网格型 891"/>
    <w:basedOn w:val="88"/>
    <w:qFormat/>
    <w:uiPriority w:val="0"/>
    <w:pPr>
      <w:widowControl w:val="0"/>
      <w:spacing w:line="300" w:lineRule="auto"/>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3745">
    <w:name w:val="网页型 161"/>
    <w:basedOn w:val="88"/>
    <w:qFormat/>
    <w:uiPriority w:val="0"/>
    <w:pPr>
      <w:widowControl w:val="0"/>
      <w:ind w:firstLine="200" w:firstLineChars="200"/>
      <w:jc w:val="both"/>
    </w:pPr>
    <w:rPr>
      <w:rFonts w:ascii="Cambria" w:hAnsi="Cambria"/>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3746">
    <w:name w:val="网页型 261"/>
    <w:basedOn w:val="88"/>
    <w:qFormat/>
    <w:uiPriority w:val="0"/>
    <w:pPr>
      <w:widowControl w:val="0"/>
      <w:ind w:firstLine="200" w:firstLineChars="200"/>
      <w:jc w:val="both"/>
    </w:pPr>
    <w:rPr>
      <w:rFonts w:ascii="Cambria" w:hAnsi="Cambria"/>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3747">
    <w:name w:val="网页型 361"/>
    <w:basedOn w:val="88"/>
    <w:qFormat/>
    <w:uiPriority w:val="0"/>
    <w:pPr>
      <w:widowControl w:val="0"/>
      <w:ind w:firstLine="200" w:firstLineChars="200"/>
      <w:jc w:val="both"/>
    </w:pPr>
    <w:rPr>
      <w:rFonts w:ascii="Cambria" w:hAnsi="Cambria"/>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3748">
    <w:name w:val="专业型61"/>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cPr>
        <w:tcBorders>
          <w:tl2br w:val="nil"/>
          <w:tr2bl w:val="nil"/>
        </w:tcBorders>
        <w:shd w:val="solid" w:color="000000" w:fill="FFFFFF"/>
      </w:tcPr>
    </w:tblStylePr>
  </w:style>
  <w:style w:type="table" w:customStyle="1" w:styleId="3749">
    <w:name w:val="浅色底纹 - 着色 271"/>
    <w:basedOn w:val="88"/>
    <w:qFormat/>
    <w:uiPriority w:val="30"/>
    <w:rPr>
      <w:b/>
      <w:bCs/>
      <w:i/>
      <w:iCs/>
      <w:sz w:val="24"/>
    </w:rPr>
    <w:tblPr>
      <w:tblBorders>
        <w:top w:val="single" w:color="C0504D" w:sz="8" w:space="0"/>
        <w:bottom w:val="single" w:color="C0504D" w:sz="8" w:space="0"/>
      </w:tblBorders>
    </w:tblPr>
    <w:tblStylePr w:type="firstRow">
      <w:pPr>
        <w:spacing w:before="0" w:after="0" w:line="240" w:lineRule="auto"/>
      </w:pPr>
      <w:rPr>
        <w:b/>
        <w:bCs/>
      </w:rPr>
      <w:tcPr>
        <w:tcBorders>
          <w:top w:val="single" w:color="C0504D" w:sz="8" w:space="0"/>
          <w:left w:val="nil"/>
          <w:bottom w:val="single" w:color="C0504D" w:sz="8" w:space="0"/>
          <w:right w:val="nil"/>
          <w:insideH w:val="nil"/>
          <w:insideV w:val="nil"/>
        </w:tcBorders>
      </w:tcPr>
    </w:tblStylePr>
    <w:tblStylePr w:type="lastRow">
      <w:pPr>
        <w:spacing w:before="0" w:after="0" w:line="240" w:lineRule="auto"/>
      </w:pPr>
      <w:rPr>
        <w:b/>
        <w:bCs/>
      </w:rPr>
      <w:tcPr>
        <w:tcBorders>
          <w:top w:val="single" w:color="C0504D" w:sz="8" w:space="0"/>
          <w:left w:val="nil"/>
          <w:bottom w:val="single" w:color="C0504D"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FD3D2"/>
      </w:tcPr>
    </w:tblStylePr>
    <w:tblStylePr w:type="band1Horz">
      <w:tcPr>
        <w:tcBorders>
          <w:left w:val="nil"/>
          <w:right w:val="nil"/>
          <w:insideH w:val="nil"/>
          <w:insideV w:val="nil"/>
        </w:tcBorders>
        <w:shd w:val="clear" w:color="auto" w:fill="EFD3D2"/>
      </w:tcPr>
    </w:tblStylePr>
  </w:style>
  <w:style w:type="table" w:customStyle="1" w:styleId="3750">
    <w:name w:val="浅色列表 - 着色 361"/>
    <w:basedOn w:val="88"/>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cPr>
        <w:shd w:val="clear" w:color="auto" w:fill="9BBB59"/>
      </w:tcPr>
    </w:tblStylePr>
    <w:tblStylePr w:type="lastRow">
      <w:pPr>
        <w:spacing w:before="0" w:after="0" w:line="240" w:lineRule="auto"/>
      </w:pPr>
      <w:rPr>
        <w:b/>
        <w:bCs/>
      </w:r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cPr>
        <w:tcBorders>
          <w:top w:val="single" w:color="9BBB59" w:sz="8" w:space="0"/>
          <w:left w:val="single" w:color="9BBB59" w:sz="8" w:space="0"/>
          <w:bottom w:val="single" w:color="9BBB59" w:sz="8" w:space="0"/>
          <w:right w:val="single" w:color="9BBB59" w:sz="8" w:space="0"/>
        </w:tcBorders>
      </w:tcPr>
    </w:tblStylePr>
    <w:tblStylePr w:type="band1Horz">
      <w:tcPr>
        <w:tcBorders>
          <w:top w:val="single" w:color="9BBB59" w:sz="8" w:space="0"/>
          <w:left w:val="single" w:color="9BBB59" w:sz="8" w:space="0"/>
          <w:bottom w:val="single" w:color="9BBB59" w:sz="8" w:space="0"/>
          <w:right w:val="single" w:color="9BBB59" w:sz="8" w:space="0"/>
        </w:tcBorders>
      </w:tcPr>
    </w:tblStylePr>
  </w:style>
  <w:style w:type="table" w:customStyle="1" w:styleId="3751">
    <w:name w:val="浅色网格 - 着色 361"/>
    <w:basedOn w:val="88"/>
    <w:qFormat/>
    <w:uiPriority w:val="72"/>
    <w:rPr>
      <w:rFonts w:ascii="Calibri" w:hAnsi="Calibri"/>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DF2F8"/>
    </w:tcPr>
    <w:tblStylePr w:type="firstRow">
      <w:rPr>
        <w:b/>
        <w:bCs/>
        <w:color w:val="FFFFFF"/>
      </w:rPr>
      <w:tcPr>
        <w:tcBorders>
          <w:bottom w:val="single" w:color="FFFFFF" w:sz="12" w:space="0"/>
        </w:tcBorders>
        <w:shd w:val="clear" w:color="auto" w:fill="9E3A38"/>
      </w:tcPr>
    </w:tblStylePr>
    <w:tblStylePr w:type="lastRow">
      <w:rPr>
        <w:b/>
        <w:bCs/>
        <w:color w:val="9E3A38"/>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D3DFEE"/>
      </w:tcPr>
    </w:tblStylePr>
    <w:tblStylePr w:type="band1Horz">
      <w:tcPr>
        <w:shd w:val="clear" w:color="auto" w:fill="DBE5F1"/>
      </w:tcPr>
    </w:tblStylePr>
    <w:tblStylePr w:type="band2Horz">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customStyle="1" w:styleId="3752">
    <w:name w:val="中等深浅底纹 1 - 着色 361"/>
    <w:basedOn w:val="88"/>
    <w:qFormat/>
    <w:uiPriority w:val="29"/>
    <w:rPr>
      <w:i/>
      <w:iCs/>
      <w:sz w:val="24"/>
    </w:rPr>
    <w:tblPr>
      <w:tblBorders>
        <w:insideH w:val="single" w:color="FFFFFF" w:sz="4" w:space="0"/>
      </w:tblBorders>
    </w:tblPr>
    <w:tcPr>
      <w:shd w:val="clear" w:color="auto" w:fill="DBE5F1"/>
    </w:tcPr>
    <w:tblStylePr w:type="firstRow">
      <w:rPr>
        <w:b/>
        <w:bCs/>
        <w:color w:val="FFFFFF"/>
      </w:rPr>
      <w:tcPr>
        <w:shd w:val="clear" w:color="auto" w:fill="B8CCE4"/>
      </w:tcPr>
    </w:tblStylePr>
    <w:tblStylePr w:type="lastRow">
      <w:rPr>
        <w:b/>
        <w:bCs/>
      </w:rPr>
      <w:tcPr>
        <w:shd w:val="clear" w:color="auto" w:fill="B8CCE4"/>
      </w:tcPr>
    </w:tblStylePr>
    <w:tblStylePr w:type="firstCol">
      <w:rPr>
        <w:b/>
        <w:bCs/>
      </w:rPr>
      <w:tcPr>
        <w:shd w:val="clear" w:color="auto" w:fill="365F91"/>
      </w:tcPr>
    </w:tblStylePr>
    <w:tblStylePr w:type="lastCol">
      <w:rPr>
        <w:b/>
        <w:bCs/>
      </w:rPr>
      <w:tcPr>
        <w:shd w:val="clear" w:color="auto" w:fill="365F91"/>
      </w:tcPr>
    </w:tblStylePr>
    <w:tblStylePr w:type="band1Vert">
      <w:tcPr>
        <w:shd w:val="clear" w:color="auto" w:fill="A7BFDE"/>
      </w:tcPr>
    </w:tblStylePr>
    <w:tblStylePr w:type="band1Horz">
      <w:tcPr>
        <w:shd w:val="clear" w:color="auto" w:fill="A7BFDE"/>
      </w:tcPr>
    </w:tblStylePr>
    <w:tblStylePr w:type="band2Horz">
      <w:tcPr>
        <w:tcBorders>
          <w:insideH w:val="nil"/>
          <w:insideV w:val="nil"/>
        </w:tcBorders>
      </w:tcPr>
    </w:tblStylePr>
  </w:style>
  <w:style w:type="table" w:customStyle="1" w:styleId="3753">
    <w:name w:val="中等深浅底纹 2 - 着色 361"/>
    <w:basedOn w:val="88"/>
    <w:qFormat/>
    <w:uiPriority w:val="30"/>
    <w:rPr>
      <w:b/>
      <w:bCs/>
      <w:i/>
      <w:iCs/>
      <w:sz w:val="24"/>
    </w:rPr>
    <w:tblPr>
      <w:tblBorders>
        <w:top w:val="single" w:color="C0504D" w:sz="8" w:space="0"/>
        <w:bottom w:val="single" w:color="C0504D" w:sz="8" w:space="0"/>
      </w:tblBorders>
    </w:tblPr>
    <w:tblStylePr w:type="firstRow">
      <w:pPr>
        <w:spacing w:before="0" w:after="0" w:line="240" w:lineRule="auto"/>
      </w:pPr>
      <w:rPr>
        <w:b/>
        <w:bCs/>
        <w:color w:val="FFFFFF"/>
      </w:rPr>
      <w:tcPr>
        <w:tcBorders>
          <w:top w:val="single" w:color="C0504D" w:sz="8" w:space="0"/>
          <w:left w:val="nil"/>
          <w:bottom w:val="single" w:color="C0504D" w:sz="8" w:space="0"/>
          <w:right w:val="nil"/>
          <w:insideH w:val="nil"/>
          <w:insideV w:val="nil"/>
        </w:tcBorders>
      </w:tcPr>
    </w:tblStylePr>
    <w:tblStylePr w:type="lastRow">
      <w:pPr>
        <w:spacing w:before="0" w:after="0" w:line="240" w:lineRule="auto"/>
      </w:pPr>
      <w:rPr>
        <w:color w:val="auto"/>
      </w:rPr>
      <w:tcPr>
        <w:tcBorders>
          <w:top w:val="single" w:color="C0504D" w:sz="8" w:space="0"/>
          <w:left w:val="nil"/>
          <w:bottom w:val="single" w:color="C0504D" w:sz="8" w:space="0"/>
          <w:right w:val="nil"/>
          <w:insideH w:val="nil"/>
          <w:insideV w:val="nil"/>
        </w:tcBorders>
      </w:tcPr>
    </w:tblStylePr>
    <w:tblStylePr w:type="firstCol">
      <w:rPr>
        <w:b/>
        <w:bCs/>
        <w:color w:val="FFFFFF"/>
      </w:rPr>
      <w:tcPr>
        <w:tcBorders>
          <w:top w:val="nil"/>
          <w:left w:val="single" w:color="auto" w:sz="18" w:space="0"/>
          <w:bottom w:val="nil"/>
          <w:right w:val="nil"/>
          <w:insideH w:val="nil"/>
          <w:insideV w:val="nil"/>
        </w:tcBorders>
        <w:shd w:val="clear" w:color="auto" w:fill="9BBB59"/>
      </w:tcPr>
    </w:tblStylePr>
    <w:tblStylePr w:type="lastCol">
      <w:rPr>
        <w:b/>
        <w:bCs/>
        <w:color w:val="FFFFFF"/>
      </w:rPr>
      <w:tcPr>
        <w:tcBorders>
          <w:bottom w:val="nil"/>
          <w:right w:val="nil"/>
          <w:insideH w:val="nil"/>
          <w:insideV w:val="nil"/>
        </w:tcBorders>
        <w:shd w:val="clear" w:color="auto" w:fill="9BBB59"/>
      </w:tcPr>
    </w:tblStylePr>
    <w:tblStylePr w:type="band1Vert">
      <w:tcPr>
        <w:tcBorders>
          <w:left w:val="nil"/>
          <w:right w:val="nil"/>
          <w:insideH w:val="nil"/>
          <w:insideV w:val="nil"/>
        </w:tcBorders>
        <w:shd w:val="clear" w:color="auto" w:fill="EFD3D2"/>
      </w:tcPr>
    </w:tblStylePr>
    <w:tblStylePr w:type="band1Horz">
      <w:tcPr>
        <w:tcBorders>
          <w:left w:val="nil"/>
          <w:right w:val="nil"/>
          <w:insideH w:val="nil"/>
          <w:insideV w:val="nil"/>
        </w:tcBorders>
        <w:shd w:val="clear" w:color="auto" w:fill="EFD3D2"/>
      </w:tcPr>
    </w:tblStylePr>
    <w:tblStylePr w:type="neCell">
      <w:tcPr>
        <w:tcBorders>
          <w:top w:val="single" w:color="auto" w:sz="18" w:space="0"/>
          <w:left w:val="single" w:color="auto" w:sz="18" w:space="0"/>
          <w:bottom w:val="nil"/>
          <w:right w:val="nil"/>
          <w:insideH w:val="nil"/>
          <w:insideV w:val="nil"/>
        </w:tcBorders>
      </w:tcPr>
    </w:tblStylePr>
    <w:tblStylePr w:type="nwCell">
      <w:rPr>
        <w:color w:val="FFFFFF"/>
      </w:rPr>
      <w:tcPr>
        <w:tcBorders>
          <w:top w:val="single" w:color="auto" w:sz="18" w:space="0"/>
          <w:left w:val="single" w:color="auto" w:sz="18" w:space="0"/>
          <w:bottom w:val="nil"/>
          <w:right w:val="nil"/>
          <w:insideH w:val="nil"/>
          <w:insideV w:val="nil"/>
        </w:tcBorders>
      </w:tcPr>
    </w:tblStylePr>
  </w:style>
  <w:style w:type="table" w:customStyle="1" w:styleId="3754">
    <w:name w:val="中等深浅列表 1 - 着色 661"/>
    <w:basedOn w:val="88"/>
    <w:qFormat/>
    <w:uiPriority w:val="65"/>
    <w:rPr>
      <w:color w:val="000000"/>
    </w:rPr>
    <w:tblPr>
      <w:tblBorders>
        <w:top w:val="single" w:color="F79646" w:sz="8" w:space="0"/>
        <w:bottom w:val="single" w:color="F79646" w:sz="8" w:space="0"/>
      </w:tblBorders>
    </w:tblPr>
    <w:tblStylePr w:type="firstRow">
      <w:rPr>
        <w:rFonts w:ascii="Helv" w:hAnsi="Helv" w:eastAsia="Arial" w:cs="Times New Roman"/>
      </w:rPr>
      <w:tcPr>
        <w:tcBorders>
          <w:top w:val="nil"/>
          <w:left w:val="single" w:color="F79646" w:sz="8" w:space="0"/>
          <w:bottom w:val="nil"/>
          <w:right w:val="nil"/>
          <w:insideH w:val="nil"/>
          <w:insideV w:val="nil"/>
          <w:tl2br w:val="nil"/>
          <w:tr2bl w:val="nil"/>
        </w:tcBorders>
      </w:tcPr>
    </w:tblStylePr>
    <w:tblStylePr w:type="lastRow">
      <w:rPr>
        <w:b/>
        <w:bCs/>
        <w:color w:val="1F497D"/>
      </w:rPr>
      <w:tcPr>
        <w:tcBorders>
          <w:top w:val="single" w:color="F79646" w:sz="8" w:space="0"/>
          <w:left w:val="single" w:color="F79646" w:sz="8" w:space="0"/>
          <w:bottom w:val="nil"/>
          <w:right w:val="nil"/>
          <w:insideH w:val="nil"/>
          <w:insideV w:val="nil"/>
          <w:tl2br w:val="nil"/>
          <w:tr2bl w:val="nil"/>
        </w:tcBorders>
      </w:tcPr>
    </w:tblStylePr>
    <w:tblStylePr w:type="firstCol">
      <w:rPr>
        <w:b/>
        <w:bCs/>
      </w:rPr>
    </w:tblStylePr>
    <w:tblStylePr w:type="lastCol">
      <w:rPr>
        <w:b/>
        <w:bCs/>
      </w:rPr>
      <w:tcPr>
        <w:tcBorders>
          <w:top w:val="single" w:color="F79646" w:sz="8" w:space="0"/>
          <w:left w:val="single" w:color="F79646" w:sz="8" w:space="0"/>
          <w:bottom w:val="nil"/>
          <w:right w:val="nil"/>
          <w:insideH w:val="nil"/>
          <w:insideV w:val="nil"/>
          <w:tl2br w:val="nil"/>
          <w:tr2bl w:val="nil"/>
        </w:tcBorders>
      </w:tcPr>
    </w:tblStylePr>
    <w:tblStylePr w:type="band1Vert">
      <w:tcPr>
        <w:shd w:val="clear" w:color="auto" w:fill="FDE5D1"/>
      </w:tcPr>
    </w:tblStylePr>
    <w:tblStylePr w:type="band1Horz">
      <w:tcPr>
        <w:shd w:val="clear" w:color="auto" w:fill="FDE5D1"/>
      </w:tcPr>
    </w:tblStylePr>
  </w:style>
  <w:style w:type="table" w:customStyle="1" w:styleId="3755">
    <w:name w:val="彩色列表 - 着色 181"/>
    <w:basedOn w:val="88"/>
    <w:semiHidden/>
    <w:unhideWhenUsed/>
    <w:qFormat/>
    <w:uiPriority w:val="72"/>
    <w:rPr>
      <w:color w:val="000000"/>
    </w:rPr>
    <w:tcPr>
      <w:shd w:val="clear" w:color="auto" w:fill="EEF5FB"/>
    </w:tcPr>
    <w:tblStylePr w:type="firstRow">
      <w:rPr>
        <w:b/>
        <w:bCs/>
        <w:color w:val="FFFFFF"/>
      </w:rPr>
      <w:tcPr>
        <w:tcBorders>
          <w:bottom w:val="single" w:color="FFFFFF" w:sz="12" w:space="0"/>
        </w:tcBorders>
        <w:shd w:val="clear" w:color="auto" w:fill="D25F12"/>
      </w:tcPr>
    </w:tblStylePr>
    <w:tblStylePr w:type="lastRow">
      <w:rPr>
        <w:b/>
        <w:bCs/>
        <w:color w:val="D25F12"/>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D6E6F4"/>
      </w:tcPr>
    </w:tblStylePr>
    <w:tblStylePr w:type="band1Horz">
      <w:tcPr>
        <w:shd w:val="clear" w:color="auto" w:fill="DEEAF6"/>
      </w:tcPr>
    </w:tblStylePr>
  </w:style>
  <w:style w:type="table" w:customStyle="1" w:styleId="3756">
    <w:name w:val="彩色网格 - 着色 171"/>
    <w:basedOn w:val="88"/>
    <w:qFormat/>
    <w:uiPriority w:val="29"/>
    <w:rPr>
      <w:i/>
      <w:iCs/>
      <w:sz w:val="24"/>
    </w:rPr>
    <w:tblPr>
      <w:tblBorders>
        <w:insideH w:val="single" w:color="FFFFFF" w:sz="4" w:space="0"/>
      </w:tblBorders>
    </w:tblPr>
    <w:tcPr>
      <w:shd w:val="clear" w:color="auto" w:fill="DBE5F1"/>
    </w:tcPr>
    <w:tblStylePr w:type="firstRow">
      <w:rPr>
        <w:b/>
        <w:bCs/>
      </w:rPr>
      <w:tcPr>
        <w:shd w:val="clear" w:color="auto" w:fill="B8CCE4"/>
      </w:tcPr>
    </w:tblStylePr>
    <w:tblStylePr w:type="lastRow">
      <w:rPr>
        <w:b/>
        <w:bCs/>
        <w:color w:val="000000"/>
      </w:rPr>
      <w:tcPr>
        <w:shd w:val="clear" w:color="auto" w:fill="B8CCE4"/>
      </w:tcPr>
    </w:tblStylePr>
    <w:tblStylePr w:type="firstCol">
      <w:rPr>
        <w:color w:val="FFFFFF"/>
      </w:rPr>
      <w:tcPr>
        <w:shd w:val="clear" w:color="auto" w:fill="365F91"/>
      </w:tcPr>
    </w:tblStylePr>
    <w:tblStylePr w:type="lastCol">
      <w:rPr>
        <w:color w:val="FFFFFF"/>
      </w:rPr>
      <w:tcPr>
        <w:shd w:val="clear" w:color="auto" w:fill="365F91"/>
      </w:tcPr>
    </w:tblStylePr>
    <w:tblStylePr w:type="band1Vert">
      <w:tcPr>
        <w:shd w:val="clear" w:color="auto" w:fill="A7BFDE"/>
      </w:tcPr>
    </w:tblStylePr>
    <w:tblStylePr w:type="band1Horz">
      <w:tcPr>
        <w:shd w:val="clear" w:color="auto" w:fill="A7BFDE"/>
      </w:tcPr>
    </w:tblStylePr>
  </w:style>
  <w:style w:type="table" w:customStyle="1" w:styleId="3757">
    <w:name w:val="彩色列表 - 着色 1131"/>
    <w:basedOn w:val="88"/>
    <w:qFormat/>
    <w:uiPriority w:val="34"/>
    <w:rPr>
      <w:szCs w:val="24"/>
    </w:rPr>
    <w:tcPr>
      <w:shd w:val="clear" w:color="auto" w:fill="EDF2F8"/>
    </w:tcPr>
    <w:tblStylePr w:type="firstRow">
      <w:rPr>
        <w:b/>
        <w:bCs/>
        <w:color w:val="FFFFFF"/>
      </w:rPr>
      <w:tcPr>
        <w:tcBorders>
          <w:bottom w:val="single" w:color="FFFFFF" w:sz="12" w:space="0"/>
        </w:tcBorders>
        <w:shd w:val="clear" w:color="auto" w:fill="9E3A38"/>
      </w:tcPr>
    </w:tblStylePr>
    <w:tblStylePr w:type="lastRow">
      <w:rPr>
        <w:b/>
        <w:bCs/>
        <w:color w:val="9E3A38"/>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D3DFEE"/>
      </w:tcPr>
    </w:tblStylePr>
    <w:tblStylePr w:type="band1Horz">
      <w:tcPr>
        <w:shd w:val="clear" w:color="auto" w:fill="DBE5F1"/>
      </w:tcPr>
    </w:tblStylePr>
  </w:style>
  <w:style w:type="table" w:customStyle="1" w:styleId="3758">
    <w:name w:val="无格式表格 2161"/>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3759">
    <w:name w:val="网格型1271"/>
    <w:basedOn w:val="88"/>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760">
    <w:name w:val="网格型2161"/>
    <w:basedOn w:val="88"/>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761">
    <w:name w:val="网格型381"/>
    <w:basedOn w:val="88"/>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762">
    <w:name w:val="网格型471"/>
    <w:basedOn w:val="88"/>
    <w:qFormat/>
    <w:uiPriority w:val="5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763">
    <w:name w:val="网格表 4 - 着色 6161"/>
    <w:basedOn w:val="88"/>
    <w:qFormat/>
    <w:uiPriority w:val="49"/>
    <w:tblPr>
      <w:tblBorders>
        <w:top w:val="single" w:color="A8D08D" w:sz="4" w:space="0"/>
        <w:left w:val="single" w:color="A8D08D" w:sz="4" w:space="0"/>
        <w:bottom w:val="single" w:color="A8D08D" w:sz="4" w:space="0"/>
        <w:right w:val="single" w:color="A8D08D" w:sz="4" w:space="0"/>
        <w:insideH w:val="single" w:color="A8D08D" w:sz="4" w:space="0"/>
        <w:insideV w:val="single" w:color="A8D08D" w:sz="4" w:space="0"/>
      </w:tblBorders>
    </w:tblPr>
    <w:tblStylePr w:type="firstRow">
      <w:rPr>
        <w:b/>
        <w:bCs/>
        <w:color w:val="FFFFFF"/>
      </w:rPr>
      <w:tcPr>
        <w:tcBorders>
          <w:top w:val="single" w:color="70AD47" w:sz="4" w:space="0"/>
          <w:left w:val="single" w:color="70AD47" w:sz="4" w:space="0"/>
          <w:bottom w:val="single" w:color="70AD47" w:sz="4" w:space="0"/>
          <w:right w:val="single" w:color="70AD47" w:sz="4" w:space="0"/>
          <w:insideH w:val="nil"/>
          <w:insideV w:val="nil"/>
        </w:tcBorders>
        <w:shd w:val="clear" w:color="auto" w:fill="70AD47"/>
      </w:tcPr>
    </w:tblStylePr>
    <w:tblStylePr w:type="lastRow">
      <w:rPr>
        <w:b/>
        <w:bCs/>
      </w:rPr>
      <w:tcPr>
        <w:tcBorders>
          <w:top w:val="double" w:color="70AD47" w:sz="4" w:space="0"/>
        </w:tcBorders>
      </w:tcPr>
    </w:tblStylePr>
    <w:tblStylePr w:type="firstCol">
      <w:rPr>
        <w:b/>
        <w:bCs/>
      </w:rPr>
    </w:tblStylePr>
    <w:tblStylePr w:type="lastCol">
      <w:rPr>
        <w:b/>
        <w:bCs/>
      </w:rPr>
    </w:tblStylePr>
    <w:tblStylePr w:type="band1Vert">
      <w:tcPr>
        <w:shd w:val="clear" w:color="auto" w:fill="E2EFD9"/>
      </w:tcPr>
    </w:tblStylePr>
    <w:tblStylePr w:type="band1Horz">
      <w:tcPr>
        <w:shd w:val="clear" w:color="auto" w:fill="E2EFD9"/>
      </w:tcPr>
    </w:tblStylePr>
  </w:style>
  <w:style w:type="table" w:customStyle="1" w:styleId="3764">
    <w:name w:val="网格表 4 - 着色 3161"/>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insideV w:val="nil"/>
        </w:tcBorders>
        <w:shd w:val="clear" w:color="auto" w:fill="A5A5A5"/>
      </w:tcPr>
    </w:tblStylePr>
    <w:tblStylePr w:type="lastRow">
      <w:rPr>
        <w:b/>
        <w:bCs/>
      </w:rPr>
      <w:tcPr>
        <w:tcBorders>
          <w:top w:val="double" w:color="A5A5A5"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3765">
    <w:name w:val="网格表 5 深色 - 着色 3161"/>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DEDE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A5A5A5"/>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A5A5A5"/>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A5A5A5"/>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A5A5A5"/>
      </w:tcPr>
    </w:tblStylePr>
    <w:tblStylePr w:type="band1Vert">
      <w:tcPr>
        <w:shd w:val="clear" w:color="auto" w:fill="DBDBDB"/>
      </w:tcPr>
    </w:tblStylePr>
    <w:tblStylePr w:type="band1Horz">
      <w:tcPr>
        <w:shd w:val="clear" w:color="auto" w:fill="DBDBDB"/>
      </w:tcPr>
    </w:tblStylePr>
  </w:style>
  <w:style w:type="table" w:customStyle="1" w:styleId="3766">
    <w:name w:val="清单表 4 - 着色 3161"/>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tcBorders>
        <w:shd w:val="clear" w:color="auto" w:fill="A5A5A5"/>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3767">
    <w:name w:val="网格表 6 彩色 - 着色 3161"/>
    <w:basedOn w:val="88"/>
    <w:qFormat/>
    <w:uiPriority w:val="51"/>
    <w:rPr>
      <w:color w:val="7B7B7B"/>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rPr>
      <w:tcPr>
        <w:tcBorders>
          <w:bottom w:val="single" w:color="C9C9C9" w:sz="12" w:space="0"/>
        </w:tcBorders>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3768">
    <w:name w:val="网格型浅色161"/>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3769">
    <w:name w:val="网格型11161"/>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770">
    <w:name w:val="网格型561"/>
    <w:basedOn w:val="88"/>
    <w:qFormat/>
    <w:uiPriority w:val="0"/>
    <w:pPr>
      <w:widowControl w:val="0"/>
      <w:spacing w:before="50" w:beforeLines="50" w:after="50" w:afterLines="50" w:line="30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771">
    <w:name w:val="网格型1281"/>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772">
    <w:name w:val="网格型661"/>
    <w:basedOn w:val="88"/>
    <w:qFormat/>
    <w:uiPriority w:val="0"/>
    <w:pPr>
      <w:widowControl w:val="0"/>
      <w:spacing w:before="50" w:beforeLines="50" w:after="50" w:afterLines="50" w:line="30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773">
    <w:name w:val="网格型761"/>
    <w:basedOn w:val="88"/>
    <w:qFormat/>
    <w:uiPriority w:val="59"/>
    <w:pPr>
      <w:widowControl w:val="0"/>
      <w:spacing w:before="50" w:beforeLines="50" w:after="50" w:afterLines="50" w:line="30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774">
    <w:name w:val="无格式表格 2261"/>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3775">
    <w:name w:val="网格表 5 深色 - 着色 3261"/>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AF1D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9BBB59"/>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9BBB59"/>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9BBB59"/>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9BBB59"/>
      </w:tcPr>
    </w:tblStylePr>
    <w:tblStylePr w:type="band1Vert">
      <w:tcPr>
        <w:shd w:val="clear" w:color="auto" w:fill="D6E3BC"/>
      </w:tcPr>
    </w:tblStylePr>
    <w:tblStylePr w:type="band1Horz">
      <w:tcPr>
        <w:shd w:val="clear" w:color="auto" w:fill="D6E3BC"/>
      </w:tcPr>
    </w:tblStylePr>
  </w:style>
  <w:style w:type="table" w:customStyle="1" w:styleId="3776">
    <w:name w:val="清单表 4 - 着色 3261"/>
    <w:basedOn w:val="88"/>
    <w:qFormat/>
    <w:uiPriority w:val="49"/>
    <w:tblPr>
      <w:tblBorders>
        <w:top w:val="single" w:color="C2D69B" w:sz="4" w:space="0"/>
        <w:left w:val="single" w:color="C2D69B" w:sz="4" w:space="0"/>
        <w:bottom w:val="single" w:color="C2D69B" w:sz="4" w:space="0"/>
        <w:right w:val="single" w:color="C2D69B" w:sz="4" w:space="0"/>
        <w:insideH w:val="single" w:color="C2D69B" w:sz="4" w:space="0"/>
      </w:tblBorders>
    </w:tblPr>
    <w:tblStylePr w:type="firstRow">
      <w:rPr>
        <w:b/>
        <w:bCs/>
        <w:color w:val="FFFFFF"/>
      </w:rPr>
      <w:tcPr>
        <w:tcBorders>
          <w:top w:val="single" w:color="9BBB59" w:sz="4" w:space="0"/>
          <w:left w:val="single" w:color="9BBB59" w:sz="4" w:space="0"/>
          <w:bottom w:val="single" w:color="9BBB59" w:sz="4" w:space="0"/>
          <w:right w:val="single" w:color="9BBB59" w:sz="4" w:space="0"/>
          <w:insideH w:val="nil"/>
        </w:tcBorders>
        <w:shd w:val="clear" w:color="auto" w:fill="9BBB59"/>
      </w:tcPr>
    </w:tblStylePr>
    <w:tblStylePr w:type="lastRow">
      <w:rPr>
        <w:b/>
        <w:bCs/>
      </w:rPr>
      <w:tcPr>
        <w:tcBorders>
          <w:top w:val="double" w:color="C2D69B" w:sz="4" w:space="0"/>
        </w:tcBorders>
      </w:tcPr>
    </w:tblStylePr>
    <w:tblStylePr w:type="firstCol">
      <w:rPr>
        <w:b/>
        <w:bCs/>
      </w:rPr>
    </w:tblStylePr>
    <w:tblStylePr w:type="lastCol">
      <w:rPr>
        <w:b/>
        <w:bCs/>
      </w:rPr>
    </w:tblStylePr>
    <w:tblStylePr w:type="band1Vert">
      <w:tcPr>
        <w:shd w:val="clear" w:color="auto" w:fill="EAF1DD"/>
      </w:tcPr>
    </w:tblStylePr>
    <w:tblStylePr w:type="band1Horz">
      <w:tcPr>
        <w:shd w:val="clear" w:color="auto" w:fill="EAF1DD"/>
      </w:tcPr>
    </w:tblStylePr>
  </w:style>
  <w:style w:type="table" w:customStyle="1" w:styleId="3777">
    <w:name w:val="网格表 6 彩色 - 着色 3261"/>
    <w:basedOn w:val="88"/>
    <w:qFormat/>
    <w:uiPriority w:val="51"/>
    <w:rPr>
      <w:color w:val="76923C"/>
    </w:rPr>
    <w:tblPr>
      <w:tblBorders>
        <w:top w:val="single" w:color="C2D69B" w:sz="4" w:space="0"/>
        <w:left w:val="single" w:color="C2D69B" w:sz="4" w:space="0"/>
        <w:bottom w:val="single" w:color="C2D69B" w:sz="4" w:space="0"/>
        <w:right w:val="single" w:color="C2D69B" w:sz="4" w:space="0"/>
        <w:insideH w:val="single" w:color="C2D69B" w:sz="4" w:space="0"/>
        <w:insideV w:val="single" w:color="C2D69B" w:sz="4" w:space="0"/>
      </w:tblBorders>
    </w:tblPr>
    <w:tblStylePr w:type="firstRow">
      <w:rPr>
        <w:b/>
        <w:bCs/>
      </w:rPr>
      <w:tcPr>
        <w:tcBorders>
          <w:bottom w:val="single" w:color="C2D69B" w:sz="12" w:space="0"/>
        </w:tcBorders>
      </w:tcPr>
    </w:tblStylePr>
    <w:tblStylePr w:type="lastRow">
      <w:rPr>
        <w:b/>
        <w:bCs/>
      </w:rPr>
      <w:tcPr>
        <w:tcBorders>
          <w:top w:val="double" w:color="C2D69B" w:sz="4" w:space="0"/>
        </w:tcBorders>
      </w:tcPr>
    </w:tblStylePr>
    <w:tblStylePr w:type="firstCol">
      <w:rPr>
        <w:b/>
        <w:bCs/>
      </w:rPr>
    </w:tblStylePr>
    <w:tblStylePr w:type="lastCol">
      <w:rPr>
        <w:b/>
        <w:bCs/>
      </w:rPr>
    </w:tblStylePr>
    <w:tblStylePr w:type="band1Vert">
      <w:tcPr>
        <w:shd w:val="clear" w:color="auto" w:fill="EAF1DD"/>
      </w:tcPr>
    </w:tblStylePr>
    <w:tblStylePr w:type="band1Horz">
      <w:tcPr>
        <w:shd w:val="clear" w:color="auto" w:fill="EAF1DD"/>
      </w:tcPr>
    </w:tblStylePr>
  </w:style>
  <w:style w:type="table" w:customStyle="1" w:styleId="3778">
    <w:name w:val="网格型浅色261"/>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3779">
    <w:name w:val="网格型861"/>
    <w:basedOn w:val="8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780">
    <w:name w:val="网格型1361"/>
    <w:basedOn w:val="8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781">
    <w:name w:val="网格型2171"/>
    <w:basedOn w:val="8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782">
    <w:name w:val="网格型3161"/>
    <w:basedOn w:val="8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783">
    <w:name w:val="网格型961"/>
    <w:basedOn w:val="88"/>
    <w:unhideWhenUsed/>
    <w:qFormat/>
    <w:uiPriority w:val="0"/>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784">
    <w:name w:val="网格表 1 浅色161"/>
    <w:basedOn w:val="88"/>
    <w:qFormat/>
    <w:uiPriority w:val="46"/>
    <w:rPr>
      <w:rFonts w:ascii="Calibri" w:hAnsi="Calibri"/>
    </w:rPr>
    <w:tblPr>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Pr>
    <w:tblStylePr w:type="firstRow">
      <w:rPr>
        <w:b/>
        <w:bCs/>
      </w:rPr>
      <w:tcPr>
        <w:tcBorders>
          <w:bottom w:val="single" w:color="666666" w:sz="12" w:space="0"/>
        </w:tcBorders>
      </w:tcPr>
    </w:tblStylePr>
    <w:tblStylePr w:type="lastRow">
      <w:rPr>
        <w:b/>
        <w:bCs/>
      </w:rPr>
      <w:tcPr>
        <w:tcBorders>
          <w:top w:val="double" w:color="666666" w:sz="2" w:space="0"/>
        </w:tcBorders>
      </w:tcPr>
    </w:tblStylePr>
    <w:tblStylePr w:type="firstCol">
      <w:rPr>
        <w:b/>
        <w:bCs/>
      </w:rPr>
    </w:tblStylePr>
    <w:tblStylePr w:type="lastCol">
      <w:rPr>
        <w:b/>
        <w:bCs/>
      </w:rPr>
    </w:tblStylePr>
  </w:style>
  <w:style w:type="table" w:customStyle="1" w:styleId="3785">
    <w:name w:val="简明型 1161"/>
    <w:basedOn w:val="88"/>
    <w:qFormat/>
    <w:uiPriority w:val="0"/>
    <w:pPr>
      <w:widowControl w:val="0"/>
      <w:adjustRightInd w:val="0"/>
      <w:snapToGrid w:val="0"/>
      <w:spacing w:line="300" w:lineRule="auto"/>
      <w:ind w:firstLine="200" w:firstLineChars="200"/>
      <w:jc w:val="both"/>
    </w:pPr>
    <w:rPr>
      <w:rFonts w:ascii="Cambria" w:hAnsi="Cambria"/>
    </w:rPr>
    <w:tblPr>
      <w:jc w:val="center"/>
      <w:tblBorders>
        <w:top w:val="single" w:color="008000" w:sz="12" w:space="0"/>
        <w:bottom w:val="single" w:color="008000" w:sz="12" w:space="0"/>
      </w:tblBorders>
    </w:tblPr>
    <w:trPr>
      <w:cantSplit/>
      <w:jc w:val="center"/>
    </w:tr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3786">
    <w:name w:val="网格型 5161"/>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3787">
    <w:name w:val="网格型 8161"/>
    <w:basedOn w:val="88"/>
    <w:qFormat/>
    <w:uiPriority w:val="0"/>
    <w:pPr>
      <w:widowControl w:val="0"/>
      <w:ind w:firstLine="200" w:firstLineChars="200"/>
      <w:jc w:val="both"/>
    </w:pPr>
    <w:rPr>
      <w:rFonts w:ascii="Cambria" w:hAnsi="Cambria"/>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3788">
    <w:name w:val="三线表61"/>
    <w:basedOn w:val="88"/>
    <w:qFormat/>
    <w:uiPriority w:val="0"/>
    <w:rPr>
      <w:rFonts w:ascii="Calibri" w:hAnsi="Calibri"/>
    </w:rPr>
    <w:tblStylePr w:type="firstRow">
      <w:tcPr>
        <w:tcBorders>
          <w:top w:val="single" w:color="auto" w:sz="4" w:space="0"/>
          <w:left w:val="nil"/>
          <w:bottom w:val="single" w:color="auto" w:sz="4" w:space="0"/>
          <w:right w:val="nil"/>
          <w:insideH w:val="nil"/>
          <w:insideV w:val="nil"/>
          <w:tl2br w:val="nil"/>
          <w:tr2bl w:val="nil"/>
        </w:tcBorders>
      </w:tcPr>
    </w:tblStylePr>
    <w:tblStylePr w:type="lastRow">
      <w:tcPr>
        <w:tcBorders>
          <w:top w:val="nil"/>
          <w:bottom w:val="single" w:color="auto" w:sz="4" w:space="0"/>
        </w:tcBorders>
      </w:tcPr>
    </w:tblStylePr>
  </w:style>
  <w:style w:type="table" w:customStyle="1" w:styleId="3789">
    <w:name w:val="浅色列表 - 强调文字颜色 1161"/>
    <w:basedOn w:val="114"/>
    <w:semiHidden/>
    <w:qFormat/>
    <w:uiPriority w:val="0"/>
    <w:pPr>
      <w:ind w:firstLine="0" w:firstLineChars="0"/>
    </w:pPr>
    <w:rPr>
      <w:rFonts w:ascii="Calibri" w:hAnsi="Calibri" w:eastAsia="微软雅黑"/>
    </w:rPr>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cPr>
        <w:tcBorders>
          <w:tl2br w:val="nil"/>
          <w:tr2bl w:val="nil"/>
        </w:tcBorders>
        <w:shd w:val="clear" w:color="auto" w:fill="4F81BD"/>
      </w:tcPr>
    </w:tblStylePr>
    <w:tblStylePr w:type="lastRow">
      <w:pPr>
        <w:spacing w:before="0" w:after="0" w:line="240" w:lineRule="auto"/>
      </w:pPr>
      <w:rPr>
        <w:b/>
        <w:bCs/>
      </w:r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cPr>
        <w:tcBorders>
          <w:top w:val="single" w:color="4F81BD" w:sz="8" w:space="0"/>
          <w:left w:val="single" w:color="4F81BD" w:sz="8" w:space="0"/>
          <w:bottom w:val="single" w:color="4F81BD" w:sz="8" w:space="0"/>
          <w:right w:val="single" w:color="4F81BD" w:sz="8" w:space="0"/>
        </w:tcBorders>
      </w:tcPr>
    </w:tblStylePr>
    <w:tblStylePr w:type="band1Horz">
      <w:rPr>
        <w:color w:val="auto"/>
      </w:rPr>
      <w:tcPr>
        <w:tcBorders>
          <w:top w:val="single" w:color="4F81BD" w:sz="8" w:space="0"/>
          <w:left w:val="single" w:color="4F81BD" w:sz="8" w:space="0"/>
          <w:bottom w:val="single" w:color="4F81BD" w:sz="8" w:space="0"/>
          <w:right w:val="single" w:color="4F81BD" w:sz="8" w:space="0"/>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3790">
    <w:name w:val="中等深浅底纹 2 - 强调文字颜色 1161"/>
    <w:basedOn w:val="88"/>
    <w:semiHidden/>
    <w:qFormat/>
    <w:uiPriority w:val="0"/>
    <w:rPr>
      <w:rFonts w:ascii="Calibri" w:hAnsi="Calibri" w:eastAsia="微软雅黑"/>
    </w:rPr>
    <w:tblPr>
      <w:tblBorders>
        <w:top w:val="single" w:color="auto" w:sz="18" w:space="0"/>
        <w:bottom w:val="single" w:color="auto" w:sz="18" w:space="0"/>
      </w:tblBorders>
    </w:tblPr>
    <w:tblStylePr w:type="firstRow">
      <w:pPr>
        <w:spacing w:before="0" w:after="0" w:line="240" w:lineRule="auto"/>
      </w:pPr>
      <w:rPr>
        <w:b/>
        <w:bCs/>
        <w:color w:val="FFFFFF"/>
      </w:rPr>
      <w:tcPr>
        <w:tcBorders>
          <w:top w:val="single" w:color="auto" w:sz="18" w:space="0"/>
          <w:left w:val="nil"/>
          <w:bottom w:val="single" w:color="auto" w:sz="18" w:space="0"/>
          <w:right w:val="nil"/>
          <w:insideH w:val="nil"/>
          <w:insideV w:val="nil"/>
        </w:tcBorders>
        <w:shd w:val="clear" w:color="auto" w:fill="4F81BD"/>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cPr>
        <w:tcBorders>
          <w:top w:val="nil"/>
          <w:left w:val="nil"/>
          <w:bottom w:val="single" w:color="auto" w:sz="18" w:space="0"/>
          <w:right w:val="nil"/>
          <w:insideH w:val="nil"/>
          <w:insideV w:val="nil"/>
        </w:tcBorders>
        <w:shd w:val="clear" w:color="auto" w:fill="4F81BD"/>
      </w:tcPr>
    </w:tblStylePr>
    <w:tblStylePr w:type="lastCol">
      <w:rPr>
        <w:b/>
        <w:bCs/>
        <w:color w:val="FFFFFF"/>
      </w:rPr>
      <w:tcPr>
        <w:tcBorders>
          <w:left w:val="nil"/>
          <w:right w:val="nil"/>
          <w:insideH w:val="nil"/>
          <w:insideV w:val="nil"/>
        </w:tcBorders>
        <w:shd w:val="clear" w:color="auto" w:fill="4F81BD"/>
      </w:tcPr>
    </w:tblStylePr>
    <w:tblStylePr w:type="band1Vert">
      <w:tcPr>
        <w:tcBorders>
          <w:left w:val="nil"/>
          <w:right w:val="nil"/>
          <w:insideH w:val="nil"/>
          <w:insideV w:val="nil"/>
        </w:tcBorders>
        <w:shd w:val="clear" w:color="auto" w:fill="D8D8D8"/>
      </w:tcPr>
    </w:tblStylePr>
    <w:tblStylePr w:type="band1Horz">
      <w:tcPr>
        <w:shd w:val="clear" w:color="auto" w:fill="D8D8D8"/>
      </w:tcPr>
    </w:tblStylePr>
    <w:tblStylePr w:type="neCell">
      <w:tcPr>
        <w:tcBorders>
          <w:top w:val="single" w:color="auto" w:sz="18" w:space="0"/>
          <w:left w:val="nil"/>
          <w:bottom w:val="single" w:color="auto" w:sz="18" w:space="0"/>
          <w:right w:val="nil"/>
          <w:insideH w:val="nil"/>
          <w:insideV w:val="nil"/>
        </w:tcBorders>
      </w:tcPr>
    </w:tblStylePr>
    <w:tblStylePr w:type="nwCell">
      <w:rPr>
        <w:color w:val="FFFFFF"/>
      </w:rPr>
      <w:tcPr>
        <w:tcBorders>
          <w:top w:val="single" w:color="auto" w:sz="18" w:space="0"/>
          <w:left w:val="nil"/>
          <w:bottom w:val="single" w:color="auto" w:sz="18" w:space="0"/>
          <w:right w:val="nil"/>
          <w:insideH w:val="nil"/>
          <w:insideV w:val="nil"/>
        </w:tcBorders>
      </w:tcPr>
    </w:tblStylePr>
  </w:style>
  <w:style w:type="table" w:customStyle="1" w:styleId="3791">
    <w:name w:val="浅色网格 - 强调文字颜色 1171"/>
    <w:basedOn w:val="88"/>
    <w:semiHidden/>
    <w:qFormat/>
    <w:uiPriority w:val="0"/>
    <w:rPr>
      <w:rFonts w:ascii="Calibri" w:hAnsi="Calibri" w:eastAsia="微软雅黑"/>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ascii="Helv" w:hAnsi="Helv" w:eastAsia="Arial Unicode MS" w:cs="Times New Roman"/>
        <w:b/>
        <w:bCs/>
      </w:rPr>
      <w:tcPr>
        <w:tcBorders>
          <w:top w:val="single" w:color="4F81BD" w:sz="8" w:space="0"/>
          <w:left w:val="single" w:color="4F81BD" w:sz="8" w:space="0"/>
          <w:bottom w:val="single" w:color="4F81BD" w:sz="18" w:space="0"/>
          <w:right w:val="single" w:color="4F81BD" w:sz="8" w:space="0"/>
          <w:insideH w:val="nil"/>
          <w:insideV w:val="single" w:sz="8" w:space="0"/>
        </w:tcBorders>
      </w:tcPr>
    </w:tblStylePr>
    <w:tblStylePr w:type="lastRow">
      <w:pPr>
        <w:spacing w:before="0" w:after="0" w:line="240" w:lineRule="auto"/>
      </w:pPr>
      <w:rPr>
        <w:rFonts w:ascii="Helv" w:hAnsi="Helv" w:eastAsia="Arial Unicode MS" w:cs="Times New Roman"/>
        <w:b/>
        <w:bCs/>
      </w:r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ascii="Helv" w:hAnsi="Helv" w:eastAsia="Arial Unicode MS" w:cs="Times New Roman"/>
        <w:b/>
        <w:bCs/>
      </w:rPr>
    </w:tblStylePr>
    <w:tblStylePr w:type="lastCol">
      <w:rPr>
        <w:rFonts w:ascii="Helv" w:hAnsi="Helv" w:eastAsia="Arial Unicode MS" w:cs="Times New Roman"/>
        <w:b/>
        <w:bCs/>
      </w:rPr>
      <w:tcPr>
        <w:tcBorders>
          <w:top w:val="single" w:color="4F81BD" w:sz="8" w:space="0"/>
          <w:left w:val="single" w:color="4F81BD" w:sz="8" w:space="0"/>
          <w:bottom w:val="single" w:color="4F81BD" w:sz="8" w:space="0"/>
          <w:right w:val="single" w:color="4F81BD" w:sz="8" w:space="0"/>
        </w:tcBorders>
      </w:tcPr>
    </w:tblStylePr>
    <w:tblStylePr w:type="band1Vert">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customStyle="1" w:styleId="3792">
    <w:name w:val="浅色底纹161"/>
    <w:basedOn w:val="88"/>
    <w:semiHidden/>
    <w:qFormat/>
    <w:uiPriority w:val="0"/>
    <w:rPr>
      <w:rFonts w:ascii="Calibri" w:hAnsi="Calibri" w:eastAsia="微软雅黑"/>
      <w:color w:val="000000"/>
    </w:rPr>
    <w:tblPr>
      <w:tblBorders>
        <w:top w:val="single" w:color="000000" w:sz="8" w:space="0"/>
        <w:bottom w:val="single" w:color="000000" w:sz="8" w:space="0"/>
      </w:tblBorders>
    </w:tblPr>
    <w:tblStylePr w:type="fir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3793">
    <w:name w:val="浅色网格 - 强调文字颜色 11161"/>
    <w:basedOn w:val="88"/>
    <w:semiHidden/>
    <w:qFormat/>
    <w:uiPriority w:val="0"/>
    <w:rPr>
      <w:rFonts w:ascii="Calibri" w:hAnsi="Calibri" w:eastAsia="微软雅黑"/>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ascii="Helv" w:hAnsi="Helv" w:eastAsia="Arial Unicode MS" w:cs="Times New Roman"/>
        <w:b/>
        <w:bCs/>
      </w:rPr>
      <w:tcPr>
        <w:tcBorders>
          <w:top w:val="single" w:color="4F81BD" w:sz="8" w:space="0"/>
          <w:left w:val="single" w:color="4F81BD" w:sz="8" w:space="0"/>
          <w:bottom w:val="single" w:color="4F81BD" w:sz="18" w:space="0"/>
          <w:right w:val="single" w:color="4F81BD" w:sz="8" w:space="0"/>
          <w:insideH w:val="nil"/>
          <w:insideV w:val="single" w:sz="8" w:space="0"/>
        </w:tcBorders>
      </w:tcPr>
    </w:tblStylePr>
    <w:tblStylePr w:type="lastRow">
      <w:pPr>
        <w:spacing w:before="0" w:after="0" w:line="240" w:lineRule="auto"/>
      </w:pPr>
      <w:rPr>
        <w:rFonts w:ascii="Helv" w:hAnsi="Helv" w:eastAsia="Arial Unicode MS" w:cs="Times New Roman"/>
        <w:b/>
        <w:bCs/>
      </w:r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ascii="Helv" w:hAnsi="Helv" w:eastAsia="Arial Unicode MS" w:cs="Times New Roman"/>
        <w:b/>
        <w:bCs/>
      </w:rPr>
    </w:tblStylePr>
    <w:tblStylePr w:type="lastCol">
      <w:rPr>
        <w:rFonts w:ascii="Helv" w:hAnsi="Helv" w:eastAsia="Arial Unicode MS" w:cs="Times New Roman"/>
        <w:b/>
        <w:bCs/>
      </w:rPr>
      <w:tcPr>
        <w:tcBorders>
          <w:top w:val="single" w:color="4F81BD" w:sz="8" w:space="0"/>
          <w:left w:val="single" w:color="4F81BD" w:sz="8" w:space="0"/>
          <w:bottom w:val="single" w:color="4F81BD" w:sz="8" w:space="0"/>
          <w:right w:val="single" w:color="4F81BD" w:sz="8" w:space="0"/>
        </w:tcBorders>
      </w:tcPr>
    </w:tblStylePr>
    <w:tblStylePr w:type="band1Vert">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customStyle="1" w:styleId="3794">
    <w:name w:val="网格型1461"/>
    <w:basedOn w:val="88"/>
    <w:qFormat/>
    <w:uiPriority w:val="59"/>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795">
    <w:name w:val="网格型11171"/>
    <w:basedOn w:val="88"/>
    <w:qFormat/>
    <w:uiPriority w:val="59"/>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796">
    <w:name w:val="网格型1061"/>
    <w:basedOn w:val="88"/>
    <w:unhideWhenUsed/>
    <w:qFormat/>
    <w:uiPriority w:val="5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797">
    <w:name w:val="简明型 1261"/>
    <w:basedOn w:val="88"/>
    <w:qFormat/>
    <w:uiPriority w:val="0"/>
    <w:pPr>
      <w:widowControl w:val="0"/>
      <w:adjustRightInd w:val="0"/>
      <w:snapToGrid w:val="0"/>
      <w:spacing w:line="300" w:lineRule="auto"/>
      <w:ind w:firstLine="200" w:firstLineChars="200"/>
      <w:jc w:val="both"/>
    </w:pPr>
    <w:rPr>
      <w:rFonts w:ascii="Cambria" w:hAnsi="Cambria"/>
    </w:rPr>
    <w:tblPr>
      <w:jc w:val="center"/>
      <w:tblBorders>
        <w:top w:val="single" w:color="008000" w:sz="12" w:space="0"/>
        <w:bottom w:val="single" w:color="008000" w:sz="12" w:space="0"/>
      </w:tblBorders>
    </w:tblPr>
    <w:trPr>
      <w:cantSplit/>
      <w:jc w:val="center"/>
    </w:tr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3798">
    <w:name w:val="网格型 5261"/>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3799">
    <w:name w:val="网格型 8261"/>
    <w:basedOn w:val="88"/>
    <w:qFormat/>
    <w:uiPriority w:val="0"/>
    <w:pPr>
      <w:widowControl w:val="0"/>
      <w:ind w:firstLine="200" w:firstLineChars="200"/>
      <w:jc w:val="both"/>
    </w:pPr>
    <w:rPr>
      <w:rFonts w:ascii="Cambria" w:hAnsi="Cambria"/>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3800">
    <w:name w:val="网格型1561"/>
    <w:basedOn w:val="88"/>
    <w:qFormat/>
    <w:uiPriority w:val="0"/>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801">
    <w:name w:val="网格型11261"/>
    <w:basedOn w:val="88"/>
    <w:qFormat/>
    <w:uiPriority w:val="0"/>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802">
    <w:name w:val="表三维效果 1161"/>
    <w:basedOn w:val="88"/>
    <w:qFormat/>
    <w:uiPriority w:val="0"/>
    <w:pPr>
      <w:widowControl w:val="0"/>
      <w:jc w:val="both"/>
    </w:p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3803">
    <w:name w:val="表三维效果 2161"/>
    <w:basedOn w:val="88"/>
    <w:qFormat/>
    <w:uiPriority w:val="0"/>
    <w:pPr>
      <w:widowControl w:val="0"/>
      <w:jc w:val="both"/>
    </w:p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3804">
    <w:name w:val="表三维效果 3161"/>
    <w:basedOn w:val="88"/>
    <w:qFormat/>
    <w:uiPriority w:val="0"/>
    <w:pPr>
      <w:widowControl w:val="0"/>
      <w:jc w:val="both"/>
    </w:p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3805">
    <w:name w:val="网格表 1 浅色261"/>
    <w:basedOn w:val="88"/>
    <w:qFormat/>
    <w:uiPriority w:val="46"/>
    <w:rPr>
      <w:rFonts w:ascii="Calibri" w:hAnsi="Calibri"/>
    </w:rPr>
    <w:tblPr>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Pr>
    <w:tblStylePr w:type="firstRow">
      <w:rPr>
        <w:b/>
        <w:bCs/>
      </w:rPr>
      <w:tcPr>
        <w:tcBorders>
          <w:bottom w:val="single" w:color="666666" w:sz="12" w:space="0"/>
        </w:tcBorders>
      </w:tcPr>
    </w:tblStylePr>
    <w:tblStylePr w:type="lastRow">
      <w:rPr>
        <w:b/>
        <w:bCs/>
      </w:rPr>
      <w:tcPr>
        <w:tcBorders>
          <w:top w:val="double" w:color="666666" w:sz="2" w:space="0"/>
        </w:tcBorders>
      </w:tcPr>
    </w:tblStylePr>
    <w:tblStylePr w:type="firstCol">
      <w:rPr>
        <w:b/>
        <w:bCs/>
      </w:rPr>
    </w:tblStylePr>
    <w:tblStylePr w:type="lastCol">
      <w:rPr>
        <w:b/>
        <w:bCs/>
      </w:rPr>
    </w:tblStylePr>
  </w:style>
  <w:style w:type="table" w:customStyle="1" w:styleId="3806">
    <w:name w:val="无格式表格 2361"/>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3807">
    <w:name w:val="网格表 5 深色 - 着色 3361"/>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DEDE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A5A5A5"/>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A5A5A5"/>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A5A5A5"/>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A5A5A5"/>
      </w:tcPr>
    </w:tblStylePr>
    <w:tblStylePr w:type="band1Vert">
      <w:tcPr>
        <w:shd w:val="clear" w:color="auto" w:fill="DBDBDB"/>
      </w:tcPr>
    </w:tblStylePr>
    <w:tblStylePr w:type="band1Horz">
      <w:tcPr>
        <w:shd w:val="clear" w:color="auto" w:fill="DBDBDB"/>
      </w:tcPr>
    </w:tblStylePr>
  </w:style>
  <w:style w:type="table" w:customStyle="1" w:styleId="3808">
    <w:name w:val="清单表 4 - 着色 3361"/>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tcBorders>
        <w:shd w:val="clear" w:color="auto" w:fill="A5A5A5"/>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3809">
    <w:name w:val="网格表 6 彩色 - 着色 3361"/>
    <w:basedOn w:val="88"/>
    <w:qFormat/>
    <w:uiPriority w:val="51"/>
    <w:rPr>
      <w:color w:val="7B7B7B"/>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rPr>
      <w:tcPr>
        <w:tcBorders>
          <w:bottom w:val="single" w:color="C9C9C9" w:sz="12" w:space="0"/>
        </w:tcBorders>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3810">
    <w:name w:val="网格型浅色361"/>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3811">
    <w:name w:val="网格型1661"/>
    <w:basedOn w:val="8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812">
    <w:name w:val="无格式表格 2461"/>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3813">
    <w:name w:val="网格型1761"/>
    <w:basedOn w:val="88"/>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814">
    <w:name w:val="网格型2261"/>
    <w:basedOn w:val="88"/>
    <w:qFormat/>
    <w:uiPriority w:val="39"/>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815">
    <w:name w:val="网格型3261"/>
    <w:basedOn w:val="88"/>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816">
    <w:name w:val="网格型4161"/>
    <w:basedOn w:val="88"/>
    <w:qFormat/>
    <w:uiPriority w:val="5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817">
    <w:name w:val="简明型 1361"/>
    <w:basedOn w:val="88"/>
    <w:qFormat/>
    <w:uiPriority w:val="0"/>
    <w:pPr>
      <w:widowControl w:val="0"/>
      <w:spacing w:line="300" w:lineRule="auto"/>
      <w:jc w:val="both"/>
    </w:pPr>
    <w:tblPr>
      <w:tblBorders>
        <w:top w:val="single" w:color="008000" w:sz="12" w:space="0"/>
        <w:bottom w:val="single" w:color="008000" w:sz="12" w:space="0"/>
      </w:tblBorders>
    </w:tbl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3818">
    <w:name w:val="网格表 4 - 着色 6261"/>
    <w:basedOn w:val="88"/>
    <w:qFormat/>
    <w:uiPriority w:val="49"/>
    <w:tblPr>
      <w:tblBorders>
        <w:top w:val="single" w:color="A8D08D" w:sz="4" w:space="0"/>
        <w:left w:val="single" w:color="A8D08D" w:sz="4" w:space="0"/>
        <w:bottom w:val="single" w:color="A8D08D" w:sz="4" w:space="0"/>
        <w:right w:val="single" w:color="A8D08D" w:sz="4" w:space="0"/>
        <w:insideH w:val="single" w:color="A8D08D" w:sz="4" w:space="0"/>
        <w:insideV w:val="single" w:color="A8D08D" w:sz="4" w:space="0"/>
      </w:tblBorders>
    </w:tblPr>
    <w:tblStylePr w:type="firstRow">
      <w:rPr>
        <w:b/>
        <w:bCs/>
        <w:color w:val="FFFFFF"/>
      </w:rPr>
      <w:tcPr>
        <w:tcBorders>
          <w:top w:val="single" w:color="70AD47" w:sz="4" w:space="0"/>
          <w:left w:val="single" w:color="70AD47" w:sz="4" w:space="0"/>
          <w:bottom w:val="single" w:color="70AD47" w:sz="4" w:space="0"/>
          <w:right w:val="single" w:color="70AD47" w:sz="4" w:space="0"/>
          <w:insideH w:val="nil"/>
          <w:insideV w:val="nil"/>
        </w:tcBorders>
        <w:shd w:val="clear" w:color="auto" w:fill="70AD47"/>
      </w:tcPr>
    </w:tblStylePr>
    <w:tblStylePr w:type="lastRow">
      <w:rPr>
        <w:b/>
        <w:bCs/>
      </w:rPr>
      <w:tcPr>
        <w:tcBorders>
          <w:top w:val="double" w:color="70AD47" w:sz="4" w:space="0"/>
        </w:tcBorders>
      </w:tcPr>
    </w:tblStylePr>
    <w:tblStylePr w:type="firstCol">
      <w:rPr>
        <w:b/>
        <w:bCs/>
      </w:rPr>
    </w:tblStylePr>
    <w:tblStylePr w:type="lastCol">
      <w:rPr>
        <w:b/>
        <w:bCs/>
      </w:rPr>
    </w:tblStylePr>
    <w:tblStylePr w:type="band1Vert">
      <w:tcPr>
        <w:shd w:val="clear" w:color="auto" w:fill="E2EFD9"/>
      </w:tcPr>
    </w:tblStylePr>
    <w:tblStylePr w:type="band1Horz">
      <w:tcPr>
        <w:shd w:val="clear" w:color="auto" w:fill="E2EFD9"/>
      </w:tcPr>
    </w:tblStylePr>
  </w:style>
  <w:style w:type="table" w:customStyle="1" w:styleId="3819">
    <w:name w:val="网格型 8361"/>
    <w:basedOn w:val="88"/>
    <w:qFormat/>
    <w:uiPriority w:val="0"/>
    <w:pPr>
      <w:widowControl w:val="0"/>
      <w:spacing w:line="300" w:lineRule="auto"/>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3820">
    <w:name w:val="网格表 4 - 着色 3261"/>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insideV w:val="nil"/>
        </w:tcBorders>
        <w:shd w:val="clear" w:color="auto" w:fill="A5A5A5"/>
      </w:tcPr>
    </w:tblStylePr>
    <w:tblStylePr w:type="lastRow">
      <w:rPr>
        <w:b/>
        <w:bCs/>
      </w:rPr>
      <w:tcPr>
        <w:tcBorders>
          <w:top w:val="double" w:color="A5A5A5"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3821">
    <w:name w:val="网格型 5361"/>
    <w:basedOn w:val="88"/>
    <w:qFormat/>
    <w:uiPriority w:val="0"/>
    <w:pPr>
      <w:widowControl w:val="0"/>
      <w:spacing w:line="400" w:lineRule="exact"/>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3822">
    <w:name w:val="网格表 5 深色 - 着色 3461"/>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DEDE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A5A5A5"/>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A5A5A5"/>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A5A5A5"/>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A5A5A5"/>
      </w:tcPr>
    </w:tblStylePr>
    <w:tblStylePr w:type="band1Vert">
      <w:tcPr>
        <w:shd w:val="clear" w:color="auto" w:fill="DBDBDB"/>
      </w:tcPr>
    </w:tblStylePr>
    <w:tblStylePr w:type="band1Horz">
      <w:tcPr>
        <w:shd w:val="clear" w:color="auto" w:fill="DBDBDB"/>
      </w:tcPr>
    </w:tblStylePr>
  </w:style>
  <w:style w:type="table" w:customStyle="1" w:styleId="3823">
    <w:name w:val="清单表 4 - 着色 3461"/>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tcBorders>
        <w:shd w:val="clear" w:color="auto" w:fill="A5A5A5"/>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3824">
    <w:name w:val="网格表 6 彩色 - 着色 3461"/>
    <w:basedOn w:val="88"/>
    <w:qFormat/>
    <w:uiPriority w:val="51"/>
    <w:rPr>
      <w:color w:val="7B7B7B"/>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rPr>
      <w:tcPr>
        <w:tcBorders>
          <w:bottom w:val="single" w:color="C9C9C9" w:sz="12" w:space="0"/>
        </w:tcBorders>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3825">
    <w:name w:val="网格型浅色461"/>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3826">
    <w:name w:val="网格型11361"/>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827">
    <w:name w:val="网格型12161"/>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828">
    <w:name w:val="MTEBNumberedEquation61"/>
    <w:basedOn w:val="88"/>
    <w:qFormat/>
    <w:uiPriority w:val="0"/>
    <w:tblPr>
      <w:tblCellSpacing w:w="0" w:type="dxa"/>
    </w:tblPr>
    <w:trPr>
      <w:cantSplit/>
      <w:tblCellSpacing w:w="0" w:type="dxa"/>
    </w:trPr>
    <w:tcPr>
      <w:shd w:val="clear" w:color="auto" w:fill="auto"/>
    </w:tcPr>
  </w:style>
  <w:style w:type="table" w:customStyle="1" w:styleId="3829">
    <w:name w:val="通信表61"/>
    <w:basedOn w:val="88"/>
    <w:qFormat/>
    <w:uiPriority w:val="0"/>
    <w:tblPr>
      <w:tblBorders>
        <w:top w:val="single" w:color="auto" w:sz="6" w:space="0"/>
        <w:bottom w:val="single" w:color="auto" w:sz="6" w:space="0"/>
      </w:tblBorders>
    </w:tblPr>
    <w:tblStylePr w:type="firstRow">
      <w:tcPr>
        <w:tcBorders>
          <w:bottom w:val="single" w:color="auto" w:sz="4" w:space="0"/>
        </w:tcBorders>
      </w:tcPr>
    </w:tblStylePr>
  </w:style>
  <w:style w:type="table" w:customStyle="1" w:styleId="3830">
    <w:name w:val="网格型1811"/>
    <w:basedOn w:val="8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831">
    <w:name w:val="彩色型 1111"/>
    <w:basedOn w:val="88"/>
    <w:qFormat/>
    <w:uiPriority w:val="0"/>
    <w:pPr>
      <w:widowControl w:val="0"/>
      <w:ind w:firstLine="200" w:firstLineChars="200"/>
      <w:jc w:val="both"/>
    </w:pPr>
    <w:rPr>
      <w:rFonts w:ascii="Cambria" w:hAnsi="Cambria"/>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3832">
    <w:name w:val="彩色型 2111"/>
    <w:basedOn w:val="88"/>
    <w:qFormat/>
    <w:uiPriority w:val="0"/>
    <w:pPr>
      <w:widowControl w:val="0"/>
      <w:ind w:firstLine="200" w:firstLineChars="200"/>
      <w:jc w:val="both"/>
    </w:pPr>
    <w:rPr>
      <w:rFonts w:ascii="Cambria" w:hAnsi="Cambria"/>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3833">
    <w:name w:val="彩色型 3111"/>
    <w:basedOn w:val="88"/>
    <w:qFormat/>
    <w:uiPriority w:val="0"/>
    <w:pPr>
      <w:widowControl w:val="0"/>
      <w:ind w:firstLine="200" w:firstLineChars="200"/>
      <w:jc w:val="both"/>
    </w:pPr>
    <w:rPr>
      <w:rFonts w:ascii="Cambria" w:hAnsi="Cambria"/>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table" w:customStyle="1" w:styleId="3834">
    <w:name w:val="典雅型111"/>
    <w:basedOn w:val="88"/>
    <w:qFormat/>
    <w:uiPriority w:val="0"/>
    <w:pPr>
      <w:widowControl w:val="0"/>
      <w:ind w:firstLine="200" w:firstLineChars="200"/>
      <w:jc w:val="both"/>
    </w:pPr>
    <w:rPr>
      <w:rFonts w:ascii="Cambria" w:hAnsi="Cambria"/>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cPr>
        <w:tcBorders>
          <w:tl2br w:val="nil"/>
          <w:tr2bl w:val="nil"/>
        </w:tcBorders>
      </w:tcPr>
    </w:tblStylePr>
  </w:style>
  <w:style w:type="table" w:customStyle="1" w:styleId="3835">
    <w:name w:val="古典型 1111"/>
    <w:basedOn w:val="88"/>
    <w:qFormat/>
    <w:uiPriority w:val="0"/>
    <w:pPr>
      <w:widowControl w:val="0"/>
      <w:spacing w:line="300" w:lineRule="auto"/>
      <w:jc w:val="both"/>
    </w:pPr>
    <w:tblPr>
      <w:tblBorders>
        <w:top w:val="single" w:color="000000" w:sz="12" w:space="0"/>
        <w:bottom w:val="single" w:color="000000" w:sz="12" w:space="0"/>
      </w:tblBorders>
    </w:tblPr>
    <w:tcPr>
      <w:shd w:val="clear" w:color="auto" w:fill="auto"/>
    </w:tc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3836">
    <w:name w:val="古典型 2111"/>
    <w:basedOn w:val="88"/>
    <w:qFormat/>
    <w:uiPriority w:val="0"/>
    <w:pPr>
      <w:widowControl w:val="0"/>
      <w:ind w:firstLine="200" w:firstLineChars="200"/>
      <w:jc w:val="both"/>
    </w:pPr>
    <w:rPr>
      <w:rFonts w:ascii="Cambria" w:hAnsi="Cambria"/>
    </w:rPr>
    <w:tblPr>
      <w:tblBorders>
        <w:top w:val="single" w:color="000000" w:sz="12" w:space="0"/>
        <w:bottom w:val="single" w:color="000000" w:sz="12" w:space="0"/>
      </w:tblBorders>
    </w:tblPr>
    <w:tcPr>
      <w:shd w:val="clear" w:color="auto" w:fill="auto"/>
    </w:tc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3837">
    <w:name w:val="古典型 3111"/>
    <w:basedOn w:val="88"/>
    <w:qFormat/>
    <w:uiPriority w:val="0"/>
    <w:pPr>
      <w:widowControl w:val="0"/>
      <w:ind w:firstLine="200" w:firstLineChars="200"/>
      <w:jc w:val="both"/>
    </w:pPr>
    <w:rPr>
      <w:rFonts w:ascii="Cambria" w:hAnsi="Cambria"/>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3838">
    <w:name w:val="古典型 4111"/>
    <w:basedOn w:val="88"/>
    <w:qFormat/>
    <w:uiPriority w:val="0"/>
    <w:pPr>
      <w:widowControl w:val="0"/>
      <w:ind w:firstLine="200" w:firstLineChars="200"/>
      <w:jc w:val="both"/>
    </w:pPr>
    <w:rPr>
      <w:rFonts w:ascii="Cambria" w:hAnsi="Cambria"/>
    </w:r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table" w:customStyle="1" w:styleId="3839">
    <w:name w:val="简明型 1411"/>
    <w:basedOn w:val="88"/>
    <w:qFormat/>
    <w:uiPriority w:val="0"/>
    <w:pPr>
      <w:widowControl w:val="0"/>
      <w:spacing w:line="300" w:lineRule="auto"/>
      <w:jc w:val="both"/>
    </w:pPr>
    <w:tblPr>
      <w:tblBorders>
        <w:top w:val="single" w:color="008000" w:sz="12" w:space="0"/>
        <w:bottom w:val="single" w:color="008000" w:sz="12" w:space="0"/>
      </w:tblBorders>
    </w:tbl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3840">
    <w:name w:val="简明型 2111"/>
    <w:basedOn w:val="88"/>
    <w:qFormat/>
    <w:uiPriority w:val="0"/>
    <w:pPr>
      <w:widowControl w:val="0"/>
      <w:spacing w:line="300" w:lineRule="auto"/>
      <w:jc w:val="both"/>
    </w:p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3841">
    <w:name w:val="简明型 3111"/>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cPr>
        <w:tcBorders>
          <w:tl2br w:val="nil"/>
          <w:tr2bl w:val="nil"/>
        </w:tcBorders>
        <w:shd w:val="solid" w:color="000000" w:fill="FFFFFF"/>
      </w:tcPr>
    </w:tblStylePr>
  </w:style>
  <w:style w:type="table" w:customStyle="1" w:styleId="3842">
    <w:name w:val="精巧型 1111"/>
    <w:basedOn w:val="88"/>
    <w:qFormat/>
    <w:uiPriority w:val="0"/>
    <w:pPr>
      <w:widowControl w:val="0"/>
      <w:ind w:firstLine="200" w:firstLineChars="200"/>
      <w:jc w:val="both"/>
    </w:pPr>
    <w:rPr>
      <w:rFonts w:ascii="Cambria" w:hAnsi="Cambria"/>
    </w:r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3843">
    <w:name w:val="精巧型 2111"/>
    <w:basedOn w:val="88"/>
    <w:qFormat/>
    <w:uiPriority w:val="0"/>
    <w:pPr>
      <w:widowControl w:val="0"/>
      <w:ind w:firstLine="200" w:firstLineChars="200"/>
      <w:jc w:val="both"/>
    </w:pPr>
    <w:rPr>
      <w:rFonts w:ascii="Cambria" w:hAnsi="Cambria"/>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3844">
    <w:name w:val="立体型 1111"/>
    <w:basedOn w:val="88"/>
    <w:qFormat/>
    <w:uiPriority w:val="0"/>
    <w:pPr>
      <w:widowControl w:val="0"/>
      <w:ind w:firstLine="200" w:firstLineChars="200"/>
      <w:jc w:val="both"/>
    </w:pPr>
    <w:rPr>
      <w:rFonts w:ascii="Cambria" w:hAnsi="Cambria"/>
    </w:r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3845">
    <w:name w:val="立体型 2111"/>
    <w:basedOn w:val="88"/>
    <w:qFormat/>
    <w:uiPriority w:val="0"/>
    <w:pPr>
      <w:widowControl w:val="0"/>
      <w:ind w:firstLine="200" w:firstLineChars="200"/>
      <w:jc w:val="both"/>
    </w:pPr>
    <w:rPr>
      <w:rFonts w:ascii="Cambria" w:hAnsi="Cambria"/>
    </w:r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3846">
    <w:name w:val="立体型 3111"/>
    <w:basedOn w:val="88"/>
    <w:qFormat/>
    <w:uiPriority w:val="0"/>
    <w:pPr>
      <w:widowControl w:val="0"/>
      <w:ind w:firstLine="200" w:firstLineChars="200"/>
      <w:jc w:val="both"/>
    </w:pPr>
    <w:rPr>
      <w:rFonts w:ascii="Cambria" w:hAnsi="Cambria"/>
    </w:r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3847">
    <w:name w:val="列表型 1111"/>
    <w:basedOn w:val="88"/>
    <w:qFormat/>
    <w:uiPriority w:val="0"/>
    <w:pPr>
      <w:widowControl w:val="0"/>
      <w:ind w:firstLine="200" w:firstLineChars="200"/>
      <w:jc w:val="both"/>
    </w:pPr>
    <w:rPr>
      <w:rFonts w:ascii="Cambria" w:hAnsi="Cambria"/>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3848">
    <w:name w:val="列表型 2111"/>
    <w:basedOn w:val="88"/>
    <w:qFormat/>
    <w:uiPriority w:val="0"/>
    <w:pPr>
      <w:widowControl w:val="0"/>
      <w:ind w:firstLine="200" w:firstLineChars="200"/>
      <w:jc w:val="both"/>
    </w:pPr>
    <w:rPr>
      <w:rFonts w:ascii="Cambria" w:hAnsi="Cambria"/>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3849">
    <w:name w:val="列表型 3111"/>
    <w:basedOn w:val="88"/>
    <w:qFormat/>
    <w:uiPriority w:val="0"/>
    <w:pPr>
      <w:widowControl w:val="0"/>
      <w:ind w:firstLine="200" w:firstLineChars="200"/>
      <w:jc w:val="both"/>
    </w:pPr>
    <w:rPr>
      <w:rFonts w:ascii="Cambria" w:hAnsi="Cambria"/>
    </w:r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3850">
    <w:name w:val="列表型 4111"/>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cPr>
        <w:tcBorders>
          <w:bottom w:val="single" w:color="000000" w:sz="12" w:space="0"/>
          <w:tl2br w:val="nil"/>
          <w:tr2bl w:val="nil"/>
        </w:tcBorders>
        <w:shd w:val="solid" w:color="808080" w:fill="FFFFFF"/>
      </w:tcPr>
    </w:tblStylePr>
  </w:style>
  <w:style w:type="table" w:customStyle="1" w:styleId="3851">
    <w:name w:val="列表型 5111"/>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3852">
    <w:name w:val="列表型 6111"/>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tblStylePr w:type="nwCell">
      <w:tcPr>
        <w:tcBorders>
          <w:tl2br w:val="single" w:color="000000" w:sz="6" w:space="0"/>
          <w:tr2bl w:val="nil"/>
        </w:tcBorders>
      </w:tcPr>
    </w:tblStylePr>
  </w:style>
  <w:style w:type="table" w:customStyle="1" w:styleId="3853">
    <w:name w:val="列表型 7111"/>
    <w:basedOn w:val="88"/>
    <w:qFormat/>
    <w:uiPriority w:val="0"/>
    <w:pPr>
      <w:widowControl w:val="0"/>
      <w:ind w:firstLine="200" w:firstLineChars="200"/>
      <w:jc w:val="both"/>
    </w:pPr>
    <w:rPr>
      <w:rFonts w:ascii="Cambria" w:hAnsi="Cambria"/>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3854">
    <w:name w:val="列表型 8111"/>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tblStylePr w:type="nwCell">
      <w:tcPr>
        <w:tcBorders>
          <w:tl2br w:val="single" w:color="auto" w:sz="6" w:space="0"/>
          <w:tr2bl w:val="nil"/>
        </w:tcBorders>
      </w:tcPr>
    </w:tblStylePr>
  </w:style>
  <w:style w:type="table" w:customStyle="1" w:styleId="3855">
    <w:name w:val="流行型111"/>
    <w:basedOn w:val="88"/>
    <w:qFormat/>
    <w:uiPriority w:val="0"/>
    <w:pPr>
      <w:widowControl w:val="0"/>
      <w:ind w:firstLine="200" w:firstLineChars="200"/>
      <w:jc w:val="both"/>
    </w:pPr>
    <w:rPr>
      <w:rFonts w:ascii="Cambria" w:hAnsi="Cambria"/>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3856">
    <w:name w:val="竖列型 1111"/>
    <w:basedOn w:val="88"/>
    <w:qFormat/>
    <w:uiPriority w:val="0"/>
    <w:pPr>
      <w:widowControl w:val="0"/>
      <w:ind w:firstLine="200" w:firstLineChars="200"/>
      <w:jc w:val="both"/>
    </w:pPr>
    <w:rPr>
      <w:rFonts w:ascii="Cambria" w:hAnsi="Cambria"/>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3857">
    <w:name w:val="竖列型 2111"/>
    <w:basedOn w:val="88"/>
    <w:qFormat/>
    <w:uiPriority w:val="0"/>
    <w:pPr>
      <w:widowControl w:val="0"/>
      <w:ind w:firstLine="200" w:firstLineChars="200"/>
      <w:jc w:val="both"/>
    </w:pPr>
    <w:rPr>
      <w:rFonts w:ascii="Cambria" w:hAnsi="Cambria"/>
      <w:b/>
      <w:bCs/>
    </w:r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3858">
    <w:name w:val="竖列型 3111"/>
    <w:basedOn w:val="88"/>
    <w:qFormat/>
    <w:uiPriority w:val="0"/>
    <w:pPr>
      <w:widowControl w:val="0"/>
      <w:ind w:firstLine="200" w:firstLineChars="200"/>
      <w:jc w:val="both"/>
    </w:pPr>
    <w:rPr>
      <w:rFonts w:ascii="Cambria" w:hAnsi="Cambria"/>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3859">
    <w:name w:val="竖列型 4111"/>
    <w:basedOn w:val="88"/>
    <w:qFormat/>
    <w:uiPriority w:val="0"/>
    <w:pPr>
      <w:widowControl w:val="0"/>
      <w:ind w:firstLine="200" w:firstLineChars="200"/>
      <w:jc w:val="both"/>
    </w:pPr>
    <w:rPr>
      <w:rFonts w:ascii="Cambria" w:hAnsi="Cambria"/>
    </w:r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3860">
    <w:name w:val="竖列型 5111"/>
    <w:basedOn w:val="88"/>
    <w:qFormat/>
    <w:uiPriority w:val="0"/>
    <w:pPr>
      <w:widowControl w:val="0"/>
      <w:ind w:firstLine="200" w:firstLineChars="200"/>
      <w:jc w:val="both"/>
    </w:pPr>
    <w:rPr>
      <w:rFonts w:ascii="Cambria" w:hAnsi="Cambria"/>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3861">
    <w:name w:val="网格型 1111"/>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cPr>
        <w:tcBorders>
          <w:tl2br w:val="nil"/>
          <w:tr2bl w:val="nil"/>
        </w:tcBorders>
      </w:tcPr>
    </w:tblStylePr>
    <w:tblStylePr w:type="lastCol">
      <w:rPr>
        <w:i/>
        <w:iCs/>
      </w:rPr>
      <w:tcPr>
        <w:tcBorders>
          <w:tl2br w:val="nil"/>
          <w:tr2bl w:val="nil"/>
        </w:tcBorders>
      </w:tcPr>
    </w:tblStylePr>
    <w:tblStylePr w:type="nwCell">
      <w:tcPr>
        <w:tcBorders>
          <w:tl2br w:val="single" w:color="000000" w:sz="6" w:space="0"/>
          <w:tr2bl w:val="nil"/>
        </w:tcBorders>
      </w:tcPr>
    </w:tblStylePr>
  </w:style>
  <w:style w:type="table" w:customStyle="1" w:styleId="3862">
    <w:name w:val="网格型 2111"/>
    <w:basedOn w:val="88"/>
    <w:qFormat/>
    <w:uiPriority w:val="0"/>
    <w:pPr>
      <w:widowControl w:val="0"/>
      <w:ind w:firstLine="200" w:firstLineChars="200"/>
      <w:jc w:val="both"/>
    </w:pPr>
    <w:rPr>
      <w:rFonts w:ascii="Cambria" w:hAnsi="Cambria"/>
    </w:rPr>
    <w:tblPr>
      <w:tblBorders>
        <w:insideH w:val="single" w:color="000000" w:sz="6" w:space="0"/>
        <w:insideV w:val="single" w:color="000000" w:sz="6" w:space="0"/>
      </w:tblBorders>
    </w:tblPr>
    <w:tcPr>
      <w:shd w:val="clear" w:color="auto" w:fill="auto"/>
    </w:tc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3863">
    <w:name w:val="网格型 3111"/>
    <w:basedOn w:val="88"/>
    <w:qFormat/>
    <w:uiPriority w:val="0"/>
    <w:pPr>
      <w:widowControl w:val="0"/>
      <w:ind w:firstLine="200" w:firstLineChars="200"/>
      <w:jc w:val="both"/>
    </w:pPr>
    <w:rPr>
      <w:rFonts w:ascii="Cambria" w:hAnsi="Cambria"/>
    </w:r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3864">
    <w:name w:val="网格型 4111"/>
    <w:basedOn w:val="88"/>
    <w:qFormat/>
    <w:uiPriority w:val="0"/>
    <w:pPr>
      <w:widowControl w:val="0"/>
      <w:ind w:firstLine="200" w:firstLineChars="200"/>
      <w:jc w:val="both"/>
    </w:pPr>
    <w:rPr>
      <w:rFonts w:ascii="Cambria" w:hAnsi="Cambria"/>
    </w:r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3865">
    <w:name w:val="网格型 5411"/>
    <w:basedOn w:val="88"/>
    <w:qFormat/>
    <w:uiPriority w:val="0"/>
    <w:pPr>
      <w:widowControl w:val="0"/>
      <w:spacing w:line="400" w:lineRule="exact"/>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3866">
    <w:name w:val="网格型 6111"/>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3867">
    <w:name w:val="网格型 7111"/>
    <w:basedOn w:val="88"/>
    <w:qFormat/>
    <w:uiPriority w:val="0"/>
    <w:pPr>
      <w:widowControl w:val="0"/>
      <w:ind w:firstLine="200" w:firstLineChars="200"/>
      <w:jc w:val="both"/>
    </w:pPr>
    <w:rPr>
      <w:rFonts w:ascii="Cambria" w:hAnsi="Cambria"/>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3868">
    <w:name w:val="网格型 8411"/>
    <w:basedOn w:val="88"/>
    <w:qFormat/>
    <w:uiPriority w:val="0"/>
    <w:pPr>
      <w:widowControl w:val="0"/>
      <w:spacing w:line="300" w:lineRule="auto"/>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3869">
    <w:name w:val="网页型 1111"/>
    <w:basedOn w:val="88"/>
    <w:qFormat/>
    <w:uiPriority w:val="0"/>
    <w:pPr>
      <w:widowControl w:val="0"/>
      <w:ind w:firstLine="200" w:firstLineChars="200"/>
      <w:jc w:val="both"/>
    </w:pPr>
    <w:rPr>
      <w:rFonts w:ascii="Cambria" w:hAnsi="Cambria"/>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3870">
    <w:name w:val="网页型 2111"/>
    <w:basedOn w:val="88"/>
    <w:qFormat/>
    <w:uiPriority w:val="0"/>
    <w:pPr>
      <w:widowControl w:val="0"/>
      <w:ind w:firstLine="200" w:firstLineChars="200"/>
      <w:jc w:val="both"/>
    </w:pPr>
    <w:rPr>
      <w:rFonts w:ascii="Cambria" w:hAnsi="Cambria"/>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3871">
    <w:name w:val="网页型 3111"/>
    <w:basedOn w:val="88"/>
    <w:qFormat/>
    <w:uiPriority w:val="0"/>
    <w:pPr>
      <w:widowControl w:val="0"/>
      <w:ind w:firstLine="200" w:firstLineChars="200"/>
      <w:jc w:val="both"/>
    </w:pPr>
    <w:rPr>
      <w:rFonts w:ascii="Cambria" w:hAnsi="Cambria"/>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3872">
    <w:name w:val="专业型111"/>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cPr>
        <w:tcBorders>
          <w:tl2br w:val="nil"/>
          <w:tr2bl w:val="nil"/>
        </w:tcBorders>
        <w:shd w:val="solid" w:color="000000" w:fill="FFFFFF"/>
      </w:tcPr>
    </w:tblStylePr>
  </w:style>
  <w:style w:type="table" w:customStyle="1" w:styleId="3873">
    <w:name w:val="浅色底纹 - 着色 2211"/>
    <w:basedOn w:val="88"/>
    <w:qFormat/>
    <w:uiPriority w:val="30"/>
    <w:rPr>
      <w:b/>
      <w:bCs/>
      <w:i/>
      <w:iCs/>
      <w:sz w:val="24"/>
    </w:rPr>
    <w:tblPr>
      <w:tblBorders>
        <w:top w:val="single" w:color="C0504D" w:sz="8" w:space="0"/>
        <w:bottom w:val="single" w:color="C0504D" w:sz="8" w:space="0"/>
      </w:tblBorders>
    </w:tblPr>
    <w:tblStylePr w:type="firstRow">
      <w:pPr>
        <w:spacing w:before="0" w:after="0" w:line="240" w:lineRule="auto"/>
      </w:pPr>
      <w:rPr>
        <w:b/>
        <w:bCs/>
      </w:rPr>
      <w:tcPr>
        <w:tcBorders>
          <w:top w:val="single" w:color="C0504D" w:sz="8" w:space="0"/>
          <w:left w:val="nil"/>
          <w:bottom w:val="single" w:color="C0504D" w:sz="8" w:space="0"/>
          <w:right w:val="nil"/>
          <w:insideH w:val="nil"/>
          <w:insideV w:val="nil"/>
        </w:tcBorders>
      </w:tcPr>
    </w:tblStylePr>
    <w:tblStylePr w:type="lastRow">
      <w:pPr>
        <w:spacing w:before="0" w:after="0" w:line="240" w:lineRule="auto"/>
      </w:pPr>
      <w:rPr>
        <w:b/>
        <w:bCs/>
      </w:rPr>
      <w:tcPr>
        <w:tcBorders>
          <w:top w:val="single" w:color="C0504D" w:sz="8" w:space="0"/>
          <w:left w:val="nil"/>
          <w:bottom w:val="single" w:color="C0504D"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FD3D2"/>
      </w:tcPr>
    </w:tblStylePr>
    <w:tblStylePr w:type="band1Horz">
      <w:tcPr>
        <w:tcBorders>
          <w:left w:val="nil"/>
          <w:right w:val="nil"/>
          <w:insideH w:val="nil"/>
          <w:insideV w:val="nil"/>
        </w:tcBorders>
        <w:shd w:val="clear" w:color="auto" w:fill="EFD3D2"/>
      </w:tcPr>
    </w:tblStylePr>
  </w:style>
  <w:style w:type="table" w:customStyle="1" w:styleId="3874">
    <w:name w:val="浅色列表 - 着色 3111"/>
    <w:basedOn w:val="88"/>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cPr>
        <w:shd w:val="clear" w:color="auto" w:fill="9BBB59"/>
      </w:tcPr>
    </w:tblStylePr>
    <w:tblStylePr w:type="lastRow">
      <w:pPr>
        <w:spacing w:before="0" w:after="0" w:line="240" w:lineRule="auto"/>
      </w:pPr>
      <w:rPr>
        <w:b/>
        <w:bCs/>
      </w:r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cPr>
        <w:tcBorders>
          <w:top w:val="single" w:color="9BBB59" w:sz="8" w:space="0"/>
          <w:left w:val="single" w:color="9BBB59" w:sz="8" w:space="0"/>
          <w:bottom w:val="single" w:color="9BBB59" w:sz="8" w:space="0"/>
          <w:right w:val="single" w:color="9BBB59" w:sz="8" w:space="0"/>
        </w:tcBorders>
      </w:tcPr>
    </w:tblStylePr>
    <w:tblStylePr w:type="band1Horz">
      <w:tcPr>
        <w:tcBorders>
          <w:top w:val="single" w:color="9BBB59" w:sz="8" w:space="0"/>
          <w:left w:val="single" w:color="9BBB59" w:sz="8" w:space="0"/>
          <w:bottom w:val="single" w:color="9BBB59" w:sz="8" w:space="0"/>
          <w:right w:val="single" w:color="9BBB59" w:sz="8" w:space="0"/>
        </w:tcBorders>
      </w:tcPr>
    </w:tblStylePr>
  </w:style>
  <w:style w:type="table" w:customStyle="1" w:styleId="3875">
    <w:name w:val="浅色网格 - 着色 3111"/>
    <w:basedOn w:val="88"/>
    <w:qFormat/>
    <w:uiPriority w:val="72"/>
    <w:rPr>
      <w:rFonts w:ascii="Calibri" w:hAnsi="Calibri"/>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DF2F8"/>
    </w:tcPr>
    <w:tblStylePr w:type="firstRow">
      <w:rPr>
        <w:b/>
        <w:bCs/>
        <w:color w:val="FFFFFF"/>
      </w:rPr>
      <w:tcPr>
        <w:tcBorders>
          <w:bottom w:val="single" w:color="FFFFFF" w:sz="12" w:space="0"/>
        </w:tcBorders>
        <w:shd w:val="clear" w:color="auto" w:fill="9E3A38"/>
      </w:tcPr>
    </w:tblStylePr>
    <w:tblStylePr w:type="lastRow">
      <w:rPr>
        <w:b/>
        <w:bCs/>
        <w:color w:val="9E3A38"/>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D3DFEE"/>
      </w:tcPr>
    </w:tblStylePr>
    <w:tblStylePr w:type="band1Horz">
      <w:tcPr>
        <w:shd w:val="clear" w:color="auto" w:fill="DBE5F1"/>
      </w:tcPr>
    </w:tblStylePr>
    <w:tblStylePr w:type="band2Horz">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customStyle="1" w:styleId="3876">
    <w:name w:val="中等深浅底纹 1 - 着色 3111"/>
    <w:basedOn w:val="88"/>
    <w:qFormat/>
    <w:uiPriority w:val="29"/>
    <w:rPr>
      <w:i/>
      <w:iCs/>
      <w:sz w:val="24"/>
    </w:rPr>
    <w:tblPr>
      <w:tblBorders>
        <w:insideH w:val="single" w:color="FFFFFF" w:sz="4" w:space="0"/>
      </w:tblBorders>
    </w:tblPr>
    <w:tcPr>
      <w:shd w:val="clear" w:color="auto" w:fill="DBE5F1"/>
    </w:tcPr>
    <w:tblStylePr w:type="firstRow">
      <w:rPr>
        <w:b/>
        <w:bCs/>
        <w:color w:val="FFFFFF"/>
      </w:rPr>
      <w:tcPr>
        <w:shd w:val="clear" w:color="auto" w:fill="B8CCE4"/>
      </w:tcPr>
    </w:tblStylePr>
    <w:tblStylePr w:type="lastRow">
      <w:rPr>
        <w:b/>
        <w:bCs/>
      </w:rPr>
      <w:tcPr>
        <w:shd w:val="clear" w:color="auto" w:fill="B8CCE4"/>
      </w:tcPr>
    </w:tblStylePr>
    <w:tblStylePr w:type="firstCol">
      <w:rPr>
        <w:b/>
        <w:bCs/>
      </w:rPr>
      <w:tcPr>
        <w:shd w:val="clear" w:color="auto" w:fill="365F91"/>
      </w:tcPr>
    </w:tblStylePr>
    <w:tblStylePr w:type="lastCol">
      <w:rPr>
        <w:b/>
        <w:bCs/>
      </w:rPr>
      <w:tcPr>
        <w:shd w:val="clear" w:color="auto" w:fill="365F91"/>
      </w:tcPr>
    </w:tblStylePr>
    <w:tblStylePr w:type="band1Vert">
      <w:tcPr>
        <w:shd w:val="clear" w:color="auto" w:fill="A7BFDE"/>
      </w:tcPr>
    </w:tblStylePr>
    <w:tblStylePr w:type="band1Horz">
      <w:tcPr>
        <w:shd w:val="clear" w:color="auto" w:fill="A7BFDE"/>
      </w:tcPr>
    </w:tblStylePr>
    <w:tblStylePr w:type="band2Horz">
      <w:tcPr>
        <w:tcBorders>
          <w:insideH w:val="nil"/>
          <w:insideV w:val="nil"/>
        </w:tcBorders>
      </w:tcPr>
    </w:tblStylePr>
  </w:style>
  <w:style w:type="table" w:customStyle="1" w:styleId="3877">
    <w:name w:val="中等深浅底纹 2 - 着色 3111"/>
    <w:basedOn w:val="88"/>
    <w:qFormat/>
    <w:uiPriority w:val="30"/>
    <w:rPr>
      <w:b/>
      <w:bCs/>
      <w:i/>
      <w:iCs/>
      <w:sz w:val="24"/>
    </w:rPr>
    <w:tblPr>
      <w:tblBorders>
        <w:top w:val="single" w:color="C0504D" w:sz="8" w:space="0"/>
        <w:bottom w:val="single" w:color="C0504D" w:sz="8" w:space="0"/>
      </w:tblBorders>
    </w:tblPr>
    <w:tblStylePr w:type="firstRow">
      <w:pPr>
        <w:spacing w:before="0" w:after="0" w:line="240" w:lineRule="auto"/>
      </w:pPr>
      <w:rPr>
        <w:b/>
        <w:bCs/>
        <w:color w:val="FFFFFF"/>
      </w:rPr>
      <w:tcPr>
        <w:tcBorders>
          <w:top w:val="single" w:color="C0504D" w:sz="8" w:space="0"/>
          <w:left w:val="nil"/>
          <w:bottom w:val="single" w:color="C0504D" w:sz="8" w:space="0"/>
          <w:right w:val="nil"/>
          <w:insideH w:val="nil"/>
          <w:insideV w:val="nil"/>
        </w:tcBorders>
      </w:tcPr>
    </w:tblStylePr>
    <w:tblStylePr w:type="lastRow">
      <w:pPr>
        <w:spacing w:before="0" w:after="0" w:line="240" w:lineRule="auto"/>
      </w:pPr>
      <w:rPr>
        <w:color w:val="auto"/>
      </w:rPr>
      <w:tcPr>
        <w:tcBorders>
          <w:top w:val="single" w:color="C0504D" w:sz="8" w:space="0"/>
          <w:left w:val="nil"/>
          <w:bottom w:val="single" w:color="C0504D" w:sz="8" w:space="0"/>
          <w:right w:val="nil"/>
          <w:insideH w:val="nil"/>
          <w:insideV w:val="nil"/>
        </w:tcBorders>
      </w:tcPr>
    </w:tblStylePr>
    <w:tblStylePr w:type="firstCol">
      <w:rPr>
        <w:b/>
        <w:bCs/>
        <w:color w:val="FFFFFF"/>
      </w:rPr>
      <w:tcPr>
        <w:tcBorders>
          <w:top w:val="nil"/>
          <w:left w:val="single" w:color="auto" w:sz="18" w:space="0"/>
          <w:bottom w:val="nil"/>
          <w:right w:val="nil"/>
          <w:insideH w:val="nil"/>
          <w:insideV w:val="nil"/>
        </w:tcBorders>
        <w:shd w:val="clear" w:color="auto" w:fill="9BBB59"/>
      </w:tcPr>
    </w:tblStylePr>
    <w:tblStylePr w:type="lastCol">
      <w:rPr>
        <w:b/>
        <w:bCs/>
        <w:color w:val="FFFFFF"/>
      </w:rPr>
      <w:tcPr>
        <w:tcBorders>
          <w:bottom w:val="nil"/>
          <w:right w:val="nil"/>
          <w:insideH w:val="nil"/>
          <w:insideV w:val="nil"/>
        </w:tcBorders>
        <w:shd w:val="clear" w:color="auto" w:fill="9BBB59"/>
      </w:tcPr>
    </w:tblStylePr>
    <w:tblStylePr w:type="band1Vert">
      <w:tcPr>
        <w:tcBorders>
          <w:left w:val="nil"/>
          <w:right w:val="nil"/>
          <w:insideH w:val="nil"/>
          <w:insideV w:val="nil"/>
        </w:tcBorders>
        <w:shd w:val="clear" w:color="auto" w:fill="EFD3D2"/>
      </w:tcPr>
    </w:tblStylePr>
    <w:tblStylePr w:type="band1Horz">
      <w:tcPr>
        <w:tcBorders>
          <w:left w:val="nil"/>
          <w:right w:val="nil"/>
          <w:insideH w:val="nil"/>
          <w:insideV w:val="nil"/>
        </w:tcBorders>
        <w:shd w:val="clear" w:color="auto" w:fill="EFD3D2"/>
      </w:tcPr>
    </w:tblStylePr>
    <w:tblStylePr w:type="neCell">
      <w:tcPr>
        <w:tcBorders>
          <w:top w:val="single" w:color="auto" w:sz="18" w:space="0"/>
          <w:left w:val="single" w:color="auto" w:sz="18" w:space="0"/>
          <w:bottom w:val="nil"/>
          <w:right w:val="nil"/>
          <w:insideH w:val="nil"/>
          <w:insideV w:val="nil"/>
        </w:tcBorders>
      </w:tcPr>
    </w:tblStylePr>
    <w:tblStylePr w:type="nwCell">
      <w:rPr>
        <w:color w:val="FFFFFF"/>
      </w:rPr>
      <w:tcPr>
        <w:tcBorders>
          <w:top w:val="single" w:color="auto" w:sz="18" w:space="0"/>
          <w:left w:val="single" w:color="auto" w:sz="18" w:space="0"/>
          <w:bottom w:val="nil"/>
          <w:right w:val="nil"/>
          <w:insideH w:val="nil"/>
          <w:insideV w:val="nil"/>
        </w:tcBorders>
      </w:tcPr>
    </w:tblStylePr>
  </w:style>
  <w:style w:type="table" w:customStyle="1" w:styleId="3878">
    <w:name w:val="中等深浅列表 1 - 着色 6111"/>
    <w:basedOn w:val="88"/>
    <w:qFormat/>
    <w:uiPriority w:val="65"/>
    <w:rPr>
      <w:color w:val="000000"/>
    </w:rPr>
    <w:tblPr>
      <w:tblBorders>
        <w:top w:val="single" w:color="F79646" w:sz="8" w:space="0"/>
        <w:bottom w:val="single" w:color="F79646" w:sz="8" w:space="0"/>
      </w:tblBorders>
    </w:tblPr>
    <w:tblStylePr w:type="firstRow">
      <w:rPr>
        <w:rFonts w:ascii="Helv" w:hAnsi="Helv" w:eastAsia="Arial" w:cs="Times New Roman"/>
      </w:rPr>
      <w:tcPr>
        <w:tcBorders>
          <w:top w:val="nil"/>
          <w:left w:val="single" w:color="F79646" w:sz="8" w:space="0"/>
          <w:bottom w:val="nil"/>
          <w:right w:val="nil"/>
          <w:insideH w:val="nil"/>
          <w:insideV w:val="nil"/>
          <w:tl2br w:val="nil"/>
          <w:tr2bl w:val="nil"/>
        </w:tcBorders>
      </w:tcPr>
    </w:tblStylePr>
    <w:tblStylePr w:type="lastRow">
      <w:rPr>
        <w:b/>
        <w:bCs/>
        <w:color w:val="1F497D"/>
      </w:rPr>
      <w:tcPr>
        <w:tcBorders>
          <w:top w:val="single" w:color="F79646" w:sz="8" w:space="0"/>
          <w:left w:val="single" w:color="F79646" w:sz="8" w:space="0"/>
          <w:bottom w:val="nil"/>
          <w:right w:val="nil"/>
          <w:insideH w:val="nil"/>
          <w:insideV w:val="nil"/>
          <w:tl2br w:val="nil"/>
          <w:tr2bl w:val="nil"/>
        </w:tcBorders>
      </w:tcPr>
    </w:tblStylePr>
    <w:tblStylePr w:type="firstCol">
      <w:rPr>
        <w:b/>
        <w:bCs/>
      </w:rPr>
    </w:tblStylePr>
    <w:tblStylePr w:type="lastCol">
      <w:rPr>
        <w:b/>
        <w:bCs/>
      </w:rPr>
      <w:tcPr>
        <w:tcBorders>
          <w:top w:val="single" w:color="F79646" w:sz="8" w:space="0"/>
          <w:left w:val="single" w:color="F79646" w:sz="8" w:space="0"/>
          <w:bottom w:val="nil"/>
          <w:right w:val="nil"/>
          <w:insideH w:val="nil"/>
          <w:insideV w:val="nil"/>
          <w:tl2br w:val="nil"/>
          <w:tr2bl w:val="nil"/>
        </w:tcBorders>
      </w:tcPr>
    </w:tblStylePr>
    <w:tblStylePr w:type="band1Vert">
      <w:tcPr>
        <w:shd w:val="clear" w:color="auto" w:fill="FDE5D1"/>
      </w:tcPr>
    </w:tblStylePr>
    <w:tblStylePr w:type="band1Horz">
      <w:tcPr>
        <w:shd w:val="clear" w:color="auto" w:fill="FDE5D1"/>
      </w:tcPr>
    </w:tblStylePr>
  </w:style>
  <w:style w:type="table" w:customStyle="1" w:styleId="3879">
    <w:name w:val="彩色列表 - 着色 1311"/>
    <w:basedOn w:val="88"/>
    <w:qFormat/>
    <w:uiPriority w:val="34"/>
    <w:rPr>
      <w:szCs w:val="24"/>
    </w:rPr>
    <w:tcPr>
      <w:shd w:val="clear" w:color="auto" w:fill="EDF2F8"/>
    </w:tcPr>
    <w:tblStylePr w:type="firstRow">
      <w:rPr>
        <w:b/>
        <w:bCs/>
        <w:color w:val="FFFFFF"/>
      </w:rPr>
      <w:tcPr>
        <w:tcBorders>
          <w:bottom w:val="single" w:color="FFFFFF" w:sz="12" w:space="0"/>
        </w:tcBorders>
        <w:shd w:val="clear" w:color="auto" w:fill="9E3A38"/>
      </w:tcPr>
    </w:tblStylePr>
    <w:tblStylePr w:type="lastRow">
      <w:rPr>
        <w:b/>
        <w:bCs/>
        <w:color w:val="9E3A38"/>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D3DFEE"/>
      </w:tcPr>
    </w:tblStylePr>
    <w:tblStylePr w:type="band1Horz">
      <w:tcPr>
        <w:shd w:val="clear" w:color="auto" w:fill="DBE5F1"/>
      </w:tcPr>
    </w:tblStylePr>
  </w:style>
  <w:style w:type="table" w:customStyle="1" w:styleId="3880">
    <w:name w:val="彩色网格 - 着色 1211"/>
    <w:basedOn w:val="88"/>
    <w:qFormat/>
    <w:uiPriority w:val="29"/>
    <w:rPr>
      <w:i/>
      <w:iCs/>
      <w:sz w:val="24"/>
    </w:rPr>
    <w:tblPr>
      <w:tblBorders>
        <w:insideH w:val="single" w:color="FFFFFF" w:sz="4" w:space="0"/>
      </w:tblBorders>
    </w:tblPr>
    <w:tcPr>
      <w:shd w:val="clear" w:color="auto" w:fill="DBE5F1"/>
    </w:tcPr>
    <w:tblStylePr w:type="firstRow">
      <w:rPr>
        <w:b/>
        <w:bCs/>
      </w:rPr>
      <w:tcPr>
        <w:shd w:val="clear" w:color="auto" w:fill="B8CCE4"/>
      </w:tcPr>
    </w:tblStylePr>
    <w:tblStylePr w:type="lastRow">
      <w:rPr>
        <w:b/>
        <w:bCs/>
        <w:color w:val="000000"/>
      </w:rPr>
      <w:tcPr>
        <w:shd w:val="clear" w:color="auto" w:fill="B8CCE4"/>
      </w:tcPr>
    </w:tblStylePr>
    <w:tblStylePr w:type="firstCol">
      <w:rPr>
        <w:color w:val="FFFFFF"/>
      </w:rPr>
      <w:tcPr>
        <w:shd w:val="clear" w:color="auto" w:fill="365F91"/>
      </w:tcPr>
    </w:tblStylePr>
    <w:tblStylePr w:type="lastCol">
      <w:rPr>
        <w:color w:val="FFFFFF"/>
      </w:rPr>
      <w:tcPr>
        <w:shd w:val="clear" w:color="auto" w:fill="365F91"/>
      </w:tcPr>
    </w:tblStylePr>
    <w:tblStylePr w:type="band1Vert">
      <w:tcPr>
        <w:shd w:val="clear" w:color="auto" w:fill="A7BFDE"/>
      </w:tcPr>
    </w:tblStylePr>
    <w:tblStylePr w:type="band1Horz">
      <w:tcPr>
        <w:shd w:val="clear" w:color="auto" w:fill="A7BFDE"/>
      </w:tcPr>
    </w:tblStylePr>
  </w:style>
  <w:style w:type="table" w:customStyle="1" w:styleId="3881">
    <w:name w:val="无格式表格 21111"/>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3882">
    <w:name w:val="网格型1911"/>
    <w:basedOn w:val="88"/>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883">
    <w:name w:val="网格型2311"/>
    <w:basedOn w:val="88"/>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884">
    <w:name w:val="网格型3311"/>
    <w:basedOn w:val="88"/>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885">
    <w:name w:val="网格型4211"/>
    <w:basedOn w:val="88"/>
    <w:qFormat/>
    <w:uiPriority w:val="5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886">
    <w:name w:val="网格表 4 - 着色 61111"/>
    <w:basedOn w:val="88"/>
    <w:qFormat/>
    <w:uiPriority w:val="49"/>
    <w:tblPr>
      <w:tblBorders>
        <w:top w:val="single" w:color="A8D08D" w:sz="4" w:space="0"/>
        <w:left w:val="single" w:color="A8D08D" w:sz="4" w:space="0"/>
        <w:bottom w:val="single" w:color="A8D08D" w:sz="4" w:space="0"/>
        <w:right w:val="single" w:color="A8D08D" w:sz="4" w:space="0"/>
        <w:insideH w:val="single" w:color="A8D08D" w:sz="4" w:space="0"/>
        <w:insideV w:val="single" w:color="A8D08D" w:sz="4" w:space="0"/>
      </w:tblBorders>
    </w:tblPr>
    <w:tblStylePr w:type="firstRow">
      <w:rPr>
        <w:b/>
        <w:bCs/>
        <w:color w:val="FFFFFF"/>
      </w:rPr>
      <w:tcPr>
        <w:tcBorders>
          <w:top w:val="single" w:color="70AD47" w:sz="4" w:space="0"/>
          <w:left w:val="single" w:color="70AD47" w:sz="4" w:space="0"/>
          <w:bottom w:val="single" w:color="70AD47" w:sz="4" w:space="0"/>
          <w:right w:val="single" w:color="70AD47" w:sz="4" w:space="0"/>
          <w:insideH w:val="nil"/>
          <w:insideV w:val="nil"/>
        </w:tcBorders>
        <w:shd w:val="clear" w:color="auto" w:fill="70AD47"/>
      </w:tcPr>
    </w:tblStylePr>
    <w:tblStylePr w:type="lastRow">
      <w:rPr>
        <w:b/>
        <w:bCs/>
      </w:rPr>
      <w:tcPr>
        <w:tcBorders>
          <w:top w:val="double" w:color="70AD47" w:sz="4" w:space="0"/>
        </w:tcBorders>
      </w:tcPr>
    </w:tblStylePr>
    <w:tblStylePr w:type="firstCol">
      <w:rPr>
        <w:b/>
        <w:bCs/>
      </w:rPr>
    </w:tblStylePr>
    <w:tblStylePr w:type="lastCol">
      <w:rPr>
        <w:b/>
        <w:bCs/>
      </w:rPr>
    </w:tblStylePr>
    <w:tblStylePr w:type="band1Vert">
      <w:tcPr>
        <w:shd w:val="clear" w:color="auto" w:fill="E2EFD9"/>
      </w:tcPr>
    </w:tblStylePr>
    <w:tblStylePr w:type="band1Horz">
      <w:tcPr>
        <w:shd w:val="clear" w:color="auto" w:fill="E2EFD9"/>
      </w:tcPr>
    </w:tblStylePr>
  </w:style>
  <w:style w:type="table" w:customStyle="1" w:styleId="3887">
    <w:name w:val="网格表 4 - 着色 31111"/>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insideV w:val="nil"/>
        </w:tcBorders>
        <w:shd w:val="clear" w:color="auto" w:fill="A5A5A5"/>
      </w:tcPr>
    </w:tblStylePr>
    <w:tblStylePr w:type="lastRow">
      <w:rPr>
        <w:b/>
        <w:bCs/>
      </w:rPr>
      <w:tcPr>
        <w:tcBorders>
          <w:top w:val="double" w:color="A5A5A5"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3888">
    <w:name w:val="网格表 5 深色 - 着色 31111"/>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DEDE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A5A5A5"/>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A5A5A5"/>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A5A5A5"/>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A5A5A5"/>
      </w:tcPr>
    </w:tblStylePr>
    <w:tblStylePr w:type="band1Vert">
      <w:tcPr>
        <w:shd w:val="clear" w:color="auto" w:fill="DBDBDB"/>
      </w:tcPr>
    </w:tblStylePr>
    <w:tblStylePr w:type="band1Horz">
      <w:tcPr>
        <w:shd w:val="clear" w:color="auto" w:fill="DBDBDB"/>
      </w:tcPr>
    </w:tblStylePr>
  </w:style>
  <w:style w:type="table" w:customStyle="1" w:styleId="3889">
    <w:name w:val="清单表 4 - 着色 31111"/>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tcBorders>
        <w:shd w:val="clear" w:color="auto" w:fill="A5A5A5"/>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3890">
    <w:name w:val="网格表 6 彩色 - 着色 31111"/>
    <w:basedOn w:val="88"/>
    <w:qFormat/>
    <w:uiPriority w:val="51"/>
    <w:rPr>
      <w:color w:val="7B7B7B"/>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rPr>
      <w:tcPr>
        <w:tcBorders>
          <w:bottom w:val="single" w:color="C9C9C9" w:sz="12" w:space="0"/>
        </w:tcBorders>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3891">
    <w:name w:val="网格型浅色1111"/>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3892">
    <w:name w:val="网格型11411"/>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893">
    <w:name w:val="网格型5111"/>
    <w:basedOn w:val="88"/>
    <w:qFormat/>
    <w:uiPriority w:val="0"/>
    <w:pPr>
      <w:widowControl w:val="0"/>
      <w:spacing w:before="50" w:beforeLines="50" w:after="50" w:afterLines="50" w:line="30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894">
    <w:name w:val="网格型12211"/>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895">
    <w:name w:val="网格型6111"/>
    <w:basedOn w:val="88"/>
    <w:qFormat/>
    <w:uiPriority w:val="0"/>
    <w:pPr>
      <w:widowControl w:val="0"/>
      <w:spacing w:before="50" w:beforeLines="50" w:after="50" w:afterLines="50" w:line="30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896">
    <w:name w:val="网格型7111"/>
    <w:basedOn w:val="88"/>
    <w:qFormat/>
    <w:uiPriority w:val="59"/>
    <w:pPr>
      <w:widowControl w:val="0"/>
      <w:spacing w:before="50" w:beforeLines="50" w:after="50" w:afterLines="50" w:line="30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897">
    <w:name w:val="无格式表格 22111"/>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3898">
    <w:name w:val="网格表 5 深色 - 着色 32111"/>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AF1D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9BBB59"/>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9BBB59"/>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9BBB59"/>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9BBB59"/>
      </w:tcPr>
    </w:tblStylePr>
    <w:tblStylePr w:type="band1Vert">
      <w:tcPr>
        <w:shd w:val="clear" w:color="auto" w:fill="D6E3BC"/>
      </w:tcPr>
    </w:tblStylePr>
    <w:tblStylePr w:type="band1Horz">
      <w:tcPr>
        <w:shd w:val="clear" w:color="auto" w:fill="D6E3BC"/>
      </w:tcPr>
    </w:tblStylePr>
  </w:style>
  <w:style w:type="table" w:customStyle="1" w:styleId="3899">
    <w:name w:val="清单表 4 - 着色 32111"/>
    <w:basedOn w:val="88"/>
    <w:qFormat/>
    <w:uiPriority w:val="49"/>
    <w:tblPr>
      <w:tblBorders>
        <w:top w:val="single" w:color="C2D69B" w:sz="4" w:space="0"/>
        <w:left w:val="single" w:color="C2D69B" w:sz="4" w:space="0"/>
        <w:bottom w:val="single" w:color="C2D69B" w:sz="4" w:space="0"/>
        <w:right w:val="single" w:color="C2D69B" w:sz="4" w:space="0"/>
        <w:insideH w:val="single" w:color="C2D69B" w:sz="4" w:space="0"/>
      </w:tblBorders>
    </w:tblPr>
    <w:tblStylePr w:type="firstRow">
      <w:rPr>
        <w:b/>
        <w:bCs/>
        <w:color w:val="FFFFFF"/>
      </w:rPr>
      <w:tcPr>
        <w:tcBorders>
          <w:top w:val="single" w:color="9BBB59" w:sz="4" w:space="0"/>
          <w:left w:val="single" w:color="9BBB59" w:sz="4" w:space="0"/>
          <w:bottom w:val="single" w:color="9BBB59" w:sz="4" w:space="0"/>
          <w:right w:val="single" w:color="9BBB59" w:sz="4" w:space="0"/>
          <w:insideH w:val="nil"/>
        </w:tcBorders>
        <w:shd w:val="clear" w:color="auto" w:fill="9BBB59"/>
      </w:tcPr>
    </w:tblStylePr>
    <w:tblStylePr w:type="lastRow">
      <w:rPr>
        <w:b/>
        <w:bCs/>
      </w:rPr>
      <w:tcPr>
        <w:tcBorders>
          <w:top w:val="double" w:color="C2D69B" w:sz="4" w:space="0"/>
        </w:tcBorders>
      </w:tcPr>
    </w:tblStylePr>
    <w:tblStylePr w:type="firstCol">
      <w:rPr>
        <w:b/>
        <w:bCs/>
      </w:rPr>
    </w:tblStylePr>
    <w:tblStylePr w:type="lastCol">
      <w:rPr>
        <w:b/>
        <w:bCs/>
      </w:rPr>
    </w:tblStylePr>
    <w:tblStylePr w:type="band1Vert">
      <w:tcPr>
        <w:shd w:val="clear" w:color="auto" w:fill="EAF1DD"/>
      </w:tcPr>
    </w:tblStylePr>
    <w:tblStylePr w:type="band1Horz">
      <w:tcPr>
        <w:shd w:val="clear" w:color="auto" w:fill="EAF1DD"/>
      </w:tcPr>
    </w:tblStylePr>
  </w:style>
  <w:style w:type="table" w:customStyle="1" w:styleId="3900">
    <w:name w:val="网格表 6 彩色 - 着色 32111"/>
    <w:basedOn w:val="88"/>
    <w:qFormat/>
    <w:uiPriority w:val="51"/>
    <w:rPr>
      <w:color w:val="76923C"/>
    </w:rPr>
    <w:tblPr>
      <w:tblBorders>
        <w:top w:val="single" w:color="C2D69B" w:sz="4" w:space="0"/>
        <w:left w:val="single" w:color="C2D69B" w:sz="4" w:space="0"/>
        <w:bottom w:val="single" w:color="C2D69B" w:sz="4" w:space="0"/>
        <w:right w:val="single" w:color="C2D69B" w:sz="4" w:space="0"/>
        <w:insideH w:val="single" w:color="C2D69B" w:sz="4" w:space="0"/>
        <w:insideV w:val="single" w:color="C2D69B" w:sz="4" w:space="0"/>
      </w:tblBorders>
    </w:tblPr>
    <w:tblStylePr w:type="firstRow">
      <w:rPr>
        <w:b/>
        <w:bCs/>
      </w:rPr>
      <w:tcPr>
        <w:tcBorders>
          <w:bottom w:val="single" w:color="C2D69B" w:sz="12" w:space="0"/>
        </w:tcBorders>
      </w:tcPr>
    </w:tblStylePr>
    <w:tblStylePr w:type="lastRow">
      <w:rPr>
        <w:b/>
        <w:bCs/>
      </w:rPr>
      <w:tcPr>
        <w:tcBorders>
          <w:top w:val="double" w:color="C2D69B" w:sz="4" w:space="0"/>
        </w:tcBorders>
      </w:tcPr>
    </w:tblStylePr>
    <w:tblStylePr w:type="firstCol">
      <w:rPr>
        <w:b/>
        <w:bCs/>
      </w:rPr>
    </w:tblStylePr>
    <w:tblStylePr w:type="lastCol">
      <w:rPr>
        <w:b/>
        <w:bCs/>
      </w:rPr>
    </w:tblStylePr>
    <w:tblStylePr w:type="band1Vert">
      <w:tcPr>
        <w:shd w:val="clear" w:color="auto" w:fill="EAF1DD"/>
      </w:tcPr>
    </w:tblStylePr>
    <w:tblStylePr w:type="band1Horz">
      <w:tcPr>
        <w:shd w:val="clear" w:color="auto" w:fill="EAF1DD"/>
      </w:tcPr>
    </w:tblStylePr>
  </w:style>
  <w:style w:type="table" w:customStyle="1" w:styleId="3901">
    <w:name w:val="网格型浅色2111"/>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3902">
    <w:name w:val="网格型8111"/>
    <w:basedOn w:val="8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903">
    <w:name w:val="网格型13111"/>
    <w:basedOn w:val="8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904">
    <w:name w:val="网格型21111"/>
    <w:basedOn w:val="8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905">
    <w:name w:val="网格型31111"/>
    <w:basedOn w:val="8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906">
    <w:name w:val="网格型9111"/>
    <w:basedOn w:val="88"/>
    <w:unhideWhenUsed/>
    <w:qFormat/>
    <w:uiPriority w:val="0"/>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907">
    <w:name w:val="网格表 1 浅色1111"/>
    <w:basedOn w:val="88"/>
    <w:qFormat/>
    <w:uiPriority w:val="46"/>
    <w:rPr>
      <w:rFonts w:ascii="Calibri" w:hAnsi="Calibri"/>
    </w:rPr>
    <w:tblPr>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Pr>
    <w:tblStylePr w:type="firstRow">
      <w:rPr>
        <w:b/>
        <w:bCs/>
      </w:rPr>
      <w:tcPr>
        <w:tcBorders>
          <w:bottom w:val="single" w:color="666666" w:sz="12" w:space="0"/>
        </w:tcBorders>
      </w:tcPr>
    </w:tblStylePr>
    <w:tblStylePr w:type="lastRow">
      <w:rPr>
        <w:b/>
        <w:bCs/>
      </w:rPr>
      <w:tcPr>
        <w:tcBorders>
          <w:top w:val="double" w:color="666666" w:sz="2" w:space="0"/>
        </w:tcBorders>
      </w:tcPr>
    </w:tblStylePr>
    <w:tblStylePr w:type="firstCol">
      <w:rPr>
        <w:b/>
        <w:bCs/>
      </w:rPr>
    </w:tblStylePr>
    <w:tblStylePr w:type="lastCol">
      <w:rPr>
        <w:b/>
        <w:bCs/>
      </w:rPr>
    </w:tblStylePr>
  </w:style>
  <w:style w:type="table" w:customStyle="1" w:styleId="3908">
    <w:name w:val="简明型 11111"/>
    <w:basedOn w:val="88"/>
    <w:qFormat/>
    <w:uiPriority w:val="0"/>
    <w:pPr>
      <w:widowControl w:val="0"/>
      <w:adjustRightInd w:val="0"/>
      <w:snapToGrid w:val="0"/>
      <w:spacing w:line="300" w:lineRule="auto"/>
      <w:ind w:firstLine="200" w:firstLineChars="200"/>
      <w:jc w:val="both"/>
    </w:pPr>
    <w:rPr>
      <w:rFonts w:ascii="Cambria" w:hAnsi="Cambria"/>
    </w:rPr>
    <w:tblPr>
      <w:jc w:val="center"/>
      <w:tblBorders>
        <w:top w:val="single" w:color="008000" w:sz="12" w:space="0"/>
        <w:bottom w:val="single" w:color="008000" w:sz="12" w:space="0"/>
      </w:tblBorders>
    </w:tblPr>
    <w:trPr>
      <w:cantSplit/>
      <w:jc w:val="center"/>
    </w:tr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3909">
    <w:name w:val="网格型 51111"/>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3910">
    <w:name w:val="网格型 81111"/>
    <w:basedOn w:val="88"/>
    <w:qFormat/>
    <w:uiPriority w:val="0"/>
    <w:pPr>
      <w:widowControl w:val="0"/>
      <w:ind w:firstLine="200" w:firstLineChars="200"/>
      <w:jc w:val="both"/>
    </w:pPr>
    <w:rPr>
      <w:rFonts w:ascii="Cambria" w:hAnsi="Cambria"/>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3911">
    <w:name w:val="三线表111"/>
    <w:basedOn w:val="88"/>
    <w:qFormat/>
    <w:uiPriority w:val="0"/>
    <w:rPr>
      <w:rFonts w:ascii="Calibri" w:hAnsi="Calibri"/>
    </w:rPr>
    <w:tblStylePr w:type="firstRow">
      <w:tcPr>
        <w:tcBorders>
          <w:top w:val="single" w:color="auto" w:sz="4" w:space="0"/>
          <w:left w:val="nil"/>
          <w:bottom w:val="single" w:color="auto" w:sz="4" w:space="0"/>
          <w:right w:val="nil"/>
          <w:insideH w:val="nil"/>
          <w:insideV w:val="nil"/>
          <w:tl2br w:val="nil"/>
          <w:tr2bl w:val="nil"/>
        </w:tcBorders>
      </w:tcPr>
    </w:tblStylePr>
    <w:tblStylePr w:type="lastRow">
      <w:tcPr>
        <w:tcBorders>
          <w:top w:val="nil"/>
          <w:bottom w:val="single" w:color="auto" w:sz="4" w:space="0"/>
        </w:tcBorders>
      </w:tcPr>
    </w:tblStylePr>
  </w:style>
  <w:style w:type="table" w:customStyle="1" w:styleId="3912">
    <w:name w:val="浅色列表 - 强调文字颜色 11111"/>
    <w:basedOn w:val="114"/>
    <w:semiHidden/>
    <w:qFormat/>
    <w:uiPriority w:val="0"/>
    <w:pPr>
      <w:ind w:firstLine="0" w:firstLineChars="0"/>
    </w:pPr>
    <w:rPr>
      <w:rFonts w:ascii="Calibri" w:hAnsi="Calibri" w:eastAsia="微软雅黑"/>
    </w:rPr>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cPr>
        <w:tcBorders>
          <w:tl2br w:val="nil"/>
          <w:tr2bl w:val="nil"/>
        </w:tcBorders>
        <w:shd w:val="clear" w:color="auto" w:fill="4F81BD"/>
      </w:tcPr>
    </w:tblStylePr>
    <w:tblStylePr w:type="lastRow">
      <w:pPr>
        <w:spacing w:before="0" w:after="0" w:line="240" w:lineRule="auto"/>
      </w:pPr>
      <w:rPr>
        <w:b/>
        <w:bCs/>
      </w:r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cPr>
        <w:tcBorders>
          <w:top w:val="single" w:color="4F81BD" w:sz="8" w:space="0"/>
          <w:left w:val="single" w:color="4F81BD" w:sz="8" w:space="0"/>
          <w:bottom w:val="single" w:color="4F81BD" w:sz="8" w:space="0"/>
          <w:right w:val="single" w:color="4F81BD" w:sz="8" w:space="0"/>
        </w:tcBorders>
      </w:tcPr>
    </w:tblStylePr>
    <w:tblStylePr w:type="band1Horz">
      <w:rPr>
        <w:color w:val="auto"/>
      </w:rPr>
      <w:tcPr>
        <w:tcBorders>
          <w:top w:val="single" w:color="4F81BD" w:sz="8" w:space="0"/>
          <w:left w:val="single" w:color="4F81BD" w:sz="8" w:space="0"/>
          <w:bottom w:val="single" w:color="4F81BD" w:sz="8" w:space="0"/>
          <w:right w:val="single" w:color="4F81BD" w:sz="8" w:space="0"/>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3913">
    <w:name w:val="中等深浅底纹 2 - 强调文字颜色 11111"/>
    <w:basedOn w:val="88"/>
    <w:semiHidden/>
    <w:qFormat/>
    <w:uiPriority w:val="0"/>
    <w:rPr>
      <w:rFonts w:ascii="Calibri" w:hAnsi="Calibri" w:eastAsia="微软雅黑"/>
    </w:rPr>
    <w:tblPr>
      <w:tblBorders>
        <w:top w:val="single" w:color="auto" w:sz="18" w:space="0"/>
        <w:bottom w:val="single" w:color="auto" w:sz="18" w:space="0"/>
      </w:tblBorders>
    </w:tblPr>
    <w:tblStylePr w:type="firstRow">
      <w:pPr>
        <w:spacing w:before="0" w:after="0" w:line="240" w:lineRule="auto"/>
      </w:pPr>
      <w:rPr>
        <w:b/>
        <w:bCs/>
        <w:color w:val="FFFFFF"/>
      </w:rPr>
      <w:tcPr>
        <w:tcBorders>
          <w:top w:val="single" w:color="auto" w:sz="18" w:space="0"/>
          <w:left w:val="nil"/>
          <w:bottom w:val="single" w:color="auto" w:sz="18" w:space="0"/>
          <w:right w:val="nil"/>
          <w:insideH w:val="nil"/>
          <w:insideV w:val="nil"/>
        </w:tcBorders>
        <w:shd w:val="clear" w:color="auto" w:fill="4F81BD"/>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cPr>
        <w:tcBorders>
          <w:top w:val="nil"/>
          <w:left w:val="nil"/>
          <w:bottom w:val="single" w:color="auto" w:sz="18" w:space="0"/>
          <w:right w:val="nil"/>
          <w:insideH w:val="nil"/>
          <w:insideV w:val="nil"/>
        </w:tcBorders>
        <w:shd w:val="clear" w:color="auto" w:fill="4F81BD"/>
      </w:tcPr>
    </w:tblStylePr>
    <w:tblStylePr w:type="lastCol">
      <w:rPr>
        <w:b/>
        <w:bCs/>
        <w:color w:val="FFFFFF"/>
      </w:rPr>
      <w:tcPr>
        <w:tcBorders>
          <w:left w:val="nil"/>
          <w:right w:val="nil"/>
          <w:insideH w:val="nil"/>
          <w:insideV w:val="nil"/>
        </w:tcBorders>
        <w:shd w:val="clear" w:color="auto" w:fill="4F81BD"/>
      </w:tcPr>
    </w:tblStylePr>
    <w:tblStylePr w:type="band1Vert">
      <w:tcPr>
        <w:tcBorders>
          <w:left w:val="nil"/>
          <w:right w:val="nil"/>
          <w:insideH w:val="nil"/>
          <w:insideV w:val="nil"/>
        </w:tcBorders>
        <w:shd w:val="clear" w:color="auto" w:fill="D8D8D8"/>
      </w:tcPr>
    </w:tblStylePr>
    <w:tblStylePr w:type="band1Horz">
      <w:tcPr>
        <w:shd w:val="clear" w:color="auto" w:fill="D8D8D8"/>
      </w:tcPr>
    </w:tblStylePr>
    <w:tblStylePr w:type="neCell">
      <w:tcPr>
        <w:tcBorders>
          <w:top w:val="single" w:color="auto" w:sz="18" w:space="0"/>
          <w:left w:val="nil"/>
          <w:bottom w:val="single" w:color="auto" w:sz="18" w:space="0"/>
          <w:right w:val="nil"/>
          <w:insideH w:val="nil"/>
          <w:insideV w:val="nil"/>
        </w:tcBorders>
      </w:tcPr>
    </w:tblStylePr>
    <w:tblStylePr w:type="nwCell">
      <w:rPr>
        <w:color w:val="FFFFFF"/>
      </w:rPr>
      <w:tcPr>
        <w:tcBorders>
          <w:top w:val="single" w:color="auto" w:sz="18" w:space="0"/>
          <w:left w:val="nil"/>
          <w:bottom w:val="single" w:color="auto" w:sz="18" w:space="0"/>
          <w:right w:val="nil"/>
          <w:insideH w:val="nil"/>
          <w:insideV w:val="nil"/>
        </w:tcBorders>
      </w:tcPr>
    </w:tblStylePr>
  </w:style>
  <w:style w:type="table" w:customStyle="1" w:styleId="3914">
    <w:name w:val="浅色网格 - 强调文字颜色 11211"/>
    <w:basedOn w:val="88"/>
    <w:semiHidden/>
    <w:qFormat/>
    <w:uiPriority w:val="0"/>
    <w:rPr>
      <w:rFonts w:ascii="Calibri" w:hAnsi="Calibri" w:eastAsia="微软雅黑"/>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ascii="Helv" w:hAnsi="Helv" w:eastAsia="Arial Unicode MS" w:cs="Times New Roman"/>
        <w:b/>
        <w:bCs/>
      </w:rPr>
      <w:tcPr>
        <w:tcBorders>
          <w:top w:val="single" w:color="4F81BD" w:sz="8" w:space="0"/>
          <w:left w:val="single" w:color="4F81BD" w:sz="8" w:space="0"/>
          <w:bottom w:val="single" w:color="4F81BD" w:sz="18" w:space="0"/>
          <w:right w:val="single" w:color="4F81BD" w:sz="8" w:space="0"/>
          <w:insideH w:val="nil"/>
          <w:insideV w:val="single" w:sz="8" w:space="0"/>
        </w:tcBorders>
      </w:tcPr>
    </w:tblStylePr>
    <w:tblStylePr w:type="lastRow">
      <w:pPr>
        <w:spacing w:before="0" w:after="0" w:line="240" w:lineRule="auto"/>
      </w:pPr>
      <w:rPr>
        <w:rFonts w:ascii="Helv" w:hAnsi="Helv" w:eastAsia="Arial Unicode MS" w:cs="Times New Roman"/>
        <w:b/>
        <w:bCs/>
      </w:r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ascii="Helv" w:hAnsi="Helv" w:eastAsia="Arial Unicode MS" w:cs="Times New Roman"/>
        <w:b/>
        <w:bCs/>
      </w:rPr>
    </w:tblStylePr>
    <w:tblStylePr w:type="lastCol">
      <w:rPr>
        <w:rFonts w:ascii="Helv" w:hAnsi="Helv" w:eastAsia="Arial Unicode MS" w:cs="Times New Roman"/>
        <w:b/>
        <w:bCs/>
      </w:rPr>
      <w:tcPr>
        <w:tcBorders>
          <w:top w:val="single" w:color="4F81BD" w:sz="8" w:space="0"/>
          <w:left w:val="single" w:color="4F81BD" w:sz="8" w:space="0"/>
          <w:bottom w:val="single" w:color="4F81BD" w:sz="8" w:space="0"/>
          <w:right w:val="single" w:color="4F81BD" w:sz="8" w:space="0"/>
        </w:tcBorders>
      </w:tcPr>
    </w:tblStylePr>
    <w:tblStylePr w:type="band1Vert">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customStyle="1" w:styleId="3915">
    <w:name w:val="浅色底纹1111"/>
    <w:basedOn w:val="88"/>
    <w:semiHidden/>
    <w:qFormat/>
    <w:uiPriority w:val="0"/>
    <w:rPr>
      <w:rFonts w:ascii="Calibri" w:hAnsi="Calibri" w:eastAsia="微软雅黑"/>
      <w:color w:val="000000"/>
    </w:rPr>
    <w:tblPr>
      <w:tblBorders>
        <w:top w:val="single" w:color="000000" w:sz="8" w:space="0"/>
        <w:bottom w:val="single" w:color="000000" w:sz="8" w:space="0"/>
      </w:tblBorders>
    </w:tblPr>
    <w:tblStylePr w:type="fir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3916">
    <w:name w:val="浅色网格 - 强调文字颜色 111111"/>
    <w:basedOn w:val="88"/>
    <w:semiHidden/>
    <w:qFormat/>
    <w:uiPriority w:val="0"/>
    <w:rPr>
      <w:rFonts w:ascii="Calibri" w:hAnsi="Calibri" w:eastAsia="微软雅黑"/>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ascii="Helv" w:hAnsi="Helv" w:eastAsia="Arial Unicode MS" w:cs="Times New Roman"/>
        <w:b/>
        <w:bCs/>
      </w:rPr>
      <w:tcPr>
        <w:tcBorders>
          <w:top w:val="single" w:color="4F81BD" w:sz="8" w:space="0"/>
          <w:left w:val="single" w:color="4F81BD" w:sz="8" w:space="0"/>
          <w:bottom w:val="single" w:color="4F81BD" w:sz="18" w:space="0"/>
          <w:right w:val="single" w:color="4F81BD" w:sz="8" w:space="0"/>
          <w:insideH w:val="nil"/>
          <w:insideV w:val="single" w:sz="8" w:space="0"/>
        </w:tcBorders>
      </w:tcPr>
    </w:tblStylePr>
    <w:tblStylePr w:type="lastRow">
      <w:pPr>
        <w:spacing w:before="0" w:after="0" w:line="240" w:lineRule="auto"/>
      </w:pPr>
      <w:rPr>
        <w:rFonts w:ascii="Helv" w:hAnsi="Helv" w:eastAsia="Arial Unicode MS" w:cs="Times New Roman"/>
        <w:b/>
        <w:bCs/>
      </w:r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ascii="Helv" w:hAnsi="Helv" w:eastAsia="Arial Unicode MS" w:cs="Times New Roman"/>
        <w:b/>
        <w:bCs/>
      </w:rPr>
    </w:tblStylePr>
    <w:tblStylePr w:type="lastCol">
      <w:rPr>
        <w:rFonts w:ascii="Helv" w:hAnsi="Helv" w:eastAsia="Arial Unicode MS" w:cs="Times New Roman"/>
        <w:b/>
        <w:bCs/>
      </w:rPr>
      <w:tcPr>
        <w:tcBorders>
          <w:top w:val="single" w:color="4F81BD" w:sz="8" w:space="0"/>
          <w:left w:val="single" w:color="4F81BD" w:sz="8" w:space="0"/>
          <w:bottom w:val="single" w:color="4F81BD" w:sz="8" w:space="0"/>
          <w:right w:val="single" w:color="4F81BD" w:sz="8" w:space="0"/>
        </w:tcBorders>
      </w:tcPr>
    </w:tblStylePr>
    <w:tblStylePr w:type="band1Vert">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customStyle="1" w:styleId="3917">
    <w:name w:val="网格型14111"/>
    <w:basedOn w:val="88"/>
    <w:qFormat/>
    <w:uiPriority w:val="59"/>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918">
    <w:name w:val="网格型111111"/>
    <w:basedOn w:val="88"/>
    <w:qFormat/>
    <w:uiPriority w:val="59"/>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919">
    <w:name w:val="网格型10111"/>
    <w:basedOn w:val="88"/>
    <w:unhideWhenUsed/>
    <w:qFormat/>
    <w:uiPriority w:val="5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920">
    <w:name w:val="简明型 12111"/>
    <w:basedOn w:val="88"/>
    <w:qFormat/>
    <w:uiPriority w:val="0"/>
    <w:pPr>
      <w:widowControl w:val="0"/>
      <w:adjustRightInd w:val="0"/>
      <w:snapToGrid w:val="0"/>
      <w:spacing w:line="300" w:lineRule="auto"/>
      <w:ind w:firstLine="200" w:firstLineChars="200"/>
      <w:jc w:val="both"/>
    </w:pPr>
    <w:rPr>
      <w:rFonts w:ascii="Cambria" w:hAnsi="Cambria"/>
    </w:rPr>
    <w:tblPr>
      <w:jc w:val="center"/>
      <w:tblBorders>
        <w:top w:val="single" w:color="008000" w:sz="12" w:space="0"/>
        <w:bottom w:val="single" w:color="008000" w:sz="12" w:space="0"/>
      </w:tblBorders>
    </w:tblPr>
    <w:trPr>
      <w:cantSplit/>
      <w:jc w:val="center"/>
    </w:tr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3921">
    <w:name w:val="网格型 52111"/>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3922">
    <w:name w:val="网格型 82111"/>
    <w:basedOn w:val="88"/>
    <w:qFormat/>
    <w:uiPriority w:val="0"/>
    <w:pPr>
      <w:widowControl w:val="0"/>
      <w:ind w:firstLine="200" w:firstLineChars="200"/>
      <w:jc w:val="both"/>
    </w:pPr>
    <w:rPr>
      <w:rFonts w:ascii="Cambria" w:hAnsi="Cambria"/>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3923">
    <w:name w:val="网格型15111"/>
    <w:basedOn w:val="88"/>
    <w:qFormat/>
    <w:uiPriority w:val="0"/>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924">
    <w:name w:val="网格型112111"/>
    <w:basedOn w:val="88"/>
    <w:qFormat/>
    <w:uiPriority w:val="0"/>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925">
    <w:name w:val="表三维效果 11111"/>
    <w:basedOn w:val="88"/>
    <w:qFormat/>
    <w:uiPriority w:val="0"/>
    <w:pPr>
      <w:widowControl w:val="0"/>
      <w:jc w:val="both"/>
    </w:p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3926">
    <w:name w:val="表三维效果 21111"/>
    <w:basedOn w:val="88"/>
    <w:qFormat/>
    <w:uiPriority w:val="0"/>
    <w:pPr>
      <w:widowControl w:val="0"/>
      <w:jc w:val="both"/>
    </w:p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3927">
    <w:name w:val="表三维效果 31111"/>
    <w:basedOn w:val="88"/>
    <w:qFormat/>
    <w:uiPriority w:val="0"/>
    <w:pPr>
      <w:widowControl w:val="0"/>
      <w:jc w:val="both"/>
    </w:p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3928">
    <w:name w:val="网格表 1 浅色2111"/>
    <w:basedOn w:val="88"/>
    <w:qFormat/>
    <w:uiPriority w:val="46"/>
    <w:rPr>
      <w:rFonts w:ascii="Calibri" w:hAnsi="Calibri"/>
    </w:rPr>
    <w:tblPr>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Pr>
    <w:tblStylePr w:type="firstRow">
      <w:rPr>
        <w:b/>
        <w:bCs/>
      </w:rPr>
      <w:tcPr>
        <w:tcBorders>
          <w:bottom w:val="single" w:color="666666" w:sz="12" w:space="0"/>
        </w:tcBorders>
      </w:tcPr>
    </w:tblStylePr>
    <w:tblStylePr w:type="lastRow">
      <w:rPr>
        <w:b/>
        <w:bCs/>
      </w:rPr>
      <w:tcPr>
        <w:tcBorders>
          <w:top w:val="double" w:color="666666" w:sz="2" w:space="0"/>
        </w:tcBorders>
      </w:tcPr>
    </w:tblStylePr>
    <w:tblStylePr w:type="firstCol">
      <w:rPr>
        <w:b/>
        <w:bCs/>
      </w:rPr>
    </w:tblStylePr>
    <w:tblStylePr w:type="lastCol">
      <w:rPr>
        <w:b/>
        <w:bCs/>
      </w:rPr>
    </w:tblStylePr>
  </w:style>
  <w:style w:type="table" w:customStyle="1" w:styleId="3929">
    <w:name w:val="无格式表格 23111"/>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3930">
    <w:name w:val="网格表 5 深色 - 着色 33111"/>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DEDE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A5A5A5"/>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A5A5A5"/>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A5A5A5"/>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A5A5A5"/>
      </w:tcPr>
    </w:tblStylePr>
    <w:tblStylePr w:type="band1Vert">
      <w:tcPr>
        <w:shd w:val="clear" w:color="auto" w:fill="DBDBDB"/>
      </w:tcPr>
    </w:tblStylePr>
    <w:tblStylePr w:type="band1Horz">
      <w:tcPr>
        <w:shd w:val="clear" w:color="auto" w:fill="DBDBDB"/>
      </w:tcPr>
    </w:tblStylePr>
  </w:style>
  <w:style w:type="table" w:customStyle="1" w:styleId="3931">
    <w:name w:val="清单表 4 - 着色 33111"/>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tcBorders>
        <w:shd w:val="clear" w:color="auto" w:fill="A5A5A5"/>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3932">
    <w:name w:val="网格表 6 彩色 - 着色 33111"/>
    <w:basedOn w:val="88"/>
    <w:qFormat/>
    <w:uiPriority w:val="51"/>
    <w:rPr>
      <w:color w:val="7B7B7B"/>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rPr>
      <w:tcPr>
        <w:tcBorders>
          <w:bottom w:val="single" w:color="C9C9C9" w:sz="12" w:space="0"/>
        </w:tcBorders>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3933">
    <w:name w:val="网格型浅色3111"/>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3934">
    <w:name w:val="网格型16111"/>
    <w:basedOn w:val="8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935">
    <w:name w:val="无格式表格 24111"/>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3936">
    <w:name w:val="网格型17111"/>
    <w:basedOn w:val="88"/>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937">
    <w:name w:val="网格型22111"/>
    <w:basedOn w:val="88"/>
    <w:qFormat/>
    <w:uiPriority w:val="39"/>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938">
    <w:name w:val="网格型32111"/>
    <w:basedOn w:val="88"/>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939">
    <w:name w:val="网格型41111"/>
    <w:basedOn w:val="88"/>
    <w:qFormat/>
    <w:uiPriority w:val="5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940">
    <w:name w:val="简明型 13111"/>
    <w:basedOn w:val="88"/>
    <w:qFormat/>
    <w:uiPriority w:val="0"/>
    <w:pPr>
      <w:widowControl w:val="0"/>
      <w:spacing w:line="300" w:lineRule="auto"/>
      <w:jc w:val="both"/>
    </w:pPr>
    <w:tblPr>
      <w:tblBorders>
        <w:top w:val="single" w:color="008000" w:sz="12" w:space="0"/>
        <w:bottom w:val="single" w:color="008000" w:sz="12" w:space="0"/>
      </w:tblBorders>
    </w:tbl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3941">
    <w:name w:val="网格表 4 - 着色 62111"/>
    <w:basedOn w:val="88"/>
    <w:qFormat/>
    <w:uiPriority w:val="49"/>
    <w:tblPr>
      <w:tblBorders>
        <w:top w:val="single" w:color="A8D08D" w:sz="4" w:space="0"/>
        <w:left w:val="single" w:color="A8D08D" w:sz="4" w:space="0"/>
        <w:bottom w:val="single" w:color="A8D08D" w:sz="4" w:space="0"/>
        <w:right w:val="single" w:color="A8D08D" w:sz="4" w:space="0"/>
        <w:insideH w:val="single" w:color="A8D08D" w:sz="4" w:space="0"/>
        <w:insideV w:val="single" w:color="A8D08D" w:sz="4" w:space="0"/>
      </w:tblBorders>
    </w:tblPr>
    <w:tblStylePr w:type="firstRow">
      <w:rPr>
        <w:b/>
        <w:bCs/>
        <w:color w:val="FFFFFF"/>
      </w:rPr>
      <w:tcPr>
        <w:tcBorders>
          <w:top w:val="single" w:color="70AD47" w:sz="4" w:space="0"/>
          <w:left w:val="single" w:color="70AD47" w:sz="4" w:space="0"/>
          <w:bottom w:val="single" w:color="70AD47" w:sz="4" w:space="0"/>
          <w:right w:val="single" w:color="70AD47" w:sz="4" w:space="0"/>
          <w:insideH w:val="nil"/>
          <w:insideV w:val="nil"/>
        </w:tcBorders>
        <w:shd w:val="clear" w:color="auto" w:fill="70AD47"/>
      </w:tcPr>
    </w:tblStylePr>
    <w:tblStylePr w:type="lastRow">
      <w:rPr>
        <w:b/>
        <w:bCs/>
      </w:rPr>
      <w:tcPr>
        <w:tcBorders>
          <w:top w:val="double" w:color="70AD47" w:sz="4" w:space="0"/>
        </w:tcBorders>
      </w:tcPr>
    </w:tblStylePr>
    <w:tblStylePr w:type="firstCol">
      <w:rPr>
        <w:b/>
        <w:bCs/>
      </w:rPr>
    </w:tblStylePr>
    <w:tblStylePr w:type="lastCol">
      <w:rPr>
        <w:b/>
        <w:bCs/>
      </w:rPr>
    </w:tblStylePr>
    <w:tblStylePr w:type="band1Vert">
      <w:tcPr>
        <w:shd w:val="clear" w:color="auto" w:fill="E2EFD9"/>
      </w:tcPr>
    </w:tblStylePr>
    <w:tblStylePr w:type="band1Horz">
      <w:tcPr>
        <w:shd w:val="clear" w:color="auto" w:fill="E2EFD9"/>
      </w:tcPr>
    </w:tblStylePr>
  </w:style>
  <w:style w:type="table" w:customStyle="1" w:styleId="3942">
    <w:name w:val="网格型 83111"/>
    <w:basedOn w:val="88"/>
    <w:qFormat/>
    <w:uiPriority w:val="0"/>
    <w:pPr>
      <w:widowControl w:val="0"/>
      <w:spacing w:line="300" w:lineRule="auto"/>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3943">
    <w:name w:val="网格表 4 - 着色 32111"/>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insideV w:val="nil"/>
        </w:tcBorders>
        <w:shd w:val="clear" w:color="auto" w:fill="A5A5A5"/>
      </w:tcPr>
    </w:tblStylePr>
    <w:tblStylePr w:type="lastRow">
      <w:rPr>
        <w:b/>
        <w:bCs/>
      </w:rPr>
      <w:tcPr>
        <w:tcBorders>
          <w:top w:val="double" w:color="A5A5A5"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3944">
    <w:name w:val="网格型 53111"/>
    <w:basedOn w:val="88"/>
    <w:qFormat/>
    <w:uiPriority w:val="0"/>
    <w:pPr>
      <w:widowControl w:val="0"/>
      <w:spacing w:line="400" w:lineRule="exact"/>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3945">
    <w:name w:val="网格表 5 深色 - 着色 34111"/>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DEDE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A5A5A5"/>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A5A5A5"/>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A5A5A5"/>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A5A5A5"/>
      </w:tcPr>
    </w:tblStylePr>
    <w:tblStylePr w:type="band1Vert">
      <w:tcPr>
        <w:shd w:val="clear" w:color="auto" w:fill="DBDBDB"/>
      </w:tcPr>
    </w:tblStylePr>
    <w:tblStylePr w:type="band1Horz">
      <w:tcPr>
        <w:shd w:val="clear" w:color="auto" w:fill="DBDBDB"/>
      </w:tcPr>
    </w:tblStylePr>
  </w:style>
  <w:style w:type="table" w:customStyle="1" w:styleId="3946">
    <w:name w:val="清单表 4 - 着色 34111"/>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tcBorders>
        <w:shd w:val="clear" w:color="auto" w:fill="A5A5A5"/>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3947">
    <w:name w:val="网格表 6 彩色 - 着色 34111"/>
    <w:basedOn w:val="88"/>
    <w:qFormat/>
    <w:uiPriority w:val="51"/>
    <w:rPr>
      <w:color w:val="7B7B7B"/>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rPr>
      <w:tcPr>
        <w:tcBorders>
          <w:bottom w:val="single" w:color="C9C9C9" w:sz="12" w:space="0"/>
        </w:tcBorders>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3948">
    <w:name w:val="网格型浅色4111"/>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3949">
    <w:name w:val="网格型113111"/>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950">
    <w:name w:val="网格型121111"/>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951">
    <w:name w:val="MTEBNumberedEquation111"/>
    <w:basedOn w:val="88"/>
    <w:qFormat/>
    <w:uiPriority w:val="0"/>
    <w:tblPr>
      <w:tblCellSpacing w:w="0" w:type="dxa"/>
    </w:tblPr>
    <w:trPr>
      <w:cantSplit/>
      <w:tblCellSpacing w:w="0" w:type="dxa"/>
    </w:trPr>
    <w:tcPr>
      <w:shd w:val="clear" w:color="auto" w:fill="auto"/>
    </w:tcPr>
  </w:style>
  <w:style w:type="table" w:customStyle="1" w:styleId="3952">
    <w:name w:val="通信表111"/>
    <w:basedOn w:val="88"/>
    <w:qFormat/>
    <w:uiPriority w:val="0"/>
    <w:tblPr>
      <w:tblBorders>
        <w:top w:val="single" w:color="auto" w:sz="6" w:space="0"/>
        <w:bottom w:val="single" w:color="auto" w:sz="6" w:space="0"/>
      </w:tblBorders>
    </w:tblPr>
    <w:tblStylePr w:type="firstRow">
      <w:tcPr>
        <w:tcBorders>
          <w:bottom w:val="single" w:color="auto" w:sz="4" w:space="0"/>
        </w:tcBorders>
      </w:tcPr>
    </w:tblStylePr>
  </w:style>
  <w:style w:type="table" w:customStyle="1" w:styleId="3953">
    <w:name w:val="网格型2011"/>
    <w:basedOn w:val="8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954">
    <w:name w:val="彩色型 1211"/>
    <w:basedOn w:val="88"/>
    <w:qFormat/>
    <w:uiPriority w:val="0"/>
    <w:pPr>
      <w:widowControl w:val="0"/>
      <w:ind w:firstLine="200" w:firstLineChars="200"/>
      <w:jc w:val="both"/>
    </w:pPr>
    <w:rPr>
      <w:rFonts w:ascii="Cambria" w:hAnsi="Cambria"/>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3955">
    <w:name w:val="彩色型 2211"/>
    <w:basedOn w:val="88"/>
    <w:qFormat/>
    <w:uiPriority w:val="0"/>
    <w:pPr>
      <w:widowControl w:val="0"/>
      <w:ind w:firstLine="200" w:firstLineChars="200"/>
      <w:jc w:val="both"/>
    </w:pPr>
    <w:rPr>
      <w:rFonts w:ascii="Cambria" w:hAnsi="Cambria"/>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3956">
    <w:name w:val="彩色型 3211"/>
    <w:basedOn w:val="88"/>
    <w:qFormat/>
    <w:uiPriority w:val="0"/>
    <w:pPr>
      <w:widowControl w:val="0"/>
      <w:ind w:firstLine="200" w:firstLineChars="200"/>
      <w:jc w:val="both"/>
    </w:pPr>
    <w:rPr>
      <w:rFonts w:ascii="Cambria" w:hAnsi="Cambria"/>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table" w:customStyle="1" w:styleId="3957">
    <w:name w:val="典雅型211"/>
    <w:basedOn w:val="88"/>
    <w:qFormat/>
    <w:uiPriority w:val="0"/>
    <w:pPr>
      <w:widowControl w:val="0"/>
      <w:ind w:firstLine="200" w:firstLineChars="200"/>
      <w:jc w:val="both"/>
    </w:pPr>
    <w:rPr>
      <w:rFonts w:ascii="Cambria" w:hAnsi="Cambria"/>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cPr>
        <w:tcBorders>
          <w:tl2br w:val="nil"/>
          <w:tr2bl w:val="nil"/>
        </w:tcBorders>
      </w:tcPr>
    </w:tblStylePr>
  </w:style>
  <w:style w:type="table" w:customStyle="1" w:styleId="3958">
    <w:name w:val="古典型 1211"/>
    <w:basedOn w:val="88"/>
    <w:qFormat/>
    <w:uiPriority w:val="0"/>
    <w:pPr>
      <w:widowControl w:val="0"/>
      <w:spacing w:line="300" w:lineRule="auto"/>
      <w:jc w:val="both"/>
    </w:pPr>
    <w:tblPr>
      <w:tblBorders>
        <w:top w:val="single" w:color="000000" w:sz="12" w:space="0"/>
        <w:bottom w:val="single" w:color="000000" w:sz="12" w:space="0"/>
      </w:tblBorders>
    </w:tblPr>
    <w:tcPr>
      <w:shd w:val="clear" w:color="auto" w:fill="auto"/>
    </w:tc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3959">
    <w:name w:val="古典型 2211"/>
    <w:basedOn w:val="88"/>
    <w:qFormat/>
    <w:uiPriority w:val="0"/>
    <w:pPr>
      <w:widowControl w:val="0"/>
      <w:ind w:firstLine="200" w:firstLineChars="200"/>
      <w:jc w:val="both"/>
    </w:pPr>
    <w:rPr>
      <w:rFonts w:ascii="Cambria" w:hAnsi="Cambria"/>
    </w:rPr>
    <w:tblPr>
      <w:tblBorders>
        <w:top w:val="single" w:color="000000" w:sz="12" w:space="0"/>
        <w:bottom w:val="single" w:color="000000" w:sz="12" w:space="0"/>
      </w:tblBorders>
    </w:tblPr>
    <w:tcPr>
      <w:shd w:val="clear" w:color="auto" w:fill="auto"/>
    </w:tc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3960">
    <w:name w:val="古典型 3211"/>
    <w:basedOn w:val="88"/>
    <w:qFormat/>
    <w:uiPriority w:val="0"/>
    <w:pPr>
      <w:widowControl w:val="0"/>
      <w:ind w:firstLine="200" w:firstLineChars="200"/>
      <w:jc w:val="both"/>
    </w:pPr>
    <w:rPr>
      <w:rFonts w:ascii="Cambria" w:hAnsi="Cambria"/>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3961">
    <w:name w:val="古典型 4211"/>
    <w:basedOn w:val="88"/>
    <w:qFormat/>
    <w:uiPriority w:val="0"/>
    <w:pPr>
      <w:widowControl w:val="0"/>
      <w:ind w:firstLine="200" w:firstLineChars="200"/>
      <w:jc w:val="both"/>
    </w:pPr>
    <w:rPr>
      <w:rFonts w:ascii="Cambria" w:hAnsi="Cambria"/>
    </w:r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table" w:customStyle="1" w:styleId="3962">
    <w:name w:val="简明型 1511"/>
    <w:basedOn w:val="88"/>
    <w:qFormat/>
    <w:uiPriority w:val="0"/>
    <w:pPr>
      <w:widowControl w:val="0"/>
      <w:spacing w:line="300" w:lineRule="auto"/>
      <w:jc w:val="both"/>
    </w:pPr>
    <w:tblPr>
      <w:tblBorders>
        <w:top w:val="single" w:color="008000" w:sz="12" w:space="0"/>
        <w:bottom w:val="single" w:color="008000" w:sz="12" w:space="0"/>
      </w:tblBorders>
    </w:tbl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3963">
    <w:name w:val="简明型 2211"/>
    <w:basedOn w:val="88"/>
    <w:qFormat/>
    <w:uiPriority w:val="0"/>
    <w:pPr>
      <w:widowControl w:val="0"/>
      <w:spacing w:line="300" w:lineRule="auto"/>
      <w:jc w:val="both"/>
    </w:p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3964">
    <w:name w:val="简明型 3211"/>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cPr>
        <w:tcBorders>
          <w:tl2br w:val="nil"/>
          <w:tr2bl w:val="nil"/>
        </w:tcBorders>
        <w:shd w:val="solid" w:color="000000" w:fill="FFFFFF"/>
      </w:tcPr>
    </w:tblStylePr>
  </w:style>
  <w:style w:type="table" w:customStyle="1" w:styleId="3965">
    <w:name w:val="精巧型 1211"/>
    <w:basedOn w:val="88"/>
    <w:qFormat/>
    <w:uiPriority w:val="0"/>
    <w:pPr>
      <w:widowControl w:val="0"/>
      <w:ind w:firstLine="200" w:firstLineChars="200"/>
      <w:jc w:val="both"/>
    </w:pPr>
    <w:rPr>
      <w:rFonts w:ascii="Cambria" w:hAnsi="Cambria"/>
    </w:r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3966">
    <w:name w:val="精巧型 2211"/>
    <w:basedOn w:val="88"/>
    <w:qFormat/>
    <w:uiPriority w:val="0"/>
    <w:pPr>
      <w:widowControl w:val="0"/>
      <w:ind w:firstLine="200" w:firstLineChars="200"/>
      <w:jc w:val="both"/>
    </w:pPr>
    <w:rPr>
      <w:rFonts w:ascii="Cambria" w:hAnsi="Cambria"/>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3967">
    <w:name w:val="立体型 1211"/>
    <w:basedOn w:val="88"/>
    <w:qFormat/>
    <w:uiPriority w:val="0"/>
    <w:pPr>
      <w:widowControl w:val="0"/>
      <w:ind w:firstLine="200" w:firstLineChars="200"/>
      <w:jc w:val="both"/>
    </w:pPr>
    <w:rPr>
      <w:rFonts w:ascii="Cambria" w:hAnsi="Cambria"/>
    </w:r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3968">
    <w:name w:val="立体型 2211"/>
    <w:basedOn w:val="88"/>
    <w:qFormat/>
    <w:uiPriority w:val="0"/>
    <w:pPr>
      <w:widowControl w:val="0"/>
      <w:ind w:firstLine="200" w:firstLineChars="200"/>
      <w:jc w:val="both"/>
    </w:pPr>
    <w:rPr>
      <w:rFonts w:ascii="Cambria" w:hAnsi="Cambria"/>
    </w:r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3969">
    <w:name w:val="立体型 3211"/>
    <w:basedOn w:val="88"/>
    <w:qFormat/>
    <w:uiPriority w:val="0"/>
    <w:pPr>
      <w:widowControl w:val="0"/>
      <w:ind w:firstLine="200" w:firstLineChars="200"/>
      <w:jc w:val="both"/>
    </w:pPr>
    <w:rPr>
      <w:rFonts w:ascii="Cambria" w:hAnsi="Cambria"/>
    </w:r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3970">
    <w:name w:val="列表型 1211"/>
    <w:basedOn w:val="88"/>
    <w:qFormat/>
    <w:uiPriority w:val="0"/>
    <w:pPr>
      <w:widowControl w:val="0"/>
      <w:ind w:firstLine="200" w:firstLineChars="200"/>
      <w:jc w:val="both"/>
    </w:pPr>
    <w:rPr>
      <w:rFonts w:ascii="Cambria" w:hAnsi="Cambria"/>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3971">
    <w:name w:val="列表型 2211"/>
    <w:basedOn w:val="88"/>
    <w:qFormat/>
    <w:uiPriority w:val="0"/>
    <w:pPr>
      <w:widowControl w:val="0"/>
      <w:ind w:firstLine="200" w:firstLineChars="200"/>
      <w:jc w:val="both"/>
    </w:pPr>
    <w:rPr>
      <w:rFonts w:ascii="Cambria" w:hAnsi="Cambria"/>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3972">
    <w:name w:val="列表型 3211"/>
    <w:basedOn w:val="88"/>
    <w:qFormat/>
    <w:uiPriority w:val="0"/>
    <w:pPr>
      <w:widowControl w:val="0"/>
      <w:ind w:firstLine="200" w:firstLineChars="200"/>
      <w:jc w:val="both"/>
    </w:pPr>
    <w:rPr>
      <w:rFonts w:ascii="Cambria" w:hAnsi="Cambria"/>
    </w:r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3973">
    <w:name w:val="列表型 4211"/>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cPr>
        <w:tcBorders>
          <w:bottom w:val="single" w:color="000000" w:sz="12" w:space="0"/>
          <w:tl2br w:val="nil"/>
          <w:tr2bl w:val="nil"/>
        </w:tcBorders>
        <w:shd w:val="solid" w:color="808080" w:fill="FFFFFF"/>
      </w:tcPr>
    </w:tblStylePr>
  </w:style>
  <w:style w:type="table" w:customStyle="1" w:styleId="3974">
    <w:name w:val="列表型 5211"/>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3975">
    <w:name w:val="列表型 6211"/>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tblStylePr w:type="nwCell">
      <w:tcPr>
        <w:tcBorders>
          <w:tl2br w:val="single" w:color="000000" w:sz="6" w:space="0"/>
          <w:tr2bl w:val="nil"/>
        </w:tcBorders>
      </w:tcPr>
    </w:tblStylePr>
  </w:style>
  <w:style w:type="table" w:customStyle="1" w:styleId="3976">
    <w:name w:val="列表型 7211"/>
    <w:basedOn w:val="88"/>
    <w:qFormat/>
    <w:uiPriority w:val="0"/>
    <w:pPr>
      <w:widowControl w:val="0"/>
      <w:ind w:firstLine="200" w:firstLineChars="200"/>
      <w:jc w:val="both"/>
    </w:pPr>
    <w:rPr>
      <w:rFonts w:ascii="Cambria" w:hAnsi="Cambria"/>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3977">
    <w:name w:val="列表型 8211"/>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tblStylePr w:type="nwCell">
      <w:tcPr>
        <w:tcBorders>
          <w:tl2br w:val="single" w:color="auto" w:sz="6" w:space="0"/>
          <w:tr2bl w:val="nil"/>
        </w:tcBorders>
      </w:tcPr>
    </w:tblStylePr>
  </w:style>
  <w:style w:type="table" w:customStyle="1" w:styleId="3978">
    <w:name w:val="流行型211"/>
    <w:basedOn w:val="88"/>
    <w:qFormat/>
    <w:uiPriority w:val="0"/>
    <w:pPr>
      <w:widowControl w:val="0"/>
      <w:ind w:firstLine="200" w:firstLineChars="200"/>
      <w:jc w:val="both"/>
    </w:pPr>
    <w:rPr>
      <w:rFonts w:ascii="Cambria" w:hAnsi="Cambria"/>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3979">
    <w:name w:val="竖列型 1211"/>
    <w:basedOn w:val="88"/>
    <w:qFormat/>
    <w:uiPriority w:val="0"/>
    <w:pPr>
      <w:widowControl w:val="0"/>
      <w:ind w:firstLine="200" w:firstLineChars="200"/>
      <w:jc w:val="both"/>
    </w:pPr>
    <w:rPr>
      <w:rFonts w:ascii="Cambria" w:hAnsi="Cambria"/>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3980">
    <w:name w:val="竖列型 2211"/>
    <w:basedOn w:val="88"/>
    <w:qFormat/>
    <w:uiPriority w:val="0"/>
    <w:pPr>
      <w:widowControl w:val="0"/>
      <w:ind w:firstLine="200" w:firstLineChars="200"/>
      <w:jc w:val="both"/>
    </w:pPr>
    <w:rPr>
      <w:rFonts w:ascii="Cambria" w:hAnsi="Cambria"/>
      <w:b/>
      <w:bCs/>
    </w:r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3981">
    <w:name w:val="竖列型 3211"/>
    <w:basedOn w:val="88"/>
    <w:qFormat/>
    <w:uiPriority w:val="0"/>
    <w:pPr>
      <w:widowControl w:val="0"/>
      <w:ind w:firstLine="200" w:firstLineChars="200"/>
      <w:jc w:val="both"/>
    </w:pPr>
    <w:rPr>
      <w:rFonts w:ascii="Cambria" w:hAnsi="Cambria"/>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3982">
    <w:name w:val="竖列型 4211"/>
    <w:basedOn w:val="88"/>
    <w:qFormat/>
    <w:uiPriority w:val="0"/>
    <w:pPr>
      <w:widowControl w:val="0"/>
      <w:ind w:firstLine="200" w:firstLineChars="200"/>
      <w:jc w:val="both"/>
    </w:pPr>
    <w:rPr>
      <w:rFonts w:ascii="Cambria" w:hAnsi="Cambria"/>
    </w:r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3983">
    <w:name w:val="竖列型 5211"/>
    <w:basedOn w:val="88"/>
    <w:qFormat/>
    <w:uiPriority w:val="0"/>
    <w:pPr>
      <w:widowControl w:val="0"/>
      <w:ind w:firstLine="200" w:firstLineChars="200"/>
      <w:jc w:val="both"/>
    </w:pPr>
    <w:rPr>
      <w:rFonts w:ascii="Cambria" w:hAnsi="Cambria"/>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3984">
    <w:name w:val="网格型 1211"/>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cPr>
        <w:tcBorders>
          <w:tl2br w:val="nil"/>
          <w:tr2bl w:val="nil"/>
        </w:tcBorders>
      </w:tcPr>
    </w:tblStylePr>
    <w:tblStylePr w:type="lastCol">
      <w:rPr>
        <w:i/>
        <w:iCs/>
      </w:rPr>
      <w:tcPr>
        <w:tcBorders>
          <w:tl2br w:val="nil"/>
          <w:tr2bl w:val="nil"/>
        </w:tcBorders>
      </w:tcPr>
    </w:tblStylePr>
    <w:tblStylePr w:type="nwCell">
      <w:tcPr>
        <w:tcBorders>
          <w:tl2br w:val="single" w:color="000000" w:sz="6" w:space="0"/>
          <w:tr2bl w:val="nil"/>
        </w:tcBorders>
      </w:tcPr>
    </w:tblStylePr>
  </w:style>
  <w:style w:type="table" w:customStyle="1" w:styleId="3985">
    <w:name w:val="网格型 2211"/>
    <w:basedOn w:val="88"/>
    <w:qFormat/>
    <w:uiPriority w:val="0"/>
    <w:pPr>
      <w:widowControl w:val="0"/>
      <w:ind w:firstLine="200" w:firstLineChars="200"/>
      <w:jc w:val="both"/>
    </w:pPr>
    <w:rPr>
      <w:rFonts w:ascii="Cambria" w:hAnsi="Cambria"/>
    </w:rPr>
    <w:tblPr>
      <w:tblBorders>
        <w:insideH w:val="single" w:color="000000" w:sz="6" w:space="0"/>
        <w:insideV w:val="single" w:color="000000" w:sz="6" w:space="0"/>
      </w:tblBorders>
    </w:tblPr>
    <w:tcPr>
      <w:shd w:val="clear" w:color="auto" w:fill="auto"/>
    </w:tc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3986">
    <w:name w:val="网格型 3211"/>
    <w:basedOn w:val="88"/>
    <w:qFormat/>
    <w:uiPriority w:val="0"/>
    <w:pPr>
      <w:widowControl w:val="0"/>
      <w:ind w:firstLine="200" w:firstLineChars="200"/>
      <w:jc w:val="both"/>
    </w:pPr>
    <w:rPr>
      <w:rFonts w:ascii="Cambria" w:hAnsi="Cambria"/>
    </w:r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3987">
    <w:name w:val="网格型 4211"/>
    <w:basedOn w:val="88"/>
    <w:qFormat/>
    <w:uiPriority w:val="0"/>
    <w:pPr>
      <w:widowControl w:val="0"/>
      <w:ind w:firstLine="200" w:firstLineChars="200"/>
      <w:jc w:val="both"/>
    </w:pPr>
    <w:rPr>
      <w:rFonts w:ascii="Cambria" w:hAnsi="Cambria"/>
    </w:r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3988">
    <w:name w:val="网格型 5511"/>
    <w:basedOn w:val="88"/>
    <w:qFormat/>
    <w:uiPriority w:val="0"/>
    <w:pPr>
      <w:widowControl w:val="0"/>
      <w:spacing w:line="400" w:lineRule="exact"/>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3989">
    <w:name w:val="网格型 6211"/>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3990">
    <w:name w:val="网格型 7211"/>
    <w:basedOn w:val="88"/>
    <w:qFormat/>
    <w:uiPriority w:val="0"/>
    <w:pPr>
      <w:widowControl w:val="0"/>
      <w:ind w:firstLine="200" w:firstLineChars="200"/>
      <w:jc w:val="both"/>
    </w:pPr>
    <w:rPr>
      <w:rFonts w:ascii="Cambria" w:hAnsi="Cambria"/>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3991">
    <w:name w:val="网格型 8511"/>
    <w:basedOn w:val="88"/>
    <w:qFormat/>
    <w:uiPriority w:val="0"/>
    <w:pPr>
      <w:widowControl w:val="0"/>
      <w:spacing w:line="300" w:lineRule="auto"/>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3992">
    <w:name w:val="网页型 1211"/>
    <w:basedOn w:val="88"/>
    <w:qFormat/>
    <w:uiPriority w:val="0"/>
    <w:pPr>
      <w:widowControl w:val="0"/>
      <w:ind w:firstLine="200" w:firstLineChars="200"/>
      <w:jc w:val="both"/>
    </w:pPr>
    <w:rPr>
      <w:rFonts w:ascii="Cambria" w:hAnsi="Cambria"/>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3993">
    <w:name w:val="网页型 2211"/>
    <w:basedOn w:val="88"/>
    <w:qFormat/>
    <w:uiPriority w:val="0"/>
    <w:pPr>
      <w:widowControl w:val="0"/>
      <w:ind w:firstLine="200" w:firstLineChars="200"/>
      <w:jc w:val="both"/>
    </w:pPr>
    <w:rPr>
      <w:rFonts w:ascii="Cambria" w:hAnsi="Cambria"/>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3994">
    <w:name w:val="网页型 3211"/>
    <w:basedOn w:val="88"/>
    <w:qFormat/>
    <w:uiPriority w:val="0"/>
    <w:pPr>
      <w:widowControl w:val="0"/>
      <w:ind w:firstLine="200" w:firstLineChars="200"/>
      <w:jc w:val="both"/>
    </w:pPr>
    <w:rPr>
      <w:rFonts w:ascii="Cambria" w:hAnsi="Cambria"/>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3995">
    <w:name w:val="专业型211"/>
    <w:basedOn w:val="88"/>
    <w:qFormat/>
    <w:uiPriority w:val="0"/>
    <w:pPr>
      <w:widowControl w:val="0"/>
      <w:ind w:firstLine="200" w:firstLineChars="200"/>
      <w:jc w:val="both"/>
    </w:pPr>
    <w:rPr>
      <w:rFonts w:ascii="Cambria" w:hAnsi="Cambria"/>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cPr>
        <w:tcBorders>
          <w:tl2br w:val="nil"/>
          <w:tr2bl w:val="nil"/>
        </w:tcBorders>
        <w:shd w:val="solid" w:color="000000" w:fill="FFFFFF"/>
      </w:tcPr>
    </w:tblStylePr>
  </w:style>
  <w:style w:type="table" w:customStyle="1" w:styleId="3996">
    <w:name w:val="浅色列表 - 着色 3211"/>
    <w:basedOn w:val="88"/>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cPr>
        <w:shd w:val="clear" w:color="auto" w:fill="9BBB59"/>
      </w:tcPr>
    </w:tblStylePr>
    <w:tblStylePr w:type="lastRow">
      <w:pPr>
        <w:spacing w:before="0" w:after="0" w:line="240" w:lineRule="auto"/>
      </w:pPr>
      <w:rPr>
        <w:b/>
        <w:bCs/>
      </w:r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cPr>
        <w:tcBorders>
          <w:top w:val="single" w:color="9BBB59" w:sz="8" w:space="0"/>
          <w:left w:val="single" w:color="9BBB59" w:sz="8" w:space="0"/>
          <w:bottom w:val="single" w:color="9BBB59" w:sz="8" w:space="0"/>
          <w:right w:val="single" w:color="9BBB59" w:sz="8" w:space="0"/>
        </w:tcBorders>
      </w:tcPr>
    </w:tblStylePr>
    <w:tblStylePr w:type="band1Horz">
      <w:tcPr>
        <w:tcBorders>
          <w:top w:val="single" w:color="9BBB59" w:sz="8" w:space="0"/>
          <w:left w:val="single" w:color="9BBB59" w:sz="8" w:space="0"/>
          <w:bottom w:val="single" w:color="9BBB59" w:sz="8" w:space="0"/>
          <w:right w:val="single" w:color="9BBB59" w:sz="8" w:space="0"/>
        </w:tcBorders>
      </w:tcPr>
    </w:tblStylePr>
  </w:style>
  <w:style w:type="table" w:customStyle="1" w:styleId="3997">
    <w:name w:val="浅色网格 - 着色 3211"/>
    <w:basedOn w:val="88"/>
    <w:qFormat/>
    <w:uiPriority w:val="72"/>
    <w:rPr>
      <w:rFonts w:ascii="Calibri" w:hAnsi="Calibri"/>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DF2F8"/>
    </w:tcPr>
    <w:tblStylePr w:type="firstRow">
      <w:rPr>
        <w:b/>
        <w:bCs/>
        <w:color w:val="FFFFFF"/>
      </w:rPr>
      <w:tcPr>
        <w:tcBorders>
          <w:bottom w:val="single" w:color="FFFFFF" w:sz="12" w:space="0"/>
        </w:tcBorders>
        <w:shd w:val="clear" w:color="auto" w:fill="9E3A38"/>
      </w:tcPr>
    </w:tblStylePr>
    <w:tblStylePr w:type="lastRow">
      <w:rPr>
        <w:b/>
        <w:bCs/>
        <w:color w:val="9E3A38"/>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D3DFEE"/>
      </w:tcPr>
    </w:tblStylePr>
    <w:tblStylePr w:type="band1Horz">
      <w:tcPr>
        <w:shd w:val="clear" w:color="auto" w:fill="DBE5F1"/>
      </w:tcPr>
    </w:tblStylePr>
    <w:tblStylePr w:type="band2Horz">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customStyle="1" w:styleId="3998">
    <w:name w:val="中等深浅底纹 1 - 着色 3211"/>
    <w:basedOn w:val="88"/>
    <w:qFormat/>
    <w:uiPriority w:val="29"/>
    <w:rPr>
      <w:i/>
      <w:iCs/>
      <w:sz w:val="24"/>
    </w:rPr>
    <w:tblPr>
      <w:tblBorders>
        <w:insideH w:val="single" w:color="FFFFFF" w:sz="4" w:space="0"/>
      </w:tblBorders>
    </w:tblPr>
    <w:tcPr>
      <w:shd w:val="clear" w:color="auto" w:fill="DBE5F1"/>
    </w:tcPr>
    <w:tblStylePr w:type="firstRow">
      <w:rPr>
        <w:b/>
        <w:bCs/>
        <w:color w:val="FFFFFF"/>
      </w:rPr>
      <w:tcPr>
        <w:shd w:val="clear" w:color="auto" w:fill="B8CCE4"/>
      </w:tcPr>
    </w:tblStylePr>
    <w:tblStylePr w:type="lastRow">
      <w:rPr>
        <w:b/>
        <w:bCs/>
      </w:rPr>
      <w:tcPr>
        <w:shd w:val="clear" w:color="auto" w:fill="B8CCE4"/>
      </w:tcPr>
    </w:tblStylePr>
    <w:tblStylePr w:type="firstCol">
      <w:rPr>
        <w:b/>
        <w:bCs/>
      </w:rPr>
      <w:tcPr>
        <w:shd w:val="clear" w:color="auto" w:fill="365F91"/>
      </w:tcPr>
    </w:tblStylePr>
    <w:tblStylePr w:type="lastCol">
      <w:rPr>
        <w:b/>
        <w:bCs/>
      </w:rPr>
      <w:tcPr>
        <w:shd w:val="clear" w:color="auto" w:fill="365F91"/>
      </w:tcPr>
    </w:tblStylePr>
    <w:tblStylePr w:type="band1Vert">
      <w:tcPr>
        <w:shd w:val="clear" w:color="auto" w:fill="A7BFDE"/>
      </w:tcPr>
    </w:tblStylePr>
    <w:tblStylePr w:type="band1Horz">
      <w:tcPr>
        <w:shd w:val="clear" w:color="auto" w:fill="A7BFDE"/>
      </w:tcPr>
    </w:tblStylePr>
    <w:tblStylePr w:type="band2Horz">
      <w:tcPr>
        <w:tcBorders>
          <w:insideH w:val="nil"/>
          <w:insideV w:val="nil"/>
        </w:tcBorders>
      </w:tcPr>
    </w:tblStylePr>
  </w:style>
  <w:style w:type="table" w:customStyle="1" w:styleId="3999">
    <w:name w:val="中等深浅底纹 2 - 着色 3211"/>
    <w:basedOn w:val="88"/>
    <w:qFormat/>
    <w:uiPriority w:val="30"/>
    <w:rPr>
      <w:b/>
      <w:bCs/>
      <w:i/>
      <w:iCs/>
      <w:sz w:val="24"/>
    </w:rPr>
    <w:tblPr>
      <w:tblBorders>
        <w:top w:val="single" w:color="C0504D" w:sz="8" w:space="0"/>
        <w:bottom w:val="single" w:color="C0504D" w:sz="8" w:space="0"/>
      </w:tblBorders>
    </w:tblPr>
    <w:tblStylePr w:type="firstRow">
      <w:pPr>
        <w:spacing w:before="0" w:after="0" w:line="240" w:lineRule="auto"/>
      </w:pPr>
      <w:rPr>
        <w:b/>
        <w:bCs/>
        <w:color w:val="FFFFFF"/>
      </w:rPr>
      <w:tcPr>
        <w:tcBorders>
          <w:top w:val="single" w:color="C0504D" w:sz="8" w:space="0"/>
          <w:left w:val="nil"/>
          <w:bottom w:val="single" w:color="C0504D" w:sz="8" w:space="0"/>
          <w:right w:val="nil"/>
          <w:insideH w:val="nil"/>
          <w:insideV w:val="nil"/>
        </w:tcBorders>
      </w:tcPr>
    </w:tblStylePr>
    <w:tblStylePr w:type="lastRow">
      <w:pPr>
        <w:spacing w:before="0" w:after="0" w:line="240" w:lineRule="auto"/>
      </w:pPr>
      <w:rPr>
        <w:color w:val="auto"/>
      </w:rPr>
      <w:tcPr>
        <w:tcBorders>
          <w:top w:val="single" w:color="C0504D" w:sz="8" w:space="0"/>
          <w:left w:val="nil"/>
          <w:bottom w:val="single" w:color="C0504D" w:sz="8" w:space="0"/>
          <w:right w:val="nil"/>
          <w:insideH w:val="nil"/>
          <w:insideV w:val="nil"/>
        </w:tcBorders>
      </w:tcPr>
    </w:tblStylePr>
    <w:tblStylePr w:type="firstCol">
      <w:rPr>
        <w:b/>
        <w:bCs/>
        <w:color w:val="FFFFFF"/>
      </w:rPr>
      <w:tcPr>
        <w:tcBorders>
          <w:top w:val="nil"/>
          <w:left w:val="single" w:color="auto" w:sz="18" w:space="0"/>
          <w:bottom w:val="nil"/>
          <w:right w:val="nil"/>
          <w:insideH w:val="nil"/>
          <w:insideV w:val="nil"/>
        </w:tcBorders>
        <w:shd w:val="clear" w:color="auto" w:fill="9BBB59"/>
      </w:tcPr>
    </w:tblStylePr>
    <w:tblStylePr w:type="lastCol">
      <w:rPr>
        <w:b/>
        <w:bCs/>
        <w:color w:val="FFFFFF"/>
      </w:rPr>
      <w:tcPr>
        <w:tcBorders>
          <w:bottom w:val="nil"/>
          <w:right w:val="nil"/>
          <w:insideH w:val="nil"/>
          <w:insideV w:val="nil"/>
        </w:tcBorders>
        <w:shd w:val="clear" w:color="auto" w:fill="9BBB59"/>
      </w:tcPr>
    </w:tblStylePr>
    <w:tblStylePr w:type="band1Vert">
      <w:tcPr>
        <w:tcBorders>
          <w:left w:val="nil"/>
          <w:right w:val="nil"/>
          <w:insideH w:val="nil"/>
          <w:insideV w:val="nil"/>
        </w:tcBorders>
        <w:shd w:val="clear" w:color="auto" w:fill="EFD3D2"/>
      </w:tcPr>
    </w:tblStylePr>
    <w:tblStylePr w:type="band1Horz">
      <w:tcPr>
        <w:tcBorders>
          <w:left w:val="nil"/>
          <w:right w:val="nil"/>
          <w:insideH w:val="nil"/>
          <w:insideV w:val="nil"/>
        </w:tcBorders>
        <w:shd w:val="clear" w:color="auto" w:fill="EFD3D2"/>
      </w:tcPr>
    </w:tblStylePr>
    <w:tblStylePr w:type="neCell">
      <w:tcPr>
        <w:tcBorders>
          <w:top w:val="single" w:color="auto" w:sz="18" w:space="0"/>
          <w:left w:val="single" w:color="auto" w:sz="18" w:space="0"/>
          <w:bottom w:val="nil"/>
          <w:right w:val="nil"/>
          <w:insideH w:val="nil"/>
          <w:insideV w:val="nil"/>
        </w:tcBorders>
      </w:tcPr>
    </w:tblStylePr>
    <w:tblStylePr w:type="nwCell">
      <w:rPr>
        <w:color w:val="FFFFFF"/>
      </w:rPr>
      <w:tcPr>
        <w:tcBorders>
          <w:top w:val="single" w:color="auto" w:sz="18" w:space="0"/>
          <w:left w:val="single" w:color="auto" w:sz="18" w:space="0"/>
          <w:bottom w:val="nil"/>
          <w:right w:val="nil"/>
          <w:insideH w:val="nil"/>
          <w:insideV w:val="nil"/>
        </w:tcBorders>
      </w:tcPr>
    </w:tblStylePr>
  </w:style>
  <w:style w:type="table" w:customStyle="1" w:styleId="4000">
    <w:name w:val="中等深浅列表 1 - 着色 6211"/>
    <w:basedOn w:val="88"/>
    <w:qFormat/>
    <w:uiPriority w:val="65"/>
    <w:rPr>
      <w:color w:val="000000"/>
    </w:rPr>
    <w:tblPr>
      <w:tblBorders>
        <w:top w:val="single" w:color="F79646" w:sz="8" w:space="0"/>
        <w:bottom w:val="single" w:color="F79646" w:sz="8" w:space="0"/>
      </w:tblBorders>
    </w:tblPr>
    <w:tblStylePr w:type="firstRow">
      <w:rPr>
        <w:rFonts w:ascii="Helv" w:hAnsi="Helv" w:eastAsia="Arial" w:cs="Times New Roman"/>
      </w:rPr>
      <w:tcPr>
        <w:tcBorders>
          <w:top w:val="nil"/>
          <w:left w:val="single" w:color="F79646" w:sz="8" w:space="0"/>
          <w:bottom w:val="nil"/>
          <w:right w:val="nil"/>
          <w:insideH w:val="nil"/>
          <w:insideV w:val="nil"/>
          <w:tl2br w:val="nil"/>
          <w:tr2bl w:val="nil"/>
        </w:tcBorders>
      </w:tcPr>
    </w:tblStylePr>
    <w:tblStylePr w:type="lastRow">
      <w:rPr>
        <w:b/>
        <w:bCs/>
        <w:color w:val="1F497D"/>
      </w:rPr>
      <w:tcPr>
        <w:tcBorders>
          <w:top w:val="single" w:color="F79646" w:sz="8" w:space="0"/>
          <w:left w:val="single" w:color="F79646" w:sz="8" w:space="0"/>
          <w:bottom w:val="nil"/>
          <w:right w:val="nil"/>
          <w:insideH w:val="nil"/>
          <w:insideV w:val="nil"/>
          <w:tl2br w:val="nil"/>
          <w:tr2bl w:val="nil"/>
        </w:tcBorders>
      </w:tcPr>
    </w:tblStylePr>
    <w:tblStylePr w:type="firstCol">
      <w:rPr>
        <w:b/>
        <w:bCs/>
      </w:rPr>
    </w:tblStylePr>
    <w:tblStylePr w:type="lastCol">
      <w:rPr>
        <w:b/>
        <w:bCs/>
      </w:rPr>
      <w:tcPr>
        <w:tcBorders>
          <w:top w:val="single" w:color="F79646" w:sz="8" w:space="0"/>
          <w:left w:val="single" w:color="F79646" w:sz="8" w:space="0"/>
          <w:bottom w:val="nil"/>
          <w:right w:val="nil"/>
          <w:insideH w:val="nil"/>
          <w:insideV w:val="nil"/>
          <w:tl2br w:val="nil"/>
          <w:tr2bl w:val="nil"/>
        </w:tcBorders>
      </w:tcPr>
    </w:tblStylePr>
    <w:tblStylePr w:type="band1Vert">
      <w:tcPr>
        <w:shd w:val="clear" w:color="auto" w:fill="FDE5D1"/>
      </w:tcPr>
    </w:tblStylePr>
    <w:tblStylePr w:type="band1Horz">
      <w:tcPr>
        <w:shd w:val="clear" w:color="auto" w:fill="FDE5D1"/>
      </w:tcPr>
    </w:tblStylePr>
  </w:style>
  <w:style w:type="table" w:customStyle="1" w:styleId="4001">
    <w:name w:val="彩色列表 - 着色 11111"/>
    <w:basedOn w:val="88"/>
    <w:qFormat/>
    <w:uiPriority w:val="34"/>
    <w:rPr>
      <w:szCs w:val="24"/>
    </w:rPr>
    <w:tcPr>
      <w:shd w:val="clear" w:color="auto" w:fill="EDF2F8"/>
    </w:tcPr>
    <w:tblStylePr w:type="firstRow">
      <w:rPr>
        <w:b/>
        <w:bCs/>
        <w:color w:val="FFFFFF"/>
      </w:rPr>
      <w:tcPr>
        <w:tcBorders>
          <w:bottom w:val="single" w:color="FFFFFF" w:sz="12" w:space="0"/>
        </w:tcBorders>
        <w:shd w:val="clear" w:color="auto" w:fill="9E3A38"/>
      </w:tcPr>
    </w:tblStylePr>
    <w:tblStylePr w:type="lastRow">
      <w:rPr>
        <w:b/>
        <w:bCs/>
        <w:color w:val="9E3A38"/>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D3DFEE"/>
      </w:tcPr>
    </w:tblStylePr>
    <w:tblStylePr w:type="band1Horz">
      <w:tcPr>
        <w:shd w:val="clear" w:color="auto" w:fill="DBE5F1"/>
      </w:tcPr>
    </w:tblStylePr>
  </w:style>
  <w:style w:type="table" w:customStyle="1" w:styleId="4002">
    <w:name w:val="无格式表格 21211"/>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4003">
    <w:name w:val="网格型11011"/>
    <w:basedOn w:val="88"/>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004">
    <w:name w:val="网格型2411"/>
    <w:basedOn w:val="88"/>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005">
    <w:name w:val="网格型3411"/>
    <w:basedOn w:val="88"/>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006">
    <w:name w:val="网格型4311"/>
    <w:basedOn w:val="88"/>
    <w:qFormat/>
    <w:uiPriority w:val="5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007">
    <w:name w:val="网格表 4 - 着色 61211"/>
    <w:basedOn w:val="88"/>
    <w:qFormat/>
    <w:uiPriority w:val="49"/>
    <w:tblPr>
      <w:tblBorders>
        <w:top w:val="single" w:color="A8D08D" w:sz="4" w:space="0"/>
        <w:left w:val="single" w:color="A8D08D" w:sz="4" w:space="0"/>
        <w:bottom w:val="single" w:color="A8D08D" w:sz="4" w:space="0"/>
        <w:right w:val="single" w:color="A8D08D" w:sz="4" w:space="0"/>
        <w:insideH w:val="single" w:color="A8D08D" w:sz="4" w:space="0"/>
        <w:insideV w:val="single" w:color="A8D08D" w:sz="4" w:space="0"/>
      </w:tblBorders>
    </w:tblPr>
    <w:tblStylePr w:type="firstRow">
      <w:rPr>
        <w:b/>
        <w:bCs/>
        <w:color w:val="FFFFFF"/>
      </w:rPr>
      <w:tcPr>
        <w:tcBorders>
          <w:top w:val="single" w:color="70AD47" w:sz="4" w:space="0"/>
          <w:left w:val="single" w:color="70AD47" w:sz="4" w:space="0"/>
          <w:bottom w:val="single" w:color="70AD47" w:sz="4" w:space="0"/>
          <w:right w:val="single" w:color="70AD47" w:sz="4" w:space="0"/>
          <w:insideH w:val="nil"/>
          <w:insideV w:val="nil"/>
        </w:tcBorders>
        <w:shd w:val="clear" w:color="auto" w:fill="70AD47"/>
      </w:tcPr>
    </w:tblStylePr>
    <w:tblStylePr w:type="lastRow">
      <w:rPr>
        <w:b/>
        <w:bCs/>
      </w:rPr>
      <w:tcPr>
        <w:tcBorders>
          <w:top w:val="double" w:color="70AD47" w:sz="4" w:space="0"/>
        </w:tcBorders>
      </w:tcPr>
    </w:tblStylePr>
    <w:tblStylePr w:type="firstCol">
      <w:rPr>
        <w:b/>
        <w:bCs/>
      </w:rPr>
    </w:tblStylePr>
    <w:tblStylePr w:type="lastCol">
      <w:rPr>
        <w:b/>
        <w:bCs/>
      </w:rPr>
    </w:tblStylePr>
    <w:tblStylePr w:type="band1Vert">
      <w:tcPr>
        <w:shd w:val="clear" w:color="auto" w:fill="E2EFD9"/>
      </w:tcPr>
    </w:tblStylePr>
    <w:tblStylePr w:type="band1Horz">
      <w:tcPr>
        <w:shd w:val="clear" w:color="auto" w:fill="E2EFD9"/>
      </w:tcPr>
    </w:tblStylePr>
  </w:style>
  <w:style w:type="table" w:customStyle="1" w:styleId="4008">
    <w:name w:val="网格表 4 - 着色 31211"/>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insideV w:val="nil"/>
        </w:tcBorders>
        <w:shd w:val="clear" w:color="auto" w:fill="A5A5A5"/>
      </w:tcPr>
    </w:tblStylePr>
    <w:tblStylePr w:type="lastRow">
      <w:rPr>
        <w:b/>
        <w:bCs/>
      </w:rPr>
      <w:tcPr>
        <w:tcBorders>
          <w:top w:val="double" w:color="A5A5A5"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4009">
    <w:name w:val="网格表 5 深色 - 着色 31211"/>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DEDE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A5A5A5"/>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A5A5A5"/>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A5A5A5"/>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A5A5A5"/>
      </w:tcPr>
    </w:tblStylePr>
    <w:tblStylePr w:type="band1Vert">
      <w:tcPr>
        <w:shd w:val="clear" w:color="auto" w:fill="DBDBDB"/>
      </w:tcPr>
    </w:tblStylePr>
    <w:tblStylePr w:type="band1Horz">
      <w:tcPr>
        <w:shd w:val="clear" w:color="auto" w:fill="DBDBDB"/>
      </w:tcPr>
    </w:tblStylePr>
  </w:style>
  <w:style w:type="table" w:customStyle="1" w:styleId="4010">
    <w:name w:val="清单表 4 - 着色 31211"/>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tcBorders>
        <w:shd w:val="clear" w:color="auto" w:fill="A5A5A5"/>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4011">
    <w:name w:val="网格表 6 彩色 - 着色 31211"/>
    <w:basedOn w:val="88"/>
    <w:qFormat/>
    <w:uiPriority w:val="51"/>
    <w:rPr>
      <w:color w:val="7B7B7B"/>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rPr>
      <w:tcPr>
        <w:tcBorders>
          <w:bottom w:val="single" w:color="C9C9C9" w:sz="12" w:space="0"/>
        </w:tcBorders>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4012">
    <w:name w:val="网格型浅色1211"/>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4013">
    <w:name w:val="网格型11511"/>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014">
    <w:name w:val="网格型5211"/>
    <w:basedOn w:val="88"/>
    <w:qFormat/>
    <w:uiPriority w:val="0"/>
    <w:pPr>
      <w:widowControl w:val="0"/>
      <w:spacing w:before="50" w:beforeLines="50" w:after="50" w:afterLines="50" w:line="30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015">
    <w:name w:val="网格型12311"/>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016">
    <w:name w:val="网格型6211"/>
    <w:basedOn w:val="88"/>
    <w:qFormat/>
    <w:uiPriority w:val="0"/>
    <w:pPr>
      <w:widowControl w:val="0"/>
      <w:spacing w:before="50" w:beforeLines="50" w:after="50" w:afterLines="50" w:line="30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017">
    <w:name w:val="网格型7211"/>
    <w:basedOn w:val="88"/>
    <w:qFormat/>
    <w:uiPriority w:val="59"/>
    <w:pPr>
      <w:widowControl w:val="0"/>
      <w:spacing w:before="50" w:beforeLines="50" w:after="50" w:afterLines="50" w:line="30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018">
    <w:name w:val="无格式表格 22211"/>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4019">
    <w:name w:val="网格表 5 深色 - 着色 32211"/>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AF1D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9BBB59"/>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9BBB59"/>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9BBB59"/>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9BBB59"/>
      </w:tcPr>
    </w:tblStylePr>
    <w:tblStylePr w:type="band1Vert">
      <w:tcPr>
        <w:shd w:val="clear" w:color="auto" w:fill="D6E3BC"/>
      </w:tcPr>
    </w:tblStylePr>
    <w:tblStylePr w:type="band1Horz">
      <w:tcPr>
        <w:shd w:val="clear" w:color="auto" w:fill="D6E3BC"/>
      </w:tcPr>
    </w:tblStylePr>
  </w:style>
  <w:style w:type="table" w:customStyle="1" w:styleId="4020">
    <w:name w:val="清单表 4 - 着色 32211"/>
    <w:basedOn w:val="88"/>
    <w:qFormat/>
    <w:uiPriority w:val="49"/>
    <w:tblPr>
      <w:tblBorders>
        <w:top w:val="single" w:color="C2D69B" w:sz="4" w:space="0"/>
        <w:left w:val="single" w:color="C2D69B" w:sz="4" w:space="0"/>
        <w:bottom w:val="single" w:color="C2D69B" w:sz="4" w:space="0"/>
        <w:right w:val="single" w:color="C2D69B" w:sz="4" w:space="0"/>
        <w:insideH w:val="single" w:color="C2D69B" w:sz="4" w:space="0"/>
      </w:tblBorders>
    </w:tblPr>
    <w:tblStylePr w:type="firstRow">
      <w:rPr>
        <w:b/>
        <w:bCs/>
        <w:color w:val="FFFFFF"/>
      </w:rPr>
      <w:tcPr>
        <w:tcBorders>
          <w:top w:val="single" w:color="9BBB59" w:sz="4" w:space="0"/>
          <w:left w:val="single" w:color="9BBB59" w:sz="4" w:space="0"/>
          <w:bottom w:val="single" w:color="9BBB59" w:sz="4" w:space="0"/>
          <w:right w:val="single" w:color="9BBB59" w:sz="4" w:space="0"/>
          <w:insideH w:val="nil"/>
        </w:tcBorders>
        <w:shd w:val="clear" w:color="auto" w:fill="9BBB59"/>
      </w:tcPr>
    </w:tblStylePr>
    <w:tblStylePr w:type="lastRow">
      <w:rPr>
        <w:b/>
        <w:bCs/>
      </w:rPr>
      <w:tcPr>
        <w:tcBorders>
          <w:top w:val="double" w:color="C2D69B" w:sz="4" w:space="0"/>
        </w:tcBorders>
      </w:tcPr>
    </w:tblStylePr>
    <w:tblStylePr w:type="firstCol">
      <w:rPr>
        <w:b/>
        <w:bCs/>
      </w:rPr>
    </w:tblStylePr>
    <w:tblStylePr w:type="lastCol">
      <w:rPr>
        <w:b/>
        <w:bCs/>
      </w:rPr>
    </w:tblStylePr>
    <w:tblStylePr w:type="band1Vert">
      <w:tcPr>
        <w:shd w:val="clear" w:color="auto" w:fill="EAF1DD"/>
      </w:tcPr>
    </w:tblStylePr>
    <w:tblStylePr w:type="band1Horz">
      <w:tcPr>
        <w:shd w:val="clear" w:color="auto" w:fill="EAF1DD"/>
      </w:tcPr>
    </w:tblStylePr>
  </w:style>
  <w:style w:type="table" w:customStyle="1" w:styleId="4021">
    <w:name w:val="网格表 6 彩色 - 着色 32211"/>
    <w:basedOn w:val="88"/>
    <w:qFormat/>
    <w:uiPriority w:val="51"/>
    <w:rPr>
      <w:color w:val="76923C"/>
    </w:rPr>
    <w:tblPr>
      <w:tblBorders>
        <w:top w:val="single" w:color="C2D69B" w:sz="4" w:space="0"/>
        <w:left w:val="single" w:color="C2D69B" w:sz="4" w:space="0"/>
        <w:bottom w:val="single" w:color="C2D69B" w:sz="4" w:space="0"/>
        <w:right w:val="single" w:color="C2D69B" w:sz="4" w:space="0"/>
        <w:insideH w:val="single" w:color="C2D69B" w:sz="4" w:space="0"/>
        <w:insideV w:val="single" w:color="C2D69B" w:sz="4" w:space="0"/>
      </w:tblBorders>
    </w:tblPr>
    <w:tblStylePr w:type="firstRow">
      <w:rPr>
        <w:b/>
        <w:bCs/>
      </w:rPr>
      <w:tcPr>
        <w:tcBorders>
          <w:bottom w:val="single" w:color="C2D69B" w:sz="12" w:space="0"/>
        </w:tcBorders>
      </w:tcPr>
    </w:tblStylePr>
    <w:tblStylePr w:type="lastRow">
      <w:rPr>
        <w:b/>
        <w:bCs/>
      </w:rPr>
      <w:tcPr>
        <w:tcBorders>
          <w:top w:val="double" w:color="C2D69B" w:sz="4" w:space="0"/>
        </w:tcBorders>
      </w:tcPr>
    </w:tblStylePr>
    <w:tblStylePr w:type="firstCol">
      <w:rPr>
        <w:b/>
        <w:bCs/>
      </w:rPr>
    </w:tblStylePr>
    <w:tblStylePr w:type="lastCol">
      <w:rPr>
        <w:b/>
        <w:bCs/>
      </w:rPr>
    </w:tblStylePr>
    <w:tblStylePr w:type="band1Vert">
      <w:tcPr>
        <w:shd w:val="clear" w:color="auto" w:fill="EAF1DD"/>
      </w:tcPr>
    </w:tblStylePr>
    <w:tblStylePr w:type="band1Horz">
      <w:tcPr>
        <w:shd w:val="clear" w:color="auto" w:fill="EAF1DD"/>
      </w:tcPr>
    </w:tblStylePr>
  </w:style>
  <w:style w:type="table" w:customStyle="1" w:styleId="4022">
    <w:name w:val="网格型浅色2211"/>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4023">
    <w:name w:val="网格型8211"/>
    <w:basedOn w:val="8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024">
    <w:name w:val="网格型13211"/>
    <w:basedOn w:val="8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025">
    <w:name w:val="网格型21211"/>
    <w:basedOn w:val="8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026">
    <w:name w:val="网格型31211"/>
    <w:basedOn w:val="8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027">
    <w:name w:val="网格型9211"/>
    <w:basedOn w:val="88"/>
    <w:unhideWhenUsed/>
    <w:qFormat/>
    <w:uiPriority w:val="0"/>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028">
    <w:name w:val="网格表 1 浅色1211"/>
    <w:basedOn w:val="88"/>
    <w:qFormat/>
    <w:uiPriority w:val="46"/>
    <w:rPr>
      <w:rFonts w:ascii="Calibri" w:hAnsi="Calibri"/>
    </w:rPr>
    <w:tblPr>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Pr>
    <w:tblStylePr w:type="firstRow">
      <w:rPr>
        <w:b/>
        <w:bCs/>
      </w:rPr>
      <w:tcPr>
        <w:tcBorders>
          <w:bottom w:val="single" w:color="666666" w:sz="12" w:space="0"/>
        </w:tcBorders>
      </w:tcPr>
    </w:tblStylePr>
    <w:tblStylePr w:type="lastRow">
      <w:rPr>
        <w:b/>
        <w:bCs/>
      </w:rPr>
      <w:tcPr>
        <w:tcBorders>
          <w:top w:val="double" w:color="666666" w:sz="2" w:space="0"/>
        </w:tcBorders>
      </w:tcPr>
    </w:tblStylePr>
    <w:tblStylePr w:type="firstCol">
      <w:rPr>
        <w:b/>
        <w:bCs/>
      </w:rPr>
    </w:tblStylePr>
    <w:tblStylePr w:type="lastCol">
      <w:rPr>
        <w:b/>
        <w:bCs/>
      </w:rPr>
    </w:tblStylePr>
  </w:style>
  <w:style w:type="table" w:customStyle="1" w:styleId="4029">
    <w:name w:val="简明型 11211"/>
    <w:basedOn w:val="88"/>
    <w:qFormat/>
    <w:uiPriority w:val="0"/>
    <w:pPr>
      <w:widowControl w:val="0"/>
      <w:adjustRightInd w:val="0"/>
      <w:snapToGrid w:val="0"/>
      <w:spacing w:line="300" w:lineRule="auto"/>
      <w:ind w:firstLine="200" w:firstLineChars="200"/>
      <w:jc w:val="both"/>
    </w:pPr>
    <w:rPr>
      <w:rFonts w:ascii="Cambria" w:hAnsi="Cambria"/>
    </w:rPr>
    <w:tblPr>
      <w:jc w:val="center"/>
      <w:tblBorders>
        <w:top w:val="single" w:color="008000" w:sz="12" w:space="0"/>
        <w:bottom w:val="single" w:color="008000" w:sz="12" w:space="0"/>
      </w:tblBorders>
    </w:tblPr>
    <w:trPr>
      <w:cantSplit/>
      <w:jc w:val="center"/>
    </w:tr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4030">
    <w:name w:val="网格型 51211"/>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4031">
    <w:name w:val="网格型 81211"/>
    <w:basedOn w:val="88"/>
    <w:qFormat/>
    <w:uiPriority w:val="0"/>
    <w:pPr>
      <w:widowControl w:val="0"/>
      <w:ind w:firstLine="200" w:firstLineChars="200"/>
      <w:jc w:val="both"/>
    </w:pPr>
    <w:rPr>
      <w:rFonts w:ascii="Cambria" w:hAnsi="Cambria"/>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4032">
    <w:name w:val="三线表211"/>
    <w:basedOn w:val="88"/>
    <w:qFormat/>
    <w:uiPriority w:val="0"/>
    <w:rPr>
      <w:rFonts w:ascii="Calibri" w:hAnsi="Calibri"/>
    </w:rPr>
    <w:tblStylePr w:type="firstRow">
      <w:tcPr>
        <w:tcBorders>
          <w:top w:val="single" w:color="auto" w:sz="4" w:space="0"/>
          <w:left w:val="nil"/>
          <w:bottom w:val="single" w:color="auto" w:sz="4" w:space="0"/>
          <w:right w:val="nil"/>
          <w:insideH w:val="nil"/>
          <w:insideV w:val="nil"/>
          <w:tl2br w:val="nil"/>
          <w:tr2bl w:val="nil"/>
        </w:tcBorders>
      </w:tcPr>
    </w:tblStylePr>
    <w:tblStylePr w:type="lastRow">
      <w:tcPr>
        <w:tcBorders>
          <w:top w:val="nil"/>
          <w:bottom w:val="single" w:color="auto" w:sz="4" w:space="0"/>
        </w:tcBorders>
      </w:tcPr>
    </w:tblStylePr>
  </w:style>
  <w:style w:type="table" w:customStyle="1" w:styleId="4033">
    <w:name w:val="浅色列表 - 强调文字颜色 11211"/>
    <w:basedOn w:val="114"/>
    <w:semiHidden/>
    <w:qFormat/>
    <w:uiPriority w:val="0"/>
    <w:pPr>
      <w:ind w:firstLine="0" w:firstLineChars="0"/>
    </w:pPr>
    <w:rPr>
      <w:rFonts w:ascii="Calibri" w:hAnsi="Calibri" w:eastAsia="微软雅黑"/>
    </w:rPr>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cPr>
        <w:tcBorders>
          <w:tl2br w:val="nil"/>
          <w:tr2bl w:val="nil"/>
        </w:tcBorders>
        <w:shd w:val="clear" w:color="auto" w:fill="4F81BD"/>
      </w:tcPr>
    </w:tblStylePr>
    <w:tblStylePr w:type="lastRow">
      <w:pPr>
        <w:spacing w:before="0" w:after="0" w:line="240" w:lineRule="auto"/>
      </w:pPr>
      <w:rPr>
        <w:b/>
        <w:bCs/>
      </w:r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cPr>
        <w:tcBorders>
          <w:top w:val="single" w:color="4F81BD" w:sz="8" w:space="0"/>
          <w:left w:val="single" w:color="4F81BD" w:sz="8" w:space="0"/>
          <w:bottom w:val="single" w:color="4F81BD" w:sz="8" w:space="0"/>
          <w:right w:val="single" w:color="4F81BD" w:sz="8" w:space="0"/>
        </w:tcBorders>
      </w:tcPr>
    </w:tblStylePr>
    <w:tblStylePr w:type="band1Horz">
      <w:rPr>
        <w:color w:val="auto"/>
      </w:rPr>
      <w:tcPr>
        <w:tcBorders>
          <w:top w:val="single" w:color="4F81BD" w:sz="8" w:space="0"/>
          <w:left w:val="single" w:color="4F81BD" w:sz="8" w:space="0"/>
          <w:bottom w:val="single" w:color="4F81BD" w:sz="8" w:space="0"/>
          <w:right w:val="single" w:color="4F81BD" w:sz="8" w:space="0"/>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4034">
    <w:name w:val="中等深浅底纹 2 - 强调文字颜色 11211"/>
    <w:basedOn w:val="88"/>
    <w:semiHidden/>
    <w:qFormat/>
    <w:uiPriority w:val="0"/>
    <w:rPr>
      <w:rFonts w:ascii="Calibri" w:hAnsi="Calibri" w:eastAsia="微软雅黑"/>
    </w:rPr>
    <w:tblPr>
      <w:tblBorders>
        <w:top w:val="single" w:color="auto" w:sz="18" w:space="0"/>
        <w:bottom w:val="single" w:color="auto" w:sz="18" w:space="0"/>
      </w:tblBorders>
    </w:tblPr>
    <w:tblStylePr w:type="firstRow">
      <w:pPr>
        <w:spacing w:before="0" w:after="0" w:line="240" w:lineRule="auto"/>
      </w:pPr>
      <w:rPr>
        <w:b/>
        <w:bCs/>
        <w:color w:val="FFFFFF"/>
      </w:rPr>
      <w:tcPr>
        <w:tcBorders>
          <w:top w:val="single" w:color="auto" w:sz="18" w:space="0"/>
          <w:left w:val="nil"/>
          <w:bottom w:val="single" w:color="auto" w:sz="18" w:space="0"/>
          <w:right w:val="nil"/>
          <w:insideH w:val="nil"/>
          <w:insideV w:val="nil"/>
        </w:tcBorders>
        <w:shd w:val="clear" w:color="auto" w:fill="4F81BD"/>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cPr>
        <w:tcBorders>
          <w:top w:val="nil"/>
          <w:left w:val="nil"/>
          <w:bottom w:val="single" w:color="auto" w:sz="18" w:space="0"/>
          <w:right w:val="nil"/>
          <w:insideH w:val="nil"/>
          <w:insideV w:val="nil"/>
        </w:tcBorders>
        <w:shd w:val="clear" w:color="auto" w:fill="4F81BD"/>
      </w:tcPr>
    </w:tblStylePr>
    <w:tblStylePr w:type="lastCol">
      <w:rPr>
        <w:b/>
        <w:bCs/>
        <w:color w:val="FFFFFF"/>
      </w:rPr>
      <w:tcPr>
        <w:tcBorders>
          <w:left w:val="nil"/>
          <w:right w:val="nil"/>
          <w:insideH w:val="nil"/>
          <w:insideV w:val="nil"/>
        </w:tcBorders>
        <w:shd w:val="clear" w:color="auto" w:fill="4F81BD"/>
      </w:tcPr>
    </w:tblStylePr>
    <w:tblStylePr w:type="band1Vert">
      <w:tcPr>
        <w:tcBorders>
          <w:left w:val="nil"/>
          <w:right w:val="nil"/>
          <w:insideH w:val="nil"/>
          <w:insideV w:val="nil"/>
        </w:tcBorders>
        <w:shd w:val="clear" w:color="auto" w:fill="D8D8D8"/>
      </w:tcPr>
    </w:tblStylePr>
    <w:tblStylePr w:type="band1Horz">
      <w:tcPr>
        <w:shd w:val="clear" w:color="auto" w:fill="D8D8D8"/>
      </w:tcPr>
    </w:tblStylePr>
    <w:tblStylePr w:type="neCell">
      <w:tcPr>
        <w:tcBorders>
          <w:top w:val="single" w:color="auto" w:sz="18" w:space="0"/>
          <w:left w:val="nil"/>
          <w:bottom w:val="single" w:color="auto" w:sz="18" w:space="0"/>
          <w:right w:val="nil"/>
          <w:insideH w:val="nil"/>
          <w:insideV w:val="nil"/>
        </w:tcBorders>
      </w:tcPr>
    </w:tblStylePr>
    <w:tblStylePr w:type="nwCell">
      <w:rPr>
        <w:color w:val="FFFFFF"/>
      </w:rPr>
      <w:tcPr>
        <w:tcBorders>
          <w:top w:val="single" w:color="auto" w:sz="18" w:space="0"/>
          <w:left w:val="nil"/>
          <w:bottom w:val="single" w:color="auto" w:sz="18" w:space="0"/>
          <w:right w:val="nil"/>
          <w:insideH w:val="nil"/>
          <w:insideV w:val="nil"/>
        </w:tcBorders>
      </w:tcPr>
    </w:tblStylePr>
  </w:style>
  <w:style w:type="table" w:customStyle="1" w:styleId="4035">
    <w:name w:val="浅色网格 - 强调文字颜色 11311"/>
    <w:basedOn w:val="88"/>
    <w:semiHidden/>
    <w:qFormat/>
    <w:uiPriority w:val="0"/>
    <w:rPr>
      <w:rFonts w:ascii="Calibri" w:hAnsi="Calibri" w:eastAsia="微软雅黑"/>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ascii="Helv" w:hAnsi="Helv" w:eastAsia="Arial Unicode MS" w:cs="Times New Roman"/>
        <w:b/>
        <w:bCs/>
      </w:rPr>
      <w:tcPr>
        <w:tcBorders>
          <w:top w:val="single" w:color="4F81BD" w:sz="8" w:space="0"/>
          <w:left w:val="single" w:color="4F81BD" w:sz="8" w:space="0"/>
          <w:bottom w:val="single" w:color="4F81BD" w:sz="18" w:space="0"/>
          <w:right w:val="single" w:color="4F81BD" w:sz="8" w:space="0"/>
          <w:insideH w:val="nil"/>
          <w:insideV w:val="single" w:sz="8" w:space="0"/>
        </w:tcBorders>
      </w:tcPr>
    </w:tblStylePr>
    <w:tblStylePr w:type="lastRow">
      <w:pPr>
        <w:spacing w:before="0" w:after="0" w:line="240" w:lineRule="auto"/>
      </w:pPr>
      <w:rPr>
        <w:rFonts w:ascii="Helv" w:hAnsi="Helv" w:eastAsia="Arial Unicode MS" w:cs="Times New Roman"/>
        <w:b/>
        <w:bCs/>
      </w:r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ascii="Helv" w:hAnsi="Helv" w:eastAsia="Arial Unicode MS" w:cs="Times New Roman"/>
        <w:b/>
        <w:bCs/>
      </w:rPr>
    </w:tblStylePr>
    <w:tblStylePr w:type="lastCol">
      <w:rPr>
        <w:rFonts w:ascii="Helv" w:hAnsi="Helv" w:eastAsia="Arial Unicode MS" w:cs="Times New Roman"/>
        <w:b/>
        <w:bCs/>
      </w:rPr>
      <w:tcPr>
        <w:tcBorders>
          <w:top w:val="single" w:color="4F81BD" w:sz="8" w:space="0"/>
          <w:left w:val="single" w:color="4F81BD" w:sz="8" w:space="0"/>
          <w:bottom w:val="single" w:color="4F81BD" w:sz="8" w:space="0"/>
          <w:right w:val="single" w:color="4F81BD" w:sz="8" w:space="0"/>
        </w:tcBorders>
      </w:tcPr>
    </w:tblStylePr>
    <w:tblStylePr w:type="band1Vert">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customStyle="1" w:styleId="4036">
    <w:name w:val="浅色底纹1211"/>
    <w:basedOn w:val="88"/>
    <w:semiHidden/>
    <w:qFormat/>
    <w:uiPriority w:val="0"/>
    <w:rPr>
      <w:rFonts w:ascii="Calibri" w:hAnsi="Calibri" w:eastAsia="微软雅黑"/>
      <w:color w:val="000000"/>
    </w:rPr>
    <w:tblPr>
      <w:tblBorders>
        <w:top w:val="single" w:color="000000" w:sz="8" w:space="0"/>
        <w:bottom w:val="single" w:color="000000" w:sz="8" w:space="0"/>
      </w:tblBorders>
    </w:tblPr>
    <w:tblStylePr w:type="fir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4037">
    <w:name w:val="浅色网格 - 强调文字颜色 111211"/>
    <w:basedOn w:val="88"/>
    <w:semiHidden/>
    <w:qFormat/>
    <w:uiPriority w:val="0"/>
    <w:rPr>
      <w:rFonts w:ascii="Calibri" w:hAnsi="Calibri" w:eastAsia="微软雅黑"/>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ascii="Helv" w:hAnsi="Helv" w:eastAsia="Arial Unicode MS" w:cs="Times New Roman"/>
        <w:b/>
        <w:bCs/>
      </w:rPr>
      <w:tcPr>
        <w:tcBorders>
          <w:top w:val="single" w:color="4F81BD" w:sz="8" w:space="0"/>
          <w:left w:val="single" w:color="4F81BD" w:sz="8" w:space="0"/>
          <w:bottom w:val="single" w:color="4F81BD" w:sz="18" w:space="0"/>
          <w:right w:val="single" w:color="4F81BD" w:sz="8" w:space="0"/>
          <w:insideH w:val="nil"/>
          <w:insideV w:val="single" w:sz="8" w:space="0"/>
        </w:tcBorders>
      </w:tcPr>
    </w:tblStylePr>
    <w:tblStylePr w:type="lastRow">
      <w:pPr>
        <w:spacing w:before="0" w:after="0" w:line="240" w:lineRule="auto"/>
      </w:pPr>
      <w:rPr>
        <w:rFonts w:ascii="Helv" w:hAnsi="Helv" w:eastAsia="Arial Unicode MS" w:cs="Times New Roman"/>
        <w:b/>
        <w:bCs/>
      </w:r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ascii="Helv" w:hAnsi="Helv" w:eastAsia="Arial Unicode MS" w:cs="Times New Roman"/>
        <w:b/>
        <w:bCs/>
      </w:rPr>
    </w:tblStylePr>
    <w:tblStylePr w:type="lastCol">
      <w:rPr>
        <w:rFonts w:ascii="Helv" w:hAnsi="Helv" w:eastAsia="Arial Unicode MS" w:cs="Times New Roman"/>
        <w:b/>
        <w:bCs/>
      </w:rPr>
      <w:tcPr>
        <w:tcBorders>
          <w:top w:val="single" w:color="4F81BD" w:sz="8" w:space="0"/>
          <w:left w:val="single" w:color="4F81BD" w:sz="8" w:space="0"/>
          <w:bottom w:val="single" w:color="4F81BD" w:sz="8" w:space="0"/>
          <w:right w:val="single" w:color="4F81BD" w:sz="8" w:space="0"/>
        </w:tcBorders>
      </w:tcPr>
    </w:tblStylePr>
    <w:tblStylePr w:type="band1Vert">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customStyle="1" w:styleId="4038">
    <w:name w:val="网格型14211"/>
    <w:basedOn w:val="88"/>
    <w:qFormat/>
    <w:uiPriority w:val="59"/>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039">
    <w:name w:val="网格型111211"/>
    <w:basedOn w:val="88"/>
    <w:qFormat/>
    <w:uiPriority w:val="59"/>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040">
    <w:name w:val="网格型10211"/>
    <w:basedOn w:val="88"/>
    <w:unhideWhenUsed/>
    <w:qFormat/>
    <w:uiPriority w:val="5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041">
    <w:name w:val="简明型 12211"/>
    <w:basedOn w:val="88"/>
    <w:qFormat/>
    <w:uiPriority w:val="0"/>
    <w:pPr>
      <w:widowControl w:val="0"/>
      <w:adjustRightInd w:val="0"/>
      <w:snapToGrid w:val="0"/>
      <w:spacing w:line="300" w:lineRule="auto"/>
      <w:ind w:firstLine="200" w:firstLineChars="200"/>
      <w:jc w:val="both"/>
    </w:pPr>
    <w:rPr>
      <w:rFonts w:ascii="Cambria" w:hAnsi="Cambria"/>
    </w:rPr>
    <w:tblPr>
      <w:jc w:val="center"/>
      <w:tblBorders>
        <w:top w:val="single" w:color="008000" w:sz="12" w:space="0"/>
        <w:bottom w:val="single" w:color="008000" w:sz="12" w:space="0"/>
      </w:tblBorders>
    </w:tblPr>
    <w:trPr>
      <w:cantSplit/>
      <w:jc w:val="center"/>
    </w:tr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4042">
    <w:name w:val="网格型 52211"/>
    <w:basedOn w:val="88"/>
    <w:qFormat/>
    <w:uiPriority w:val="0"/>
    <w:pPr>
      <w:widowControl w:val="0"/>
      <w:ind w:firstLine="200" w:firstLineChars="200"/>
      <w:jc w:val="both"/>
    </w:pPr>
    <w:rPr>
      <w:rFonts w:ascii="Cambria" w:hAnsi="Cambria"/>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4043">
    <w:name w:val="网格型 82211"/>
    <w:basedOn w:val="88"/>
    <w:qFormat/>
    <w:uiPriority w:val="0"/>
    <w:pPr>
      <w:widowControl w:val="0"/>
      <w:ind w:firstLine="200" w:firstLineChars="200"/>
      <w:jc w:val="both"/>
    </w:pPr>
    <w:rPr>
      <w:rFonts w:ascii="Cambria" w:hAnsi="Cambria"/>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4044">
    <w:name w:val="网格型15211"/>
    <w:basedOn w:val="88"/>
    <w:qFormat/>
    <w:uiPriority w:val="0"/>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045">
    <w:name w:val="网格型112211"/>
    <w:basedOn w:val="88"/>
    <w:qFormat/>
    <w:uiPriority w:val="0"/>
    <w:rPr>
      <w:rFonts w:ascii="Cambria" w:hAnsi="Cambr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046">
    <w:name w:val="表三维效果 11211"/>
    <w:basedOn w:val="88"/>
    <w:qFormat/>
    <w:uiPriority w:val="0"/>
    <w:pPr>
      <w:widowControl w:val="0"/>
      <w:jc w:val="both"/>
    </w:p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4047">
    <w:name w:val="表三维效果 21211"/>
    <w:basedOn w:val="88"/>
    <w:qFormat/>
    <w:uiPriority w:val="0"/>
    <w:pPr>
      <w:widowControl w:val="0"/>
      <w:jc w:val="both"/>
    </w:p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4048">
    <w:name w:val="表三维效果 31211"/>
    <w:basedOn w:val="88"/>
    <w:qFormat/>
    <w:uiPriority w:val="0"/>
    <w:pPr>
      <w:widowControl w:val="0"/>
      <w:jc w:val="both"/>
    </w:p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4049">
    <w:name w:val="网格表 1 浅色2211"/>
    <w:basedOn w:val="88"/>
    <w:qFormat/>
    <w:uiPriority w:val="46"/>
    <w:rPr>
      <w:rFonts w:ascii="Calibri" w:hAnsi="Calibri"/>
    </w:rPr>
    <w:tblPr>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Pr>
    <w:tblStylePr w:type="firstRow">
      <w:rPr>
        <w:b/>
        <w:bCs/>
      </w:rPr>
      <w:tcPr>
        <w:tcBorders>
          <w:bottom w:val="single" w:color="666666" w:sz="12" w:space="0"/>
        </w:tcBorders>
      </w:tcPr>
    </w:tblStylePr>
    <w:tblStylePr w:type="lastRow">
      <w:rPr>
        <w:b/>
        <w:bCs/>
      </w:rPr>
      <w:tcPr>
        <w:tcBorders>
          <w:top w:val="double" w:color="666666" w:sz="2" w:space="0"/>
        </w:tcBorders>
      </w:tcPr>
    </w:tblStylePr>
    <w:tblStylePr w:type="firstCol">
      <w:rPr>
        <w:b/>
        <w:bCs/>
      </w:rPr>
    </w:tblStylePr>
    <w:tblStylePr w:type="lastCol">
      <w:rPr>
        <w:b/>
        <w:bCs/>
      </w:rPr>
    </w:tblStylePr>
  </w:style>
  <w:style w:type="table" w:customStyle="1" w:styleId="4050">
    <w:name w:val="无格式表格 23211"/>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4051">
    <w:name w:val="网格表 5 深色 - 着色 33211"/>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DEDE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A5A5A5"/>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A5A5A5"/>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A5A5A5"/>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A5A5A5"/>
      </w:tcPr>
    </w:tblStylePr>
    <w:tblStylePr w:type="band1Vert">
      <w:tcPr>
        <w:shd w:val="clear" w:color="auto" w:fill="DBDBDB"/>
      </w:tcPr>
    </w:tblStylePr>
    <w:tblStylePr w:type="band1Horz">
      <w:tcPr>
        <w:shd w:val="clear" w:color="auto" w:fill="DBDBDB"/>
      </w:tcPr>
    </w:tblStylePr>
  </w:style>
  <w:style w:type="table" w:customStyle="1" w:styleId="4052">
    <w:name w:val="清单表 4 - 着色 33211"/>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tcBorders>
        <w:shd w:val="clear" w:color="auto" w:fill="A5A5A5"/>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4053">
    <w:name w:val="网格表 6 彩色 - 着色 33211"/>
    <w:basedOn w:val="88"/>
    <w:qFormat/>
    <w:uiPriority w:val="51"/>
    <w:rPr>
      <w:color w:val="7B7B7B"/>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rPr>
      <w:tcPr>
        <w:tcBorders>
          <w:bottom w:val="single" w:color="C9C9C9" w:sz="12" w:space="0"/>
        </w:tcBorders>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4054">
    <w:name w:val="网格型浅色3211"/>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4055">
    <w:name w:val="网格型16211"/>
    <w:basedOn w:val="8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056">
    <w:name w:val="无格式表格 24211"/>
    <w:basedOn w:val="88"/>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4057">
    <w:name w:val="网格型17211"/>
    <w:basedOn w:val="88"/>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058">
    <w:name w:val="网格型22211"/>
    <w:basedOn w:val="88"/>
    <w:qFormat/>
    <w:uiPriority w:val="39"/>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059">
    <w:name w:val="网格型32211"/>
    <w:basedOn w:val="88"/>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060">
    <w:name w:val="网格型41211"/>
    <w:basedOn w:val="88"/>
    <w:qFormat/>
    <w:uiPriority w:val="5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061">
    <w:name w:val="简明型 13211"/>
    <w:basedOn w:val="88"/>
    <w:qFormat/>
    <w:uiPriority w:val="0"/>
    <w:pPr>
      <w:widowControl w:val="0"/>
      <w:spacing w:line="300" w:lineRule="auto"/>
      <w:jc w:val="both"/>
    </w:pPr>
    <w:tblPr>
      <w:tblBorders>
        <w:top w:val="single" w:color="008000" w:sz="12" w:space="0"/>
        <w:bottom w:val="single" w:color="008000" w:sz="12" w:space="0"/>
      </w:tblBorders>
    </w:tbl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4062">
    <w:name w:val="网格表 4 - 着色 62211"/>
    <w:basedOn w:val="88"/>
    <w:qFormat/>
    <w:uiPriority w:val="49"/>
    <w:tblPr>
      <w:tblBorders>
        <w:top w:val="single" w:color="A8D08D" w:sz="4" w:space="0"/>
        <w:left w:val="single" w:color="A8D08D" w:sz="4" w:space="0"/>
        <w:bottom w:val="single" w:color="A8D08D" w:sz="4" w:space="0"/>
        <w:right w:val="single" w:color="A8D08D" w:sz="4" w:space="0"/>
        <w:insideH w:val="single" w:color="A8D08D" w:sz="4" w:space="0"/>
        <w:insideV w:val="single" w:color="A8D08D" w:sz="4" w:space="0"/>
      </w:tblBorders>
    </w:tblPr>
    <w:tblStylePr w:type="firstRow">
      <w:rPr>
        <w:b/>
        <w:bCs/>
        <w:color w:val="FFFFFF"/>
      </w:rPr>
      <w:tcPr>
        <w:tcBorders>
          <w:top w:val="single" w:color="70AD47" w:sz="4" w:space="0"/>
          <w:left w:val="single" w:color="70AD47" w:sz="4" w:space="0"/>
          <w:bottom w:val="single" w:color="70AD47" w:sz="4" w:space="0"/>
          <w:right w:val="single" w:color="70AD47" w:sz="4" w:space="0"/>
          <w:insideH w:val="nil"/>
          <w:insideV w:val="nil"/>
        </w:tcBorders>
        <w:shd w:val="clear" w:color="auto" w:fill="70AD47"/>
      </w:tcPr>
    </w:tblStylePr>
    <w:tblStylePr w:type="lastRow">
      <w:rPr>
        <w:b/>
        <w:bCs/>
      </w:rPr>
      <w:tcPr>
        <w:tcBorders>
          <w:top w:val="double" w:color="70AD47" w:sz="4" w:space="0"/>
        </w:tcBorders>
      </w:tcPr>
    </w:tblStylePr>
    <w:tblStylePr w:type="firstCol">
      <w:rPr>
        <w:b/>
        <w:bCs/>
      </w:rPr>
    </w:tblStylePr>
    <w:tblStylePr w:type="lastCol">
      <w:rPr>
        <w:b/>
        <w:bCs/>
      </w:rPr>
    </w:tblStylePr>
    <w:tblStylePr w:type="band1Vert">
      <w:tcPr>
        <w:shd w:val="clear" w:color="auto" w:fill="E2EFD9"/>
      </w:tcPr>
    </w:tblStylePr>
    <w:tblStylePr w:type="band1Horz">
      <w:tcPr>
        <w:shd w:val="clear" w:color="auto" w:fill="E2EFD9"/>
      </w:tcPr>
    </w:tblStylePr>
  </w:style>
  <w:style w:type="table" w:customStyle="1" w:styleId="4063">
    <w:name w:val="网格型 83211"/>
    <w:basedOn w:val="88"/>
    <w:qFormat/>
    <w:uiPriority w:val="0"/>
    <w:pPr>
      <w:widowControl w:val="0"/>
      <w:spacing w:line="300" w:lineRule="auto"/>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4064">
    <w:name w:val="网格表 4 - 着色 32211"/>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insideV w:val="nil"/>
        </w:tcBorders>
        <w:shd w:val="clear" w:color="auto" w:fill="A5A5A5"/>
      </w:tcPr>
    </w:tblStylePr>
    <w:tblStylePr w:type="lastRow">
      <w:rPr>
        <w:b/>
        <w:bCs/>
      </w:rPr>
      <w:tcPr>
        <w:tcBorders>
          <w:top w:val="double" w:color="A5A5A5"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4065">
    <w:name w:val="网格型 53211"/>
    <w:basedOn w:val="88"/>
    <w:qFormat/>
    <w:uiPriority w:val="0"/>
    <w:pPr>
      <w:widowControl w:val="0"/>
      <w:spacing w:line="400" w:lineRule="exact"/>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4066">
    <w:name w:val="网格表 5 深色 - 着色 34211"/>
    <w:basedOn w:val="88"/>
    <w:qFormat/>
    <w:uiPriority w:val="50"/>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DEDED"/>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A5A5A5"/>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A5A5A5"/>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A5A5A5"/>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A5A5A5"/>
      </w:tcPr>
    </w:tblStylePr>
    <w:tblStylePr w:type="band1Vert">
      <w:tcPr>
        <w:shd w:val="clear" w:color="auto" w:fill="DBDBDB"/>
      </w:tcPr>
    </w:tblStylePr>
    <w:tblStylePr w:type="band1Horz">
      <w:tcPr>
        <w:shd w:val="clear" w:color="auto" w:fill="DBDBDB"/>
      </w:tcPr>
    </w:tblStylePr>
  </w:style>
  <w:style w:type="table" w:customStyle="1" w:styleId="4067">
    <w:name w:val="清单表 4 - 着色 34211"/>
    <w:basedOn w:val="88"/>
    <w:qFormat/>
    <w:uiPriority w:val="49"/>
    <w:tblPr>
      <w:tblBorders>
        <w:top w:val="single" w:color="C9C9C9" w:sz="4" w:space="0"/>
        <w:left w:val="single" w:color="C9C9C9" w:sz="4" w:space="0"/>
        <w:bottom w:val="single" w:color="C9C9C9" w:sz="4" w:space="0"/>
        <w:right w:val="single" w:color="C9C9C9" w:sz="4" w:space="0"/>
        <w:insideH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tcBorders>
        <w:shd w:val="clear" w:color="auto" w:fill="A5A5A5"/>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4068">
    <w:name w:val="网格表 6 彩色 - 着色 34211"/>
    <w:basedOn w:val="88"/>
    <w:qFormat/>
    <w:uiPriority w:val="51"/>
    <w:rPr>
      <w:color w:val="7B7B7B"/>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rPr>
      <w:tcPr>
        <w:tcBorders>
          <w:bottom w:val="single" w:color="C9C9C9" w:sz="12" w:space="0"/>
        </w:tcBorders>
      </w:tcPr>
    </w:tblStylePr>
    <w:tblStylePr w:type="lastRow">
      <w:rPr>
        <w:b/>
        <w:bCs/>
      </w:rPr>
      <w:tcPr>
        <w:tcBorders>
          <w:top w:val="double" w:color="C9C9C9"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4069">
    <w:name w:val="网格型浅色4211"/>
    <w:basedOn w:val="88"/>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4070">
    <w:name w:val="网格型113211"/>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071">
    <w:name w:val="网格型121211"/>
    <w:basedOn w:val="88"/>
    <w:qFormat/>
    <w:uiPriority w:val="0"/>
    <w:rPr>
      <w:rFonts w:eastAsia="等线"/>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072">
    <w:name w:val="MTEBNumberedEquation211"/>
    <w:basedOn w:val="88"/>
    <w:qFormat/>
    <w:uiPriority w:val="0"/>
    <w:tblPr>
      <w:tblCellSpacing w:w="0" w:type="dxa"/>
    </w:tblPr>
    <w:trPr>
      <w:cantSplit/>
      <w:tblCellSpacing w:w="0" w:type="dxa"/>
    </w:trPr>
    <w:tcPr>
      <w:shd w:val="clear" w:color="auto" w:fill="auto"/>
    </w:tcPr>
  </w:style>
  <w:style w:type="table" w:customStyle="1" w:styleId="4073">
    <w:name w:val="通信表211"/>
    <w:basedOn w:val="88"/>
    <w:qFormat/>
    <w:uiPriority w:val="0"/>
    <w:tblPr>
      <w:tblBorders>
        <w:top w:val="single" w:color="auto" w:sz="6" w:space="0"/>
        <w:bottom w:val="single" w:color="auto" w:sz="6" w:space="0"/>
      </w:tblBorders>
    </w:tblPr>
    <w:tblStylePr w:type="firstRow">
      <w:tcPr>
        <w:tcBorders>
          <w:bottom w:val="single" w:color="auto" w:sz="4" w:space="0"/>
        </w:tcBorders>
      </w:tcPr>
    </w:tblStylePr>
  </w:style>
  <w:style w:type="table" w:customStyle="1" w:styleId="4074">
    <w:name w:val="浅色底纹 - 着色 2311"/>
    <w:basedOn w:val="88"/>
    <w:unhideWhenUsed/>
    <w:qFormat/>
    <w:uiPriority w:val="30"/>
    <w:rPr>
      <w:color w:val="BF4E14"/>
    </w:rPr>
    <w:tblPr>
      <w:tblBorders>
        <w:top w:val="single" w:color="E97132" w:sz="8" w:space="0"/>
        <w:bottom w:val="single" w:color="E97132" w:sz="8" w:space="0"/>
      </w:tblBorders>
    </w:tblPr>
    <w:tblStylePr w:type="firstRow">
      <w:pPr>
        <w:spacing w:before="0" w:after="0" w:line="240" w:lineRule="auto"/>
      </w:pPr>
      <w:rPr>
        <w:b/>
        <w:bCs/>
      </w:rPr>
      <w:tcPr>
        <w:tcBorders>
          <w:top w:val="single" w:color="E97132" w:sz="8" w:space="0"/>
          <w:left w:val="nil"/>
          <w:bottom w:val="single" w:color="E97132" w:sz="8" w:space="0"/>
          <w:right w:val="nil"/>
          <w:insideH w:val="nil"/>
          <w:insideV w:val="nil"/>
        </w:tcBorders>
      </w:tcPr>
    </w:tblStylePr>
    <w:tblStylePr w:type="lastRow">
      <w:pPr>
        <w:spacing w:before="0" w:after="0" w:line="240" w:lineRule="auto"/>
      </w:pPr>
      <w:rPr>
        <w:b/>
        <w:bCs/>
      </w:rPr>
      <w:tcPr>
        <w:tcBorders>
          <w:top w:val="single" w:color="E97132" w:sz="8" w:space="0"/>
          <w:left w:val="nil"/>
          <w:bottom w:val="single" w:color="E97132"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F9DBCC"/>
      </w:tcPr>
    </w:tblStylePr>
    <w:tblStylePr w:type="band1Horz">
      <w:tcPr>
        <w:tcBorders>
          <w:left w:val="nil"/>
          <w:right w:val="nil"/>
          <w:insideH w:val="nil"/>
          <w:insideV w:val="nil"/>
        </w:tcBorders>
        <w:shd w:val="clear" w:color="auto" w:fill="F9DBCC"/>
      </w:tcPr>
    </w:tblStylePr>
  </w:style>
  <w:style w:type="paragraph" w:customStyle="1" w:styleId="4075">
    <w:name w:val="Revision1"/>
    <w:hidden/>
    <w:unhideWhenUsed/>
    <w:qFormat/>
    <w:uiPriority w:val="99"/>
    <w:rPr>
      <w:rFonts w:ascii="Times New Roman" w:hAnsi="Times New Roman" w:eastAsia="宋体" w:cs="Times New Roman"/>
      <w:kern w:val="2"/>
      <w:sz w:val="21"/>
      <w:lang w:val="en-US" w:eastAsia="zh-CN" w:bidi="ar-SA"/>
    </w:rPr>
  </w:style>
  <w:style w:type="paragraph" w:customStyle="1" w:styleId="4076">
    <w:name w:val="列表段落3"/>
    <w:basedOn w:val="1"/>
    <w:qFormat/>
    <w:uiPriority w:val="99"/>
    <w:pPr>
      <w:ind w:firstLine="420" w:firstLineChars="200"/>
    </w:pPr>
  </w:style>
  <w:style w:type="paragraph" w:customStyle="1" w:styleId="4077">
    <w:name w:val="Revision"/>
    <w:hidden/>
    <w:unhideWhenUsed/>
    <w:uiPriority w:val="99"/>
    <w:rPr>
      <w:rFonts w:ascii="Times New Roman" w:hAnsi="Times New Roman" w:eastAsia="宋体" w:cs="Times New Roman"/>
      <w:kern w:val="2"/>
      <w:sz w:val="21"/>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56.png"/><Relationship Id="rId98" Type="http://schemas.openxmlformats.org/officeDocument/2006/relationships/image" Target="media/image55.png"/><Relationship Id="rId97" Type="http://schemas.openxmlformats.org/officeDocument/2006/relationships/image" Target="media/image54.png"/><Relationship Id="rId96" Type="http://schemas.openxmlformats.org/officeDocument/2006/relationships/image" Target="media/image53.png"/><Relationship Id="rId95" Type="http://schemas.openxmlformats.org/officeDocument/2006/relationships/image" Target="media/image52.png"/><Relationship Id="rId94" Type="http://schemas.openxmlformats.org/officeDocument/2006/relationships/image" Target="media/image51.png"/><Relationship Id="rId93" Type="http://schemas.openxmlformats.org/officeDocument/2006/relationships/image" Target="media/image50.png"/><Relationship Id="rId92" Type="http://schemas.openxmlformats.org/officeDocument/2006/relationships/image" Target="media/image49.png"/><Relationship Id="rId91" Type="http://schemas.openxmlformats.org/officeDocument/2006/relationships/image" Target="media/image48.png"/><Relationship Id="rId90" Type="http://schemas.openxmlformats.org/officeDocument/2006/relationships/image" Target="media/image47.png"/><Relationship Id="rId9" Type="http://schemas.openxmlformats.org/officeDocument/2006/relationships/footer" Target="footer2.xml"/><Relationship Id="rId89" Type="http://schemas.openxmlformats.org/officeDocument/2006/relationships/image" Target="media/image46.emf"/><Relationship Id="rId88" Type="http://schemas.openxmlformats.org/officeDocument/2006/relationships/package" Target="embeddings/Microsoft_Visio___3.vsdx"/><Relationship Id="rId87" Type="http://schemas.openxmlformats.org/officeDocument/2006/relationships/image" Target="media/image45.jpeg"/><Relationship Id="rId86" Type="http://schemas.openxmlformats.org/officeDocument/2006/relationships/image" Target="media/image44.png"/><Relationship Id="rId85" Type="http://schemas.openxmlformats.org/officeDocument/2006/relationships/image" Target="media/image43.png"/><Relationship Id="rId84" Type="http://schemas.openxmlformats.org/officeDocument/2006/relationships/image" Target="media/image42.png"/><Relationship Id="rId83" Type="http://schemas.openxmlformats.org/officeDocument/2006/relationships/image" Target="media/image41.png"/><Relationship Id="rId82" Type="http://schemas.openxmlformats.org/officeDocument/2006/relationships/image" Target="media/image40.png"/><Relationship Id="rId81" Type="http://schemas.openxmlformats.org/officeDocument/2006/relationships/image" Target="media/image39.png"/><Relationship Id="rId80" Type="http://schemas.openxmlformats.org/officeDocument/2006/relationships/image" Target="media/image38.emf"/><Relationship Id="rId8" Type="http://schemas.openxmlformats.org/officeDocument/2006/relationships/footer" Target="footer1.xml"/><Relationship Id="rId79" Type="http://schemas.openxmlformats.org/officeDocument/2006/relationships/oleObject" Target="embeddings/oleObject27.bin"/><Relationship Id="rId78" Type="http://schemas.openxmlformats.org/officeDocument/2006/relationships/oleObject" Target="embeddings/oleObject26.bin"/><Relationship Id="rId77" Type="http://schemas.openxmlformats.org/officeDocument/2006/relationships/image" Target="media/image37.wmf"/><Relationship Id="rId76" Type="http://schemas.openxmlformats.org/officeDocument/2006/relationships/oleObject" Target="embeddings/oleObject25.bin"/><Relationship Id="rId75" Type="http://schemas.openxmlformats.org/officeDocument/2006/relationships/image" Target="media/image36.wmf"/><Relationship Id="rId74" Type="http://schemas.openxmlformats.org/officeDocument/2006/relationships/oleObject" Target="embeddings/oleObject24.bin"/><Relationship Id="rId73" Type="http://schemas.openxmlformats.org/officeDocument/2006/relationships/image" Target="media/image35.wmf"/><Relationship Id="rId72" Type="http://schemas.openxmlformats.org/officeDocument/2006/relationships/oleObject" Target="embeddings/oleObject23.bin"/><Relationship Id="rId71" Type="http://schemas.openxmlformats.org/officeDocument/2006/relationships/oleObject" Target="embeddings/oleObject22.bin"/><Relationship Id="rId70" Type="http://schemas.openxmlformats.org/officeDocument/2006/relationships/oleObject" Target="embeddings/oleObject21.bin"/><Relationship Id="rId7" Type="http://schemas.openxmlformats.org/officeDocument/2006/relationships/header" Target="header1.xml"/><Relationship Id="rId69" Type="http://schemas.openxmlformats.org/officeDocument/2006/relationships/oleObject" Target="embeddings/oleObject20.bin"/><Relationship Id="rId68" Type="http://schemas.openxmlformats.org/officeDocument/2006/relationships/oleObject" Target="embeddings/oleObject19.bin"/><Relationship Id="rId67" Type="http://schemas.openxmlformats.org/officeDocument/2006/relationships/oleObject" Target="embeddings/oleObject18.bin"/><Relationship Id="rId66" Type="http://schemas.openxmlformats.org/officeDocument/2006/relationships/image" Target="media/image34.wmf"/><Relationship Id="rId65" Type="http://schemas.openxmlformats.org/officeDocument/2006/relationships/oleObject" Target="embeddings/oleObject17.bin"/><Relationship Id="rId64" Type="http://schemas.openxmlformats.org/officeDocument/2006/relationships/oleObject" Target="embeddings/oleObject16.bin"/><Relationship Id="rId63" Type="http://schemas.openxmlformats.org/officeDocument/2006/relationships/image" Target="media/image33.wmf"/><Relationship Id="rId62" Type="http://schemas.openxmlformats.org/officeDocument/2006/relationships/oleObject" Target="embeddings/oleObject15.bin"/><Relationship Id="rId61" Type="http://schemas.openxmlformats.org/officeDocument/2006/relationships/image" Target="media/image32.wmf"/><Relationship Id="rId60" Type="http://schemas.openxmlformats.org/officeDocument/2006/relationships/oleObject" Target="embeddings/oleObject14.bin"/><Relationship Id="rId6" Type="http://schemas.openxmlformats.org/officeDocument/2006/relationships/endnotes" Target="endnotes.xml"/><Relationship Id="rId59" Type="http://schemas.openxmlformats.org/officeDocument/2006/relationships/image" Target="media/image31.wmf"/><Relationship Id="rId58" Type="http://schemas.openxmlformats.org/officeDocument/2006/relationships/oleObject" Target="embeddings/oleObject13.bin"/><Relationship Id="rId57" Type="http://schemas.openxmlformats.org/officeDocument/2006/relationships/image" Target="media/image30.wmf"/><Relationship Id="rId56" Type="http://schemas.openxmlformats.org/officeDocument/2006/relationships/oleObject" Target="embeddings/oleObject12.bin"/><Relationship Id="rId55" Type="http://schemas.openxmlformats.org/officeDocument/2006/relationships/image" Target="media/image29.png"/><Relationship Id="rId54" Type="http://schemas.openxmlformats.org/officeDocument/2006/relationships/image" Target="media/image28.png"/><Relationship Id="rId53" Type="http://schemas.openxmlformats.org/officeDocument/2006/relationships/image" Target="media/image27.png"/><Relationship Id="rId52" Type="http://schemas.openxmlformats.org/officeDocument/2006/relationships/image" Target="media/image26.png"/><Relationship Id="rId51" Type="http://schemas.openxmlformats.org/officeDocument/2006/relationships/image" Target="media/image25.png"/><Relationship Id="rId50" Type="http://schemas.openxmlformats.org/officeDocument/2006/relationships/image" Target="media/image24.wmf"/><Relationship Id="rId5" Type="http://schemas.openxmlformats.org/officeDocument/2006/relationships/footnotes" Target="footnotes.xml"/><Relationship Id="rId49" Type="http://schemas.openxmlformats.org/officeDocument/2006/relationships/oleObject" Target="embeddings/oleObject11.bin"/><Relationship Id="rId48" Type="http://schemas.openxmlformats.org/officeDocument/2006/relationships/image" Target="media/image23.wmf"/><Relationship Id="rId47" Type="http://schemas.openxmlformats.org/officeDocument/2006/relationships/oleObject" Target="embeddings/oleObject10.bin"/><Relationship Id="rId46" Type="http://schemas.openxmlformats.org/officeDocument/2006/relationships/image" Target="media/image22.wmf"/><Relationship Id="rId45" Type="http://schemas.openxmlformats.org/officeDocument/2006/relationships/oleObject" Target="embeddings/oleObject9.bin"/><Relationship Id="rId44" Type="http://schemas.openxmlformats.org/officeDocument/2006/relationships/image" Target="media/image21.wmf"/><Relationship Id="rId43" Type="http://schemas.openxmlformats.org/officeDocument/2006/relationships/oleObject" Target="embeddings/oleObject8.bin"/><Relationship Id="rId42" Type="http://schemas.openxmlformats.org/officeDocument/2006/relationships/image" Target="media/image20.wmf"/><Relationship Id="rId41" Type="http://schemas.openxmlformats.org/officeDocument/2006/relationships/oleObject" Target="embeddings/oleObject7.bin"/><Relationship Id="rId40" Type="http://schemas.openxmlformats.org/officeDocument/2006/relationships/image" Target="media/image19.wmf"/><Relationship Id="rId4" Type="http://schemas.microsoft.com/office/2011/relationships/commentsExtended" Target="commentsExtended.xml"/><Relationship Id="rId39" Type="http://schemas.openxmlformats.org/officeDocument/2006/relationships/oleObject" Target="embeddings/oleObject6.bin"/><Relationship Id="rId38" Type="http://schemas.openxmlformats.org/officeDocument/2006/relationships/image" Target="media/image18.wmf"/><Relationship Id="rId37" Type="http://schemas.openxmlformats.org/officeDocument/2006/relationships/oleObject" Target="embeddings/oleObject5.bin"/><Relationship Id="rId36" Type="http://schemas.openxmlformats.org/officeDocument/2006/relationships/image" Target="media/image17.wmf"/><Relationship Id="rId35" Type="http://schemas.openxmlformats.org/officeDocument/2006/relationships/oleObject" Target="embeddings/oleObject4.bin"/><Relationship Id="rId34" Type="http://schemas.openxmlformats.org/officeDocument/2006/relationships/image" Target="media/image16.wmf"/><Relationship Id="rId33" Type="http://schemas.openxmlformats.org/officeDocument/2006/relationships/oleObject" Target="embeddings/oleObject3.bin"/><Relationship Id="rId32" Type="http://schemas.openxmlformats.org/officeDocument/2006/relationships/image" Target="media/image15.wmf"/><Relationship Id="rId31" Type="http://schemas.openxmlformats.org/officeDocument/2006/relationships/oleObject" Target="embeddings/oleObject2.bin"/><Relationship Id="rId30" Type="http://schemas.openxmlformats.org/officeDocument/2006/relationships/image" Target="media/image14.wmf"/><Relationship Id="rId3" Type="http://schemas.openxmlformats.org/officeDocument/2006/relationships/comments" Target="comments.xml"/><Relationship Id="rId29" Type="http://schemas.openxmlformats.org/officeDocument/2006/relationships/oleObject" Target="embeddings/oleObject1.bin"/><Relationship Id="rId28" Type="http://schemas.openxmlformats.org/officeDocument/2006/relationships/image" Target="media/image13.emf"/><Relationship Id="rId27" Type="http://schemas.openxmlformats.org/officeDocument/2006/relationships/package" Target="embeddings/Microsoft_Visio___2.vsdx"/><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microsoft.com/office/2007/relationships/hdphoto" Target="media/image8.wdp"/><Relationship Id="rId21" Type="http://schemas.openxmlformats.org/officeDocument/2006/relationships/image" Target="media/image7.png"/><Relationship Id="rId20" Type="http://schemas.openxmlformats.org/officeDocument/2006/relationships/image" Target="media/image6.emf"/><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2.jpeg"/><Relationship Id="rId15" Type="http://schemas.openxmlformats.org/officeDocument/2006/relationships/image" Target="media/image1.emf"/><Relationship Id="rId148" Type="http://schemas.microsoft.com/office/2011/relationships/people" Target="people.xml"/><Relationship Id="rId147" Type="http://schemas.openxmlformats.org/officeDocument/2006/relationships/fontTable" Target="fontTable.xml"/><Relationship Id="rId146" Type="http://schemas.openxmlformats.org/officeDocument/2006/relationships/customXml" Target="../customXml/item2.xml"/><Relationship Id="rId145" Type="http://schemas.openxmlformats.org/officeDocument/2006/relationships/numbering" Target="numbering.xml"/><Relationship Id="rId144" Type="http://schemas.openxmlformats.org/officeDocument/2006/relationships/customXml" Target="../customXml/item1.xml"/><Relationship Id="rId143" Type="http://schemas.openxmlformats.org/officeDocument/2006/relationships/image" Target="media/image100.png"/><Relationship Id="rId142" Type="http://schemas.openxmlformats.org/officeDocument/2006/relationships/image" Target="media/image99.png"/><Relationship Id="rId141" Type="http://schemas.openxmlformats.org/officeDocument/2006/relationships/image" Target="media/image98.png"/><Relationship Id="rId140" Type="http://schemas.openxmlformats.org/officeDocument/2006/relationships/image" Target="media/image97.png"/><Relationship Id="rId14" Type="http://schemas.openxmlformats.org/officeDocument/2006/relationships/package" Target="embeddings/Microsoft_Visio___1.vsdx"/><Relationship Id="rId139" Type="http://schemas.openxmlformats.org/officeDocument/2006/relationships/image" Target="media/image96.png"/><Relationship Id="rId138" Type="http://schemas.openxmlformats.org/officeDocument/2006/relationships/image" Target="media/image95.png"/><Relationship Id="rId137" Type="http://schemas.openxmlformats.org/officeDocument/2006/relationships/image" Target="media/image94.png"/><Relationship Id="rId136" Type="http://schemas.openxmlformats.org/officeDocument/2006/relationships/image" Target="media/image93.png"/><Relationship Id="rId135" Type="http://schemas.openxmlformats.org/officeDocument/2006/relationships/image" Target="media/image92.png"/><Relationship Id="rId134" Type="http://schemas.openxmlformats.org/officeDocument/2006/relationships/image" Target="media/image91.png"/><Relationship Id="rId133" Type="http://schemas.openxmlformats.org/officeDocument/2006/relationships/image" Target="media/image90.png"/><Relationship Id="rId132" Type="http://schemas.openxmlformats.org/officeDocument/2006/relationships/image" Target="media/image89.png"/><Relationship Id="rId131" Type="http://schemas.openxmlformats.org/officeDocument/2006/relationships/image" Target="media/image88.png"/><Relationship Id="rId130" Type="http://schemas.openxmlformats.org/officeDocument/2006/relationships/image" Target="media/image87.png"/><Relationship Id="rId13" Type="http://schemas.openxmlformats.org/officeDocument/2006/relationships/theme" Target="theme/theme1.xml"/><Relationship Id="rId129" Type="http://schemas.openxmlformats.org/officeDocument/2006/relationships/image" Target="media/image86.png"/><Relationship Id="rId128" Type="http://schemas.openxmlformats.org/officeDocument/2006/relationships/image" Target="media/image85.png"/><Relationship Id="rId127" Type="http://schemas.openxmlformats.org/officeDocument/2006/relationships/image" Target="media/image84.png"/><Relationship Id="rId126" Type="http://schemas.openxmlformats.org/officeDocument/2006/relationships/image" Target="media/image83.png"/><Relationship Id="rId125" Type="http://schemas.openxmlformats.org/officeDocument/2006/relationships/image" Target="media/image82.png"/><Relationship Id="rId124" Type="http://schemas.openxmlformats.org/officeDocument/2006/relationships/image" Target="media/image81.png"/><Relationship Id="rId123" Type="http://schemas.openxmlformats.org/officeDocument/2006/relationships/image" Target="media/image80.png"/><Relationship Id="rId122" Type="http://schemas.openxmlformats.org/officeDocument/2006/relationships/image" Target="media/image79.png"/><Relationship Id="rId121" Type="http://schemas.openxmlformats.org/officeDocument/2006/relationships/image" Target="media/image78.png"/><Relationship Id="rId120" Type="http://schemas.openxmlformats.org/officeDocument/2006/relationships/image" Target="media/image77.png"/><Relationship Id="rId12" Type="http://schemas.openxmlformats.org/officeDocument/2006/relationships/footer" Target="footer4.xml"/><Relationship Id="rId119" Type="http://schemas.openxmlformats.org/officeDocument/2006/relationships/image" Target="media/image76.png"/><Relationship Id="rId118" Type="http://schemas.openxmlformats.org/officeDocument/2006/relationships/image" Target="media/image75.png"/><Relationship Id="rId117" Type="http://schemas.openxmlformats.org/officeDocument/2006/relationships/image" Target="media/image74.png"/><Relationship Id="rId116" Type="http://schemas.openxmlformats.org/officeDocument/2006/relationships/image" Target="media/image73.png"/><Relationship Id="rId115" Type="http://schemas.openxmlformats.org/officeDocument/2006/relationships/image" Target="media/image72.png"/><Relationship Id="rId114" Type="http://schemas.openxmlformats.org/officeDocument/2006/relationships/image" Target="media/image71.png"/><Relationship Id="rId113" Type="http://schemas.openxmlformats.org/officeDocument/2006/relationships/image" Target="media/image70.png"/><Relationship Id="rId112" Type="http://schemas.openxmlformats.org/officeDocument/2006/relationships/image" Target="media/image69.png"/><Relationship Id="rId111" Type="http://schemas.openxmlformats.org/officeDocument/2006/relationships/image" Target="media/image68.png"/><Relationship Id="rId110" Type="http://schemas.openxmlformats.org/officeDocument/2006/relationships/image" Target="media/image67.png"/><Relationship Id="rId11" Type="http://schemas.openxmlformats.org/officeDocument/2006/relationships/header" Target="header2.xml"/><Relationship Id="rId109" Type="http://schemas.openxmlformats.org/officeDocument/2006/relationships/image" Target="media/image66.png"/><Relationship Id="rId108" Type="http://schemas.openxmlformats.org/officeDocument/2006/relationships/image" Target="media/image65.png"/><Relationship Id="rId107" Type="http://schemas.openxmlformats.org/officeDocument/2006/relationships/image" Target="media/image64.png"/><Relationship Id="rId106" Type="http://schemas.openxmlformats.org/officeDocument/2006/relationships/image" Target="media/image63.png"/><Relationship Id="rId105" Type="http://schemas.openxmlformats.org/officeDocument/2006/relationships/image" Target="media/image62.png"/><Relationship Id="rId104" Type="http://schemas.openxmlformats.org/officeDocument/2006/relationships/image" Target="media/image61.png"/><Relationship Id="rId103" Type="http://schemas.openxmlformats.org/officeDocument/2006/relationships/image" Target="media/image60.png"/><Relationship Id="rId102" Type="http://schemas.openxmlformats.org/officeDocument/2006/relationships/image" Target="media/image59.png"/><Relationship Id="rId101" Type="http://schemas.openxmlformats.org/officeDocument/2006/relationships/image" Target="media/image58.png"/><Relationship Id="rId100" Type="http://schemas.openxmlformats.org/officeDocument/2006/relationships/image" Target="media/image57.png"/><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4281E86-F129-4A25-92FB-F333BA7FB39E}">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121</Pages>
  <Words>32645</Words>
  <Characters>33936</Characters>
  <Lines>580</Lines>
  <Paragraphs>163</Paragraphs>
  <TotalTime>4</TotalTime>
  <ScaleCrop>false</ScaleCrop>
  <LinksUpToDate>false</LinksUpToDate>
  <CharactersWithSpaces>34199</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2025-02-23T12:39:00Z</dcterms:created>
  <dc:creator>lizifu</dc:creator>
  <cp:lastModifiedBy>月诉长安</cp:lastModifiedBy>
  <dcterms:modified xsi:type="dcterms:W3CDTF">2025-02-24T06:34:02Z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BF551E7B015C4E2580D40AF9E215EE6F_13</vt:lpwstr>
  </property>
  <property fmtid="{D5CDD505-2E9C-101B-9397-08002B2CF9AE}" pid="4" name="KSOTemplateDocerSaveRecord">
    <vt:lpwstr>eyJoZGlkIjoiOTQ3ZTVjMWRkNmY5YjAyMTZkN2I0MTJmYjY4YzFmYWQiLCJ1c2VySWQiOiIzMTE3MTYyOTcifQ==</vt:lpwstr>
  </property>
</Properties>
</file>